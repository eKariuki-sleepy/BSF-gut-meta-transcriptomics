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AE40EE" w14:textId="77777777" w:rsidR="00C15743" w:rsidRPr="007174F6" w:rsidRDefault="00C15743" w:rsidP="003233F2">
      <w:pPr>
        <w:pStyle w:val="paragraph"/>
        <w:spacing w:before="0" w:beforeAutospacing="0" w:after="0" w:afterAutospacing="0" w:line="360" w:lineRule="auto"/>
        <w:textAlignment w:val="baseline"/>
        <w:rPr>
          <w:rStyle w:val="normaltextrun"/>
          <w:rFonts w:eastAsia="Calibri"/>
          <w:b/>
          <w:color w:val="0E101A"/>
          <w:lang w:val="en-GB"/>
        </w:rPr>
      </w:pPr>
      <w:r w:rsidRPr="00C729AE">
        <w:rPr>
          <w:rStyle w:val="normaltextrun"/>
          <w:b/>
          <w:color w:val="0E101A"/>
          <w:lang w:val="en-GB"/>
        </w:rPr>
        <w:tab/>
        <w:t xml:space="preserve">  </w:t>
      </w:r>
      <w:r w:rsidRPr="00C729AE">
        <w:rPr>
          <w:rStyle w:val="normaltextrun"/>
          <w:b/>
          <w:color w:val="0E101A"/>
          <w:lang w:val="en-GB"/>
        </w:rPr>
        <w:tab/>
      </w:r>
      <w:r w:rsidRPr="00C729AE">
        <w:rPr>
          <w:rStyle w:val="normaltextrun"/>
          <w:b/>
          <w:color w:val="0E101A"/>
          <w:lang w:val="en-GB"/>
        </w:rPr>
        <w:tab/>
      </w:r>
    </w:p>
    <w:p w14:paraId="0AFDD3AA" w14:textId="77777777" w:rsidR="00C15743" w:rsidRPr="004260F4" w:rsidRDefault="00C15743">
      <w:pPr>
        <w:pStyle w:val="paragraph"/>
        <w:spacing w:before="0" w:beforeAutospacing="0" w:after="0" w:afterAutospacing="0" w:line="360" w:lineRule="auto"/>
        <w:jc w:val="center"/>
        <w:textAlignment w:val="baseline"/>
        <w:rPr>
          <w:rStyle w:val="normaltextrun"/>
          <w:b/>
          <w:color w:val="0E101A"/>
          <w:lang w:val="en-GB"/>
        </w:rPr>
      </w:pPr>
      <w:r w:rsidRPr="004260F4">
        <w:rPr>
          <w:rStyle w:val="normaltextrun"/>
          <w:b/>
          <w:bCs/>
          <w:color w:val="0E101A"/>
          <w:lang w:val="en-GB"/>
        </w:rPr>
        <w:t>MAKERERE</w:t>
      </w:r>
      <w:r w:rsidRPr="004260F4">
        <w:rPr>
          <w:rStyle w:val="normaltextrun"/>
          <w:b/>
          <w:color w:val="0E101A"/>
          <w:lang w:val="en-GB"/>
        </w:rPr>
        <w:tab/>
      </w:r>
      <w:r w:rsidRPr="004260F4">
        <w:rPr>
          <w:rStyle w:val="normaltextrun"/>
          <w:b/>
          <w:color w:val="0E101A"/>
          <w:lang w:val="en-GB"/>
        </w:rPr>
        <w:tab/>
      </w:r>
      <w:r w:rsidRPr="004260F4">
        <w:rPr>
          <w:rStyle w:val="normaltextrun"/>
          <w:b/>
          <w:bCs/>
          <w:color w:val="0E101A"/>
          <w:lang w:val="en-GB"/>
        </w:rPr>
        <w:t xml:space="preserve">  </w:t>
      </w:r>
      <w:r w:rsidR="002F2422" w:rsidRPr="004260F4">
        <w:rPr>
          <w:noProof/>
        </w:rPr>
        <w:drawing>
          <wp:inline distT="0" distB="0" distL="0" distR="0" wp14:anchorId="668ADE78" wp14:editId="78858F96">
            <wp:extent cx="1638300" cy="1371600"/>
            <wp:effectExtent l="0" t="0" r="0" b="0"/>
            <wp:docPr id="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8">
                      <a:extLst>
                        <a:ext uri="{28A0092B-C50C-407E-A947-70E740481C1C}">
                          <a14:useLocalDpi xmlns:a14="http://schemas.microsoft.com/office/drawing/2010/main" val="0"/>
                        </a:ext>
                      </a:extLst>
                    </a:blip>
                    <a:srcRect l="16440" t="3671" r="16129" b="5582"/>
                    <a:stretch>
                      <a:fillRect/>
                    </a:stretch>
                  </pic:blipFill>
                  <pic:spPr bwMode="auto">
                    <a:xfrm>
                      <a:off x="0" y="0"/>
                      <a:ext cx="1638300" cy="1371600"/>
                    </a:xfrm>
                    <a:prstGeom prst="rect">
                      <a:avLst/>
                    </a:prstGeom>
                    <a:noFill/>
                    <a:ln>
                      <a:noFill/>
                    </a:ln>
                  </pic:spPr>
                </pic:pic>
              </a:graphicData>
            </a:graphic>
          </wp:inline>
        </w:drawing>
      </w:r>
      <w:r w:rsidRPr="004260F4">
        <w:rPr>
          <w:rStyle w:val="normaltextrun"/>
          <w:b/>
          <w:color w:val="0E101A"/>
          <w:lang w:val="en-GB"/>
        </w:rPr>
        <w:tab/>
      </w:r>
      <w:r w:rsidRPr="004260F4">
        <w:rPr>
          <w:rStyle w:val="normaltextrun"/>
          <w:b/>
          <w:bCs/>
          <w:color w:val="0E101A"/>
          <w:lang w:val="en-GB"/>
        </w:rPr>
        <w:t xml:space="preserve">        UNIVERSITY</w:t>
      </w:r>
    </w:p>
    <w:p w14:paraId="46ADD522"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15D651EB"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color w:val="0E101A"/>
          <w:lang w:val="en-GB"/>
        </w:rPr>
      </w:pPr>
    </w:p>
    <w:p w14:paraId="5A1172AB" w14:textId="77777777" w:rsidR="00C15743" w:rsidRPr="004260F4" w:rsidRDefault="00636F75"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color w:val="0E101A"/>
          <w:lang w:val="en-GB"/>
        </w:rPr>
        <w:t xml:space="preserve">MICROBIOME </w:t>
      </w:r>
      <w:r w:rsidR="00843623" w:rsidRPr="004260F4">
        <w:rPr>
          <w:rStyle w:val="normaltextrun"/>
          <w:b/>
          <w:color w:val="0E101A"/>
          <w:lang w:val="en-GB"/>
        </w:rPr>
        <w:t>METATRA</w:t>
      </w:r>
      <w:r w:rsidR="002916CA" w:rsidRPr="004260F4">
        <w:rPr>
          <w:rStyle w:val="normaltextrun"/>
          <w:b/>
          <w:color w:val="0E101A"/>
          <w:lang w:val="en-GB"/>
        </w:rPr>
        <w:t>N</w:t>
      </w:r>
      <w:r w:rsidR="00843623" w:rsidRPr="004260F4">
        <w:rPr>
          <w:rStyle w:val="normaltextrun"/>
          <w:b/>
          <w:color w:val="0E101A"/>
          <w:lang w:val="en-GB"/>
        </w:rPr>
        <w:t>SCRIPTOMICS OF THE BLACK SOLDIER FLY LARVAE GUT FOR IDENTIFICATION AND FUNCTIONAL CHARACTERIZATION OF LIGNOCELLULOSIC BIOMASS-DEGRADING MICROBES</w:t>
      </w:r>
    </w:p>
    <w:p w14:paraId="6A6903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9ACD01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5B8A36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BY</w:t>
      </w:r>
    </w:p>
    <w:p w14:paraId="276283F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096D3569"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DA6A3B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CE42BAE"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KARIUKI GATHIRWA ERIC (MSC. BIOINFORMATICS)</w:t>
      </w:r>
    </w:p>
    <w:p w14:paraId="186C7786"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r w:rsidRPr="004260F4">
        <w:rPr>
          <w:rStyle w:val="normaltextrun"/>
          <w:b/>
          <w:bCs/>
          <w:color w:val="0E101A"/>
          <w:lang w:val="en-GB"/>
        </w:rPr>
        <w:t>2019/HD07/30034U</w:t>
      </w:r>
    </w:p>
    <w:p w14:paraId="143203D5"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5DC9C60A"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0BF484C"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65455D34"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31158CAD" w14:textId="77777777" w:rsidR="00C15743" w:rsidRPr="004260F4" w:rsidRDefault="00C15743" w:rsidP="00C15743">
      <w:pPr>
        <w:pStyle w:val="paragraph"/>
        <w:spacing w:before="0" w:beforeAutospacing="0" w:after="0" w:afterAutospacing="0" w:line="360" w:lineRule="auto"/>
        <w:jc w:val="center"/>
        <w:textAlignment w:val="baseline"/>
        <w:rPr>
          <w:rStyle w:val="normaltextrun"/>
          <w:b/>
          <w:bCs/>
          <w:color w:val="0E101A"/>
          <w:lang w:val="en-GB"/>
        </w:rPr>
      </w:pPr>
    </w:p>
    <w:p w14:paraId="22C29B32" w14:textId="77777777" w:rsidR="00C15743" w:rsidRPr="004260F4" w:rsidRDefault="00C15743" w:rsidP="00C15743">
      <w:pPr>
        <w:pStyle w:val="paragraph"/>
        <w:spacing w:before="0" w:beforeAutospacing="0" w:after="0" w:afterAutospacing="0" w:line="360" w:lineRule="auto"/>
        <w:jc w:val="center"/>
        <w:textAlignment w:val="baseline"/>
        <w:rPr>
          <w:rStyle w:val="eop"/>
          <w:color w:val="0E101A"/>
        </w:rPr>
      </w:pPr>
    </w:p>
    <w:p w14:paraId="1EC8988B" w14:textId="77777777" w:rsidR="00C15743" w:rsidRPr="004260F4" w:rsidRDefault="00D72E26" w:rsidP="00D72E26">
      <w:pPr>
        <w:jc w:val="cente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t>A DISSERTATION</w:t>
      </w:r>
      <w:r w:rsidR="00C15743" w:rsidRPr="004260F4">
        <w:rPr>
          <w:rStyle w:val="normaltextrun"/>
          <w:rFonts w:ascii="Times New Roman" w:eastAsia="Times New Roman" w:hAnsi="Times New Roman"/>
          <w:b/>
          <w:color w:val="0E101A"/>
          <w:sz w:val="24"/>
          <w:szCs w:val="24"/>
          <w:lang w:val="en-GB"/>
        </w:rPr>
        <w:t xml:space="preserve"> SUBMITTED TO THE DIRECTORATE OF RESEARCH AND GRADUATE </w:t>
      </w:r>
      <w:r w:rsidR="00093F13" w:rsidRPr="004260F4">
        <w:rPr>
          <w:rStyle w:val="normaltextrun"/>
          <w:rFonts w:ascii="Times New Roman" w:eastAsia="Times New Roman" w:hAnsi="Times New Roman"/>
          <w:b/>
          <w:color w:val="0E101A"/>
          <w:sz w:val="24"/>
          <w:szCs w:val="24"/>
          <w:lang w:val="en-GB"/>
        </w:rPr>
        <w:t>TRAINING</w:t>
      </w:r>
      <w:r w:rsidR="00C15743" w:rsidRPr="004260F4">
        <w:rPr>
          <w:rStyle w:val="normaltextrun"/>
          <w:rFonts w:ascii="Times New Roman" w:eastAsia="Times New Roman" w:hAnsi="Times New Roman"/>
          <w:b/>
          <w:color w:val="0E101A"/>
          <w:sz w:val="24"/>
          <w:szCs w:val="24"/>
          <w:lang w:val="en-GB"/>
        </w:rPr>
        <w:t xml:space="preserve"> </w:t>
      </w:r>
      <w:r>
        <w:rPr>
          <w:rStyle w:val="normaltextrun"/>
          <w:rFonts w:ascii="Times New Roman" w:eastAsia="Times New Roman" w:hAnsi="Times New Roman"/>
          <w:b/>
          <w:color w:val="0E101A"/>
          <w:sz w:val="24"/>
          <w:szCs w:val="24"/>
          <w:lang w:val="en-GB"/>
        </w:rPr>
        <w:t>I</w:t>
      </w:r>
      <w:r w:rsidRPr="00D72E26">
        <w:rPr>
          <w:rStyle w:val="normaltextrun"/>
          <w:rFonts w:ascii="Times New Roman" w:eastAsia="Times New Roman" w:hAnsi="Times New Roman"/>
          <w:b/>
          <w:color w:val="0E101A"/>
          <w:sz w:val="24"/>
          <w:szCs w:val="24"/>
          <w:lang w:val="en-GB"/>
        </w:rPr>
        <w:t>N PARTIAL</w:t>
      </w:r>
      <w:r>
        <w:rPr>
          <w:rStyle w:val="normaltextrun"/>
          <w:rFonts w:ascii="Times New Roman" w:eastAsia="Times New Roman" w:hAnsi="Times New Roman"/>
          <w:b/>
          <w:color w:val="0E101A"/>
          <w:sz w:val="24"/>
          <w:szCs w:val="24"/>
          <w:lang w:val="en-GB"/>
        </w:rPr>
        <w:t xml:space="preserve"> </w:t>
      </w:r>
      <w:r w:rsidRPr="00D72E26">
        <w:rPr>
          <w:rStyle w:val="normaltextrun"/>
          <w:rFonts w:ascii="Times New Roman" w:eastAsia="Times New Roman" w:hAnsi="Times New Roman"/>
          <w:b/>
          <w:color w:val="0E101A"/>
          <w:sz w:val="24"/>
          <w:szCs w:val="24"/>
          <w:lang w:val="en-GB"/>
        </w:rPr>
        <w:t xml:space="preserve">FULFILMENT FOR THE AWARD </w:t>
      </w:r>
      <w:r w:rsidR="00C15743" w:rsidRPr="004260F4">
        <w:rPr>
          <w:rStyle w:val="normaltextrun"/>
          <w:rFonts w:ascii="Times New Roman" w:eastAsia="Times New Roman" w:hAnsi="Times New Roman"/>
          <w:b/>
          <w:color w:val="0E101A"/>
          <w:sz w:val="24"/>
          <w:szCs w:val="24"/>
          <w:lang w:val="en-GB"/>
        </w:rPr>
        <w:t xml:space="preserve">OF </w:t>
      </w:r>
      <w:r>
        <w:rPr>
          <w:rStyle w:val="normaltextrun"/>
          <w:rFonts w:ascii="Times New Roman" w:eastAsia="Times New Roman" w:hAnsi="Times New Roman"/>
          <w:b/>
          <w:color w:val="0E101A"/>
          <w:sz w:val="24"/>
          <w:szCs w:val="24"/>
          <w:lang w:val="en-GB"/>
        </w:rPr>
        <w:t>MASTER</w:t>
      </w:r>
      <w:r w:rsidR="00C15743" w:rsidRPr="004260F4">
        <w:rPr>
          <w:rStyle w:val="normaltextrun"/>
          <w:rFonts w:ascii="Times New Roman" w:eastAsia="Times New Roman" w:hAnsi="Times New Roman"/>
          <w:b/>
          <w:color w:val="0E101A"/>
          <w:sz w:val="24"/>
          <w:szCs w:val="24"/>
          <w:lang w:val="en-GB"/>
        </w:rPr>
        <w:t xml:space="preserve"> O</w:t>
      </w:r>
      <w:r w:rsidR="00093F13" w:rsidRPr="004260F4">
        <w:rPr>
          <w:rStyle w:val="normaltextrun"/>
          <w:rFonts w:ascii="Times New Roman" w:eastAsia="Times New Roman" w:hAnsi="Times New Roman"/>
          <w:b/>
          <w:color w:val="0E101A"/>
          <w:sz w:val="24"/>
          <w:szCs w:val="24"/>
          <w:lang w:val="en-GB"/>
        </w:rPr>
        <w:t>F</w:t>
      </w:r>
      <w:r w:rsidR="00C15743" w:rsidRPr="004260F4">
        <w:rPr>
          <w:rStyle w:val="normaltextrun"/>
          <w:rFonts w:ascii="Times New Roman" w:eastAsia="Times New Roman" w:hAnsi="Times New Roman"/>
          <w:b/>
          <w:color w:val="0E101A"/>
          <w:sz w:val="24"/>
          <w:szCs w:val="24"/>
          <w:lang w:val="en-GB"/>
        </w:rPr>
        <w:t xml:space="preserve"> SCIENCE IN BIOINFORMATICS OF MAKERERE UNIVERSITY</w:t>
      </w:r>
    </w:p>
    <w:p w14:paraId="1090DC00" w14:textId="77777777" w:rsidR="00C15743" w:rsidRPr="004260F4" w:rsidRDefault="00C15743" w:rsidP="003233F2">
      <w:pPr>
        <w:jc w:val="center"/>
        <w:rPr>
          <w:rStyle w:val="normaltextrun"/>
          <w:rFonts w:ascii="Times New Roman" w:eastAsia="Times New Roman" w:hAnsi="Times New Roman"/>
          <w:b/>
          <w:color w:val="0E101A"/>
          <w:sz w:val="24"/>
          <w:szCs w:val="24"/>
          <w:lang w:val="en-GB"/>
        </w:rPr>
      </w:pPr>
    </w:p>
    <w:p w14:paraId="205494C3" w14:textId="77777777" w:rsidR="007B49E7" w:rsidRPr="004260F4" w:rsidRDefault="00D72E26">
      <w:pPr>
        <w:jc w:val="center"/>
        <w:rPr>
          <w:rStyle w:val="normaltextrun"/>
          <w:rFonts w:ascii="Times New Roman" w:eastAsia="Times New Roman" w:hAnsi="Times New Roman"/>
          <w:b/>
          <w:color w:val="0E101A"/>
          <w:sz w:val="24"/>
          <w:szCs w:val="24"/>
          <w:lang w:val="en-GB"/>
        </w:rPr>
        <w:sectPr w:rsidR="007B49E7" w:rsidRPr="004260F4" w:rsidSect="00B11BFD">
          <w:headerReference w:type="default" r:id="rId9"/>
          <w:type w:val="nextColumn"/>
          <w:pgSz w:w="12240" w:h="15840"/>
          <w:pgMar w:top="1440" w:right="1440" w:bottom="1440" w:left="1440" w:header="709" w:footer="709" w:gutter="0"/>
          <w:pgNumType w:start="1"/>
          <w:cols w:space="708"/>
          <w:titlePg/>
          <w:docGrid w:linePitch="360"/>
        </w:sectPr>
      </w:pPr>
      <w:r>
        <w:rPr>
          <w:rStyle w:val="normaltextrun"/>
          <w:rFonts w:ascii="Times New Roman" w:eastAsia="Times New Roman" w:hAnsi="Times New Roman"/>
          <w:b/>
          <w:color w:val="0E101A"/>
          <w:sz w:val="24"/>
          <w:szCs w:val="24"/>
          <w:lang w:val="en-GB"/>
        </w:rPr>
        <w:t>DECEMBER 2021</w:t>
      </w:r>
    </w:p>
    <w:p w14:paraId="67DBCF7C" w14:textId="77777777" w:rsidR="00C729AE" w:rsidRPr="004260F4" w:rsidRDefault="00F9283D" w:rsidP="200D262C">
      <w:pPr>
        <w:rPr>
          <w:rStyle w:val="normaltextrun"/>
          <w:rFonts w:ascii="Times New Roman" w:eastAsia="Times New Roman" w:hAnsi="Times New Roman"/>
          <w:b/>
          <w:bCs/>
          <w:color w:val="0E101A"/>
          <w:sz w:val="24"/>
          <w:szCs w:val="24"/>
          <w:lang w:val="en-GB"/>
        </w:rPr>
      </w:pPr>
      <w:r w:rsidRPr="004260F4">
        <w:rPr>
          <w:rStyle w:val="normaltextrun"/>
          <w:rFonts w:ascii="Times New Roman" w:eastAsia="Times New Roman" w:hAnsi="Times New Roman"/>
          <w:b/>
          <w:bCs/>
          <w:color w:val="0E101A"/>
          <w:sz w:val="24"/>
          <w:szCs w:val="24"/>
          <w:lang w:val="en-GB"/>
        </w:rPr>
        <w:lastRenderedPageBreak/>
        <w:t>DECLARATION</w:t>
      </w:r>
    </w:p>
    <w:p w14:paraId="76B3AF4C" w14:textId="77777777" w:rsidR="00094BF5" w:rsidRPr="004260F4" w:rsidRDefault="00094BF5" w:rsidP="00094BF5">
      <w:pPr>
        <w:spacing w:line="480" w:lineRule="auto"/>
        <w:jc w:val="both"/>
        <w:rPr>
          <w:rFonts w:ascii="Times New Roman" w:hAnsi="Times New Roman"/>
          <w:color w:val="000000"/>
          <w:sz w:val="24"/>
          <w:szCs w:val="24"/>
        </w:rPr>
      </w:pPr>
      <w:r w:rsidRPr="004260F4">
        <w:rPr>
          <w:rFonts w:ascii="Times New Roman" w:hAnsi="Times New Roman"/>
          <w:color w:val="000000"/>
          <w:sz w:val="24"/>
          <w:szCs w:val="24"/>
        </w:rPr>
        <w:t>I hereby declare that this submission is my original work and that, to the best of my knowledge and belief, it</w:t>
      </w:r>
      <w:r w:rsidRPr="004260F4">
        <w:rPr>
          <w:color w:val="000000"/>
        </w:rPr>
        <w:t xml:space="preserve"> </w:t>
      </w:r>
      <w:r w:rsidRPr="004260F4">
        <w:rPr>
          <w:rFonts w:ascii="Times New Roman" w:hAnsi="Times New Roman"/>
          <w:color w:val="000000"/>
          <w:sz w:val="24"/>
          <w:szCs w:val="24"/>
        </w:rPr>
        <w:t>contains neither resources previously published or written by another person nor material which to</w:t>
      </w:r>
      <w:r w:rsidRPr="004260F4">
        <w:rPr>
          <w:color w:val="000000"/>
        </w:rPr>
        <w:t xml:space="preserve"> </w:t>
      </w:r>
      <w:r w:rsidRPr="004260F4">
        <w:rPr>
          <w:rFonts w:ascii="Times New Roman" w:hAnsi="Times New Roman"/>
          <w:color w:val="000000"/>
          <w:sz w:val="24"/>
          <w:szCs w:val="24"/>
        </w:rPr>
        <w:t>a substantial extent has been accepted for the award of any other degree of the university or other</w:t>
      </w:r>
      <w:r w:rsidRPr="004260F4">
        <w:rPr>
          <w:color w:val="000000"/>
        </w:rPr>
        <w:t xml:space="preserve"> </w:t>
      </w:r>
      <w:r w:rsidRPr="004260F4">
        <w:rPr>
          <w:rFonts w:ascii="Times New Roman" w:hAnsi="Times New Roman"/>
          <w:color w:val="000000"/>
          <w:sz w:val="24"/>
          <w:szCs w:val="24"/>
        </w:rPr>
        <w:t xml:space="preserve">institutes, </w:t>
      </w:r>
      <w:r w:rsidR="4C5AF66B" w:rsidRPr="004260F4">
        <w:rPr>
          <w:rFonts w:ascii="Times New Roman" w:hAnsi="Times New Roman"/>
          <w:color w:val="000000"/>
          <w:sz w:val="24"/>
          <w:szCs w:val="24"/>
        </w:rPr>
        <w:t>except for</w:t>
      </w:r>
      <w:r w:rsidRPr="004260F4">
        <w:rPr>
          <w:rFonts w:ascii="Times New Roman" w:hAnsi="Times New Roman"/>
          <w:color w:val="000000"/>
          <w:sz w:val="24"/>
          <w:szCs w:val="24"/>
        </w:rPr>
        <w:t xml:space="preserve"> where due acknowledgment has been made in the text.</w:t>
      </w:r>
    </w:p>
    <w:p w14:paraId="6658DBFC"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b/>
          <w:sz w:val="24"/>
          <w:szCs w:val="24"/>
        </w:rPr>
        <w:t>Name</w:t>
      </w:r>
      <w:r w:rsidRPr="004260F4">
        <w:rPr>
          <w:rFonts w:ascii="Times New Roman" w:eastAsia="SimSun" w:hAnsi="Times New Roman"/>
          <w:sz w:val="24"/>
          <w:szCs w:val="24"/>
        </w:rPr>
        <w:t>: Kariuki Gathirwa Eric</w:t>
      </w:r>
      <w:r w:rsidRPr="004260F4">
        <w:rPr>
          <w:rFonts w:ascii="Times New Roman" w:eastAsia="SimSun" w:hAnsi="Times New Roman"/>
          <w:sz w:val="24"/>
          <w:szCs w:val="24"/>
        </w:rPr>
        <w:tab/>
      </w:r>
      <w:r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Pr="004260F4">
        <w:rPr>
          <w:rFonts w:ascii="Times New Roman" w:eastAsia="SimSun" w:hAnsi="Times New Roman"/>
          <w:b/>
          <w:sz w:val="24"/>
          <w:szCs w:val="24"/>
        </w:rPr>
        <w:t>Reg no</w:t>
      </w:r>
      <w:r w:rsidRPr="004260F4">
        <w:rPr>
          <w:rFonts w:ascii="Times New Roman" w:eastAsia="SimSun" w:hAnsi="Times New Roman"/>
          <w:sz w:val="24"/>
          <w:szCs w:val="24"/>
        </w:rPr>
        <w:t>: 2019/HD07/30034U</w:t>
      </w:r>
    </w:p>
    <w:p w14:paraId="79FC499B" w14:textId="77777777" w:rsidR="00B11BFD" w:rsidRDefault="00605662"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      </w:t>
      </w:r>
    </w:p>
    <w:p w14:paraId="5EA0B133" w14:textId="77777777" w:rsidR="00B11BFD" w:rsidRDefault="00B11BFD" w:rsidP="00094BF5">
      <w:pPr>
        <w:spacing w:after="0" w:line="360" w:lineRule="auto"/>
        <w:rPr>
          <w:rFonts w:ascii="Times New Roman" w:eastAsia="SimSun" w:hAnsi="Times New Roman"/>
          <w:sz w:val="24"/>
          <w:szCs w:val="24"/>
        </w:rPr>
      </w:pPr>
    </w:p>
    <w:p w14:paraId="55BACEF6" w14:textId="77777777" w:rsidR="00094BF5" w:rsidRPr="004260F4" w:rsidRDefault="002F2422" w:rsidP="00094BF5">
      <w:pPr>
        <w:spacing w:after="0" w:line="360" w:lineRule="auto"/>
        <w:rPr>
          <w:rFonts w:ascii="Times New Roman" w:eastAsia="SimSun" w:hAnsi="Times New Roman"/>
          <w:sz w:val="24"/>
          <w:szCs w:val="24"/>
        </w:rPr>
      </w:pPr>
      <w:r>
        <w:rPr>
          <w:noProof/>
        </w:rPr>
        <mc:AlternateContent>
          <mc:Choice Requires="wps">
            <w:drawing>
              <wp:anchor distT="4294967277" distB="4294967277" distL="114300" distR="114300" simplePos="0" relativeHeight="251654144" behindDoc="0" locked="0" layoutInCell="1" allowOverlap="1" wp14:anchorId="36E26035" wp14:editId="2591AEB1">
                <wp:simplePos x="0" y="0"/>
                <wp:positionH relativeFrom="column">
                  <wp:posOffset>676910</wp:posOffset>
                </wp:positionH>
                <wp:positionV relativeFrom="paragraph">
                  <wp:posOffset>203199</wp:posOffset>
                </wp:positionV>
                <wp:extent cx="1828800" cy="0"/>
                <wp:effectExtent l="0" t="0" r="0" b="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0982734" id="Straight Connector 79" o:spid="_x0000_s1026" style="position:absolute;flip:y;z-index:25165414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53.3pt,16pt" to="197.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5168" behindDoc="0" locked="0" layoutInCell="1" allowOverlap="1" wp14:anchorId="60E7832E" wp14:editId="2CA07579">
                <wp:simplePos x="0" y="0"/>
                <wp:positionH relativeFrom="column">
                  <wp:posOffset>3508375</wp:posOffset>
                </wp:positionH>
                <wp:positionV relativeFrom="paragraph">
                  <wp:posOffset>213994</wp:posOffset>
                </wp:positionV>
                <wp:extent cx="1828800" cy="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05BAADF" id="Straight Connector 78" o:spid="_x0000_s1026" style="position:absolute;flip:y;z-index:25165516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6.25pt,16.85pt" to="420.2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BV9c9TiAAAADgEA&#10;AA8AAAAAAAAAAAAAAAAAIwQAAGRycy9kb3ducmV2LnhtbFBLBQYAAAAABAAEAPMAAAAyBQAAAAA=&#10;" strokecolor="windowText" strokeweight=".5pt">
                <v:stroke dashstyle="longDashDot" joinstyle="miter"/>
                <o:lock v:ext="edit" shapetype="f"/>
              </v:line>
            </w:pict>
          </mc:Fallback>
        </mc:AlternateContent>
      </w:r>
      <w:r w:rsidR="00605662" w:rsidRPr="004260F4">
        <w:rPr>
          <w:rFonts w:ascii="Times New Roman" w:eastAsia="SimSun" w:hAnsi="Times New Roman"/>
          <w:sz w:val="24"/>
          <w:szCs w:val="24"/>
        </w:rPr>
        <w:t xml:space="preserve"> </w:t>
      </w:r>
      <w:r w:rsidR="00094BF5" w:rsidRPr="004260F4">
        <w:rPr>
          <w:rFonts w:ascii="Times New Roman" w:eastAsia="SimSun" w:hAnsi="Times New Roman"/>
          <w:sz w:val="24"/>
          <w:szCs w:val="24"/>
        </w:rPr>
        <w:t xml:space="preserve">Signature:   </w:t>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296777"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094BF5" w:rsidRPr="004260F4">
        <w:rPr>
          <w:rFonts w:ascii="Times New Roman" w:eastAsia="SimSun" w:hAnsi="Times New Roman"/>
          <w:sz w:val="24"/>
          <w:szCs w:val="24"/>
        </w:rPr>
        <w:t xml:space="preserve">Date: </w:t>
      </w:r>
      <w:r w:rsidR="00296777" w:rsidRPr="004260F4">
        <w:rPr>
          <w:rFonts w:ascii="Times New Roman" w:eastAsia="SimSun" w:hAnsi="Times New Roman"/>
          <w:sz w:val="24"/>
          <w:szCs w:val="24"/>
        </w:rPr>
        <w:t xml:space="preserve"> </w:t>
      </w:r>
      <w:r w:rsidR="00296777" w:rsidRPr="004260F4">
        <w:rPr>
          <w:rFonts w:ascii="Times New Roman" w:eastAsia="SimSun" w:hAnsi="Times New Roman"/>
          <w:sz w:val="24"/>
          <w:szCs w:val="24"/>
        </w:rPr>
        <w:tab/>
      </w:r>
    </w:p>
    <w:p w14:paraId="7AA2A09C" w14:textId="77777777" w:rsidR="00094BF5" w:rsidRPr="004260F4" w:rsidRDefault="00094BF5" w:rsidP="00094BF5">
      <w:pPr>
        <w:spacing w:after="0" w:line="360" w:lineRule="auto"/>
        <w:rPr>
          <w:rFonts w:ascii="Times New Roman" w:eastAsia="SimSun" w:hAnsi="Times New Roman"/>
          <w:sz w:val="24"/>
          <w:szCs w:val="24"/>
        </w:rPr>
      </w:pPr>
    </w:p>
    <w:p w14:paraId="4BF87A6E" w14:textId="77777777" w:rsidR="00094BF5" w:rsidRPr="004260F4" w:rsidRDefault="00094BF5" w:rsidP="00094BF5">
      <w:pPr>
        <w:spacing w:after="0" w:line="360" w:lineRule="auto"/>
        <w:rPr>
          <w:rFonts w:ascii="Times New Roman" w:eastAsia="SimSun" w:hAnsi="Times New Roman"/>
          <w:sz w:val="24"/>
          <w:szCs w:val="24"/>
        </w:rPr>
      </w:pPr>
      <w:r w:rsidRPr="004260F4">
        <w:rPr>
          <w:rFonts w:ascii="Times New Roman" w:eastAsia="SimSun" w:hAnsi="Times New Roman"/>
          <w:sz w:val="24"/>
          <w:szCs w:val="24"/>
        </w:rPr>
        <w:t xml:space="preserve">I confirm that this </w:t>
      </w:r>
      <w:r w:rsidR="00AF5BF9" w:rsidRPr="004260F4">
        <w:rPr>
          <w:rFonts w:ascii="Times New Roman" w:eastAsia="SimSun" w:hAnsi="Times New Roman"/>
          <w:sz w:val="24"/>
          <w:szCs w:val="24"/>
        </w:rPr>
        <w:t>p</w:t>
      </w:r>
      <w:r w:rsidRPr="004260F4">
        <w:rPr>
          <w:rFonts w:ascii="Times New Roman" w:eastAsia="SimSun" w:hAnsi="Times New Roman"/>
          <w:sz w:val="24"/>
          <w:szCs w:val="24"/>
        </w:rPr>
        <w:t>roject proposal has been submitted with my supervisors’ approval</w:t>
      </w:r>
      <w:r w:rsidR="42C9B29D" w:rsidRPr="004260F4">
        <w:rPr>
          <w:rFonts w:ascii="Times New Roman" w:eastAsia="SimSun" w:hAnsi="Times New Roman"/>
          <w:sz w:val="24"/>
          <w:szCs w:val="24"/>
        </w:rPr>
        <w:t>:</w:t>
      </w:r>
    </w:p>
    <w:p w14:paraId="167DAE3F" w14:textId="77777777" w:rsidR="00156E9E" w:rsidRPr="004260F4" w:rsidRDefault="00156E9E" w:rsidP="00156E9E">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Gerald Mboowa (Ph.D.)</w:t>
      </w:r>
    </w:p>
    <w:p w14:paraId="6E926A05" w14:textId="77777777" w:rsidR="00156E9E" w:rsidRPr="004260F4"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Department of Immunology, Makerere University</w:t>
      </w:r>
    </w:p>
    <w:p w14:paraId="01FA386F" w14:textId="77777777" w:rsidR="00156E9E" w:rsidRDefault="00156E9E" w:rsidP="00156E9E">
      <w:pPr>
        <w:spacing w:after="0" w:line="360" w:lineRule="auto"/>
        <w:ind w:left="360"/>
        <w:rPr>
          <w:rFonts w:ascii="Times New Roman" w:eastAsia="SimSun" w:hAnsi="Times New Roman"/>
          <w:sz w:val="24"/>
          <w:szCs w:val="24"/>
        </w:rPr>
      </w:pPr>
      <w:r w:rsidRPr="004260F4">
        <w:rPr>
          <w:rFonts w:ascii="Times New Roman" w:eastAsia="SimSun" w:hAnsi="Times New Roman"/>
          <w:sz w:val="24"/>
          <w:szCs w:val="24"/>
        </w:rPr>
        <w:t>P.O. Box 7062 Kampala, Uganda</w:t>
      </w:r>
    </w:p>
    <w:p w14:paraId="77539C1D" w14:textId="77777777" w:rsidR="00B11BFD" w:rsidRPr="004260F4" w:rsidRDefault="00B11BFD" w:rsidP="00156E9E">
      <w:pPr>
        <w:spacing w:after="0" w:line="360" w:lineRule="auto"/>
        <w:ind w:left="360"/>
        <w:rPr>
          <w:rFonts w:ascii="Times New Roman" w:eastAsia="SimSun" w:hAnsi="Times New Roman"/>
          <w:sz w:val="24"/>
          <w:szCs w:val="24"/>
        </w:rPr>
      </w:pPr>
    </w:p>
    <w:p w14:paraId="5D9901AB" w14:textId="77777777" w:rsidR="00B11BFD" w:rsidRDefault="00B11BFD" w:rsidP="00156E9E">
      <w:pPr>
        <w:spacing w:after="0" w:line="360" w:lineRule="auto"/>
        <w:ind w:left="360"/>
        <w:rPr>
          <w:rFonts w:ascii="Times New Roman" w:eastAsia="SimSun" w:hAnsi="Times New Roman"/>
          <w:sz w:val="24"/>
          <w:szCs w:val="24"/>
        </w:rPr>
      </w:pPr>
    </w:p>
    <w:p w14:paraId="51E1D4B6" w14:textId="77777777" w:rsidR="00156E9E" w:rsidRPr="004260F4" w:rsidRDefault="002F2422" w:rsidP="009F0A2C">
      <w:pPr>
        <w:spacing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5952" behindDoc="0" locked="0" layoutInCell="1" allowOverlap="1" wp14:anchorId="22C75CCE" wp14:editId="55400701">
                <wp:simplePos x="0" y="0"/>
                <wp:positionH relativeFrom="column">
                  <wp:posOffset>874395</wp:posOffset>
                </wp:positionH>
                <wp:positionV relativeFrom="paragraph">
                  <wp:posOffset>201929</wp:posOffset>
                </wp:positionV>
                <wp:extent cx="1828800" cy="0"/>
                <wp:effectExtent l="0" t="0" r="0" b="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3302ACF" id="Straight Connector 77" o:spid="_x0000_s1026" style="position:absolute;flip:y;z-index:25164595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5.9pt" to="212.8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6976" behindDoc="0" locked="0" layoutInCell="1" allowOverlap="1" wp14:anchorId="145985BC" wp14:editId="496C4501">
                <wp:simplePos x="0" y="0"/>
                <wp:positionH relativeFrom="column">
                  <wp:posOffset>3529965</wp:posOffset>
                </wp:positionH>
                <wp:positionV relativeFrom="paragraph">
                  <wp:posOffset>170179</wp:posOffset>
                </wp:positionV>
                <wp:extent cx="1828800"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8D605F2" id="Straight Connector 76" o:spid="_x0000_s1026" style="position:absolute;flip:y;z-index:25164697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3.4pt" to="421.9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AjdCjPiAAAADgEA&#10;AA8AAAAAAAAAAAAAAAAAIwQAAGRycy9kb3ducmV2LnhtbFBLBQYAAAAABAAEAPMAAAAyBQAAAAA=&#10;" strokecolor="windowText" strokeweight=".5pt">
                <v:stroke dashstyle="longDashDot" joinstyle="miter"/>
                <o:lock v:ext="edit" shapetype="f"/>
              </v:line>
            </w:pict>
          </mc:Fallback>
        </mc:AlternateContent>
      </w:r>
      <w:r w:rsidR="00156E9E" w:rsidRPr="004260F4">
        <w:rPr>
          <w:rFonts w:ascii="Times New Roman" w:eastAsia="SimSun" w:hAnsi="Times New Roman"/>
          <w:sz w:val="24"/>
          <w:szCs w:val="24"/>
        </w:rPr>
        <w:t xml:space="preserve">Signature: </w:t>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156E9E"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r w:rsidR="0056706C" w:rsidRPr="004260F4">
        <w:rPr>
          <w:rFonts w:ascii="Times New Roman" w:eastAsia="SimSun" w:hAnsi="Times New Roman"/>
          <w:sz w:val="24"/>
          <w:szCs w:val="24"/>
        </w:rPr>
        <w:tab/>
      </w:r>
    </w:p>
    <w:p w14:paraId="5FAA30EB" w14:textId="77777777" w:rsidR="00094BF5" w:rsidRPr="004260F4" w:rsidRDefault="00094BF5" w:rsidP="00094BF5">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Juan C. Paredes (Ph</w:t>
      </w:r>
      <w:r w:rsidR="00156E9E"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1F23894E" w14:textId="77777777" w:rsidR="00094BF5" w:rsidRPr="004260F4" w:rsidRDefault="00094BF5" w:rsidP="00094BF5">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31573853" w14:textId="77777777" w:rsidR="00094BF5" w:rsidRDefault="00094BF5" w:rsidP="00094BF5">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7A188A76" w14:textId="77777777" w:rsidR="00B11BFD" w:rsidRPr="004260F4" w:rsidRDefault="00B11BFD" w:rsidP="00094BF5">
      <w:pPr>
        <w:spacing w:after="0" w:line="360" w:lineRule="auto"/>
        <w:ind w:firstLine="360"/>
        <w:rPr>
          <w:rFonts w:ascii="Times New Roman" w:hAnsi="Times New Roman"/>
          <w:sz w:val="24"/>
          <w:szCs w:val="24"/>
        </w:rPr>
      </w:pPr>
    </w:p>
    <w:p w14:paraId="1A84C78E" w14:textId="77777777" w:rsidR="00B11BFD" w:rsidRDefault="00B11BFD" w:rsidP="00094BF5">
      <w:pPr>
        <w:spacing w:after="0" w:line="360" w:lineRule="auto"/>
        <w:ind w:firstLine="360"/>
        <w:rPr>
          <w:rFonts w:ascii="Times New Roman" w:eastAsia="SimSun" w:hAnsi="Times New Roman"/>
          <w:sz w:val="24"/>
          <w:szCs w:val="24"/>
        </w:rPr>
      </w:pPr>
    </w:p>
    <w:p w14:paraId="72E861A2" w14:textId="77777777" w:rsidR="00094BF5" w:rsidRPr="004260F4" w:rsidRDefault="002F2422" w:rsidP="009F0A2C">
      <w:pPr>
        <w:spacing w:line="360" w:lineRule="auto"/>
        <w:ind w:firstLine="360"/>
        <w:rPr>
          <w:rFonts w:ascii="Times New Roman" w:eastAsia="SimSun" w:hAnsi="Times New Roman"/>
          <w:sz w:val="24"/>
          <w:szCs w:val="24"/>
        </w:rPr>
      </w:pPr>
      <w:r>
        <w:rPr>
          <w:noProof/>
        </w:rPr>
        <mc:AlternateContent>
          <mc:Choice Requires="wps">
            <w:drawing>
              <wp:anchor distT="4294967277" distB="4294967277" distL="114300" distR="114300" simplePos="0" relativeHeight="251651072" behindDoc="0" locked="0" layoutInCell="1" allowOverlap="1" wp14:anchorId="59A00AAF" wp14:editId="6BC6B4D0">
                <wp:simplePos x="0" y="0"/>
                <wp:positionH relativeFrom="column">
                  <wp:posOffset>3549015</wp:posOffset>
                </wp:positionH>
                <wp:positionV relativeFrom="paragraph">
                  <wp:posOffset>165099</wp:posOffset>
                </wp:positionV>
                <wp:extent cx="1828800" cy="0"/>
                <wp:effectExtent l="0" t="0" r="0" b="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9A2E7E0" id="Straight Connector 75" o:spid="_x0000_s1026" style="position:absolute;flip:y;z-index:251651072;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9.45pt,13pt" to="423.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0048" behindDoc="0" locked="0" layoutInCell="1" allowOverlap="1" wp14:anchorId="41137637" wp14:editId="22AAF021">
                <wp:simplePos x="0" y="0"/>
                <wp:positionH relativeFrom="column">
                  <wp:posOffset>904875</wp:posOffset>
                </wp:positionH>
                <wp:positionV relativeFrom="paragraph">
                  <wp:posOffset>165099</wp:posOffset>
                </wp:positionV>
                <wp:extent cx="1828800" cy="0"/>
                <wp:effectExtent l="0" t="0" r="0" b="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FBD87DA" id="Straight Connector 74" o:spid="_x0000_s1026" style="position:absolute;flip:y;z-index:251650048;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71.25pt,13pt" to="215.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" strokecolor="windowText" strokeweight=".5pt">
                <v:stroke dashstyle="longDashDot" joinstyle="miter"/>
                <o:lock v:ext="edit" shapetype="f"/>
              </v:line>
            </w:pict>
          </mc:Fallback>
        </mc:AlternateContent>
      </w:r>
      <w:r w:rsidR="00094BF5" w:rsidRPr="004260F4">
        <w:rPr>
          <w:rFonts w:ascii="Times New Roman" w:eastAsia="SimSun" w:hAnsi="Times New Roman"/>
          <w:sz w:val="24"/>
          <w:szCs w:val="24"/>
        </w:rPr>
        <w:t xml:space="preserve">Signature: </w:t>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F16594"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094BF5" w:rsidRPr="004260F4">
        <w:rPr>
          <w:rFonts w:ascii="Times New Roman" w:eastAsia="SimSun" w:hAnsi="Times New Roman"/>
          <w:sz w:val="24"/>
          <w:szCs w:val="24"/>
        </w:rPr>
        <w:t>Date</w:t>
      </w:r>
      <w:r w:rsidR="00F16594" w:rsidRPr="004260F4">
        <w:rPr>
          <w:rFonts w:ascii="Times New Roman" w:eastAsia="SimSun" w:hAnsi="Times New Roman"/>
          <w:sz w:val="24"/>
          <w:szCs w:val="24"/>
        </w:rPr>
        <w:t>:</w:t>
      </w:r>
      <w:r w:rsidR="00F16594" w:rsidRPr="004260F4">
        <w:rPr>
          <w:rFonts w:ascii="Times New Roman" w:eastAsia="SimSun" w:hAnsi="Times New Roman"/>
          <w:noProof/>
          <w:sz w:val="24"/>
          <w:szCs w:val="24"/>
        </w:rPr>
        <w:t xml:space="preserve"> </w:t>
      </w:r>
      <w:r w:rsidR="00F16594" w:rsidRPr="004260F4">
        <w:rPr>
          <w:rFonts w:ascii="Times New Roman" w:eastAsia="SimSun" w:hAnsi="Times New Roman"/>
          <w:noProof/>
          <w:sz w:val="24"/>
          <w:szCs w:val="24"/>
        </w:rPr>
        <w:tab/>
      </w:r>
    </w:p>
    <w:p w14:paraId="57F675E4" w14:textId="77777777" w:rsidR="007B49E7" w:rsidRPr="004260F4" w:rsidRDefault="007B49E7" w:rsidP="003233F2">
      <w:pPr>
        <w:pStyle w:val="ListParagraph"/>
        <w:numPr>
          <w:ilvl w:val="0"/>
          <w:numId w:val="17"/>
        </w:numPr>
        <w:spacing w:after="0" w:line="360" w:lineRule="auto"/>
        <w:rPr>
          <w:rFonts w:ascii="Times New Roman" w:eastAsia="SimSun" w:hAnsi="Times New Roman"/>
          <w:b/>
          <w:sz w:val="24"/>
          <w:szCs w:val="24"/>
        </w:rPr>
      </w:pPr>
      <w:r w:rsidRPr="004260F4">
        <w:rPr>
          <w:rFonts w:ascii="Times New Roman" w:eastAsia="SimSun" w:hAnsi="Times New Roman"/>
          <w:b/>
          <w:sz w:val="24"/>
          <w:szCs w:val="24"/>
        </w:rPr>
        <w:t>Dr. Caleb Kibet (Ph</w:t>
      </w:r>
      <w:r w:rsidR="00AF5BF9" w:rsidRPr="004260F4">
        <w:rPr>
          <w:rFonts w:ascii="Times New Roman" w:eastAsia="SimSun" w:hAnsi="Times New Roman"/>
          <w:b/>
          <w:sz w:val="24"/>
          <w:szCs w:val="24"/>
        </w:rPr>
        <w:t>.D.</w:t>
      </w:r>
      <w:r w:rsidRPr="004260F4">
        <w:rPr>
          <w:rFonts w:ascii="Times New Roman" w:eastAsia="SimSun" w:hAnsi="Times New Roman"/>
          <w:b/>
          <w:sz w:val="24"/>
          <w:szCs w:val="24"/>
        </w:rPr>
        <w:t>)</w:t>
      </w:r>
    </w:p>
    <w:p w14:paraId="2515975A" w14:textId="77777777" w:rsidR="007B49E7" w:rsidRPr="004260F4" w:rsidRDefault="007B49E7" w:rsidP="003233F2">
      <w:pPr>
        <w:spacing w:after="0" w:line="360" w:lineRule="auto"/>
        <w:ind w:left="36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485C2446" w14:textId="77777777" w:rsidR="007B49E7" w:rsidRDefault="007B49E7" w:rsidP="003233F2">
      <w:pPr>
        <w:spacing w:after="0" w:line="360" w:lineRule="auto"/>
        <w:ind w:firstLine="360"/>
        <w:rPr>
          <w:rFonts w:ascii="Times New Roman" w:hAnsi="Times New Roman"/>
          <w:sz w:val="24"/>
          <w:szCs w:val="24"/>
        </w:rPr>
      </w:pPr>
      <w:r w:rsidRPr="004260F4">
        <w:rPr>
          <w:rFonts w:ascii="Times New Roman" w:hAnsi="Times New Roman"/>
          <w:sz w:val="24"/>
          <w:szCs w:val="24"/>
        </w:rPr>
        <w:t>P.O. Box 30772-00100 Nairobi, Kenya</w:t>
      </w:r>
    </w:p>
    <w:p w14:paraId="11E85D56" w14:textId="77777777" w:rsidR="00B11BFD" w:rsidRPr="004260F4" w:rsidRDefault="00B11BFD" w:rsidP="00B11BFD">
      <w:pPr>
        <w:spacing w:after="0" w:line="360" w:lineRule="auto"/>
        <w:rPr>
          <w:rFonts w:ascii="Times New Roman" w:hAnsi="Times New Roman"/>
          <w:sz w:val="24"/>
          <w:szCs w:val="24"/>
        </w:rPr>
      </w:pPr>
    </w:p>
    <w:p w14:paraId="1A515FCC" w14:textId="77777777" w:rsidR="00B11BFD" w:rsidRDefault="00B11BFD">
      <w:pPr>
        <w:spacing w:after="0" w:line="360" w:lineRule="auto"/>
        <w:ind w:left="360"/>
        <w:rPr>
          <w:rFonts w:ascii="Times New Roman" w:eastAsia="SimSun" w:hAnsi="Times New Roman"/>
          <w:sz w:val="24"/>
          <w:szCs w:val="24"/>
        </w:rPr>
      </w:pPr>
    </w:p>
    <w:p w14:paraId="3ED4C763" w14:textId="77777777" w:rsidR="007B49E7" w:rsidRPr="004260F4" w:rsidRDefault="002F2422">
      <w:pPr>
        <w:spacing w:after="0" w:line="360" w:lineRule="auto"/>
        <w:ind w:left="360"/>
        <w:rPr>
          <w:rFonts w:ascii="Times New Roman" w:eastAsia="SimSun" w:hAnsi="Times New Roman"/>
          <w:sz w:val="24"/>
          <w:szCs w:val="24"/>
        </w:rPr>
      </w:pPr>
      <w:r>
        <w:rPr>
          <w:noProof/>
        </w:rPr>
        <mc:AlternateContent>
          <mc:Choice Requires="wps">
            <w:drawing>
              <wp:anchor distT="4294967277" distB="4294967277" distL="114300" distR="114300" simplePos="0" relativeHeight="251648000" behindDoc="0" locked="0" layoutInCell="1" allowOverlap="1" wp14:anchorId="12CAD4CB" wp14:editId="0A522912">
                <wp:simplePos x="0" y="0"/>
                <wp:positionH relativeFrom="column">
                  <wp:posOffset>874395</wp:posOffset>
                </wp:positionH>
                <wp:positionV relativeFrom="paragraph">
                  <wp:posOffset>219709</wp:posOffset>
                </wp:positionV>
                <wp:extent cx="1828800" cy="0"/>
                <wp:effectExtent l="0" t="0" r="0" b="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B5C29C5" id="Straight Connector 73" o:spid="_x0000_s1026" style="position:absolute;flip:y;z-index:25164800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68.85pt,17.3pt" to="212.8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EIcJXD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49024" behindDoc="0" locked="0" layoutInCell="1" allowOverlap="1" wp14:anchorId="0CFE494B" wp14:editId="124E8D1A">
                <wp:simplePos x="0" y="0"/>
                <wp:positionH relativeFrom="column">
                  <wp:posOffset>3529965</wp:posOffset>
                </wp:positionH>
                <wp:positionV relativeFrom="paragraph">
                  <wp:posOffset>208914</wp:posOffset>
                </wp:positionV>
                <wp:extent cx="1828800" cy="0"/>
                <wp:effectExtent l="0" t="0" r="0" b="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76C48A0" id="Straight Connector 72" o:spid="_x0000_s1026" style="position:absolute;flip:y;z-index:25164902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7.95pt,16.45pt" to="421.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56706C" w:rsidRPr="004260F4">
        <w:rPr>
          <w:rFonts w:ascii="Times New Roman" w:eastAsia="SimSun" w:hAnsi="Times New Roman"/>
          <w:sz w:val="24"/>
          <w:szCs w:val="24"/>
        </w:rPr>
        <w:tab/>
      </w:r>
      <w:r w:rsidR="0056706C" w:rsidRPr="004260F4">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B11BFD">
        <w:rPr>
          <w:rFonts w:ascii="Times New Roman" w:eastAsia="SimSun" w:hAnsi="Times New Roman"/>
          <w:sz w:val="24"/>
          <w:szCs w:val="24"/>
        </w:rPr>
        <w:tab/>
      </w:r>
      <w:r w:rsidR="007B49E7" w:rsidRPr="004260F4">
        <w:rPr>
          <w:rFonts w:ascii="Times New Roman" w:eastAsia="SimSun" w:hAnsi="Times New Roman"/>
          <w:sz w:val="24"/>
          <w:szCs w:val="24"/>
        </w:rPr>
        <w:t>Date</w:t>
      </w:r>
      <w:r w:rsidR="0056706C" w:rsidRPr="004260F4">
        <w:rPr>
          <w:rFonts w:ascii="Times New Roman" w:eastAsia="SimSun" w:hAnsi="Times New Roman"/>
          <w:sz w:val="24"/>
          <w:szCs w:val="24"/>
        </w:rPr>
        <w:t xml:space="preserve">: </w:t>
      </w:r>
    </w:p>
    <w:p w14:paraId="03F1F63D" w14:textId="77777777" w:rsidR="00D72E26" w:rsidRPr="00636F75" w:rsidRDefault="00D72E26" w:rsidP="003233F2">
      <w:pPr>
        <w:pStyle w:val="ListParagraph"/>
        <w:numPr>
          <w:ilvl w:val="0"/>
          <w:numId w:val="17"/>
        </w:numPr>
        <w:spacing w:after="0" w:line="360" w:lineRule="auto"/>
        <w:rPr>
          <w:rFonts w:ascii="Times New Roman" w:eastAsia="SimSun" w:hAnsi="Times New Roman"/>
          <w:b/>
          <w:sz w:val="24"/>
          <w:szCs w:val="24"/>
          <w:lang w:val="fr-CH"/>
        </w:rPr>
      </w:pPr>
      <w:r w:rsidRPr="00636F75">
        <w:rPr>
          <w:rFonts w:ascii="Times New Roman" w:eastAsia="SimSun" w:hAnsi="Times New Roman"/>
          <w:b/>
          <w:sz w:val="24"/>
          <w:szCs w:val="24"/>
          <w:lang w:val="fr-CH"/>
        </w:rPr>
        <w:lastRenderedPageBreak/>
        <w:t>Dr. Chrysantus Tanga (Ph.D.)</w:t>
      </w:r>
    </w:p>
    <w:p w14:paraId="74802A65" w14:textId="77777777" w:rsidR="00D72E26" w:rsidRPr="004260F4" w:rsidRDefault="00D72E26" w:rsidP="00D72E26">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73E75348" w14:textId="77777777" w:rsidR="00D72E26" w:rsidRDefault="00D72E26" w:rsidP="00D72E26">
      <w:pPr>
        <w:spacing w:after="0" w:line="360" w:lineRule="auto"/>
        <w:ind w:left="720"/>
        <w:rPr>
          <w:rFonts w:ascii="Times New Roman" w:eastAsia="SimSun" w:hAnsi="Times New Roman"/>
          <w:sz w:val="24"/>
          <w:szCs w:val="24"/>
        </w:rPr>
      </w:pPr>
      <w:r w:rsidRPr="004260F4">
        <w:rPr>
          <w:rFonts w:ascii="Times New Roman" w:hAnsi="Times New Roman"/>
          <w:sz w:val="24"/>
          <w:szCs w:val="24"/>
        </w:rPr>
        <w:t>P.O. Box 30772-00100 Nairobi, Kenya</w:t>
      </w:r>
      <w:r w:rsidRPr="004260F4">
        <w:rPr>
          <w:rFonts w:ascii="Times New Roman" w:eastAsia="SimSun" w:hAnsi="Times New Roman"/>
          <w:sz w:val="24"/>
          <w:szCs w:val="24"/>
        </w:rPr>
        <w:tab/>
      </w:r>
    </w:p>
    <w:p w14:paraId="0C72F542" w14:textId="77777777" w:rsidR="00D72E26" w:rsidRPr="004260F4" w:rsidRDefault="00D72E26" w:rsidP="00D72E26">
      <w:pPr>
        <w:spacing w:after="0" w:line="360" w:lineRule="auto"/>
        <w:ind w:left="720"/>
        <w:rPr>
          <w:rFonts w:ascii="Times New Roman" w:eastAsia="SimSun" w:hAnsi="Times New Roman"/>
          <w:sz w:val="24"/>
          <w:szCs w:val="24"/>
        </w:rPr>
      </w:pPr>
      <w:r w:rsidRPr="004260F4">
        <w:rPr>
          <w:rFonts w:ascii="Times New Roman" w:eastAsia="SimSun" w:hAnsi="Times New Roman"/>
          <w:sz w:val="24"/>
          <w:szCs w:val="24"/>
        </w:rPr>
        <w:tab/>
        <w:t xml:space="preserve"> </w:t>
      </w:r>
    </w:p>
    <w:p w14:paraId="3137A172" w14:textId="77777777" w:rsidR="00D72E26" w:rsidRPr="009F0A2C" w:rsidRDefault="002F2422" w:rsidP="009F0A2C">
      <w:pPr>
        <w:spacing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69504" behindDoc="0" locked="0" layoutInCell="1" allowOverlap="1" wp14:anchorId="6A87E387" wp14:editId="7A309E03">
                <wp:simplePos x="0" y="0"/>
                <wp:positionH relativeFrom="column">
                  <wp:posOffset>3537585</wp:posOffset>
                </wp:positionH>
                <wp:positionV relativeFrom="paragraph">
                  <wp:posOffset>204469</wp:posOffset>
                </wp:positionV>
                <wp:extent cx="1828800" cy="0"/>
                <wp:effectExtent l="0" t="0" r="0" b="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00BEF47" id="Straight Connector 71" o:spid="_x0000_s1026" style="position:absolute;flip:y;z-index:251669504;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78.55pt,16.1pt" to="422.5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68480" behindDoc="0" locked="0" layoutInCell="1" allowOverlap="1" wp14:anchorId="362ACF7A" wp14:editId="236654DD">
                <wp:simplePos x="0" y="0"/>
                <wp:positionH relativeFrom="column">
                  <wp:posOffset>1034415</wp:posOffset>
                </wp:positionH>
                <wp:positionV relativeFrom="paragraph">
                  <wp:posOffset>194944</wp:posOffset>
                </wp:positionV>
                <wp:extent cx="1828800"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ACC6BD" id="Straight Connector 70" o:spid="_x0000_s1026" style="position:absolute;flip:y;z-index:25166848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1.45pt,15.35pt" to="225.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" strokecolor="windowText" strokeweight=".5pt">
                <v:stroke dashstyle="longDashDot" joinstyle="miter"/>
                <o:lock v:ext="edit" shapetype="f"/>
              </v:line>
            </w:pict>
          </mc:Fallback>
        </mc:AlternateContent>
      </w:r>
      <w:r w:rsidR="00D72E26"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9F0A2C">
        <w:rPr>
          <w:rFonts w:ascii="Times New Roman" w:eastAsia="SimSun" w:hAnsi="Times New Roman"/>
          <w:sz w:val="24"/>
          <w:szCs w:val="24"/>
        </w:rPr>
        <w:t xml:space="preserve">Date: </w:t>
      </w:r>
    </w:p>
    <w:p w14:paraId="3E395C4B" w14:textId="77777777" w:rsidR="007B49E7" w:rsidRPr="00636F75" w:rsidRDefault="007B49E7" w:rsidP="003233F2">
      <w:pPr>
        <w:pStyle w:val="ListParagraph"/>
        <w:numPr>
          <w:ilvl w:val="0"/>
          <w:numId w:val="17"/>
        </w:numPr>
        <w:spacing w:after="0" w:line="360" w:lineRule="auto"/>
        <w:rPr>
          <w:rFonts w:ascii="Times New Roman" w:eastAsia="SimSun" w:hAnsi="Times New Roman"/>
          <w:b/>
          <w:sz w:val="24"/>
          <w:szCs w:val="24"/>
          <w:lang w:val="de-CH"/>
        </w:rPr>
      </w:pPr>
      <w:r w:rsidRPr="00636F75">
        <w:rPr>
          <w:rFonts w:ascii="Times New Roman" w:eastAsia="SimSun" w:hAnsi="Times New Roman"/>
          <w:b/>
          <w:sz w:val="24"/>
          <w:szCs w:val="24"/>
          <w:lang w:val="de-CH"/>
        </w:rPr>
        <w:t>Dr. Daniel Masiga (Ph</w:t>
      </w:r>
      <w:r w:rsidR="00AF5BF9" w:rsidRPr="00636F75">
        <w:rPr>
          <w:rFonts w:ascii="Times New Roman" w:eastAsia="SimSun" w:hAnsi="Times New Roman"/>
          <w:b/>
          <w:sz w:val="24"/>
          <w:szCs w:val="24"/>
          <w:lang w:val="de-CH"/>
        </w:rPr>
        <w:t>.D.</w:t>
      </w:r>
      <w:r w:rsidRPr="00636F75">
        <w:rPr>
          <w:rFonts w:ascii="Times New Roman" w:eastAsia="SimSun" w:hAnsi="Times New Roman"/>
          <w:b/>
          <w:sz w:val="24"/>
          <w:szCs w:val="24"/>
          <w:lang w:val="de-CH"/>
        </w:rPr>
        <w:t>)</w:t>
      </w:r>
    </w:p>
    <w:p w14:paraId="399686D5" w14:textId="77777777" w:rsidR="007B49E7" w:rsidRPr="004260F4" w:rsidRDefault="007B49E7" w:rsidP="00B11BFD">
      <w:pPr>
        <w:spacing w:after="0" w:line="360" w:lineRule="auto"/>
        <w:ind w:left="720"/>
        <w:rPr>
          <w:rFonts w:ascii="Times New Roman" w:hAnsi="Times New Roman"/>
          <w:sz w:val="24"/>
          <w:szCs w:val="24"/>
        </w:rPr>
      </w:pPr>
      <w:r w:rsidRPr="004260F4">
        <w:rPr>
          <w:rFonts w:ascii="Times New Roman" w:hAnsi="Times New Roman"/>
          <w:sz w:val="24"/>
          <w:szCs w:val="24"/>
        </w:rPr>
        <w:t xml:space="preserve">International Center for Insect Physiology and Ecology </w:t>
      </w:r>
      <w:r w:rsidRPr="004260F4">
        <w:rPr>
          <w:rFonts w:ascii="Times New Roman" w:hAnsi="Times New Roman"/>
          <w:i/>
          <w:sz w:val="24"/>
          <w:szCs w:val="24"/>
        </w:rPr>
        <w:t>(icipe),</w:t>
      </w:r>
      <w:r w:rsidRPr="004260F4">
        <w:rPr>
          <w:rFonts w:ascii="Times New Roman" w:hAnsi="Times New Roman"/>
          <w:sz w:val="24"/>
          <w:szCs w:val="24"/>
        </w:rPr>
        <w:t xml:space="preserve"> Duduville campus, Nairobi.</w:t>
      </w:r>
    </w:p>
    <w:p w14:paraId="5EBF6E32" w14:textId="77777777" w:rsidR="007B49E7" w:rsidRDefault="007B49E7" w:rsidP="00D72E26">
      <w:pPr>
        <w:spacing w:after="0" w:line="360" w:lineRule="auto"/>
        <w:ind w:firstLine="720"/>
        <w:rPr>
          <w:rFonts w:ascii="Times New Roman" w:hAnsi="Times New Roman"/>
          <w:sz w:val="24"/>
          <w:szCs w:val="24"/>
        </w:rPr>
      </w:pPr>
      <w:r w:rsidRPr="004260F4">
        <w:rPr>
          <w:rFonts w:ascii="Times New Roman" w:hAnsi="Times New Roman"/>
          <w:sz w:val="24"/>
          <w:szCs w:val="24"/>
        </w:rPr>
        <w:t>P.O. Box 30772-00100 Nairobi, Kenya</w:t>
      </w:r>
    </w:p>
    <w:p w14:paraId="70F365AE" w14:textId="77777777" w:rsidR="00D72E26" w:rsidRPr="004260F4" w:rsidRDefault="00D72E26" w:rsidP="00D72E26">
      <w:pPr>
        <w:spacing w:after="0" w:line="360" w:lineRule="auto"/>
        <w:ind w:firstLine="720"/>
        <w:rPr>
          <w:rFonts w:ascii="Times New Roman" w:hAnsi="Times New Roman"/>
          <w:sz w:val="24"/>
          <w:szCs w:val="24"/>
        </w:rPr>
      </w:pPr>
    </w:p>
    <w:p w14:paraId="4490A52B" w14:textId="77777777" w:rsidR="007B49E7" w:rsidRPr="004260F4" w:rsidRDefault="002F2422" w:rsidP="00D72E26">
      <w:pPr>
        <w:spacing w:after="0" w:line="360" w:lineRule="auto"/>
        <w:ind w:firstLine="720"/>
        <w:rPr>
          <w:rFonts w:ascii="Times New Roman" w:eastAsia="SimSun" w:hAnsi="Times New Roman"/>
          <w:sz w:val="24"/>
          <w:szCs w:val="24"/>
        </w:rPr>
      </w:pPr>
      <w:r>
        <w:rPr>
          <w:noProof/>
        </w:rPr>
        <mc:AlternateContent>
          <mc:Choice Requires="wps">
            <w:drawing>
              <wp:anchor distT="4294967277" distB="4294967277" distL="114300" distR="114300" simplePos="0" relativeHeight="251652096" behindDoc="0" locked="0" layoutInCell="1" allowOverlap="1" wp14:anchorId="27D25816" wp14:editId="4B8A0781">
                <wp:simplePos x="0" y="0"/>
                <wp:positionH relativeFrom="column">
                  <wp:posOffset>3607435</wp:posOffset>
                </wp:positionH>
                <wp:positionV relativeFrom="paragraph">
                  <wp:posOffset>229234</wp:posOffset>
                </wp:positionV>
                <wp:extent cx="1828800" cy="0"/>
                <wp:effectExtent l="0" t="0" r="0" b="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D0D1F1E" id="Straight Connector 69" o:spid="_x0000_s1026" style="position:absolute;flip:y;z-index:251652096;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284.05pt,18.05pt" to="428.0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" strokecolor="windowText" strokeweight=".5pt">
                <v:stroke dashstyle="longDashDot" joinstyle="miter"/>
                <o:lock v:ext="edit" shapetype="f"/>
              </v:line>
            </w:pict>
          </mc:Fallback>
        </mc:AlternateContent>
      </w:r>
      <w:r>
        <w:rPr>
          <w:noProof/>
        </w:rPr>
        <mc:AlternateContent>
          <mc:Choice Requires="wps">
            <w:drawing>
              <wp:anchor distT="4294967277" distB="4294967277" distL="114300" distR="114300" simplePos="0" relativeHeight="251653120" behindDoc="0" locked="0" layoutInCell="1" allowOverlap="1" wp14:anchorId="094EAC98" wp14:editId="2A3FF6B2">
                <wp:simplePos x="0" y="0"/>
                <wp:positionH relativeFrom="column">
                  <wp:posOffset>1106805</wp:posOffset>
                </wp:positionH>
                <wp:positionV relativeFrom="paragraph">
                  <wp:posOffset>240029</wp:posOffset>
                </wp:positionV>
                <wp:extent cx="182880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0"/>
                        </a:xfrm>
                        <a:prstGeom prst="line">
                          <a:avLst/>
                        </a:prstGeom>
                        <a:noFill/>
                        <a:ln w="6350" cap="flat" cmpd="sng" algn="ctr">
                          <a:solidFill>
                            <a:sysClr val="windowText" lastClr="000000"/>
                          </a:solidFill>
                          <a:prstDash val="lgDashDot"/>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DAB42C7" id="Straight Connector 68" o:spid="_x0000_s1026" style="position:absolute;flip:y;z-index:251653120;visibility:visible;mso-wrap-style:square;mso-width-percent:0;mso-height-percent:0;mso-wrap-distance-left:9pt;mso-wrap-distance-top:-53e-5mm;mso-wrap-distance-right:9pt;mso-wrap-distance-bottom:-53e-5mm;mso-position-horizontal:absolute;mso-position-horizontal-relative:text;mso-position-vertical:absolute;mso-position-vertical-relative:text;mso-width-percent:0;mso-height-percent:0;mso-width-relative:margin;mso-height-relative:margin" from="87.15pt,18.9pt" to="231.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" strokecolor="windowText" strokeweight=".5pt">
                <v:stroke dashstyle="longDashDot" joinstyle="miter"/>
                <o:lock v:ext="edit" shapetype="f"/>
              </v:line>
            </w:pict>
          </mc:Fallback>
        </mc:AlternateContent>
      </w:r>
      <w:r w:rsidR="007B49E7" w:rsidRPr="004260F4">
        <w:rPr>
          <w:rFonts w:ascii="Times New Roman" w:eastAsia="SimSun" w:hAnsi="Times New Roman"/>
          <w:sz w:val="24"/>
          <w:szCs w:val="24"/>
        </w:rPr>
        <w:t>Signature:</w:t>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D72E26">
        <w:rPr>
          <w:rFonts w:ascii="Times New Roman" w:eastAsia="SimSun" w:hAnsi="Times New Roman"/>
          <w:sz w:val="24"/>
          <w:szCs w:val="24"/>
        </w:rPr>
        <w:tab/>
      </w:r>
      <w:r w:rsidR="007B49E7" w:rsidRPr="004260F4">
        <w:rPr>
          <w:rFonts w:ascii="Times New Roman" w:eastAsia="SimSun" w:hAnsi="Times New Roman"/>
          <w:sz w:val="24"/>
          <w:szCs w:val="24"/>
        </w:rPr>
        <w:t>Date</w:t>
      </w:r>
      <w:r w:rsidR="00F16594" w:rsidRPr="004260F4">
        <w:rPr>
          <w:rFonts w:ascii="Times New Roman" w:eastAsia="SimSun" w:hAnsi="Times New Roman"/>
          <w:sz w:val="24"/>
          <w:szCs w:val="24"/>
        </w:rPr>
        <w:t>:</w:t>
      </w:r>
    </w:p>
    <w:p w14:paraId="7C1D3E41" w14:textId="77777777" w:rsidR="00D72E26" w:rsidRDefault="00D72E26" w:rsidP="00D72E26">
      <w:pPr>
        <w:spacing w:line="360" w:lineRule="auto"/>
        <w:jc w:val="both"/>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Pr>
          <w:rStyle w:val="normaltextrun"/>
          <w:rFonts w:ascii="Times New Roman" w:eastAsia="Times New Roman" w:hAnsi="Times New Roman"/>
          <w:b/>
          <w:color w:val="0E101A"/>
          <w:sz w:val="24"/>
          <w:szCs w:val="24"/>
          <w:lang w:val="en-GB"/>
        </w:rPr>
        <w:lastRenderedPageBreak/>
        <w:t>DEDICATION</w:t>
      </w:r>
    </w:p>
    <w:p w14:paraId="08EA4970" w14:textId="77777777" w:rsidR="00D72E26" w:rsidRDefault="00D72E26" w:rsidP="00D72E26">
      <w:pPr>
        <w:spacing w:line="360" w:lineRule="auto"/>
        <w:jc w:val="both"/>
        <w:rPr>
          <w:rStyle w:val="normaltextrun"/>
          <w:rFonts w:ascii="Times New Roman" w:eastAsia="Times New Roman" w:hAnsi="Times New Roman"/>
          <w:color w:val="0E101A"/>
          <w:sz w:val="24"/>
          <w:szCs w:val="24"/>
          <w:lang w:val="en-GB"/>
        </w:rPr>
      </w:pPr>
      <w:r w:rsidRPr="00D72E26">
        <w:rPr>
          <w:rStyle w:val="normaltextrun"/>
          <w:rFonts w:ascii="Times New Roman" w:eastAsia="Times New Roman" w:hAnsi="Times New Roman"/>
          <w:color w:val="0E101A"/>
          <w:sz w:val="24"/>
          <w:szCs w:val="24"/>
          <w:lang w:val="en-GB"/>
        </w:rPr>
        <w:t xml:space="preserve">This </w:t>
      </w:r>
      <w:r>
        <w:rPr>
          <w:rStyle w:val="normaltextrun"/>
          <w:rFonts w:ascii="Times New Roman" w:eastAsia="Times New Roman" w:hAnsi="Times New Roman"/>
          <w:color w:val="0E101A"/>
          <w:sz w:val="24"/>
          <w:szCs w:val="24"/>
          <w:lang w:val="en-GB"/>
        </w:rPr>
        <w:t xml:space="preserve">work is dedicated to my late uncle Erastus Githua. Rest in peace uncle. You are a huge part of who I am today. </w:t>
      </w:r>
    </w:p>
    <w:p w14:paraId="1F10110D"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r>
        <w:rPr>
          <w:rStyle w:val="normaltextrun"/>
          <w:rFonts w:ascii="Times New Roman" w:eastAsia="Times New Roman" w:hAnsi="Times New Roman"/>
          <w:color w:val="0E101A"/>
          <w:sz w:val="24"/>
          <w:szCs w:val="24"/>
          <w:lang w:val="en-GB"/>
        </w:rPr>
        <w:t>I would also like to dedicate this work to my brother Brian Muriga. May it quench your curious soul.</w:t>
      </w:r>
    </w:p>
    <w:p w14:paraId="466ADE83" w14:textId="77777777" w:rsidR="00C729AE" w:rsidRPr="004260F4" w:rsidRDefault="00D72E26" w:rsidP="00C729AE">
      <w:pPr>
        <w:rPr>
          <w:rStyle w:val="normaltextrun"/>
          <w:rFonts w:ascii="Times New Roman" w:eastAsia="Times New Roman" w:hAnsi="Times New Roman"/>
          <w:b/>
          <w:color w:val="0E101A"/>
          <w:sz w:val="24"/>
          <w:szCs w:val="24"/>
          <w:lang w:val="en-GB"/>
        </w:rPr>
      </w:pPr>
      <w:r>
        <w:rPr>
          <w:rStyle w:val="normaltextrun"/>
          <w:rFonts w:ascii="Times New Roman" w:eastAsia="Times New Roman" w:hAnsi="Times New Roman"/>
          <w:b/>
          <w:color w:val="0E101A"/>
          <w:sz w:val="24"/>
          <w:szCs w:val="24"/>
          <w:lang w:val="en-GB"/>
        </w:rPr>
        <w:br w:type="page"/>
      </w:r>
      <w:r w:rsidR="00F9283D" w:rsidRPr="004260F4">
        <w:rPr>
          <w:rStyle w:val="normaltextrun"/>
          <w:rFonts w:ascii="Times New Roman" w:eastAsia="Times New Roman" w:hAnsi="Times New Roman"/>
          <w:b/>
          <w:color w:val="0E101A"/>
          <w:sz w:val="24"/>
          <w:szCs w:val="24"/>
          <w:lang w:val="en-GB"/>
        </w:rPr>
        <w:lastRenderedPageBreak/>
        <w:t>ACKNOWLEDGMENTS</w:t>
      </w:r>
    </w:p>
    <w:p w14:paraId="0CE729AD" w14:textId="77777777" w:rsidR="00D72E26" w:rsidRDefault="007B49E7" w:rsidP="00093F13">
      <w:pPr>
        <w:spacing w:line="360" w:lineRule="auto"/>
        <w:jc w:val="both"/>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wish to express my sincere gratitude to the East African Network for Bioinformatics Training (EANBiT) for </w:t>
      </w:r>
      <w:r w:rsidR="008B0406" w:rsidRPr="004260F4">
        <w:rPr>
          <w:rStyle w:val="normaltextrun"/>
          <w:rFonts w:ascii="Times New Roman" w:eastAsia="Times New Roman" w:hAnsi="Times New Roman"/>
          <w:color w:val="0E101A"/>
          <w:sz w:val="24"/>
          <w:szCs w:val="24"/>
          <w:lang w:val="en-GB"/>
        </w:rPr>
        <w:t xml:space="preserve">offering me </w:t>
      </w:r>
      <w:r w:rsidRPr="004260F4">
        <w:rPr>
          <w:rStyle w:val="normaltextrun"/>
          <w:rFonts w:ascii="Times New Roman" w:eastAsia="Times New Roman" w:hAnsi="Times New Roman"/>
          <w:color w:val="0E101A"/>
          <w:sz w:val="24"/>
          <w:szCs w:val="24"/>
          <w:lang w:val="en-GB"/>
        </w:rPr>
        <w:t>the opportunity to further my learning</w:t>
      </w:r>
      <w:r w:rsidR="00DF0332" w:rsidRPr="004260F4">
        <w:rPr>
          <w:rStyle w:val="normaltextrun"/>
          <w:rFonts w:ascii="Times New Roman" w:eastAsia="Times New Roman" w:hAnsi="Times New Roman"/>
          <w:color w:val="0E101A"/>
          <w:sz w:val="24"/>
          <w:szCs w:val="24"/>
          <w:lang w:val="en-GB"/>
        </w:rPr>
        <w:t xml:space="preserve">. I would like </w:t>
      </w:r>
      <w:r w:rsidRPr="004260F4">
        <w:rPr>
          <w:rStyle w:val="normaltextrun"/>
          <w:rFonts w:ascii="Times New Roman" w:eastAsia="Times New Roman" w:hAnsi="Times New Roman"/>
          <w:color w:val="0E101A"/>
          <w:sz w:val="24"/>
          <w:szCs w:val="24"/>
          <w:lang w:val="en-GB"/>
        </w:rPr>
        <w:t xml:space="preserve">to </w:t>
      </w:r>
      <w:r w:rsidR="00F9283D">
        <w:rPr>
          <w:rStyle w:val="normaltextrun"/>
          <w:rFonts w:ascii="Times New Roman" w:eastAsia="Times New Roman" w:hAnsi="Times New Roman"/>
          <w:color w:val="0E101A"/>
          <w:sz w:val="24"/>
          <w:szCs w:val="24"/>
          <w:lang w:val="en-GB"/>
        </w:rPr>
        <w:t>thank</w:t>
      </w:r>
      <w:r w:rsidRPr="004260F4">
        <w:rPr>
          <w:rStyle w:val="normaltextrun"/>
          <w:rFonts w:ascii="Times New Roman" w:eastAsia="Times New Roman" w:hAnsi="Times New Roman"/>
          <w:color w:val="0E101A"/>
          <w:sz w:val="24"/>
          <w:szCs w:val="24"/>
          <w:lang w:val="en-GB"/>
        </w:rPr>
        <w:t xml:space="preserve"> my </w:t>
      </w:r>
      <w:r w:rsidR="188F0F50" w:rsidRPr="004260F4">
        <w:rPr>
          <w:rStyle w:val="normaltextrun"/>
          <w:rFonts w:ascii="Times New Roman" w:eastAsia="Times New Roman" w:hAnsi="Times New Roman"/>
          <w:color w:val="0E101A"/>
          <w:sz w:val="24"/>
          <w:szCs w:val="24"/>
          <w:lang w:val="en-GB"/>
        </w:rPr>
        <w:t>supervisors</w:t>
      </w:r>
      <w:r w:rsidRPr="004260F4">
        <w:rPr>
          <w:rStyle w:val="normaltextrun"/>
          <w:rFonts w:ascii="Times New Roman" w:eastAsia="Times New Roman" w:hAnsi="Times New Roman"/>
          <w:color w:val="0E101A"/>
          <w:sz w:val="24"/>
          <w:szCs w:val="24"/>
          <w:lang w:val="en-GB"/>
        </w:rPr>
        <w:t xml:space="preserve"> for </w:t>
      </w:r>
      <w:r w:rsidR="00F9283D">
        <w:rPr>
          <w:rStyle w:val="normaltextrun"/>
          <w:rFonts w:ascii="Times New Roman" w:eastAsia="Times New Roman" w:hAnsi="Times New Roman"/>
          <w:color w:val="0E101A"/>
          <w:sz w:val="24"/>
          <w:szCs w:val="24"/>
          <w:lang w:val="en-GB"/>
        </w:rPr>
        <w:t>making the pursuit and completion of this work possible</w:t>
      </w:r>
      <w:r w:rsidR="00DF0332" w:rsidRPr="004260F4">
        <w:rPr>
          <w:rStyle w:val="normaltextrun"/>
          <w:rFonts w:ascii="Times New Roman" w:eastAsia="Times New Roman" w:hAnsi="Times New Roman"/>
          <w:color w:val="0E101A"/>
          <w:sz w:val="24"/>
          <w:szCs w:val="24"/>
          <w:lang w:val="en-GB"/>
        </w:rPr>
        <w:t xml:space="preserve">, the International Center for Insect Physiology and Ecology </w:t>
      </w:r>
      <w:r w:rsidR="00DF0332" w:rsidRPr="004260F4">
        <w:rPr>
          <w:rStyle w:val="normaltextrun"/>
          <w:rFonts w:ascii="Times New Roman" w:eastAsia="Times New Roman" w:hAnsi="Times New Roman"/>
          <w:i/>
          <w:iCs/>
          <w:color w:val="0E101A"/>
          <w:sz w:val="24"/>
          <w:szCs w:val="24"/>
          <w:lang w:val="en-GB"/>
        </w:rPr>
        <w:t>(icipe)</w:t>
      </w:r>
      <w:r w:rsidR="00F9283D">
        <w:rPr>
          <w:rStyle w:val="normaltextrun"/>
          <w:rFonts w:ascii="Times New Roman" w:eastAsia="Times New Roman" w:hAnsi="Times New Roman"/>
          <w:i/>
          <w:iCs/>
          <w:color w:val="0E101A"/>
          <w:sz w:val="24"/>
          <w:szCs w:val="24"/>
          <w:lang w:val="en-GB"/>
        </w:rPr>
        <w:t>,</w:t>
      </w:r>
      <w:r w:rsidR="00DF0332" w:rsidRPr="004260F4">
        <w:rPr>
          <w:rStyle w:val="normaltextrun"/>
          <w:rFonts w:ascii="Times New Roman" w:eastAsia="Times New Roman" w:hAnsi="Times New Roman"/>
          <w:color w:val="0E101A"/>
          <w:sz w:val="24"/>
          <w:szCs w:val="24"/>
          <w:lang w:val="en-GB"/>
        </w:rPr>
        <w:t xml:space="preserve"> and its entire fraternity for according me with decent work facilities and a conducive working environment. </w:t>
      </w:r>
      <w:r w:rsidR="00D72E26">
        <w:rPr>
          <w:rStyle w:val="normaltextrun"/>
          <w:rFonts w:ascii="Times New Roman" w:eastAsia="Times New Roman" w:hAnsi="Times New Roman"/>
          <w:color w:val="0E101A"/>
          <w:sz w:val="24"/>
          <w:szCs w:val="24"/>
          <w:lang w:val="en-GB"/>
        </w:rPr>
        <w:t xml:space="preserve">Special thanks to Dr. Tanga, for his generosity and belief in </w:t>
      </w:r>
      <w:r w:rsidR="00C54CA1">
        <w:rPr>
          <w:rStyle w:val="normaltextrun"/>
          <w:rFonts w:ascii="Times New Roman" w:eastAsia="Times New Roman" w:hAnsi="Times New Roman"/>
          <w:color w:val="0E101A"/>
          <w:sz w:val="24"/>
          <w:szCs w:val="24"/>
          <w:lang w:val="en-GB"/>
        </w:rPr>
        <w:t>this</w:t>
      </w:r>
      <w:r w:rsidR="00D72E26">
        <w:rPr>
          <w:rStyle w:val="normaltextrun"/>
          <w:rFonts w:ascii="Times New Roman" w:eastAsia="Times New Roman" w:hAnsi="Times New Roman"/>
          <w:color w:val="0E101A"/>
          <w:sz w:val="24"/>
          <w:szCs w:val="24"/>
          <w:lang w:val="en-GB"/>
        </w:rPr>
        <w:t xml:space="preserve"> work</w:t>
      </w:r>
      <w:r w:rsidR="00F9283D">
        <w:rPr>
          <w:rStyle w:val="normaltextrun"/>
          <w:rFonts w:ascii="Times New Roman" w:eastAsia="Times New Roman" w:hAnsi="Times New Roman"/>
          <w:color w:val="0E101A"/>
          <w:sz w:val="24"/>
          <w:szCs w:val="24"/>
          <w:lang w:val="en-GB"/>
        </w:rPr>
        <w:t xml:space="preserve">, </w:t>
      </w:r>
      <w:r w:rsidR="00C54CA1">
        <w:rPr>
          <w:rStyle w:val="normaltextrun"/>
          <w:rFonts w:ascii="Times New Roman" w:eastAsia="Times New Roman" w:hAnsi="Times New Roman"/>
          <w:color w:val="0E101A"/>
          <w:sz w:val="24"/>
          <w:szCs w:val="24"/>
          <w:lang w:val="en-GB"/>
        </w:rPr>
        <w:t xml:space="preserve">and Dr. Juan </w:t>
      </w:r>
      <w:r w:rsidR="00F9283D">
        <w:rPr>
          <w:rStyle w:val="normaltextrun"/>
          <w:rFonts w:ascii="Times New Roman" w:eastAsia="Times New Roman" w:hAnsi="Times New Roman"/>
          <w:color w:val="0E101A"/>
          <w:sz w:val="24"/>
          <w:szCs w:val="24"/>
          <w:lang w:val="en-GB"/>
        </w:rPr>
        <w:t xml:space="preserve">and Dr. Kibet for </w:t>
      </w:r>
      <w:r w:rsidR="00C54CA1">
        <w:rPr>
          <w:rStyle w:val="normaltextrun"/>
          <w:rFonts w:ascii="Times New Roman" w:eastAsia="Times New Roman" w:hAnsi="Times New Roman"/>
          <w:color w:val="0E101A"/>
          <w:sz w:val="24"/>
          <w:szCs w:val="24"/>
          <w:lang w:val="en-GB"/>
        </w:rPr>
        <w:t>their valuable ideas and attention to detail</w:t>
      </w:r>
      <w:r w:rsidR="00D72E26">
        <w:rPr>
          <w:rStyle w:val="normaltextrun"/>
          <w:rFonts w:ascii="Times New Roman" w:eastAsia="Times New Roman" w:hAnsi="Times New Roman"/>
          <w:color w:val="0E101A"/>
          <w:sz w:val="24"/>
          <w:szCs w:val="24"/>
          <w:lang w:val="en-GB"/>
        </w:rPr>
        <w:t xml:space="preserve">. </w:t>
      </w:r>
      <w:r w:rsidR="00DF0332" w:rsidRPr="004260F4">
        <w:rPr>
          <w:rStyle w:val="normaltextrun"/>
          <w:rFonts w:ascii="Times New Roman" w:eastAsia="Times New Roman" w:hAnsi="Times New Roman"/>
          <w:color w:val="0E101A"/>
          <w:sz w:val="24"/>
          <w:szCs w:val="24"/>
          <w:lang w:val="en-GB"/>
        </w:rPr>
        <w:t xml:space="preserve">I would also like to acknowledge the Makerere University fraternity for the skills I have gained over my term as an MSc. Bioinformatics student. </w:t>
      </w:r>
    </w:p>
    <w:p w14:paraId="1B367C69" w14:textId="77777777" w:rsidR="00D72E26" w:rsidRPr="00D72E26" w:rsidRDefault="00DF0332" w:rsidP="00093F13">
      <w:pPr>
        <w:spacing w:line="360" w:lineRule="auto"/>
        <w:jc w:val="both"/>
        <w:rPr>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t xml:space="preserve">I would like to acknowledge my </w:t>
      </w:r>
      <w:r w:rsidR="00D72E26">
        <w:rPr>
          <w:rStyle w:val="normaltextrun"/>
          <w:rFonts w:ascii="Times New Roman" w:eastAsia="Times New Roman" w:hAnsi="Times New Roman"/>
          <w:color w:val="0E101A"/>
          <w:sz w:val="24"/>
          <w:szCs w:val="24"/>
          <w:lang w:val="en-GB"/>
        </w:rPr>
        <w:t>parents</w:t>
      </w:r>
      <w:r w:rsidRPr="004260F4">
        <w:rPr>
          <w:rStyle w:val="normaltextrun"/>
          <w:rFonts w:ascii="Times New Roman" w:eastAsia="Times New Roman" w:hAnsi="Times New Roman"/>
          <w:color w:val="0E101A"/>
          <w:sz w:val="24"/>
          <w:szCs w:val="24"/>
          <w:lang w:val="en-GB"/>
        </w:rPr>
        <w:t>,</w:t>
      </w:r>
      <w:r w:rsidR="00D72E26">
        <w:rPr>
          <w:rStyle w:val="normaltextrun"/>
          <w:rFonts w:ascii="Times New Roman" w:eastAsia="Times New Roman" w:hAnsi="Times New Roman"/>
          <w:color w:val="0E101A"/>
          <w:sz w:val="24"/>
          <w:szCs w:val="24"/>
          <w:lang w:val="en-GB"/>
        </w:rPr>
        <w:t xml:space="preserve"> for their prayers and unwavering support even when quitting felt like an option.</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Their</w:t>
      </w:r>
      <w:r w:rsidR="00F9283D">
        <w:rPr>
          <w:rStyle w:val="normaltextrun"/>
          <w:rFonts w:ascii="Times New Roman" w:eastAsia="Times New Roman" w:hAnsi="Times New Roman"/>
          <w:color w:val="0E101A"/>
          <w:sz w:val="24"/>
          <w:szCs w:val="24"/>
          <w:lang w:val="en-GB"/>
        </w:rPr>
        <w:t xml:space="preserve"> enthusiasm and</w:t>
      </w:r>
      <w:r w:rsidR="00D72E26">
        <w:rPr>
          <w:rStyle w:val="normaltextrun"/>
          <w:rFonts w:ascii="Times New Roman" w:eastAsia="Times New Roman" w:hAnsi="Times New Roman"/>
          <w:color w:val="0E101A"/>
          <w:sz w:val="24"/>
          <w:szCs w:val="24"/>
          <w:lang w:val="en-GB"/>
        </w:rPr>
        <w:t xml:space="preserve"> daily phone calls made this work worth pursuing. </w:t>
      </w:r>
      <w:r w:rsidR="00F9283D">
        <w:rPr>
          <w:rStyle w:val="normaltextrun"/>
          <w:rFonts w:ascii="Times New Roman" w:eastAsia="Times New Roman" w:hAnsi="Times New Roman"/>
          <w:color w:val="0E101A"/>
          <w:sz w:val="24"/>
          <w:szCs w:val="24"/>
          <w:lang w:val="en-GB"/>
        </w:rPr>
        <w:t>I would also like to thank</w:t>
      </w:r>
      <w:r w:rsidRPr="004260F4">
        <w:rPr>
          <w:rStyle w:val="normaltextrun"/>
          <w:rFonts w:ascii="Times New Roman" w:eastAsia="Times New Roman" w:hAnsi="Times New Roman"/>
          <w:color w:val="0E101A"/>
          <w:sz w:val="24"/>
          <w:szCs w:val="24"/>
          <w:lang w:val="en-GB"/>
        </w:rPr>
        <w:t xml:space="preserve">, </w:t>
      </w:r>
      <w:r w:rsidR="00D72E26">
        <w:rPr>
          <w:rStyle w:val="normaltextrun"/>
          <w:rFonts w:ascii="Times New Roman" w:eastAsia="Times New Roman" w:hAnsi="Times New Roman"/>
          <w:color w:val="0E101A"/>
          <w:sz w:val="24"/>
          <w:szCs w:val="24"/>
          <w:lang w:val="en-GB"/>
        </w:rPr>
        <w:t xml:space="preserve">Sarah Mueni for her prayers, encouragement, </w:t>
      </w:r>
      <w:r w:rsidRPr="004260F4">
        <w:rPr>
          <w:rStyle w:val="normaltextrun"/>
          <w:rFonts w:ascii="Times New Roman" w:eastAsia="Times New Roman" w:hAnsi="Times New Roman"/>
          <w:color w:val="0E101A"/>
          <w:sz w:val="24"/>
          <w:szCs w:val="24"/>
          <w:lang w:val="en-GB"/>
        </w:rPr>
        <w:t xml:space="preserve">and </w:t>
      </w:r>
      <w:r w:rsidR="00D72E26">
        <w:rPr>
          <w:rStyle w:val="normaltextrun"/>
          <w:rFonts w:ascii="Times New Roman" w:eastAsia="Times New Roman" w:hAnsi="Times New Roman"/>
          <w:color w:val="0E101A"/>
          <w:sz w:val="24"/>
          <w:szCs w:val="24"/>
          <w:lang w:val="en-GB"/>
        </w:rPr>
        <w:t xml:space="preserve">support, Eric Njiraini for </w:t>
      </w:r>
      <w:r w:rsidR="00F9283D">
        <w:rPr>
          <w:rStyle w:val="normaltextrun"/>
          <w:rFonts w:ascii="Times New Roman" w:eastAsia="Times New Roman" w:hAnsi="Times New Roman"/>
          <w:color w:val="0E101A"/>
          <w:sz w:val="24"/>
          <w:szCs w:val="24"/>
          <w:lang w:val="en-GB"/>
        </w:rPr>
        <w:t>standardizing and improving the R analysis scripts</w:t>
      </w:r>
      <w:r w:rsidR="00D72E26">
        <w:rPr>
          <w:rStyle w:val="normaltextrun"/>
          <w:rFonts w:ascii="Times New Roman" w:eastAsia="Times New Roman" w:hAnsi="Times New Roman"/>
          <w:color w:val="0E101A"/>
          <w:sz w:val="24"/>
          <w:szCs w:val="24"/>
          <w:lang w:val="en-GB"/>
        </w:rPr>
        <w:t xml:space="preserve">, Ibra Lujumba </w:t>
      </w:r>
      <w:r w:rsidRPr="004260F4">
        <w:rPr>
          <w:rStyle w:val="normaltextrun"/>
          <w:rFonts w:ascii="Times New Roman" w:eastAsia="Times New Roman" w:hAnsi="Times New Roman"/>
          <w:color w:val="0E101A"/>
          <w:sz w:val="24"/>
          <w:szCs w:val="24"/>
          <w:lang w:val="en-GB"/>
        </w:rPr>
        <w:t xml:space="preserve">for </w:t>
      </w:r>
      <w:r w:rsidR="00D72E26">
        <w:rPr>
          <w:rStyle w:val="normaltextrun"/>
          <w:rFonts w:ascii="Times New Roman" w:eastAsia="Times New Roman" w:hAnsi="Times New Roman"/>
          <w:color w:val="0E101A"/>
          <w:sz w:val="24"/>
          <w:szCs w:val="24"/>
          <w:lang w:val="en-GB"/>
        </w:rPr>
        <w:t>offering a listening ear and the extra pair of eyes when I needed them</w:t>
      </w:r>
      <w:r w:rsidRPr="004260F4">
        <w:rPr>
          <w:rStyle w:val="normaltextrun"/>
          <w:rFonts w:ascii="Times New Roman" w:eastAsia="Times New Roman" w:hAnsi="Times New Roman"/>
          <w:color w:val="0E101A"/>
          <w:sz w:val="24"/>
          <w:szCs w:val="24"/>
          <w:lang w:val="en-GB"/>
        </w:rPr>
        <w:t xml:space="preserve">, </w:t>
      </w:r>
      <w:r w:rsidR="002F3B97">
        <w:rPr>
          <w:rStyle w:val="normaltextrun"/>
          <w:rFonts w:ascii="Times New Roman" w:eastAsia="Times New Roman" w:hAnsi="Times New Roman"/>
          <w:color w:val="0E101A"/>
          <w:sz w:val="24"/>
          <w:szCs w:val="24"/>
          <w:lang w:val="en-GB"/>
        </w:rPr>
        <w:t xml:space="preserve">Ian Ochieng’, Stephen Kiniti, </w:t>
      </w:r>
      <w:r w:rsidR="00F9283D">
        <w:rPr>
          <w:rStyle w:val="normaltextrun"/>
          <w:rFonts w:ascii="Times New Roman" w:eastAsia="Times New Roman" w:hAnsi="Times New Roman"/>
          <w:color w:val="0E101A"/>
          <w:sz w:val="24"/>
          <w:szCs w:val="24"/>
          <w:lang w:val="en-GB"/>
        </w:rPr>
        <w:t xml:space="preserve">and </w:t>
      </w:r>
      <w:r w:rsidR="002F3B97">
        <w:rPr>
          <w:rStyle w:val="normaltextrun"/>
          <w:rFonts w:ascii="Times New Roman" w:eastAsia="Times New Roman" w:hAnsi="Times New Roman"/>
          <w:color w:val="0E101A"/>
          <w:sz w:val="24"/>
          <w:szCs w:val="24"/>
          <w:lang w:val="en-GB"/>
        </w:rPr>
        <w:t>Meshack Mutua</w:t>
      </w:r>
      <w:r w:rsidR="00D72E26">
        <w:rPr>
          <w:rStyle w:val="normaltextrun"/>
          <w:rFonts w:ascii="Times New Roman" w:eastAsia="Times New Roman" w:hAnsi="Times New Roman"/>
          <w:color w:val="0E101A"/>
          <w:sz w:val="24"/>
          <w:szCs w:val="24"/>
          <w:lang w:val="en-GB"/>
        </w:rPr>
        <w:t xml:space="preserve"> for their compassion</w:t>
      </w:r>
      <w:r w:rsidR="00F9283D">
        <w:rPr>
          <w:rStyle w:val="normaltextrun"/>
          <w:rFonts w:ascii="Times New Roman" w:eastAsia="Times New Roman" w:hAnsi="Times New Roman"/>
          <w:color w:val="0E101A"/>
          <w:sz w:val="24"/>
          <w:szCs w:val="24"/>
          <w:lang w:val="en-GB"/>
        </w:rPr>
        <w:t xml:space="preserve">, Ruth Nanjala for aiding me with GPU resources, </w:t>
      </w:r>
      <w:r w:rsidR="00D72E26">
        <w:rPr>
          <w:rStyle w:val="normaltextrun"/>
          <w:rFonts w:ascii="Times New Roman" w:eastAsia="Times New Roman" w:hAnsi="Times New Roman"/>
          <w:color w:val="0E101A"/>
          <w:sz w:val="24"/>
          <w:szCs w:val="24"/>
          <w:lang w:val="en-GB"/>
        </w:rPr>
        <w:t>Johannes Horstmann for his compliments</w:t>
      </w:r>
      <w:r w:rsidR="00F9283D">
        <w:rPr>
          <w:rStyle w:val="normaltextrun"/>
          <w:rFonts w:ascii="Times New Roman" w:eastAsia="Times New Roman" w:hAnsi="Times New Roman"/>
          <w:color w:val="0E101A"/>
          <w:sz w:val="24"/>
          <w:szCs w:val="24"/>
          <w:lang w:val="en-GB"/>
        </w:rPr>
        <w:t xml:space="preserve"> and believing in my work</w:t>
      </w:r>
      <w:r w:rsidR="00D72E26">
        <w:rPr>
          <w:rStyle w:val="normaltextrun"/>
          <w:rFonts w:ascii="Times New Roman" w:eastAsia="Times New Roman" w:hAnsi="Times New Roman"/>
          <w:color w:val="0E101A"/>
          <w:sz w:val="24"/>
          <w:szCs w:val="24"/>
          <w:lang w:val="en-GB"/>
        </w:rPr>
        <w:t>, my mentees Oscar Mwaura and John Njogu for believing in my research and their great effort in developing the 16S rRNA analysis pipeline, and finally, myself for showing up</w:t>
      </w:r>
      <w:r w:rsidR="00F9283D">
        <w:rPr>
          <w:rStyle w:val="normaltextrun"/>
          <w:rFonts w:ascii="Times New Roman" w:eastAsia="Times New Roman" w:hAnsi="Times New Roman"/>
          <w:color w:val="0E101A"/>
          <w:sz w:val="24"/>
          <w:szCs w:val="24"/>
          <w:lang w:val="en-GB"/>
        </w:rPr>
        <w:t xml:space="preserve"> and making big sacrifices</w:t>
      </w:r>
      <w:r w:rsidR="00D72E26">
        <w:rPr>
          <w:rStyle w:val="normaltextrun"/>
          <w:rFonts w:ascii="Times New Roman" w:eastAsia="Times New Roman" w:hAnsi="Times New Roman"/>
          <w:color w:val="0E101A"/>
          <w:sz w:val="24"/>
          <w:szCs w:val="24"/>
          <w:lang w:val="en-GB"/>
        </w:rPr>
        <w:t xml:space="preserve"> even when the work hurt more than it progressed</w:t>
      </w:r>
      <w:r w:rsidRPr="004260F4">
        <w:rPr>
          <w:rStyle w:val="normaltextrun"/>
          <w:rFonts w:ascii="Times New Roman" w:eastAsia="Times New Roman" w:hAnsi="Times New Roman"/>
          <w:color w:val="0E101A"/>
          <w:sz w:val="24"/>
          <w:szCs w:val="24"/>
          <w:lang w:val="en-GB"/>
        </w:rPr>
        <w:t xml:space="preserve">. </w:t>
      </w:r>
      <w:r w:rsidRPr="004260F4">
        <w:rPr>
          <w:rFonts w:ascii="Times New Roman" w:hAnsi="Times New Roman"/>
          <w:color w:val="000000"/>
          <w:sz w:val="24"/>
          <w:szCs w:val="24"/>
        </w:rPr>
        <w:t xml:space="preserve">I am most grateful to God for </w:t>
      </w:r>
      <w:r w:rsidR="00D72E26">
        <w:rPr>
          <w:rFonts w:ascii="Times New Roman" w:hAnsi="Times New Roman"/>
          <w:color w:val="000000"/>
          <w:sz w:val="24"/>
          <w:szCs w:val="24"/>
        </w:rPr>
        <w:t>the gift of</w:t>
      </w:r>
      <w:r w:rsidRPr="004260F4">
        <w:rPr>
          <w:rFonts w:ascii="Times New Roman" w:hAnsi="Times New Roman"/>
          <w:color w:val="000000"/>
          <w:sz w:val="24"/>
          <w:szCs w:val="24"/>
        </w:rPr>
        <w:t xml:space="preserve"> good health and a sober mind </w:t>
      </w:r>
      <w:r w:rsidR="00F9283D">
        <w:rPr>
          <w:rFonts w:ascii="Times New Roman" w:hAnsi="Times New Roman"/>
          <w:color w:val="000000"/>
          <w:sz w:val="24"/>
          <w:szCs w:val="24"/>
        </w:rPr>
        <w:t>when undertaking</w:t>
      </w:r>
      <w:r w:rsidRPr="004260F4">
        <w:rPr>
          <w:rFonts w:ascii="Times New Roman" w:hAnsi="Times New Roman"/>
          <w:color w:val="000000"/>
          <w:sz w:val="24"/>
          <w:szCs w:val="24"/>
        </w:rPr>
        <w:t xml:space="preserve"> this work.</w:t>
      </w:r>
    </w:p>
    <w:p w14:paraId="144F8238" w14:textId="77777777" w:rsidR="00D72E26" w:rsidRPr="00D72E26" w:rsidRDefault="00D72E26" w:rsidP="00D72E26">
      <w:pPr>
        <w:spacing w:line="360" w:lineRule="auto"/>
        <w:jc w:val="both"/>
        <w:rPr>
          <w:rFonts w:ascii="Times New Roman" w:eastAsia="Times New Roman" w:hAnsi="Times New Roman"/>
          <w:color w:val="0E101A"/>
          <w:sz w:val="24"/>
          <w:szCs w:val="24"/>
          <w:lang w:val="en-GB"/>
        </w:rPr>
      </w:pPr>
    </w:p>
    <w:p w14:paraId="4943490D" w14:textId="77777777" w:rsidR="00E244E6" w:rsidRPr="004260F4" w:rsidRDefault="00C729AE"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color w:val="0E101A"/>
          <w:sz w:val="24"/>
          <w:szCs w:val="24"/>
          <w:lang w:val="en-GB"/>
        </w:rPr>
        <w:br w:type="page"/>
      </w:r>
    </w:p>
    <w:p w14:paraId="35566618" w14:textId="77777777" w:rsidR="00C729AE" w:rsidRPr="004260F4" w:rsidRDefault="00C729AE" w:rsidP="00210A82">
      <w:pPr>
        <w:pStyle w:val="TOCHeading"/>
        <w:spacing w:after="240" w:line="240" w:lineRule="auto"/>
        <w:rPr>
          <w:rFonts w:ascii="Times New Roman" w:hAnsi="Times New Roman"/>
          <w:b/>
          <w:color w:val="auto"/>
          <w:sz w:val="24"/>
          <w:szCs w:val="24"/>
        </w:rPr>
      </w:pPr>
      <w:r w:rsidRPr="004260F4">
        <w:rPr>
          <w:rFonts w:ascii="Times New Roman" w:hAnsi="Times New Roman"/>
          <w:b/>
          <w:color w:val="auto"/>
          <w:sz w:val="24"/>
          <w:szCs w:val="24"/>
        </w:rPr>
        <w:lastRenderedPageBreak/>
        <w:t>Table of Contents</w:t>
      </w:r>
    </w:p>
    <w:p w14:paraId="11FDB406" w14:textId="03F7A13E" w:rsidR="00D2168F" w:rsidRDefault="0094291B">
      <w:pPr>
        <w:pStyle w:val="TOC1"/>
        <w:rPr>
          <w:rFonts w:asciiTheme="minorHAnsi" w:eastAsiaTheme="minorEastAsia" w:hAnsiTheme="minorHAnsi" w:cstheme="minorBidi"/>
          <w:noProof/>
          <w:sz w:val="22"/>
        </w:rPr>
      </w:pPr>
      <w:r>
        <w:rPr>
          <w:b/>
          <w:bCs/>
          <w:noProof/>
          <w:color w:val="2B579A"/>
          <w:shd w:val="clear" w:color="auto" w:fill="E6E6E6"/>
        </w:rPr>
        <w:fldChar w:fldCharType="begin"/>
      </w:r>
      <w:r>
        <w:rPr>
          <w:b/>
          <w:bCs/>
          <w:noProof/>
          <w:color w:val="2B579A"/>
          <w:shd w:val="clear" w:color="auto" w:fill="E6E6E6"/>
        </w:rPr>
        <w:instrText xml:space="preserve"> TOC \o "1-3" \h \z \u </w:instrText>
      </w:r>
      <w:r>
        <w:rPr>
          <w:b/>
          <w:bCs/>
          <w:noProof/>
          <w:color w:val="2B579A"/>
          <w:shd w:val="clear" w:color="auto" w:fill="E6E6E6"/>
        </w:rPr>
        <w:fldChar w:fldCharType="separate"/>
      </w:r>
      <w:hyperlink w:anchor="_Toc92192634" w:history="1">
        <w:r w:rsidR="00D2168F" w:rsidRPr="00D34C4B">
          <w:rPr>
            <w:rStyle w:val="Hyperlink"/>
            <w:noProof/>
          </w:rPr>
          <w:t>LIST OF ILLUSTRATIONS</w:t>
        </w:r>
        <w:r w:rsidR="00D2168F">
          <w:rPr>
            <w:noProof/>
            <w:webHidden/>
          </w:rPr>
          <w:tab/>
        </w:r>
        <w:r w:rsidR="00D2168F">
          <w:rPr>
            <w:noProof/>
            <w:webHidden/>
          </w:rPr>
          <w:fldChar w:fldCharType="begin"/>
        </w:r>
        <w:r w:rsidR="00D2168F">
          <w:rPr>
            <w:noProof/>
            <w:webHidden/>
          </w:rPr>
          <w:instrText xml:space="preserve"> PAGEREF _Toc92192634 \h </w:instrText>
        </w:r>
        <w:r w:rsidR="00D2168F">
          <w:rPr>
            <w:noProof/>
            <w:webHidden/>
          </w:rPr>
        </w:r>
        <w:r w:rsidR="00D2168F">
          <w:rPr>
            <w:noProof/>
            <w:webHidden/>
          </w:rPr>
          <w:fldChar w:fldCharType="separate"/>
        </w:r>
        <w:r w:rsidR="00D2168F">
          <w:rPr>
            <w:noProof/>
            <w:webHidden/>
          </w:rPr>
          <w:t>x</w:t>
        </w:r>
        <w:r w:rsidR="00D2168F">
          <w:rPr>
            <w:noProof/>
            <w:webHidden/>
          </w:rPr>
          <w:fldChar w:fldCharType="end"/>
        </w:r>
      </w:hyperlink>
    </w:p>
    <w:p w14:paraId="4CEFF6B0" w14:textId="1660CA27" w:rsidR="00D2168F" w:rsidRDefault="004B3E60">
      <w:pPr>
        <w:pStyle w:val="TOC1"/>
        <w:rPr>
          <w:rFonts w:asciiTheme="minorHAnsi" w:eastAsiaTheme="minorEastAsia" w:hAnsiTheme="minorHAnsi" w:cstheme="minorBidi"/>
          <w:noProof/>
          <w:sz w:val="22"/>
        </w:rPr>
      </w:pPr>
      <w:hyperlink w:anchor="_Toc92192635" w:history="1">
        <w:r w:rsidR="00D2168F" w:rsidRPr="00D34C4B">
          <w:rPr>
            <w:rStyle w:val="Hyperlink"/>
            <w:noProof/>
          </w:rPr>
          <w:t>LIST OF TABLES</w:t>
        </w:r>
        <w:r w:rsidR="00D2168F">
          <w:rPr>
            <w:noProof/>
            <w:webHidden/>
          </w:rPr>
          <w:tab/>
        </w:r>
        <w:r w:rsidR="00D2168F">
          <w:rPr>
            <w:noProof/>
            <w:webHidden/>
          </w:rPr>
          <w:fldChar w:fldCharType="begin"/>
        </w:r>
        <w:r w:rsidR="00D2168F">
          <w:rPr>
            <w:noProof/>
            <w:webHidden/>
          </w:rPr>
          <w:instrText xml:space="preserve"> PAGEREF _Toc92192635 \h </w:instrText>
        </w:r>
        <w:r w:rsidR="00D2168F">
          <w:rPr>
            <w:noProof/>
            <w:webHidden/>
          </w:rPr>
        </w:r>
        <w:r w:rsidR="00D2168F">
          <w:rPr>
            <w:noProof/>
            <w:webHidden/>
          </w:rPr>
          <w:fldChar w:fldCharType="separate"/>
        </w:r>
        <w:r w:rsidR="00D2168F">
          <w:rPr>
            <w:noProof/>
            <w:webHidden/>
          </w:rPr>
          <w:t>xii</w:t>
        </w:r>
        <w:r w:rsidR="00D2168F">
          <w:rPr>
            <w:noProof/>
            <w:webHidden/>
          </w:rPr>
          <w:fldChar w:fldCharType="end"/>
        </w:r>
      </w:hyperlink>
    </w:p>
    <w:p w14:paraId="2CD793BB" w14:textId="28031344" w:rsidR="00D2168F" w:rsidRDefault="004B3E60">
      <w:pPr>
        <w:pStyle w:val="TOC1"/>
        <w:rPr>
          <w:rFonts w:asciiTheme="minorHAnsi" w:eastAsiaTheme="minorEastAsia" w:hAnsiTheme="minorHAnsi" w:cstheme="minorBidi"/>
          <w:noProof/>
          <w:sz w:val="22"/>
        </w:rPr>
      </w:pPr>
      <w:hyperlink w:anchor="_Toc92192636" w:history="1">
        <w:r w:rsidR="00D2168F" w:rsidRPr="00D34C4B">
          <w:rPr>
            <w:rStyle w:val="Hyperlink"/>
            <w:noProof/>
          </w:rPr>
          <w:t>ABBREVIATIONS</w:t>
        </w:r>
        <w:r w:rsidR="00D2168F">
          <w:rPr>
            <w:noProof/>
            <w:webHidden/>
          </w:rPr>
          <w:tab/>
        </w:r>
        <w:r w:rsidR="00D2168F">
          <w:rPr>
            <w:noProof/>
            <w:webHidden/>
          </w:rPr>
          <w:fldChar w:fldCharType="begin"/>
        </w:r>
        <w:r w:rsidR="00D2168F">
          <w:rPr>
            <w:noProof/>
            <w:webHidden/>
          </w:rPr>
          <w:instrText xml:space="preserve"> PAGEREF _Toc92192636 \h </w:instrText>
        </w:r>
        <w:r w:rsidR="00D2168F">
          <w:rPr>
            <w:noProof/>
            <w:webHidden/>
          </w:rPr>
        </w:r>
        <w:r w:rsidR="00D2168F">
          <w:rPr>
            <w:noProof/>
            <w:webHidden/>
          </w:rPr>
          <w:fldChar w:fldCharType="separate"/>
        </w:r>
        <w:r w:rsidR="00D2168F">
          <w:rPr>
            <w:noProof/>
            <w:webHidden/>
          </w:rPr>
          <w:t>xiii</w:t>
        </w:r>
        <w:r w:rsidR="00D2168F">
          <w:rPr>
            <w:noProof/>
            <w:webHidden/>
          </w:rPr>
          <w:fldChar w:fldCharType="end"/>
        </w:r>
      </w:hyperlink>
    </w:p>
    <w:p w14:paraId="654B45F2" w14:textId="11A070B1" w:rsidR="00D2168F" w:rsidRDefault="004B3E60">
      <w:pPr>
        <w:pStyle w:val="TOC1"/>
        <w:rPr>
          <w:rFonts w:asciiTheme="minorHAnsi" w:eastAsiaTheme="minorEastAsia" w:hAnsiTheme="minorHAnsi" w:cstheme="minorBidi"/>
          <w:noProof/>
          <w:sz w:val="22"/>
        </w:rPr>
      </w:pPr>
      <w:hyperlink w:anchor="_Toc92192637" w:history="1">
        <w:r w:rsidR="00D2168F" w:rsidRPr="00D34C4B">
          <w:rPr>
            <w:rStyle w:val="Hyperlink"/>
            <w:noProof/>
          </w:rPr>
          <w:t>ABSTRACT</w:t>
        </w:r>
        <w:r w:rsidR="00D2168F">
          <w:rPr>
            <w:noProof/>
            <w:webHidden/>
          </w:rPr>
          <w:tab/>
        </w:r>
        <w:r w:rsidR="00D2168F">
          <w:rPr>
            <w:noProof/>
            <w:webHidden/>
          </w:rPr>
          <w:fldChar w:fldCharType="begin"/>
        </w:r>
        <w:r w:rsidR="00D2168F">
          <w:rPr>
            <w:noProof/>
            <w:webHidden/>
          </w:rPr>
          <w:instrText xml:space="preserve"> PAGEREF _Toc92192637 \h </w:instrText>
        </w:r>
        <w:r w:rsidR="00D2168F">
          <w:rPr>
            <w:noProof/>
            <w:webHidden/>
          </w:rPr>
        </w:r>
        <w:r w:rsidR="00D2168F">
          <w:rPr>
            <w:noProof/>
            <w:webHidden/>
          </w:rPr>
          <w:fldChar w:fldCharType="separate"/>
        </w:r>
        <w:r w:rsidR="00D2168F">
          <w:rPr>
            <w:noProof/>
            <w:webHidden/>
          </w:rPr>
          <w:t>xvi</w:t>
        </w:r>
        <w:r w:rsidR="00D2168F">
          <w:rPr>
            <w:noProof/>
            <w:webHidden/>
          </w:rPr>
          <w:fldChar w:fldCharType="end"/>
        </w:r>
      </w:hyperlink>
    </w:p>
    <w:p w14:paraId="13C74D07" w14:textId="6649B4CF" w:rsidR="00D2168F" w:rsidRDefault="004B3E60">
      <w:pPr>
        <w:pStyle w:val="TOC1"/>
        <w:rPr>
          <w:rFonts w:asciiTheme="minorHAnsi" w:eastAsiaTheme="minorEastAsia" w:hAnsiTheme="minorHAnsi" w:cstheme="minorBidi"/>
          <w:noProof/>
          <w:sz w:val="22"/>
        </w:rPr>
      </w:pPr>
      <w:hyperlink w:anchor="_Toc92192638" w:history="1">
        <w:r w:rsidR="00D2168F" w:rsidRPr="00D34C4B">
          <w:rPr>
            <w:rStyle w:val="Hyperlink"/>
            <w:noProof/>
            <w:shd w:val="clear" w:color="auto" w:fill="FFFFFF"/>
          </w:rPr>
          <w:t>1.0 CHAPTER ONE: INTRODUCTION</w:t>
        </w:r>
        <w:r w:rsidR="00D2168F">
          <w:rPr>
            <w:noProof/>
            <w:webHidden/>
          </w:rPr>
          <w:tab/>
        </w:r>
        <w:r w:rsidR="00D2168F">
          <w:rPr>
            <w:noProof/>
            <w:webHidden/>
          </w:rPr>
          <w:fldChar w:fldCharType="begin"/>
        </w:r>
        <w:r w:rsidR="00D2168F">
          <w:rPr>
            <w:noProof/>
            <w:webHidden/>
          </w:rPr>
          <w:instrText xml:space="preserve"> PAGEREF _Toc92192638 \h </w:instrText>
        </w:r>
        <w:r w:rsidR="00D2168F">
          <w:rPr>
            <w:noProof/>
            <w:webHidden/>
          </w:rPr>
        </w:r>
        <w:r w:rsidR="00D2168F">
          <w:rPr>
            <w:noProof/>
            <w:webHidden/>
          </w:rPr>
          <w:fldChar w:fldCharType="separate"/>
        </w:r>
        <w:r w:rsidR="00D2168F">
          <w:rPr>
            <w:noProof/>
            <w:webHidden/>
          </w:rPr>
          <w:t>1</w:t>
        </w:r>
        <w:r w:rsidR="00D2168F">
          <w:rPr>
            <w:noProof/>
            <w:webHidden/>
          </w:rPr>
          <w:fldChar w:fldCharType="end"/>
        </w:r>
      </w:hyperlink>
    </w:p>
    <w:p w14:paraId="5FE2BF89" w14:textId="20D3EB8B" w:rsidR="00D2168F" w:rsidRDefault="004B3E60">
      <w:pPr>
        <w:pStyle w:val="TOC2"/>
        <w:rPr>
          <w:rFonts w:asciiTheme="minorHAnsi" w:eastAsiaTheme="minorEastAsia" w:hAnsiTheme="minorHAnsi" w:cstheme="minorBidi"/>
          <w:noProof/>
          <w:sz w:val="22"/>
        </w:rPr>
      </w:pPr>
      <w:hyperlink w:anchor="_Toc92192639" w:history="1">
        <w:r w:rsidR="00D2168F" w:rsidRPr="00D34C4B">
          <w:rPr>
            <w:rStyle w:val="Hyperlink"/>
            <w:noProof/>
          </w:rPr>
          <w:t>1.1 Background Information</w:t>
        </w:r>
        <w:r w:rsidR="00D2168F">
          <w:rPr>
            <w:noProof/>
            <w:webHidden/>
          </w:rPr>
          <w:tab/>
        </w:r>
        <w:r w:rsidR="00D2168F">
          <w:rPr>
            <w:noProof/>
            <w:webHidden/>
          </w:rPr>
          <w:fldChar w:fldCharType="begin"/>
        </w:r>
        <w:r w:rsidR="00D2168F">
          <w:rPr>
            <w:noProof/>
            <w:webHidden/>
          </w:rPr>
          <w:instrText xml:space="preserve"> PAGEREF _Toc92192639 \h </w:instrText>
        </w:r>
        <w:r w:rsidR="00D2168F">
          <w:rPr>
            <w:noProof/>
            <w:webHidden/>
          </w:rPr>
        </w:r>
        <w:r w:rsidR="00D2168F">
          <w:rPr>
            <w:noProof/>
            <w:webHidden/>
          </w:rPr>
          <w:fldChar w:fldCharType="separate"/>
        </w:r>
        <w:r w:rsidR="00D2168F">
          <w:rPr>
            <w:noProof/>
            <w:webHidden/>
          </w:rPr>
          <w:t>1</w:t>
        </w:r>
        <w:r w:rsidR="00D2168F">
          <w:rPr>
            <w:noProof/>
            <w:webHidden/>
          </w:rPr>
          <w:fldChar w:fldCharType="end"/>
        </w:r>
      </w:hyperlink>
    </w:p>
    <w:p w14:paraId="18DADB3D" w14:textId="644C9EBF" w:rsidR="00D2168F" w:rsidRDefault="004B3E60">
      <w:pPr>
        <w:pStyle w:val="TOC2"/>
        <w:rPr>
          <w:rFonts w:asciiTheme="minorHAnsi" w:eastAsiaTheme="minorEastAsia" w:hAnsiTheme="minorHAnsi" w:cstheme="minorBidi"/>
          <w:noProof/>
          <w:sz w:val="22"/>
        </w:rPr>
      </w:pPr>
      <w:hyperlink w:anchor="_Toc92192640" w:history="1">
        <w:r w:rsidR="00D2168F" w:rsidRPr="00D34C4B">
          <w:rPr>
            <w:rStyle w:val="Hyperlink"/>
            <w:noProof/>
            <w:shd w:val="clear" w:color="auto" w:fill="FFFFFF"/>
          </w:rPr>
          <w:t>1.2 Problem Statement</w:t>
        </w:r>
        <w:r w:rsidR="00D2168F">
          <w:rPr>
            <w:noProof/>
            <w:webHidden/>
          </w:rPr>
          <w:tab/>
        </w:r>
        <w:r w:rsidR="00D2168F">
          <w:rPr>
            <w:noProof/>
            <w:webHidden/>
          </w:rPr>
          <w:fldChar w:fldCharType="begin"/>
        </w:r>
        <w:r w:rsidR="00D2168F">
          <w:rPr>
            <w:noProof/>
            <w:webHidden/>
          </w:rPr>
          <w:instrText xml:space="preserve"> PAGEREF _Toc92192640 \h </w:instrText>
        </w:r>
        <w:r w:rsidR="00D2168F">
          <w:rPr>
            <w:noProof/>
            <w:webHidden/>
          </w:rPr>
        </w:r>
        <w:r w:rsidR="00D2168F">
          <w:rPr>
            <w:noProof/>
            <w:webHidden/>
          </w:rPr>
          <w:fldChar w:fldCharType="separate"/>
        </w:r>
        <w:r w:rsidR="00D2168F">
          <w:rPr>
            <w:noProof/>
            <w:webHidden/>
          </w:rPr>
          <w:t>2</w:t>
        </w:r>
        <w:r w:rsidR="00D2168F">
          <w:rPr>
            <w:noProof/>
            <w:webHidden/>
          </w:rPr>
          <w:fldChar w:fldCharType="end"/>
        </w:r>
      </w:hyperlink>
    </w:p>
    <w:p w14:paraId="1F197F4A" w14:textId="30A19B7E" w:rsidR="00D2168F" w:rsidRDefault="004B3E60">
      <w:pPr>
        <w:pStyle w:val="TOC2"/>
        <w:rPr>
          <w:rFonts w:asciiTheme="minorHAnsi" w:eastAsiaTheme="minorEastAsia" w:hAnsiTheme="minorHAnsi" w:cstheme="minorBidi"/>
          <w:noProof/>
          <w:sz w:val="22"/>
        </w:rPr>
      </w:pPr>
      <w:hyperlink w:anchor="_Toc92192641" w:history="1">
        <w:r w:rsidR="00D2168F" w:rsidRPr="00D34C4B">
          <w:rPr>
            <w:rStyle w:val="Hyperlink"/>
            <w:bCs/>
            <w:noProof/>
            <w:lang w:val="en-GB"/>
          </w:rPr>
          <w:t xml:space="preserve">1.3 </w:t>
        </w:r>
        <w:r w:rsidR="00D2168F" w:rsidRPr="00D34C4B">
          <w:rPr>
            <w:rStyle w:val="Hyperlink"/>
            <w:noProof/>
            <w:lang w:val="en-GB"/>
          </w:rPr>
          <w:t>Hypothesis</w:t>
        </w:r>
        <w:r w:rsidR="00D2168F">
          <w:rPr>
            <w:noProof/>
            <w:webHidden/>
          </w:rPr>
          <w:tab/>
        </w:r>
        <w:r w:rsidR="00D2168F">
          <w:rPr>
            <w:noProof/>
            <w:webHidden/>
          </w:rPr>
          <w:fldChar w:fldCharType="begin"/>
        </w:r>
        <w:r w:rsidR="00D2168F">
          <w:rPr>
            <w:noProof/>
            <w:webHidden/>
          </w:rPr>
          <w:instrText xml:space="preserve"> PAGEREF _Toc92192641 \h </w:instrText>
        </w:r>
        <w:r w:rsidR="00D2168F">
          <w:rPr>
            <w:noProof/>
            <w:webHidden/>
          </w:rPr>
        </w:r>
        <w:r w:rsidR="00D2168F">
          <w:rPr>
            <w:noProof/>
            <w:webHidden/>
          </w:rPr>
          <w:fldChar w:fldCharType="separate"/>
        </w:r>
        <w:r w:rsidR="00D2168F">
          <w:rPr>
            <w:noProof/>
            <w:webHidden/>
          </w:rPr>
          <w:t>3</w:t>
        </w:r>
        <w:r w:rsidR="00D2168F">
          <w:rPr>
            <w:noProof/>
            <w:webHidden/>
          </w:rPr>
          <w:fldChar w:fldCharType="end"/>
        </w:r>
      </w:hyperlink>
    </w:p>
    <w:p w14:paraId="30350257" w14:textId="0478408B" w:rsidR="00D2168F" w:rsidRDefault="004B3E60">
      <w:pPr>
        <w:pStyle w:val="TOC2"/>
        <w:rPr>
          <w:rFonts w:asciiTheme="minorHAnsi" w:eastAsiaTheme="minorEastAsia" w:hAnsiTheme="minorHAnsi" w:cstheme="minorBidi"/>
          <w:noProof/>
          <w:sz w:val="22"/>
        </w:rPr>
      </w:pPr>
      <w:hyperlink w:anchor="_Toc92192642" w:history="1">
        <w:r w:rsidR="00D2168F" w:rsidRPr="00D34C4B">
          <w:rPr>
            <w:rStyle w:val="Hyperlink"/>
            <w:bCs/>
            <w:noProof/>
          </w:rPr>
          <w:t>1.4 General Objective</w:t>
        </w:r>
        <w:r w:rsidR="00D2168F">
          <w:rPr>
            <w:noProof/>
            <w:webHidden/>
          </w:rPr>
          <w:tab/>
        </w:r>
        <w:r w:rsidR="00D2168F">
          <w:rPr>
            <w:noProof/>
            <w:webHidden/>
          </w:rPr>
          <w:fldChar w:fldCharType="begin"/>
        </w:r>
        <w:r w:rsidR="00D2168F">
          <w:rPr>
            <w:noProof/>
            <w:webHidden/>
          </w:rPr>
          <w:instrText xml:space="preserve"> PAGEREF _Toc92192642 \h </w:instrText>
        </w:r>
        <w:r w:rsidR="00D2168F">
          <w:rPr>
            <w:noProof/>
            <w:webHidden/>
          </w:rPr>
        </w:r>
        <w:r w:rsidR="00D2168F">
          <w:rPr>
            <w:noProof/>
            <w:webHidden/>
          </w:rPr>
          <w:fldChar w:fldCharType="separate"/>
        </w:r>
        <w:r w:rsidR="00D2168F">
          <w:rPr>
            <w:noProof/>
            <w:webHidden/>
          </w:rPr>
          <w:t>3</w:t>
        </w:r>
        <w:r w:rsidR="00D2168F">
          <w:rPr>
            <w:noProof/>
            <w:webHidden/>
          </w:rPr>
          <w:fldChar w:fldCharType="end"/>
        </w:r>
      </w:hyperlink>
    </w:p>
    <w:p w14:paraId="7CA78FE1" w14:textId="3DA32D46" w:rsidR="00D2168F" w:rsidRDefault="004B3E60">
      <w:pPr>
        <w:pStyle w:val="TOC2"/>
        <w:rPr>
          <w:rFonts w:asciiTheme="minorHAnsi" w:eastAsiaTheme="minorEastAsia" w:hAnsiTheme="minorHAnsi" w:cstheme="minorBidi"/>
          <w:noProof/>
          <w:sz w:val="22"/>
        </w:rPr>
      </w:pPr>
      <w:hyperlink w:anchor="_Toc92192643" w:history="1">
        <w:r w:rsidR="00D2168F" w:rsidRPr="00D34C4B">
          <w:rPr>
            <w:rStyle w:val="Hyperlink"/>
            <w:noProof/>
            <w:lang w:val="en-GB"/>
          </w:rPr>
          <w:t>To identify and functionally characterize lignocellulosic biomass-degrading microbes and enzymes from the BSF larval gut microbiome.</w:t>
        </w:r>
        <w:r w:rsidR="00D2168F">
          <w:rPr>
            <w:noProof/>
            <w:webHidden/>
          </w:rPr>
          <w:tab/>
        </w:r>
        <w:r w:rsidR="00D2168F">
          <w:rPr>
            <w:noProof/>
            <w:webHidden/>
          </w:rPr>
          <w:fldChar w:fldCharType="begin"/>
        </w:r>
        <w:r w:rsidR="00D2168F">
          <w:rPr>
            <w:noProof/>
            <w:webHidden/>
          </w:rPr>
          <w:instrText xml:space="preserve"> PAGEREF _Toc92192643 \h </w:instrText>
        </w:r>
        <w:r w:rsidR="00D2168F">
          <w:rPr>
            <w:noProof/>
            <w:webHidden/>
          </w:rPr>
        </w:r>
        <w:r w:rsidR="00D2168F">
          <w:rPr>
            <w:noProof/>
            <w:webHidden/>
          </w:rPr>
          <w:fldChar w:fldCharType="separate"/>
        </w:r>
        <w:r w:rsidR="00D2168F">
          <w:rPr>
            <w:noProof/>
            <w:webHidden/>
          </w:rPr>
          <w:t>3</w:t>
        </w:r>
        <w:r w:rsidR="00D2168F">
          <w:rPr>
            <w:noProof/>
            <w:webHidden/>
          </w:rPr>
          <w:fldChar w:fldCharType="end"/>
        </w:r>
      </w:hyperlink>
    </w:p>
    <w:p w14:paraId="4347A77E" w14:textId="7D87C131" w:rsidR="00D2168F" w:rsidRDefault="004B3E60">
      <w:pPr>
        <w:pStyle w:val="TOC2"/>
        <w:rPr>
          <w:rFonts w:asciiTheme="minorHAnsi" w:eastAsiaTheme="minorEastAsia" w:hAnsiTheme="minorHAnsi" w:cstheme="minorBidi"/>
          <w:noProof/>
          <w:sz w:val="22"/>
        </w:rPr>
      </w:pPr>
      <w:hyperlink w:anchor="_Toc92192644" w:history="1">
        <w:r w:rsidR="00D2168F" w:rsidRPr="00D34C4B">
          <w:rPr>
            <w:rStyle w:val="Hyperlink"/>
            <w:noProof/>
          </w:rPr>
          <w:t>1.5 Specific Objectives</w:t>
        </w:r>
        <w:r w:rsidR="00D2168F">
          <w:rPr>
            <w:noProof/>
            <w:webHidden/>
          </w:rPr>
          <w:tab/>
        </w:r>
        <w:r w:rsidR="00D2168F">
          <w:rPr>
            <w:noProof/>
            <w:webHidden/>
          </w:rPr>
          <w:fldChar w:fldCharType="begin"/>
        </w:r>
        <w:r w:rsidR="00D2168F">
          <w:rPr>
            <w:noProof/>
            <w:webHidden/>
          </w:rPr>
          <w:instrText xml:space="preserve"> PAGEREF _Toc92192644 \h </w:instrText>
        </w:r>
        <w:r w:rsidR="00D2168F">
          <w:rPr>
            <w:noProof/>
            <w:webHidden/>
          </w:rPr>
        </w:r>
        <w:r w:rsidR="00D2168F">
          <w:rPr>
            <w:noProof/>
            <w:webHidden/>
          </w:rPr>
          <w:fldChar w:fldCharType="separate"/>
        </w:r>
        <w:r w:rsidR="00D2168F">
          <w:rPr>
            <w:noProof/>
            <w:webHidden/>
          </w:rPr>
          <w:t>3</w:t>
        </w:r>
        <w:r w:rsidR="00D2168F">
          <w:rPr>
            <w:noProof/>
            <w:webHidden/>
          </w:rPr>
          <w:fldChar w:fldCharType="end"/>
        </w:r>
      </w:hyperlink>
    </w:p>
    <w:p w14:paraId="2EF1773F" w14:textId="2EB58D06" w:rsidR="00D2168F" w:rsidRDefault="004B3E60">
      <w:pPr>
        <w:pStyle w:val="TOC2"/>
        <w:rPr>
          <w:rFonts w:asciiTheme="minorHAnsi" w:eastAsiaTheme="minorEastAsia" w:hAnsiTheme="minorHAnsi" w:cstheme="minorBidi"/>
          <w:noProof/>
          <w:sz w:val="22"/>
        </w:rPr>
      </w:pPr>
      <w:hyperlink w:anchor="_Toc92192645" w:history="1">
        <w:r w:rsidR="00D2168F" w:rsidRPr="00D34C4B">
          <w:rPr>
            <w:rStyle w:val="Hyperlink"/>
            <w:noProof/>
          </w:rPr>
          <w:t>1.6 Significance</w:t>
        </w:r>
        <w:r w:rsidR="00D2168F">
          <w:rPr>
            <w:noProof/>
            <w:webHidden/>
          </w:rPr>
          <w:tab/>
        </w:r>
        <w:r w:rsidR="00D2168F">
          <w:rPr>
            <w:noProof/>
            <w:webHidden/>
          </w:rPr>
          <w:fldChar w:fldCharType="begin"/>
        </w:r>
        <w:r w:rsidR="00D2168F">
          <w:rPr>
            <w:noProof/>
            <w:webHidden/>
          </w:rPr>
          <w:instrText xml:space="preserve"> PAGEREF _Toc92192645 \h </w:instrText>
        </w:r>
        <w:r w:rsidR="00D2168F">
          <w:rPr>
            <w:noProof/>
            <w:webHidden/>
          </w:rPr>
        </w:r>
        <w:r w:rsidR="00D2168F">
          <w:rPr>
            <w:noProof/>
            <w:webHidden/>
          </w:rPr>
          <w:fldChar w:fldCharType="separate"/>
        </w:r>
        <w:r w:rsidR="00D2168F">
          <w:rPr>
            <w:noProof/>
            <w:webHidden/>
          </w:rPr>
          <w:t>4</w:t>
        </w:r>
        <w:r w:rsidR="00D2168F">
          <w:rPr>
            <w:noProof/>
            <w:webHidden/>
          </w:rPr>
          <w:fldChar w:fldCharType="end"/>
        </w:r>
      </w:hyperlink>
    </w:p>
    <w:p w14:paraId="00788A00" w14:textId="7959C729" w:rsidR="00D2168F" w:rsidRDefault="004B3E60">
      <w:pPr>
        <w:pStyle w:val="TOC2"/>
        <w:rPr>
          <w:rFonts w:asciiTheme="minorHAnsi" w:eastAsiaTheme="minorEastAsia" w:hAnsiTheme="minorHAnsi" w:cstheme="minorBidi"/>
          <w:noProof/>
          <w:sz w:val="22"/>
        </w:rPr>
      </w:pPr>
      <w:hyperlink w:anchor="_Toc92192646" w:history="1">
        <w:r w:rsidR="00D2168F" w:rsidRPr="00D34C4B">
          <w:rPr>
            <w:rStyle w:val="Hyperlink"/>
            <w:noProof/>
            <w:shd w:val="clear" w:color="auto" w:fill="FFFFFF"/>
          </w:rPr>
          <w:t>1.7 Justification</w:t>
        </w:r>
        <w:r w:rsidR="00D2168F">
          <w:rPr>
            <w:noProof/>
            <w:webHidden/>
          </w:rPr>
          <w:tab/>
        </w:r>
        <w:r w:rsidR="00D2168F">
          <w:rPr>
            <w:noProof/>
            <w:webHidden/>
          </w:rPr>
          <w:fldChar w:fldCharType="begin"/>
        </w:r>
        <w:r w:rsidR="00D2168F">
          <w:rPr>
            <w:noProof/>
            <w:webHidden/>
          </w:rPr>
          <w:instrText xml:space="preserve"> PAGEREF _Toc92192646 \h </w:instrText>
        </w:r>
        <w:r w:rsidR="00D2168F">
          <w:rPr>
            <w:noProof/>
            <w:webHidden/>
          </w:rPr>
        </w:r>
        <w:r w:rsidR="00D2168F">
          <w:rPr>
            <w:noProof/>
            <w:webHidden/>
          </w:rPr>
          <w:fldChar w:fldCharType="separate"/>
        </w:r>
        <w:r w:rsidR="00D2168F">
          <w:rPr>
            <w:noProof/>
            <w:webHidden/>
          </w:rPr>
          <w:t>4</w:t>
        </w:r>
        <w:r w:rsidR="00D2168F">
          <w:rPr>
            <w:noProof/>
            <w:webHidden/>
          </w:rPr>
          <w:fldChar w:fldCharType="end"/>
        </w:r>
      </w:hyperlink>
    </w:p>
    <w:p w14:paraId="2B52DADF" w14:textId="33C2662C" w:rsidR="00D2168F" w:rsidRDefault="004B3E60">
      <w:pPr>
        <w:pStyle w:val="TOC2"/>
        <w:rPr>
          <w:rFonts w:asciiTheme="minorHAnsi" w:eastAsiaTheme="minorEastAsia" w:hAnsiTheme="minorHAnsi" w:cstheme="minorBidi"/>
          <w:noProof/>
          <w:sz w:val="22"/>
        </w:rPr>
      </w:pPr>
      <w:hyperlink w:anchor="_Toc92192647" w:history="1">
        <w:r w:rsidR="00D2168F" w:rsidRPr="00D34C4B">
          <w:rPr>
            <w:rStyle w:val="Hyperlink"/>
            <w:noProof/>
            <w:lang w:val="en-GB"/>
          </w:rPr>
          <w:t>1.8 Conceptual Framework</w:t>
        </w:r>
        <w:r w:rsidR="00D2168F">
          <w:rPr>
            <w:noProof/>
            <w:webHidden/>
          </w:rPr>
          <w:tab/>
        </w:r>
        <w:r w:rsidR="00D2168F">
          <w:rPr>
            <w:noProof/>
            <w:webHidden/>
          </w:rPr>
          <w:fldChar w:fldCharType="begin"/>
        </w:r>
        <w:r w:rsidR="00D2168F">
          <w:rPr>
            <w:noProof/>
            <w:webHidden/>
          </w:rPr>
          <w:instrText xml:space="preserve"> PAGEREF _Toc92192647 \h </w:instrText>
        </w:r>
        <w:r w:rsidR="00D2168F">
          <w:rPr>
            <w:noProof/>
            <w:webHidden/>
          </w:rPr>
        </w:r>
        <w:r w:rsidR="00D2168F">
          <w:rPr>
            <w:noProof/>
            <w:webHidden/>
          </w:rPr>
          <w:fldChar w:fldCharType="separate"/>
        </w:r>
        <w:r w:rsidR="00D2168F">
          <w:rPr>
            <w:noProof/>
            <w:webHidden/>
          </w:rPr>
          <w:t>6</w:t>
        </w:r>
        <w:r w:rsidR="00D2168F">
          <w:rPr>
            <w:noProof/>
            <w:webHidden/>
          </w:rPr>
          <w:fldChar w:fldCharType="end"/>
        </w:r>
      </w:hyperlink>
    </w:p>
    <w:p w14:paraId="24A371AF" w14:textId="5A2B8EB6" w:rsidR="00D2168F" w:rsidRDefault="004B3E60">
      <w:pPr>
        <w:pStyle w:val="TOC2"/>
        <w:rPr>
          <w:rFonts w:asciiTheme="minorHAnsi" w:eastAsiaTheme="minorEastAsia" w:hAnsiTheme="minorHAnsi" w:cstheme="minorBidi"/>
          <w:noProof/>
          <w:sz w:val="22"/>
        </w:rPr>
      </w:pPr>
      <w:hyperlink w:anchor="_Toc92192648" w:history="1">
        <w:r w:rsidR="00D2168F" w:rsidRPr="00D34C4B">
          <w:rPr>
            <w:rStyle w:val="Hyperlink"/>
            <w:noProof/>
          </w:rPr>
          <w:t>2.0 CHAPTER 2: LITERATURE REVIEW</w:t>
        </w:r>
        <w:r w:rsidR="00D2168F">
          <w:rPr>
            <w:noProof/>
            <w:webHidden/>
          </w:rPr>
          <w:tab/>
        </w:r>
        <w:r w:rsidR="00D2168F">
          <w:rPr>
            <w:noProof/>
            <w:webHidden/>
          </w:rPr>
          <w:fldChar w:fldCharType="begin"/>
        </w:r>
        <w:r w:rsidR="00D2168F">
          <w:rPr>
            <w:noProof/>
            <w:webHidden/>
          </w:rPr>
          <w:instrText xml:space="preserve"> PAGEREF _Toc92192648 \h </w:instrText>
        </w:r>
        <w:r w:rsidR="00D2168F">
          <w:rPr>
            <w:noProof/>
            <w:webHidden/>
          </w:rPr>
        </w:r>
        <w:r w:rsidR="00D2168F">
          <w:rPr>
            <w:noProof/>
            <w:webHidden/>
          </w:rPr>
          <w:fldChar w:fldCharType="separate"/>
        </w:r>
        <w:r w:rsidR="00D2168F">
          <w:rPr>
            <w:noProof/>
            <w:webHidden/>
          </w:rPr>
          <w:t>7</w:t>
        </w:r>
        <w:r w:rsidR="00D2168F">
          <w:rPr>
            <w:noProof/>
            <w:webHidden/>
          </w:rPr>
          <w:fldChar w:fldCharType="end"/>
        </w:r>
      </w:hyperlink>
    </w:p>
    <w:p w14:paraId="2D4D0F4B" w14:textId="2DF9B4C1" w:rsidR="00D2168F" w:rsidRDefault="004B3E60">
      <w:pPr>
        <w:pStyle w:val="TOC3"/>
        <w:tabs>
          <w:tab w:val="right" w:leader="dot" w:pos="9350"/>
        </w:tabs>
        <w:rPr>
          <w:rFonts w:asciiTheme="minorHAnsi" w:eastAsiaTheme="minorEastAsia" w:hAnsiTheme="minorHAnsi" w:cstheme="minorBidi"/>
          <w:noProof/>
          <w:sz w:val="22"/>
        </w:rPr>
      </w:pPr>
      <w:hyperlink w:anchor="_Toc92192649" w:history="1">
        <w:r w:rsidR="00D2168F" w:rsidRPr="00D34C4B">
          <w:rPr>
            <w:rStyle w:val="Hyperlink"/>
            <w:noProof/>
          </w:rPr>
          <w:t>2.1 Introduction</w:t>
        </w:r>
        <w:r w:rsidR="00D2168F">
          <w:rPr>
            <w:noProof/>
            <w:webHidden/>
          </w:rPr>
          <w:tab/>
        </w:r>
        <w:r w:rsidR="00D2168F">
          <w:rPr>
            <w:noProof/>
            <w:webHidden/>
          </w:rPr>
          <w:fldChar w:fldCharType="begin"/>
        </w:r>
        <w:r w:rsidR="00D2168F">
          <w:rPr>
            <w:noProof/>
            <w:webHidden/>
          </w:rPr>
          <w:instrText xml:space="preserve"> PAGEREF _Toc92192649 \h </w:instrText>
        </w:r>
        <w:r w:rsidR="00D2168F">
          <w:rPr>
            <w:noProof/>
            <w:webHidden/>
          </w:rPr>
        </w:r>
        <w:r w:rsidR="00D2168F">
          <w:rPr>
            <w:noProof/>
            <w:webHidden/>
          </w:rPr>
          <w:fldChar w:fldCharType="separate"/>
        </w:r>
        <w:r w:rsidR="00D2168F">
          <w:rPr>
            <w:noProof/>
            <w:webHidden/>
          </w:rPr>
          <w:t>7</w:t>
        </w:r>
        <w:r w:rsidR="00D2168F">
          <w:rPr>
            <w:noProof/>
            <w:webHidden/>
          </w:rPr>
          <w:fldChar w:fldCharType="end"/>
        </w:r>
      </w:hyperlink>
    </w:p>
    <w:p w14:paraId="005081BC" w14:textId="791C894D" w:rsidR="00D2168F" w:rsidRDefault="004B3E60">
      <w:pPr>
        <w:pStyle w:val="TOC3"/>
        <w:tabs>
          <w:tab w:val="right" w:leader="dot" w:pos="9350"/>
        </w:tabs>
        <w:rPr>
          <w:rFonts w:asciiTheme="minorHAnsi" w:eastAsiaTheme="minorEastAsia" w:hAnsiTheme="minorHAnsi" w:cstheme="minorBidi"/>
          <w:noProof/>
          <w:sz w:val="22"/>
        </w:rPr>
      </w:pPr>
      <w:hyperlink w:anchor="_Toc92192650" w:history="1">
        <w:r w:rsidR="00D2168F" w:rsidRPr="00D34C4B">
          <w:rPr>
            <w:rStyle w:val="Hyperlink"/>
            <w:noProof/>
            <w:lang w:val="en-GB"/>
          </w:rPr>
          <w:t>2.2 Aims of Feedstock Pretreatment</w:t>
        </w:r>
        <w:r w:rsidR="00D2168F">
          <w:rPr>
            <w:noProof/>
            <w:webHidden/>
          </w:rPr>
          <w:tab/>
        </w:r>
        <w:r w:rsidR="00D2168F">
          <w:rPr>
            <w:noProof/>
            <w:webHidden/>
          </w:rPr>
          <w:fldChar w:fldCharType="begin"/>
        </w:r>
        <w:r w:rsidR="00D2168F">
          <w:rPr>
            <w:noProof/>
            <w:webHidden/>
          </w:rPr>
          <w:instrText xml:space="preserve"> PAGEREF _Toc92192650 \h </w:instrText>
        </w:r>
        <w:r w:rsidR="00D2168F">
          <w:rPr>
            <w:noProof/>
            <w:webHidden/>
          </w:rPr>
        </w:r>
        <w:r w:rsidR="00D2168F">
          <w:rPr>
            <w:noProof/>
            <w:webHidden/>
          </w:rPr>
          <w:fldChar w:fldCharType="separate"/>
        </w:r>
        <w:r w:rsidR="00D2168F">
          <w:rPr>
            <w:noProof/>
            <w:webHidden/>
          </w:rPr>
          <w:t>8</w:t>
        </w:r>
        <w:r w:rsidR="00D2168F">
          <w:rPr>
            <w:noProof/>
            <w:webHidden/>
          </w:rPr>
          <w:fldChar w:fldCharType="end"/>
        </w:r>
      </w:hyperlink>
    </w:p>
    <w:p w14:paraId="2B8DBE16" w14:textId="7A3ADFC1" w:rsidR="00D2168F" w:rsidRDefault="004B3E60">
      <w:pPr>
        <w:pStyle w:val="TOC3"/>
        <w:tabs>
          <w:tab w:val="right" w:leader="dot" w:pos="9350"/>
        </w:tabs>
        <w:rPr>
          <w:rFonts w:asciiTheme="minorHAnsi" w:eastAsiaTheme="minorEastAsia" w:hAnsiTheme="minorHAnsi" w:cstheme="minorBidi"/>
          <w:noProof/>
          <w:sz w:val="22"/>
        </w:rPr>
      </w:pPr>
      <w:hyperlink w:anchor="_Toc92192651" w:history="1">
        <w:r w:rsidR="00D2168F" w:rsidRPr="00D34C4B">
          <w:rPr>
            <w:rStyle w:val="Hyperlink"/>
            <w:noProof/>
          </w:rPr>
          <w:t>2.3 Current Biomass Pretreatment and Conversion Technologies</w:t>
        </w:r>
        <w:r w:rsidR="00D2168F">
          <w:rPr>
            <w:noProof/>
            <w:webHidden/>
          </w:rPr>
          <w:tab/>
        </w:r>
        <w:r w:rsidR="00D2168F">
          <w:rPr>
            <w:noProof/>
            <w:webHidden/>
          </w:rPr>
          <w:fldChar w:fldCharType="begin"/>
        </w:r>
        <w:r w:rsidR="00D2168F">
          <w:rPr>
            <w:noProof/>
            <w:webHidden/>
          </w:rPr>
          <w:instrText xml:space="preserve"> PAGEREF _Toc92192651 \h </w:instrText>
        </w:r>
        <w:r w:rsidR="00D2168F">
          <w:rPr>
            <w:noProof/>
            <w:webHidden/>
          </w:rPr>
        </w:r>
        <w:r w:rsidR="00D2168F">
          <w:rPr>
            <w:noProof/>
            <w:webHidden/>
          </w:rPr>
          <w:fldChar w:fldCharType="separate"/>
        </w:r>
        <w:r w:rsidR="00D2168F">
          <w:rPr>
            <w:noProof/>
            <w:webHidden/>
          </w:rPr>
          <w:t>9</w:t>
        </w:r>
        <w:r w:rsidR="00D2168F">
          <w:rPr>
            <w:noProof/>
            <w:webHidden/>
          </w:rPr>
          <w:fldChar w:fldCharType="end"/>
        </w:r>
      </w:hyperlink>
    </w:p>
    <w:p w14:paraId="77C21756" w14:textId="5D1F8992" w:rsidR="00D2168F" w:rsidRDefault="004B3E60">
      <w:pPr>
        <w:pStyle w:val="TOC3"/>
        <w:tabs>
          <w:tab w:val="right" w:leader="dot" w:pos="9350"/>
        </w:tabs>
        <w:rPr>
          <w:rFonts w:asciiTheme="minorHAnsi" w:eastAsiaTheme="minorEastAsia" w:hAnsiTheme="minorHAnsi" w:cstheme="minorBidi"/>
          <w:noProof/>
          <w:sz w:val="22"/>
        </w:rPr>
      </w:pPr>
      <w:hyperlink w:anchor="_Toc92192652" w:history="1">
        <w:r w:rsidR="00D2168F" w:rsidRPr="00D34C4B">
          <w:rPr>
            <w:rStyle w:val="Hyperlink"/>
            <w:noProof/>
            <w:lang w:val="en-GB"/>
          </w:rPr>
          <w:t xml:space="preserve">2.4 The Black Soldier Fly </w:t>
        </w:r>
        <w:r w:rsidR="00D2168F">
          <w:rPr>
            <w:noProof/>
            <w:webHidden/>
          </w:rPr>
          <w:tab/>
        </w:r>
        <w:r w:rsidR="00D2168F">
          <w:rPr>
            <w:noProof/>
            <w:webHidden/>
          </w:rPr>
          <w:fldChar w:fldCharType="begin"/>
        </w:r>
        <w:r w:rsidR="00D2168F">
          <w:rPr>
            <w:noProof/>
            <w:webHidden/>
          </w:rPr>
          <w:instrText xml:space="preserve"> PAGEREF _Toc92192652 \h </w:instrText>
        </w:r>
        <w:r w:rsidR="00D2168F">
          <w:rPr>
            <w:noProof/>
            <w:webHidden/>
          </w:rPr>
        </w:r>
        <w:r w:rsidR="00D2168F">
          <w:rPr>
            <w:noProof/>
            <w:webHidden/>
          </w:rPr>
          <w:fldChar w:fldCharType="separate"/>
        </w:r>
        <w:r w:rsidR="00D2168F">
          <w:rPr>
            <w:noProof/>
            <w:webHidden/>
          </w:rPr>
          <w:t>10</w:t>
        </w:r>
        <w:r w:rsidR="00D2168F">
          <w:rPr>
            <w:noProof/>
            <w:webHidden/>
          </w:rPr>
          <w:fldChar w:fldCharType="end"/>
        </w:r>
      </w:hyperlink>
    </w:p>
    <w:p w14:paraId="6C063DCE" w14:textId="37F2F01B" w:rsidR="00D2168F" w:rsidRDefault="004B3E60">
      <w:pPr>
        <w:pStyle w:val="TOC3"/>
        <w:tabs>
          <w:tab w:val="right" w:leader="dot" w:pos="9350"/>
        </w:tabs>
        <w:rPr>
          <w:rFonts w:asciiTheme="minorHAnsi" w:eastAsiaTheme="minorEastAsia" w:hAnsiTheme="minorHAnsi" w:cstheme="minorBidi"/>
          <w:noProof/>
          <w:sz w:val="22"/>
        </w:rPr>
      </w:pPr>
      <w:hyperlink w:anchor="_Toc92192653" w:history="1">
        <w:r w:rsidR="00D2168F" w:rsidRPr="00D34C4B">
          <w:rPr>
            <w:rStyle w:val="Hyperlink"/>
            <w:noProof/>
          </w:rPr>
          <w:t>2.5 Diet Selection and Breeding Conditions for the BSF Larvae</w:t>
        </w:r>
        <w:r w:rsidR="00D2168F">
          <w:rPr>
            <w:noProof/>
            <w:webHidden/>
          </w:rPr>
          <w:tab/>
        </w:r>
        <w:r w:rsidR="00D2168F">
          <w:rPr>
            <w:noProof/>
            <w:webHidden/>
          </w:rPr>
          <w:fldChar w:fldCharType="begin"/>
        </w:r>
        <w:r w:rsidR="00D2168F">
          <w:rPr>
            <w:noProof/>
            <w:webHidden/>
          </w:rPr>
          <w:instrText xml:space="preserve"> PAGEREF _Toc92192653 \h </w:instrText>
        </w:r>
        <w:r w:rsidR="00D2168F">
          <w:rPr>
            <w:noProof/>
            <w:webHidden/>
          </w:rPr>
        </w:r>
        <w:r w:rsidR="00D2168F">
          <w:rPr>
            <w:noProof/>
            <w:webHidden/>
          </w:rPr>
          <w:fldChar w:fldCharType="separate"/>
        </w:r>
        <w:r w:rsidR="00D2168F">
          <w:rPr>
            <w:noProof/>
            <w:webHidden/>
          </w:rPr>
          <w:t>11</w:t>
        </w:r>
        <w:r w:rsidR="00D2168F">
          <w:rPr>
            <w:noProof/>
            <w:webHidden/>
          </w:rPr>
          <w:fldChar w:fldCharType="end"/>
        </w:r>
      </w:hyperlink>
    </w:p>
    <w:p w14:paraId="467DFE4C" w14:textId="240193C8" w:rsidR="00D2168F" w:rsidRDefault="004B3E60">
      <w:pPr>
        <w:pStyle w:val="TOC2"/>
        <w:rPr>
          <w:rFonts w:asciiTheme="minorHAnsi" w:eastAsiaTheme="minorEastAsia" w:hAnsiTheme="minorHAnsi" w:cstheme="minorBidi"/>
          <w:noProof/>
          <w:sz w:val="22"/>
        </w:rPr>
      </w:pPr>
      <w:hyperlink w:anchor="_Toc92192654" w:history="1">
        <w:r w:rsidR="00D2168F" w:rsidRPr="00D34C4B">
          <w:rPr>
            <w:rStyle w:val="Hyperlink"/>
            <w:noProof/>
            <w:lang w:val="en-GB"/>
          </w:rPr>
          <w:t>2.6 The Black Soldier Fly larval microbiome</w:t>
        </w:r>
        <w:r w:rsidR="00D2168F">
          <w:rPr>
            <w:noProof/>
            <w:webHidden/>
          </w:rPr>
          <w:tab/>
        </w:r>
        <w:r w:rsidR="00D2168F">
          <w:rPr>
            <w:noProof/>
            <w:webHidden/>
          </w:rPr>
          <w:fldChar w:fldCharType="begin"/>
        </w:r>
        <w:r w:rsidR="00D2168F">
          <w:rPr>
            <w:noProof/>
            <w:webHidden/>
          </w:rPr>
          <w:instrText xml:space="preserve"> PAGEREF _Toc92192654 \h </w:instrText>
        </w:r>
        <w:r w:rsidR="00D2168F">
          <w:rPr>
            <w:noProof/>
            <w:webHidden/>
          </w:rPr>
        </w:r>
        <w:r w:rsidR="00D2168F">
          <w:rPr>
            <w:noProof/>
            <w:webHidden/>
          </w:rPr>
          <w:fldChar w:fldCharType="separate"/>
        </w:r>
        <w:r w:rsidR="00D2168F">
          <w:rPr>
            <w:noProof/>
            <w:webHidden/>
          </w:rPr>
          <w:t>13</w:t>
        </w:r>
        <w:r w:rsidR="00D2168F">
          <w:rPr>
            <w:noProof/>
            <w:webHidden/>
          </w:rPr>
          <w:fldChar w:fldCharType="end"/>
        </w:r>
      </w:hyperlink>
    </w:p>
    <w:p w14:paraId="6A918A31" w14:textId="1913AD9F" w:rsidR="00D2168F" w:rsidRDefault="004B3E60">
      <w:pPr>
        <w:pStyle w:val="TOC2"/>
        <w:rPr>
          <w:rFonts w:asciiTheme="minorHAnsi" w:eastAsiaTheme="minorEastAsia" w:hAnsiTheme="minorHAnsi" w:cstheme="minorBidi"/>
          <w:noProof/>
          <w:sz w:val="22"/>
        </w:rPr>
      </w:pPr>
      <w:hyperlink w:anchor="_Toc92192655" w:history="1">
        <w:r w:rsidR="00D2168F" w:rsidRPr="00D34C4B">
          <w:rPr>
            <w:rStyle w:val="Hyperlink"/>
            <w:noProof/>
            <w:lang w:val="en-GB"/>
          </w:rPr>
          <w:t>2.7 RNA-sequencing and Metatranscriptomic Analysis</w:t>
        </w:r>
        <w:r w:rsidR="00D2168F">
          <w:rPr>
            <w:noProof/>
            <w:webHidden/>
          </w:rPr>
          <w:tab/>
        </w:r>
        <w:r w:rsidR="00D2168F">
          <w:rPr>
            <w:noProof/>
            <w:webHidden/>
          </w:rPr>
          <w:fldChar w:fldCharType="begin"/>
        </w:r>
        <w:r w:rsidR="00D2168F">
          <w:rPr>
            <w:noProof/>
            <w:webHidden/>
          </w:rPr>
          <w:instrText xml:space="preserve"> PAGEREF _Toc92192655 \h </w:instrText>
        </w:r>
        <w:r w:rsidR="00D2168F">
          <w:rPr>
            <w:noProof/>
            <w:webHidden/>
          </w:rPr>
        </w:r>
        <w:r w:rsidR="00D2168F">
          <w:rPr>
            <w:noProof/>
            <w:webHidden/>
          </w:rPr>
          <w:fldChar w:fldCharType="separate"/>
        </w:r>
        <w:r w:rsidR="00D2168F">
          <w:rPr>
            <w:noProof/>
            <w:webHidden/>
          </w:rPr>
          <w:t>16</w:t>
        </w:r>
        <w:r w:rsidR="00D2168F">
          <w:rPr>
            <w:noProof/>
            <w:webHidden/>
          </w:rPr>
          <w:fldChar w:fldCharType="end"/>
        </w:r>
      </w:hyperlink>
    </w:p>
    <w:p w14:paraId="6C6F58CF" w14:textId="3FEB11C4" w:rsidR="00D2168F" w:rsidRDefault="004B3E60">
      <w:pPr>
        <w:pStyle w:val="TOC3"/>
        <w:tabs>
          <w:tab w:val="right" w:leader="dot" w:pos="9350"/>
        </w:tabs>
        <w:rPr>
          <w:rFonts w:asciiTheme="minorHAnsi" w:eastAsiaTheme="minorEastAsia" w:hAnsiTheme="minorHAnsi" w:cstheme="minorBidi"/>
          <w:noProof/>
          <w:sz w:val="22"/>
        </w:rPr>
      </w:pPr>
      <w:hyperlink w:anchor="_Toc92192656" w:history="1">
        <w:r w:rsidR="00D2168F" w:rsidRPr="00D34C4B">
          <w:rPr>
            <w:rStyle w:val="Hyperlink"/>
            <w:noProof/>
            <w:lang w:val="en-GB"/>
          </w:rPr>
          <w:t>2.7.1 The Advancement of Microbiome Research</w:t>
        </w:r>
        <w:r w:rsidR="00D2168F">
          <w:rPr>
            <w:noProof/>
            <w:webHidden/>
          </w:rPr>
          <w:tab/>
        </w:r>
        <w:r w:rsidR="00D2168F">
          <w:rPr>
            <w:noProof/>
            <w:webHidden/>
          </w:rPr>
          <w:fldChar w:fldCharType="begin"/>
        </w:r>
        <w:r w:rsidR="00D2168F">
          <w:rPr>
            <w:noProof/>
            <w:webHidden/>
          </w:rPr>
          <w:instrText xml:space="preserve"> PAGEREF _Toc92192656 \h </w:instrText>
        </w:r>
        <w:r w:rsidR="00D2168F">
          <w:rPr>
            <w:noProof/>
            <w:webHidden/>
          </w:rPr>
        </w:r>
        <w:r w:rsidR="00D2168F">
          <w:rPr>
            <w:noProof/>
            <w:webHidden/>
          </w:rPr>
          <w:fldChar w:fldCharType="separate"/>
        </w:r>
        <w:r w:rsidR="00D2168F">
          <w:rPr>
            <w:noProof/>
            <w:webHidden/>
          </w:rPr>
          <w:t>16</w:t>
        </w:r>
        <w:r w:rsidR="00D2168F">
          <w:rPr>
            <w:noProof/>
            <w:webHidden/>
          </w:rPr>
          <w:fldChar w:fldCharType="end"/>
        </w:r>
      </w:hyperlink>
    </w:p>
    <w:p w14:paraId="06AEE355" w14:textId="1411D994" w:rsidR="00D2168F" w:rsidRDefault="004B3E60">
      <w:pPr>
        <w:pStyle w:val="TOC3"/>
        <w:tabs>
          <w:tab w:val="right" w:leader="dot" w:pos="9350"/>
        </w:tabs>
        <w:rPr>
          <w:rFonts w:asciiTheme="minorHAnsi" w:eastAsiaTheme="minorEastAsia" w:hAnsiTheme="minorHAnsi" w:cstheme="minorBidi"/>
          <w:noProof/>
          <w:sz w:val="22"/>
        </w:rPr>
      </w:pPr>
      <w:hyperlink w:anchor="_Toc92192657" w:history="1">
        <w:r w:rsidR="00D2168F" w:rsidRPr="00D34C4B">
          <w:rPr>
            <w:rStyle w:val="Hyperlink"/>
            <w:noProof/>
            <w:lang w:val="en-GB"/>
          </w:rPr>
          <w:t>2.7.2 Long-read Sequencing</w:t>
        </w:r>
        <w:r w:rsidR="00D2168F">
          <w:rPr>
            <w:noProof/>
            <w:webHidden/>
          </w:rPr>
          <w:tab/>
        </w:r>
        <w:r w:rsidR="00D2168F">
          <w:rPr>
            <w:noProof/>
            <w:webHidden/>
          </w:rPr>
          <w:fldChar w:fldCharType="begin"/>
        </w:r>
        <w:r w:rsidR="00D2168F">
          <w:rPr>
            <w:noProof/>
            <w:webHidden/>
          </w:rPr>
          <w:instrText xml:space="preserve"> PAGEREF _Toc92192657 \h </w:instrText>
        </w:r>
        <w:r w:rsidR="00D2168F">
          <w:rPr>
            <w:noProof/>
            <w:webHidden/>
          </w:rPr>
        </w:r>
        <w:r w:rsidR="00D2168F">
          <w:rPr>
            <w:noProof/>
            <w:webHidden/>
          </w:rPr>
          <w:fldChar w:fldCharType="separate"/>
        </w:r>
        <w:r w:rsidR="00D2168F">
          <w:rPr>
            <w:noProof/>
            <w:webHidden/>
          </w:rPr>
          <w:t>17</w:t>
        </w:r>
        <w:r w:rsidR="00D2168F">
          <w:rPr>
            <w:noProof/>
            <w:webHidden/>
          </w:rPr>
          <w:fldChar w:fldCharType="end"/>
        </w:r>
      </w:hyperlink>
    </w:p>
    <w:p w14:paraId="7E53D72B" w14:textId="7331128E" w:rsidR="00D2168F" w:rsidRDefault="004B3E60">
      <w:pPr>
        <w:pStyle w:val="TOC3"/>
        <w:tabs>
          <w:tab w:val="right" w:leader="dot" w:pos="9350"/>
        </w:tabs>
        <w:rPr>
          <w:rFonts w:asciiTheme="minorHAnsi" w:eastAsiaTheme="minorEastAsia" w:hAnsiTheme="minorHAnsi" w:cstheme="minorBidi"/>
          <w:noProof/>
          <w:sz w:val="22"/>
        </w:rPr>
      </w:pPr>
      <w:hyperlink w:anchor="_Toc92192658" w:history="1">
        <w:r w:rsidR="00D2168F" w:rsidRPr="00D34C4B">
          <w:rPr>
            <w:rStyle w:val="Hyperlink"/>
            <w:noProof/>
            <w:lang w:val="en-GB"/>
          </w:rPr>
          <w:t>2.7.3 The ONT MinION Sequencing Platform</w:t>
        </w:r>
        <w:r w:rsidR="00D2168F">
          <w:rPr>
            <w:noProof/>
            <w:webHidden/>
          </w:rPr>
          <w:tab/>
        </w:r>
        <w:r w:rsidR="00D2168F">
          <w:rPr>
            <w:noProof/>
            <w:webHidden/>
          </w:rPr>
          <w:fldChar w:fldCharType="begin"/>
        </w:r>
        <w:r w:rsidR="00D2168F">
          <w:rPr>
            <w:noProof/>
            <w:webHidden/>
          </w:rPr>
          <w:instrText xml:space="preserve"> PAGEREF _Toc92192658 \h </w:instrText>
        </w:r>
        <w:r w:rsidR="00D2168F">
          <w:rPr>
            <w:noProof/>
            <w:webHidden/>
          </w:rPr>
        </w:r>
        <w:r w:rsidR="00D2168F">
          <w:rPr>
            <w:noProof/>
            <w:webHidden/>
          </w:rPr>
          <w:fldChar w:fldCharType="separate"/>
        </w:r>
        <w:r w:rsidR="00D2168F">
          <w:rPr>
            <w:noProof/>
            <w:webHidden/>
          </w:rPr>
          <w:t>18</w:t>
        </w:r>
        <w:r w:rsidR="00D2168F">
          <w:rPr>
            <w:noProof/>
            <w:webHidden/>
          </w:rPr>
          <w:fldChar w:fldCharType="end"/>
        </w:r>
      </w:hyperlink>
    </w:p>
    <w:p w14:paraId="71727BAA" w14:textId="66255AAE" w:rsidR="00D2168F" w:rsidRDefault="004B3E60">
      <w:pPr>
        <w:pStyle w:val="TOC3"/>
        <w:tabs>
          <w:tab w:val="right" w:leader="dot" w:pos="9350"/>
        </w:tabs>
        <w:rPr>
          <w:rFonts w:asciiTheme="minorHAnsi" w:eastAsiaTheme="minorEastAsia" w:hAnsiTheme="minorHAnsi" w:cstheme="minorBidi"/>
          <w:noProof/>
          <w:sz w:val="22"/>
        </w:rPr>
      </w:pPr>
      <w:hyperlink w:anchor="_Toc92192659" w:history="1">
        <w:r w:rsidR="00D2168F" w:rsidRPr="00D34C4B">
          <w:rPr>
            <w:rStyle w:val="Hyperlink"/>
            <w:noProof/>
            <w:lang w:val="en-GB"/>
          </w:rPr>
          <w:t>2.7.4 Multiplexing Sequencing Approach</w:t>
        </w:r>
        <w:r w:rsidR="00D2168F">
          <w:rPr>
            <w:noProof/>
            <w:webHidden/>
          </w:rPr>
          <w:tab/>
        </w:r>
        <w:r w:rsidR="00D2168F">
          <w:rPr>
            <w:noProof/>
            <w:webHidden/>
          </w:rPr>
          <w:fldChar w:fldCharType="begin"/>
        </w:r>
        <w:r w:rsidR="00D2168F">
          <w:rPr>
            <w:noProof/>
            <w:webHidden/>
          </w:rPr>
          <w:instrText xml:space="preserve"> PAGEREF _Toc92192659 \h </w:instrText>
        </w:r>
        <w:r w:rsidR="00D2168F">
          <w:rPr>
            <w:noProof/>
            <w:webHidden/>
          </w:rPr>
        </w:r>
        <w:r w:rsidR="00D2168F">
          <w:rPr>
            <w:noProof/>
            <w:webHidden/>
          </w:rPr>
          <w:fldChar w:fldCharType="separate"/>
        </w:r>
        <w:r w:rsidR="00D2168F">
          <w:rPr>
            <w:noProof/>
            <w:webHidden/>
          </w:rPr>
          <w:t>19</w:t>
        </w:r>
        <w:r w:rsidR="00D2168F">
          <w:rPr>
            <w:noProof/>
            <w:webHidden/>
          </w:rPr>
          <w:fldChar w:fldCharType="end"/>
        </w:r>
      </w:hyperlink>
    </w:p>
    <w:p w14:paraId="4FFF0A17" w14:textId="5B7A7DB6" w:rsidR="00D2168F" w:rsidRDefault="004B3E60">
      <w:pPr>
        <w:pStyle w:val="TOC2"/>
        <w:rPr>
          <w:rFonts w:asciiTheme="minorHAnsi" w:eastAsiaTheme="minorEastAsia" w:hAnsiTheme="minorHAnsi" w:cstheme="minorBidi"/>
          <w:noProof/>
          <w:sz w:val="22"/>
        </w:rPr>
      </w:pPr>
      <w:hyperlink w:anchor="_Toc92192660" w:history="1">
        <w:r w:rsidR="00D2168F" w:rsidRPr="00D34C4B">
          <w:rPr>
            <w:rStyle w:val="Hyperlink"/>
            <w:noProof/>
            <w:lang w:val="en-GB"/>
          </w:rPr>
          <w:t>2.7.5 Ribodepletion in Metatranscriptomic Analysis</w:t>
        </w:r>
        <w:r w:rsidR="00D2168F">
          <w:rPr>
            <w:noProof/>
            <w:webHidden/>
          </w:rPr>
          <w:tab/>
        </w:r>
        <w:r w:rsidR="00D2168F">
          <w:rPr>
            <w:noProof/>
            <w:webHidden/>
          </w:rPr>
          <w:fldChar w:fldCharType="begin"/>
        </w:r>
        <w:r w:rsidR="00D2168F">
          <w:rPr>
            <w:noProof/>
            <w:webHidden/>
          </w:rPr>
          <w:instrText xml:space="preserve"> PAGEREF _Toc92192660 \h </w:instrText>
        </w:r>
        <w:r w:rsidR="00D2168F">
          <w:rPr>
            <w:noProof/>
            <w:webHidden/>
          </w:rPr>
        </w:r>
        <w:r w:rsidR="00D2168F">
          <w:rPr>
            <w:noProof/>
            <w:webHidden/>
          </w:rPr>
          <w:fldChar w:fldCharType="separate"/>
        </w:r>
        <w:r w:rsidR="00D2168F">
          <w:rPr>
            <w:noProof/>
            <w:webHidden/>
          </w:rPr>
          <w:t>19</w:t>
        </w:r>
        <w:r w:rsidR="00D2168F">
          <w:rPr>
            <w:noProof/>
            <w:webHidden/>
          </w:rPr>
          <w:fldChar w:fldCharType="end"/>
        </w:r>
      </w:hyperlink>
    </w:p>
    <w:p w14:paraId="0632EC66" w14:textId="7BF6DB55" w:rsidR="00D2168F" w:rsidRDefault="004B3E60">
      <w:pPr>
        <w:pStyle w:val="TOC3"/>
        <w:tabs>
          <w:tab w:val="right" w:leader="dot" w:pos="9350"/>
        </w:tabs>
        <w:rPr>
          <w:rFonts w:asciiTheme="minorHAnsi" w:eastAsiaTheme="minorEastAsia" w:hAnsiTheme="minorHAnsi" w:cstheme="minorBidi"/>
          <w:noProof/>
          <w:sz w:val="22"/>
        </w:rPr>
      </w:pPr>
      <w:hyperlink w:anchor="_Toc92192661" w:history="1">
        <w:r w:rsidR="00D2168F" w:rsidRPr="00D34C4B">
          <w:rPr>
            <w:rStyle w:val="Hyperlink"/>
            <w:noProof/>
            <w:lang w:val="en-GB"/>
          </w:rPr>
          <w:t xml:space="preserve">2.7.6 Error Correction </w:t>
        </w:r>
        <w:r w:rsidR="00D2168F">
          <w:rPr>
            <w:noProof/>
            <w:webHidden/>
          </w:rPr>
          <w:tab/>
        </w:r>
        <w:r w:rsidR="00D2168F">
          <w:rPr>
            <w:noProof/>
            <w:webHidden/>
          </w:rPr>
          <w:fldChar w:fldCharType="begin"/>
        </w:r>
        <w:r w:rsidR="00D2168F">
          <w:rPr>
            <w:noProof/>
            <w:webHidden/>
          </w:rPr>
          <w:instrText xml:space="preserve"> PAGEREF _Toc92192661 \h </w:instrText>
        </w:r>
        <w:r w:rsidR="00D2168F">
          <w:rPr>
            <w:noProof/>
            <w:webHidden/>
          </w:rPr>
        </w:r>
        <w:r w:rsidR="00D2168F">
          <w:rPr>
            <w:noProof/>
            <w:webHidden/>
          </w:rPr>
          <w:fldChar w:fldCharType="separate"/>
        </w:r>
        <w:r w:rsidR="00D2168F">
          <w:rPr>
            <w:noProof/>
            <w:webHidden/>
          </w:rPr>
          <w:t>20</w:t>
        </w:r>
        <w:r w:rsidR="00D2168F">
          <w:rPr>
            <w:noProof/>
            <w:webHidden/>
          </w:rPr>
          <w:fldChar w:fldCharType="end"/>
        </w:r>
      </w:hyperlink>
    </w:p>
    <w:p w14:paraId="6AA3C8F0" w14:textId="55A877D6" w:rsidR="00D2168F" w:rsidRDefault="004B3E60">
      <w:pPr>
        <w:pStyle w:val="TOC3"/>
        <w:tabs>
          <w:tab w:val="right" w:leader="dot" w:pos="9350"/>
        </w:tabs>
        <w:rPr>
          <w:rFonts w:asciiTheme="minorHAnsi" w:eastAsiaTheme="minorEastAsia" w:hAnsiTheme="minorHAnsi" w:cstheme="minorBidi"/>
          <w:noProof/>
          <w:sz w:val="22"/>
        </w:rPr>
      </w:pPr>
      <w:hyperlink w:anchor="_Toc92192662" w:history="1">
        <w:r w:rsidR="00D2168F" w:rsidRPr="00D34C4B">
          <w:rPr>
            <w:rStyle w:val="Hyperlink"/>
            <w:noProof/>
          </w:rPr>
          <w:t>2.8 Taxonomic Validation using 16S rRNA Sequence</w:t>
        </w:r>
        <w:r w:rsidR="00D2168F" w:rsidRPr="00D34C4B">
          <w:rPr>
            <w:rStyle w:val="Hyperlink"/>
            <w:noProof/>
            <w:lang w:val="en-GB"/>
          </w:rPr>
          <w:t>s</w:t>
        </w:r>
        <w:r w:rsidR="00D2168F">
          <w:rPr>
            <w:noProof/>
            <w:webHidden/>
          </w:rPr>
          <w:tab/>
        </w:r>
        <w:r w:rsidR="00D2168F">
          <w:rPr>
            <w:noProof/>
            <w:webHidden/>
          </w:rPr>
          <w:fldChar w:fldCharType="begin"/>
        </w:r>
        <w:r w:rsidR="00D2168F">
          <w:rPr>
            <w:noProof/>
            <w:webHidden/>
          </w:rPr>
          <w:instrText xml:space="preserve"> PAGEREF _Toc92192662 \h </w:instrText>
        </w:r>
        <w:r w:rsidR="00D2168F">
          <w:rPr>
            <w:noProof/>
            <w:webHidden/>
          </w:rPr>
        </w:r>
        <w:r w:rsidR="00D2168F">
          <w:rPr>
            <w:noProof/>
            <w:webHidden/>
          </w:rPr>
          <w:fldChar w:fldCharType="separate"/>
        </w:r>
        <w:r w:rsidR="00D2168F">
          <w:rPr>
            <w:noProof/>
            <w:webHidden/>
          </w:rPr>
          <w:t>20</w:t>
        </w:r>
        <w:r w:rsidR="00D2168F">
          <w:rPr>
            <w:noProof/>
            <w:webHidden/>
          </w:rPr>
          <w:fldChar w:fldCharType="end"/>
        </w:r>
      </w:hyperlink>
    </w:p>
    <w:p w14:paraId="28608EC2" w14:textId="0B14A4AF" w:rsidR="00D2168F" w:rsidRDefault="004B3E60">
      <w:pPr>
        <w:pStyle w:val="TOC3"/>
        <w:tabs>
          <w:tab w:val="right" w:leader="dot" w:pos="9350"/>
        </w:tabs>
        <w:rPr>
          <w:rFonts w:asciiTheme="minorHAnsi" w:eastAsiaTheme="minorEastAsia" w:hAnsiTheme="minorHAnsi" w:cstheme="minorBidi"/>
          <w:noProof/>
          <w:sz w:val="22"/>
        </w:rPr>
      </w:pPr>
      <w:hyperlink w:anchor="_Toc92192663" w:history="1">
        <w:r w:rsidR="00D2168F" w:rsidRPr="00D34C4B">
          <w:rPr>
            <w:rStyle w:val="Hyperlink"/>
            <w:noProof/>
            <w:lang w:val="en-GB"/>
          </w:rPr>
          <w:t xml:space="preserve">2.9 Differential Expression of Genes (DEGs) </w:t>
        </w:r>
        <w:r w:rsidR="00D2168F">
          <w:rPr>
            <w:noProof/>
            <w:webHidden/>
          </w:rPr>
          <w:tab/>
        </w:r>
        <w:r w:rsidR="00D2168F">
          <w:rPr>
            <w:noProof/>
            <w:webHidden/>
          </w:rPr>
          <w:fldChar w:fldCharType="begin"/>
        </w:r>
        <w:r w:rsidR="00D2168F">
          <w:rPr>
            <w:noProof/>
            <w:webHidden/>
          </w:rPr>
          <w:instrText xml:space="preserve"> PAGEREF _Toc92192663 \h </w:instrText>
        </w:r>
        <w:r w:rsidR="00D2168F">
          <w:rPr>
            <w:noProof/>
            <w:webHidden/>
          </w:rPr>
        </w:r>
        <w:r w:rsidR="00D2168F">
          <w:rPr>
            <w:noProof/>
            <w:webHidden/>
          </w:rPr>
          <w:fldChar w:fldCharType="separate"/>
        </w:r>
        <w:r w:rsidR="00D2168F">
          <w:rPr>
            <w:noProof/>
            <w:webHidden/>
          </w:rPr>
          <w:t>21</w:t>
        </w:r>
        <w:r w:rsidR="00D2168F">
          <w:rPr>
            <w:noProof/>
            <w:webHidden/>
          </w:rPr>
          <w:fldChar w:fldCharType="end"/>
        </w:r>
      </w:hyperlink>
    </w:p>
    <w:p w14:paraId="1B516DB6" w14:textId="7CAEC02C" w:rsidR="00D2168F" w:rsidRDefault="004B3E60">
      <w:pPr>
        <w:pStyle w:val="TOC3"/>
        <w:tabs>
          <w:tab w:val="right" w:leader="dot" w:pos="9350"/>
        </w:tabs>
        <w:rPr>
          <w:rFonts w:asciiTheme="minorHAnsi" w:eastAsiaTheme="minorEastAsia" w:hAnsiTheme="minorHAnsi" w:cstheme="minorBidi"/>
          <w:noProof/>
          <w:sz w:val="22"/>
        </w:rPr>
      </w:pPr>
      <w:hyperlink w:anchor="_Toc92192664" w:history="1">
        <w:r w:rsidR="00D2168F" w:rsidRPr="00D34C4B">
          <w:rPr>
            <w:rStyle w:val="Hyperlink"/>
            <w:noProof/>
            <w:lang w:val="en-GB"/>
          </w:rPr>
          <w:t>2.10 Carbohydrate-Active Enzymes (CAZymes)</w:t>
        </w:r>
        <w:r w:rsidR="00D2168F">
          <w:rPr>
            <w:noProof/>
            <w:webHidden/>
          </w:rPr>
          <w:tab/>
        </w:r>
        <w:r w:rsidR="00D2168F">
          <w:rPr>
            <w:noProof/>
            <w:webHidden/>
          </w:rPr>
          <w:fldChar w:fldCharType="begin"/>
        </w:r>
        <w:r w:rsidR="00D2168F">
          <w:rPr>
            <w:noProof/>
            <w:webHidden/>
          </w:rPr>
          <w:instrText xml:space="preserve"> PAGEREF _Toc92192664 \h </w:instrText>
        </w:r>
        <w:r w:rsidR="00D2168F">
          <w:rPr>
            <w:noProof/>
            <w:webHidden/>
          </w:rPr>
        </w:r>
        <w:r w:rsidR="00D2168F">
          <w:rPr>
            <w:noProof/>
            <w:webHidden/>
          </w:rPr>
          <w:fldChar w:fldCharType="separate"/>
        </w:r>
        <w:r w:rsidR="00D2168F">
          <w:rPr>
            <w:noProof/>
            <w:webHidden/>
          </w:rPr>
          <w:t>22</w:t>
        </w:r>
        <w:r w:rsidR="00D2168F">
          <w:rPr>
            <w:noProof/>
            <w:webHidden/>
          </w:rPr>
          <w:fldChar w:fldCharType="end"/>
        </w:r>
      </w:hyperlink>
    </w:p>
    <w:p w14:paraId="1DEAB2AA" w14:textId="4947C2F9" w:rsidR="00D2168F" w:rsidRDefault="004B3E60">
      <w:pPr>
        <w:pStyle w:val="TOC1"/>
        <w:rPr>
          <w:rFonts w:asciiTheme="minorHAnsi" w:eastAsiaTheme="minorEastAsia" w:hAnsiTheme="minorHAnsi" w:cstheme="minorBidi"/>
          <w:noProof/>
          <w:sz w:val="22"/>
        </w:rPr>
      </w:pPr>
      <w:hyperlink w:anchor="_Toc92192665" w:history="1">
        <w:r w:rsidR="00D2168F" w:rsidRPr="00D34C4B">
          <w:rPr>
            <w:rStyle w:val="Hyperlink"/>
            <w:noProof/>
            <w:lang w:val="en-GB"/>
          </w:rPr>
          <w:t xml:space="preserve">3.0 </w:t>
        </w:r>
        <w:r w:rsidR="00D2168F" w:rsidRPr="00D34C4B">
          <w:rPr>
            <w:rStyle w:val="Hyperlink"/>
            <w:noProof/>
          </w:rPr>
          <w:t>CHAPTER THREE: MATERIALS AND METHODS</w:t>
        </w:r>
        <w:r w:rsidR="00D2168F">
          <w:rPr>
            <w:noProof/>
            <w:webHidden/>
          </w:rPr>
          <w:tab/>
        </w:r>
        <w:r w:rsidR="00D2168F">
          <w:rPr>
            <w:noProof/>
            <w:webHidden/>
          </w:rPr>
          <w:fldChar w:fldCharType="begin"/>
        </w:r>
        <w:r w:rsidR="00D2168F">
          <w:rPr>
            <w:noProof/>
            <w:webHidden/>
          </w:rPr>
          <w:instrText xml:space="preserve"> PAGEREF _Toc92192665 \h </w:instrText>
        </w:r>
        <w:r w:rsidR="00D2168F">
          <w:rPr>
            <w:noProof/>
            <w:webHidden/>
          </w:rPr>
        </w:r>
        <w:r w:rsidR="00D2168F">
          <w:rPr>
            <w:noProof/>
            <w:webHidden/>
          </w:rPr>
          <w:fldChar w:fldCharType="separate"/>
        </w:r>
        <w:r w:rsidR="00D2168F">
          <w:rPr>
            <w:noProof/>
            <w:webHidden/>
          </w:rPr>
          <w:t>24</w:t>
        </w:r>
        <w:r w:rsidR="00D2168F">
          <w:rPr>
            <w:noProof/>
            <w:webHidden/>
          </w:rPr>
          <w:fldChar w:fldCharType="end"/>
        </w:r>
      </w:hyperlink>
    </w:p>
    <w:p w14:paraId="4FD4EB8A" w14:textId="2BAABBB6" w:rsidR="00D2168F" w:rsidRDefault="004B3E60">
      <w:pPr>
        <w:pStyle w:val="TOC3"/>
        <w:tabs>
          <w:tab w:val="right" w:leader="dot" w:pos="9350"/>
        </w:tabs>
        <w:rPr>
          <w:rFonts w:asciiTheme="minorHAnsi" w:eastAsiaTheme="minorEastAsia" w:hAnsiTheme="minorHAnsi" w:cstheme="minorBidi"/>
          <w:noProof/>
          <w:sz w:val="22"/>
        </w:rPr>
      </w:pPr>
      <w:hyperlink w:anchor="_Toc92192666" w:history="1">
        <w:r w:rsidR="00D2168F" w:rsidRPr="00D34C4B">
          <w:rPr>
            <w:rStyle w:val="Hyperlink"/>
            <w:noProof/>
          </w:rPr>
          <w:t>3.1 Research Design and Approach</w:t>
        </w:r>
        <w:r w:rsidR="00D2168F">
          <w:rPr>
            <w:noProof/>
            <w:webHidden/>
          </w:rPr>
          <w:tab/>
        </w:r>
        <w:r w:rsidR="00D2168F">
          <w:rPr>
            <w:noProof/>
            <w:webHidden/>
          </w:rPr>
          <w:fldChar w:fldCharType="begin"/>
        </w:r>
        <w:r w:rsidR="00D2168F">
          <w:rPr>
            <w:noProof/>
            <w:webHidden/>
          </w:rPr>
          <w:instrText xml:space="preserve"> PAGEREF _Toc92192666 \h </w:instrText>
        </w:r>
        <w:r w:rsidR="00D2168F">
          <w:rPr>
            <w:noProof/>
            <w:webHidden/>
          </w:rPr>
        </w:r>
        <w:r w:rsidR="00D2168F">
          <w:rPr>
            <w:noProof/>
            <w:webHidden/>
          </w:rPr>
          <w:fldChar w:fldCharType="separate"/>
        </w:r>
        <w:r w:rsidR="00D2168F">
          <w:rPr>
            <w:noProof/>
            <w:webHidden/>
          </w:rPr>
          <w:t>24</w:t>
        </w:r>
        <w:r w:rsidR="00D2168F">
          <w:rPr>
            <w:noProof/>
            <w:webHidden/>
          </w:rPr>
          <w:fldChar w:fldCharType="end"/>
        </w:r>
      </w:hyperlink>
    </w:p>
    <w:p w14:paraId="365CE76C" w14:textId="58C13E9F" w:rsidR="00D2168F" w:rsidRDefault="004B3E60">
      <w:pPr>
        <w:pStyle w:val="TOC3"/>
        <w:tabs>
          <w:tab w:val="right" w:leader="dot" w:pos="9350"/>
        </w:tabs>
        <w:rPr>
          <w:rFonts w:asciiTheme="minorHAnsi" w:eastAsiaTheme="minorEastAsia" w:hAnsiTheme="minorHAnsi" w:cstheme="minorBidi"/>
          <w:noProof/>
          <w:sz w:val="22"/>
        </w:rPr>
      </w:pPr>
      <w:hyperlink w:anchor="_Toc92192667" w:history="1">
        <w:r w:rsidR="00D2168F" w:rsidRPr="00D34C4B">
          <w:rPr>
            <w:rStyle w:val="Hyperlink"/>
            <w:noProof/>
          </w:rPr>
          <w:t>3.2 Ethical Considerations</w:t>
        </w:r>
        <w:r w:rsidR="00D2168F">
          <w:rPr>
            <w:noProof/>
            <w:webHidden/>
          </w:rPr>
          <w:tab/>
        </w:r>
        <w:r w:rsidR="00D2168F">
          <w:rPr>
            <w:noProof/>
            <w:webHidden/>
          </w:rPr>
          <w:fldChar w:fldCharType="begin"/>
        </w:r>
        <w:r w:rsidR="00D2168F">
          <w:rPr>
            <w:noProof/>
            <w:webHidden/>
          </w:rPr>
          <w:instrText xml:space="preserve"> PAGEREF _Toc92192667 \h </w:instrText>
        </w:r>
        <w:r w:rsidR="00D2168F">
          <w:rPr>
            <w:noProof/>
            <w:webHidden/>
          </w:rPr>
        </w:r>
        <w:r w:rsidR="00D2168F">
          <w:rPr>
            <w:noProof/>
            <w:webHidden/>
          </w:rPr>
          <w:fldChar w:fldCharType="separate"/>
        </w:r>
        <w:r w:rsidR="00D2168F">
          <w:rPr>
            <w:noProof/>
            <w:webHidden/>
          </w:rPr>
          <w:t>24</w:t>
        </w:r>
        <w:r w:rsidR="00D2168F">
          <w:rPr>
            <w:noProof/>
            <w:webHidden/>
          </w:rPr>
          <w:fldChar w:fldCharType="end"/>
        </w:r>
      </w:hyperlink>
    </w:p>
    <w:p w14:paraId="2526EF5B" w14:textId="3EFF102C" w:rsidR="00D2168F" w:rsidRDefault="004B3E60">
      <w:pPr>
        <w:pStyle w:val="TOC3"/>
        <w:tabs>
          <w:tab w:val="right" w:leader="dot" w:pos="9350"/>
        </w:tabs>
        <w:rPr>
          <w:rFonts w:asciiTheme="minorHAnsi" w:eastAsiaTheme="minorEastAsia" w:hAnsiTheme="minorHAnsi" w:cstheme="minorBidi"/>
          <w:noProof/>
          <w:sz w:val="22"/>
        </w:rPr>
      </w:pPr>
      <w:hyperlink w:anchor="_Toc92192668" w:history="1">
        <w:r w:rsidR="00D2168F" w:rsidRPr="00D34C4B">
          <w:rPr>
            <w:rStyle w:val="Hyperlink"/>
            <w:noProof/>
          </w:rPr>
          <w:t>3.3 Growth conditions and colony maintenance</w:t>
        </w:r>
        <w:r w:rsidR="00D2168F">
          <w:rPr>
            <w:noProof/>
            <w:webHidden/>
          </w:rPr>
          <w:tab/>
        </w:r>
        <w:r w:rsidR="00D2168F">
          <w:rPr>
            <w:noProof/>
            <w:webHidden/>
          </w:rPr>
          <w:fldChar w:fldCharType="begin"/>
        </w:r>
        <w:r w:rsidR="00D2168F">
          <w:rPr>
            <w:noProof/>
            <w:webHidden/>
          </w:rPr>
          <w:instrText xml:space="preserve"> PAGEREF _Toc92192668 \h </w:instrText>
        </w:r>
        <w:r w:rsidR="00D2168F">
          <w:rPr>
            <w:noProof/>
            <w:webHidden/>
          </w:rPr>
        </w:r>
        <w:r w:rsidR="00D2168F">
          <w:rPr>
            <w:noProof/>
            <w:webHidden/>
          </w:rPr>
          <w:fldChar w:fldCharType="separate"/>
        </w:r>
        <w:r w:rsidR="00D2168F">
          <w:rPr>
            <w:noProof/>
            <w:webHidden/>
          </w:rPr>
          <w:t>24</w:t>
        </w:r>
        <w:r w:rsidR="00D2168F">
          <w:rPr>
            <w:noProof/>
            <w:webHidden/>
          </w:rPr>
          <w:fldChar w:fldCharType="end"/>
        </w:r>
      </w:hyperlink>
    </w:p>
    <w:p w14:paraId="61B936B8" w14:textId="3F5CBCDB" w:rsidR="00D2168F" w:rsidRDefault="004B3E60">
      <w:pPr>
        <w:pStyle w:val="TOC3"/>
        <w:tabs>
          <w:tab w:val="right" w:leader="dot" w:pos="9350"/>
        </w:tabs>
        <w:rPr>
          <w:rFonts w:asciiTheme="minorHAnsi" w:eastAsiaTheme="minorEastAsia" w:hAnsiTheme="minorHAnsi" w:cstheme="minorBidi"/>
          <w:noProof/>
          <w:sz w:val="22"/>
        </w:rPr>
      </w:pPr>
      <w:hyperlink w:anchor="_Toc92192669" w:history="1">
        <w:r w:rsidR="00D2168F" w:rsidRPr="00D34C4B">
          <w:rPr>
            <w:rStyle w:val="Hyperlink"/>
            <w:noProof/>
            <w:shd w:val="clear" w:color="auto" w:fill="FFFFFF"/>
          </w:rPr>
          <w:t>3.4 Sampling</w:t>
        </w:r>
        <w:r w:rsidR="00D2168F">
          <w:rPr>
            <w:noProof/>
            <w:webHidden/>
          </w:rPr>
          <w:tab/>
        </w:r>
        <w:r w:rsidR="00D2168F">
          <w:rPr>
            <w:noProof/>
            <w:webHidden/>
          </w:rPr>
          <w:fldChar w:fldCharType="begin"/>
        </w:r>
        <w:r w:rsidR="00D2168F">
          <w:rPr>
            <w:noProof/>
            <w:webHidden/>
          </w:rPr>
          <w:instrText xml:space="preserve"> PAGEREF _Toc92192669 \h </w:instrText>
        </w:r>
        <w:r w:rsidR="00D2168F">
          <w:rPr>
            <w:noProof/>
            <w:webHidden/>
          </w:rPr>
        </w:r>
        <w:r w:rsidR="00D2168F">
          <w:rPr>
            <w:noProof/>
            <w:webHidden/>
          </w:rPr>
          <w:fldChar w:fldCharType="separate"/>
        </w:r>
        <w:r w:rsidR="00D2168F">
          <w:rPr>
            <w:noProof/>
            <w:webHidden/>
          </w:rPr>
          <w:t>25</w:t>
        </w:r>
        <w:r w:rsidR="00D2168F">
          <w:rPr>
            <w:noProof/>
            <w:webHidden/>
          </w:rPr>
          <w:fldChar w:fldCharType="end"/>
        </w:r>
      </w:hyperlink>
    </w:p>
    <w:p w14:paraId="197527AF" w14:textId="684BB82D" w:rsidR="00D2168F" w:rsidRDefault="004B3E60">
      <w:pPr>
        <w:pStyle w:val="TOC3"/>
        <w:tabs>
          <w:tab w:val="right" w:leader="dot" w:pos="9350"/>
        </w:tabs>
        <w:rPr>
          <w:rFonts w:asciiTheme="minorHAnsi" w:eastAsiaTheme="minorEastAsia" w:hAnsiTheme="minorHAnsi" w:cstheme="minorBidi"/>
          <w:noProof/>
          <w:sz w:val="22"/>
        </w:rPr>
      </w:pPr>
      <w:hyperlink w:anchor="_Toc92192670" w:history="1">
        <w:r w:rsidR="00D2168F" w:rsidRPr="00D34C4B">
          <w:rPr>
            <w:rStyle w:val="Hyperlink"/>
            <w:noProof/>
          </w:rPr>
          <w:t>3.5 RNA isolation</w:t>
        </w:r>
        <w:r w:rsidR="00D2168F">
          <w:rPr>
            <w:noProof/>
            <w:webHidden/>
          </w:rPr>
          <w:tab/>
        </w:r>
        <w:r w:rsidR="00D2168F">
          <w:rPr>
            <w:noProof/>
            <w:webHidden/>
          </w:rPr>
          <w:fldChar w:fldCharType="begin"/>
        </w:r>
        <w:r w:rsidR="00D2168F">
          <w:rPr>
            <w:noProof/>
            <w:webHidden/>
          </w:rPr>
          <w:instrText xml:space="preserve"> PAGEREF _Toc92192670 \h </w:instrText>
        </w:r>
        <w:r w:rsidR="00D2168F">
          <w:rPr>
            <w:noProof/>
            <w:webHidden/>
          </w:rPr>
        </w:r>
        <w:r w:rsidR="00D2168F">
          <w:rPr>
            <w:noProof/>
            <w:webHidden/>
          </w:rPr>
          <w:fldChar w:fldCharType="separate"/>
        </w:r>
        <w:r w:rsidR="00D2168F">
          <w:rPr>
            <w:noProof/>
            <w:webHidden/>
          </w:rPr>
          <w:t>25</w:t>
        </w:r>
        <w:r w:rsidR="00D2168F">
          <w:rPr>
            <w:noProof/>
            <w:webHidden/>
          </w:rPr>
          <w:fldChar w:fldCharType="end"/>
        </w:r>
      </w:hyperlink>
    </w:p>
    <w:p w14:paraId="3E801B33" w14:textId="3E49173D" w:rsidR="00D2168F" w:rsidRDefault="004B3E60">
      <w:pPr>
        <w:pStyle w:val="TOC3"/>
        <w:tabs>
          <w:tab w:val="right" w:leader="dot" w:pos="9350"/>
        </w:tabs>
        <w:rPr>
          <w:rFonts w:asciiTheme="minorHAnsi" w:eastAsiaTheme="minorEastAsia" w:hAnsiTheme="minorHAnsi" w:cstheme="minorBidi"/>
          <w:noProof/>
          <w:sz w:val="22"/>
        </w:rPr>
      </w:pPr>
      <w:hyperlink w:anchor="_Toc92192671" w:history="1">
        <w:r w:rsidR="00D2168F" w:rsidRPr="00D34C4B">
          <w:rPr>
            <w:rStyle w:val="Hyperlink"/>
            <w:noProof/>
          </w:rPr>
          <w:t>3.6 cDNA Synthesis and mRNA Enrichment</w:t>
        </w:r>
        <w:r w:rsidR="00D2168F">
          <w:rPr>
            <w:noProof/>
            <w:webHidden/>
          </w:rPr>
          <w:tab/>
        </w:r>
        <w:r w:rsidR="00D2168F">
          <w:rPr>
            <w:noProof/>
            <w:webHidden/>
          </w:rPr>
          <w:fldChar w:fldCharType="begin"/>
        </w:r>
        <w:r w:rsidR="00D2168F">
          <w:rPr>
            <w:noProof/>
            <w:webHidden/>
          </w:rPr>
          <w:instrText xml:space="preserve"> PAGEREF _Toc92192671 \h </w:instrText>
        </w:r>
        <w:r w:rsidR="00D2168F">
          <w:rPr>
            <w:noProof/>
            <w:webHidden/>
          </w:rPr>
        </w:r>
        <w:r w:rsidR="00D2168F">
          <w:rPr>
            <w:noProof/>
            <w:webHidden/>
          </w:rPr>
          <w:fldChar w:fldCharType="separate"/>
        </w:r>
        <w:r w:rsidR="00D2168F">
          <w:rPr>
            <w:noProof/>
            <w:webHidden/>
          </w:rPr>
          <w:t>26</w:t>
        </w:r>
        <w:r w:rsidR="00D2168F">
          <w:rPr>
            <w:noProof/>
            <w:webHidden/>
          </w:rPr>
          <w:fldChar w:fldCharType="end"/>
        </w:r>
      </w:hyperlink>
    </w:p>
    <w:p w14:paraId="53A036F6" w14:textId="3B7347F9" w:rsidR="00D2168F" w:rsidRDefault="004B3E60">
      <w:pPr>
        <w:pStyle w:val="TOC3"/>
        <w:tabs>
          <w:tab w:val="right" w:leader="dot" w:pos="9350"/>
        </w:tabs>
        <w:rPr>
          <w:rFonts w:asciiTheme="minorHAnsi" w:eastAsiaTheme="minorEastAsia" w:hAnsiTheme="minorHAnsi" w:cstheme="minorBidi"/>
          <w:noProof/>
          <w:sz w:val="22"/>
        </w:rPr>
      </w:pPr>
      <w:hyperlink w:anchor="_Toc92192672" w:history="1">
        <w:r w:rsidR="00D2168F" w:rsidRPr="00D34C4B">
          <w:rPr>
            <w:rStyle w:val="Hyperlink"/>
            <w:bCs/>
            <w:noProof/>
          </w:rPr>
          <w:t>3.7 Sequencing</w:t>
        </w:r>
        <w:r w:rsidR="00D2168F">
          <w:rPr>
            <w:noProof/>
            <w:webHidden/>
          </w:rPr>
          <w:tab/>
        </w:r>
        <w:r w:rsidR="00D2168F">
          <w:rPr>
            <w:noProof/>
            <w:webHidden/>
          </w:rPr>
          <w:fldChar w:fldCharType="begin"/>
        </w:r>
        <w:r w:rsidR="00D2168F">
          <w:rPr>
            <w:noProof/>
            <w:webHidden/>
          </w:rPr>
          <w:instrText xml:space="preserve"> PAGEREF _Toc92192672 \h </w:instrText>
        </w:r>
        <w:r w:rsidR="00D2168F">
          <w:rPr>
            <w:noProof/>
            <w:webHidden/>
          </w:rPr>
        </w:r>
        <w:r w:rsidR="00D2168F">
          <w:rPr>
            <w:noProof/>
            <w:webHidden/>
          </w:rPr>
          <w:fldChar w:fldCharType="separate"/>
        </w:r>
        <w:r w:rsidR="00D2168F">
          <w:rPr>
            <w:noProof/>
            <w:webHidden/>
          </w:rPr>
          <w:t>27</w:t>
        </w:r>
        <w:r w:rsidR="00D2168F">
          <w:rPr>
            <w:noProof/>
            <w:webHidden/>
          </w:rPr>
          <w:fldChar w:fldCharType="end"/>
        </w:r>
      </w:hyperlink>
    </w:p>
    <w:p w14:paraId="4469677D" w14:textId="6165E8EB" w:rsidR="00D2168F" w:rsidRDefault="004B3E60">
      <w:pPr>
        <w:pStyle w:val="TOC3"/>
        <w:tabs>
          <w:tab w:val="right" w:leader="dot" w:pos="9350"/>
        </w:tabs>
        <w:rPr>
          <w:rFonts w:asciiTheme="minorHAnsi" w:eastAsiaTheme="minorEastAsia" w:hAnsiTheme="minorHAnsi" w:cstheme="minorBidi"/>
          <w:noProof/>
          <w:sz w:val="22"/>
        </w:rPr>
      </w:pPr>
      <w:hyperlink w:anchor="_Toc92192673" w:history="1">
        <w:r w:rsidR="00D2168F" w:rsidRPr="00D34C4B">
          <w:rPr>
            <w:rStyle w:val="Hyperlink"/>
            <w:noProof/>
          </w:rPr>
          <w:t>3.8 Data Analysis</w:t>
        </w:r>
        <w:r w:rsidR="00D2168F">
          <w:rPr>
            <w:noProof/>
            <w:webHidden/>
          </w:rPr>
          <w:tab/>
        </w:r>
        <w:r w:rsidR="00D2168F">
          <w:rPr>
            <w:noProof/>
            <w:webHidden/>
          </w:rPr>
          <w:fldChar w:fldCharType="begin"/>
        </w:r>
        <w:r w:rsidR="00D2168F">
          <w:rPr>
            <w:noProof/>
            <w:webHidden/>
          </w:rPr>
          <w:instrText xml:space="preserve"> PAGEREF _Toc92192673 \h </w:instrText>
        </w:r>
        <w:r w:rsidR="00D2168F">
          <w:rPr>
            <w:noProof/>
            <w:webHidden/>
          </w:rPr>
        </w:r>
        <w:r w:rsidR="00D2168F">
          <w:rPr>
            <w:noProof/>
            <w:webHidden/>
          </w:rPr>
          <w:fldChar w:fldCharType="separate"/>
        </w:r>
        <w:r w:rsidR="00D2168F">
          <w:rPr>
            <w:noProof/>
            <w:webHidden/>
          </w:rPr>
          <w:t>28</w:t>
        </w:r>
        <w:r w:rsidR="00D2168F">
          <w:rPr>
            <w:noProof/>
            <w:webHidden/>
          </w:rPr>
          <w:fldChar w:fldCharType="end"/>
        </w:r>
      </w:hyperlink>
    </w:p>
    <w:p w14:paraId="1AB4045F" w14:textId="4B037658" w:rsidR="00D2168F" w:rsidRDefault="004B3E60">
      <w:pPr>
        <w:pStyle w:val="TOC3"/>
        <w:tabs>
          <w:tab w:val="right" w:leader="dot" w:pos="9350"/>
        </w:tabs>
        <w:rPr>
          <w:rFonts w:asciiTheme="minorHAnsi" w:eastAsiaTheme="minorEastAsia" w:hAnsiTheme="minorHAnsi" w:cstheme="minorBidi"/>
          <w:noProof/>
          <w:sz w:val="22"/>
        </w:rPr>
      </w:pPr>
      <w:hyperlink w:anchor="_Toc92192674" w:history="1">
        <w:r w:rsidR="00D2168F" w:rsidRPr="00D34C4B">
          <w:rPr>
            <w:rStyle w:val="Hyperlink"/>
            <w:noProof/>
          </w:rPr>
          <w:t>3.8.1 Physicochemical parameter collection</w:t>
        </w:r>
        <w:r w:rsidR="00D2168F">
          <w:rPr>
            <w:noProof/>
            <w:webHidden/>
          </w:rPr>
          <w:tab/>
        </w:r>
        <w:r w:rsidR="00D2168F">
          <w:rPr>
            <w:noProof/>
            <w:webHidden/>
          </w:rPr>
          <w:fldChar w:fldCharType="begin"/>
        </w:r>
        <w:r w:rsidR="00D2168F">
          <w:rPr>
            <w:noProof/>
            <w:webHidden/>
          </w:rPr>
          <w:instrText xml:space="preserve"> PAGEREF _Toc92192674 \h </w:instrText>
        </w:r>
        <w:r w:rsidR="00D2168F">
          <w:rPr>
            <w:noProof/>
            <w:webHidden/>
          </w:rPr>
        </w:r>
        <w:r w:rsidR="00D2168F">
          <w:rPr>
            <w:noProof/>
            <w:webHidden/>
          </w:rPr>
          <w:fldChar w:fldCharType="separate"/>
        </w:r>
        <w:r w:rsidR="00D2168F">
          <w:rPr>
            <w:noProof/>
            <w:webHidden/>
          </w:rPr>
          <w:t>28</w:t>
        </w:r>
        <w:r w:rsidR="00D2168F">
          <w:rPr>
            <w:noProof/>
            <w:webHidden/>
          </w:rPr>
          <w:fldChar w:fldCharType="end"/>
        </w:r>
      </w:hyperlink>
    </w:p>
    <w:p w14:paraId="071881D0" w14:textId="218B82B1" w:rsidR="00D2168F" w:rsidRDefault="004B3E60">
      <w:pPr>
        <w:pStyle w:val="TOC3"/>
        <w:tabs>
          <w:tab w:val="right" w:leader="dot" w:pos="9350"/>
        </w:tabs>
        <w:rPr>
          <w:rFonts w:asciiTheme="minorHAnsi" w:eastAsiaTheme="minorEastAsia" w:hAnsiTheme="minorHAnsi" w:cstheme="minorBidi"/>
          <w:noProof/>
          <w:sz w:val="22"/>
        </w:rPr>
      </w:pPr>
      <w:hyperlink w:anchor="_Toc92192675" w:history="1">
        <w:r w:rsidR="00D2168F" w:rsidRPr="00D34C4B">
          <w:rPr>
            <w:rStyle w:val="Hyperlink"/>
            <w:noProof/>
          </w:rPr>
          <w:t>3.8.2 Feed composition analysis</w:t>
        </w:r>
        <w:r w:rsidR="00D2168F">
          <w:rPr>
            <w:noProof/>
            <w:webHidden/>
          </w:rPr>
          <w:tab/>
        </w:r>
        <w:r w:rsidR="00D2168F">
          <w:rPr>
            <w:noProof/>
            <w:webHidden/>
          </w:rPr>
          <w:fldChar w:fldCharType="begin"/>
        </w:r>
        <w:r w:rsidR="00D2168F">
          <w:rPr>
            <w:noProof/>
            <w:webHidden/>
          </w:rPr>
          <w:instrText xml:space="preserve"> PAGEREF _Toc92192675 \h </w:instrText>
        </w:r>
        <w:r w:rsidR="00D2168F">
          <w:rPr>
            <w:noProof/>
            <w:webHidden/>
          </w:rPr>
        </w:r>
        <w:r w:rsidR="00D2168F">
          <w:rPr>
            <w:noProof/>
            <w:webHidden/>
          </w:rPr>
          <w:fldChar w:fldCharType="separate"/>
        </w:r>
        <w:r w:rsidR="00D2168F">
          <w:rPr>
            <w:noProof/>
            <w:webHidden/>
          </w:rPr>
          <w:t>28</w:t>
        </w:r>
        <w:r w:rsidR="00D2168F">
          <w:rPr>
            <w:noProof/>
            <w:webHidden/>
          </w:rPr>
          <w:fldChar w:fldCharType="end"/>
        </w:r>
      </w:hyperlink>
    </w:p>
    <w:p w14:paraId="5238BF1C" w14:textId="2822433A" w:rsidR="00D2168F" w:rsidRDefault="004B3E60">
      <w:pPr>
        <w:pStyle w:val="TOC3"/>
        <w:tabs>
          <w:tab w:val="right" w:leader="dot" w:pos="9350"/>
        </w:tabs>
        <w:rPr>
          <w:rFonts w:asciiTheme="minorHAnsi" w:eastAsiaTheme="minorEastAsia" w:hAnsiTheme="minorHAnsi" w:cstheme="minorBidi"/>
          <w:noProof/>
          <w:sz w:val="22"/>
        </w:rPr>
      </w:pPr>
      <w:hyperlink w:anchor="_Toc92192676" w:history="1">
        <w:r w:rsidR="00D2168F" w:rsidRPr="00D34C4B">
          <w:rPr>
            <w:rStyle w:val="Hyperlink"/>
            <w:noProof/>
          </w:rPr>
          <w:t>3.8.3 Quality statistics of basecalled reads with pycoQC</w:t>
        </w:r>
        <w:r w:rsidR="00D2168F">
          <w:rPr>
            <w:noProof/>
            <w:webHidden/>
          </w:rPr>
          <w:tab/>
        </w:r>
        <w:r w:rsidR="00D2168F">
          <w:rPr>
            <w:noProof/>
            <w:webHidden/>
          </w:rPr>
          <w:fldChar w:fldCharType="begin"/>
        </w:r>
        <w:r w:rsidR="00D2168F">
          <w:rPr>
            <w:noProof/>
            <w:webHidden/>
          </w:rPr>
          <w:instrText xml:space="preserve"> PAGEREF _Toc92192676 \h </w:instrText>
        </w:r>
        <w:r w:rsidR="00D2168F">
          <w:rPr>
            <w:noProof/>
            <w:webHidden/>
          </w:rPr>
        </w:r>
        <w:r w:rsidR="00D2168F">
          <w:rPr>
            <w:noProof/>
            <w:webHidden/>
          </w:rPr>
          <w:fldChar w:fldCharType="separate"/>
        </w:r>
        <w:r w:rsidR="00D2168F">
          <w:rPr>
            <w:noProof/>
            <w:webHidden/>
          </w:rPr>
          <w:t>28</w:t>
        </w:r>
        <w:r w:rsidR="00D2168F">
          <w:rPr>
            <w:noProof/>
            <w:webHidden/>
          </w:rPr>
          <w:fldChar w:fldCharType="end"/>
        </w:r>
      </w:hyperlink>
    </w:p>
    <w:p w14:paraId="66087800" w14:textId="12A931FD" w:rsidR="00D2168F" w:rsidRDefault="004B3E60">
      <w:pPr>
        <w:pStyle w:val="TOC3"/>
        <w:tabs>
          <w:tab w:val="right" w:leader="dot" w:pos="9350"/>
        </w:tabs>
        <w:rPr>
          <w:rFonts w:asciiTheme="minorHAnsi" w:eastAsiaTheme="minorEastAsia" w:hAnsiTheme="minorHAnsi" w:cstheme="minorBidi"/>
          <w:noProof/>
          <w:sz w:val="22"/>
        </w:rPr>
      </w:pPr>
      <w:hyperlink w:anchor="_Toc92192677" w:history="1">
        <w:r w:rsidR="00D2168F" w:rsidRPr="00D34C4B">
          <w:rPr>
            <w:rStyle w:val="Hyperlink"/>
            <w:noProof/>
          </w:rPr>
          <w:t>3.8.4 Trimming, orienting, and defusing cDNA reads with Pychopper</w:t>
        </w:r>
        <w:r w:rsidR="00D2168F">
          <w:rPr>
            <w:noProof/>
            <w:webHidden/>
          </w:rPr>
          <w:tab/>
        </w:r>
        <w:r w:rsidR="00D2168F">
          <w:rPr>
            <w:noProof/>
            <w:webHidden/>
          </w:rPr>
          <w:fldChar w:fldCharType="begin"/>
        </w:r>
        <w:r w:rsidR="00D2168F">
          <w:rPr>
            <w:noProof/>
            <w:webHidden/>
          </w:rPr>
          <w:instrText xml:space="preserve"> PAGEREF _Toc92192677 \h </w:instrText>
        </w:r>
        <w:r w:rsidR="00D2168F">
          <w:rPr>
            <w:noProof/>
            <w:webHidden/>
          </w:rPr>
        </w:r>
        <w:r w:rsidR="00D2168F">
          <w:rPr>
            <w:noProof/>
            <w:webHidden/>
          </w:rPr>
          <w:fldChar w:fldCharType="separate"/>
        </w:r>
        <w:r w:rsidR="00D2168F">
          <w:rPr>
            <w:noProof/>
            <w:webHidden/>
          </w:rPr>
          <w:t>28</w:t>
        </w:r>
        <w:r w:rsidR="00D2168F">
          <w:rPr>
            <w:noProof/>
            <w:webHidden/>
          </w:rPr>
          <w:fldChar w:fldCharType="end"/>
        </w:r>
      </w:hyperlink>
    </w:p>
    <w:p w14:paraId="6DF0883D" w14:textId="63A7A978" w:rsidR="00D2168F" w:rsidRDefault="004B3E60">
      <w:pPr>
        <w:pStyle w:val="TOC3"/>
        <w:tabs>
          <w:tab w:val="right" w:leader="dot" w:pos="9350"/>
        </w:tabs>
        <w:rPr>
          <w:rFonts w:asciiTheme="minorHAnsi" w:eastAsiaTheme="minorEastAsia" w:hAnsiTheme="minorHAnsi" w:cstheme="minorBidi"/>
          <w:noProof/>
          <w:sz w:val="22"/>
        </w:rPr>
      </w:pPr>
      <w:hyperlink w:anchor="_Toc92192678" w:history="1">
        <w:r w:rsidR="00D2168F" w:rsidRPr="00D34C4B">
          <w:rPr>
            <w:rStyle w:val="Hyperlink"/>
            <w:noProof/>
          </w:rPr>
          <w:t>3.8.5 Adapter trimming with Porechop</w:t>
        </w:r>
        <w:r w:rsidR="00D2168F">
          <w:rPr>
            <w:noProof/>
            <w:webHidden/>
          </w:rPr>
          <w:tab/>
        </w:r>
        <w:r w:rsidR="00D2168F">
          <w:rPr>
            <w:noProof/>
            <w:webHidden/>
          </w:rPr>
          <w:fldChar w:fldCharType="begin"/>
        </w:r>
        <w:r w:rsidR="00D2168F">
          <w:rPr>
            <w:noProof/>
            <w:webHidden/>
          </w:rPr>
          <w:instrText xml:space="preserve"> PAGEREF _Toc92192678 \h </w:instrText>
        </w:r>
        <w:r w:rsidR="00D2168F">
          <w:rPr>
            <w:noProof/>
            <w:webHidden/>
          </w:rPr>
        </w:r>
        <w:r w:rsidR="00D2168F">
          <w:rPr>
            <w:noProof/>
            <w:webHidden/>
          </w:rPr>
          <w:fldChar w:fldCharType="separate"/>
        </w:r>
        <w:r w:rsidR="00D2168F">
          <w:rPr>
            <w:noProof/>
            <w:webHidden/>
          </w:rPr>
          <w:t>29</w:t>
        </w:r>
        <w:r w:rsidR="00D2168F">
          <w:rPr>
            <w:noProof/>
            <w:webHidden/>
          </w:rPr>
          <w:fldChar w:fldCharType="end"/>
        </w:r>
      </w:hyperlink>
    </w:p>
    <w:p w14:paraId="3FA7901C" w14:textId="0A32852C" w:rsidR="00D2168F" w:rsidRDefault="004B3E60">
      <w:pPr>
        <w:pStyle w:val="TOC3"/>
        <w:tabs>
          <w:tab w:val="right" w:leader="dot" w:pos="9350"/>
        </w:tabs>
        <w:rPr>
          <w:rFonts w:asciiTheme="minorHAnsi" w:eastAsiaTheme="minorEastAsia" w:hAnsiTheme="minorHAnsi" w:cstheme="minorBidi"/>
          <w:noProof/>
          <w:sz w:val="22"/>
        </w:rPr>
      </w:pPr>
      <w:hyperlink w:anchor="_Toc92192679" w:history="1">
        <w:r w:rsidR="00D2168F" w:rsidRPr="00D34C4B">
          <w:rPr>
            <w:rStyle w:val="Hyperlink"/>
            <w:noProof/>
          </w:rPr>
          <w:t>3.8.6 De novo clustering of cDNA isoforms with IsONclust</w:t>
        </w:r>
        <w:r w:rsidR="00D2168F">
          <w:rPr>
            <w:noProof/>
            <w:webHidden/>
          </w:rPr>
          <w:tab/>
        </w:r>
        <w:r w:rsidR="00D2168F">
          <w:rPr>
            <w:noProof/>
            <w:webHidden/>
          </w:rPr>
          <w:fldChar w:fldCharType="begin"/>
        </w:r>
        <w:r w:rsidR="00D2168F">
          <w:rPr>
            <w:noProof/>
            <w:webHidden/>
          </w:rPr>
          <w:instrText xml:space="preserve"> PAGEREF _Toc92192679 \h </w:instrText>
        </w:r>
        <w:r w:rsidR="00D2168F">
          <w:rPr>
            <w:noProof/>
            <w:webHidden/>
          </w:rPr>
        </w:r>
        <w:r w:rsidR="00D2168F">
          <w:rPr>
            <w:noProof/>
            <w:webHidden/>
          </w:rPr>
          <w:fldChar w:fldCharType="separate"/>
        </w:r>
        <w:r w:rsidR="00D2168F">
          <w:rPr>
            <w:noProof/>
            <w:webHidden/>
          </w:rPr>
          <w:t>29</w:t>
        </w:r>
        <w:r w:rsidR="00D2168F">
          <w:rPr>
            <w:noProof/>
            <w:webHidden/>
          </w:rPr>
          <w:fldChar w:fldCharType="end"/>
        </w:r>
      </w:hyperlink>
    </w:p>
    <w:p w14:paraId="1A505711" w14:textId="24827D0F" w:rsidR="00D2168F" w:rsidRDefault="004B3E60">
      <w:pPr>
        <w:pStyle w:val="TOC3"/>
        <w:tabs>
          <w:tab w:val="right" w:leader="dot" w:pos="9350"/>
        </w:tabs>
        <w:rPr>
          <w:rFonts w:asciiTheme="minorHAnsi" w:eastAsiaTheme="minorEastAsia" w:hAnsiTheme="minorHAnsi" w:cstheme="minorBidi"/>
          <w:noProof/>
          <w:sz w:val="22"/>
        </w:rPr>
      </w:pPr>
      <w:hyperlink w:anchor="_Toc92192680" w:history="1">
        <w:r w:rsidR="00D2168F" w:rsidRPr="00D34C4B">
          <w:rPr>
            <w:rStyle w:val="Hyperlink"/>
            <w:noProof/>
          </w:rPr>
          <w:t>3.8.7 Error correction of clustered cDNA reads with IsONcorrect</w:t>
        </w:r>
        <w:r w:rsidR="00D2168F">
          <w:rPr>
            <w:noProof/>
            <w:webHidden/>
          </w:rPr>
          <w:tab/>
        </w:r>
        <w:r w:rsidR="00D2168F">
          <w:rPr>
            <w:noProof/>
            <w:webHidden/>
          </w:rPr>
          <w:fldChar w:fldCharType="begin"/>
        </w:r>
        <w:r w:rsidR="00D2168F">
          <w:rPr>
            <w:noProof/>
            <w:webHidden/>
          </w:rPr>
          <w:instrText xml:space="preserve"> PAGEREF _Toc92192680 \h </w:instrText>
        </w:r>
        <w:r w:rsidR="00D2168F">
          <w:rPr>
            <w:noProof/>
            <w:webHidden/>
          </w:rPr>
        </w:r>
        <w:r w:rsidR="00D2168F">
          <w:rPr>
            <w:noProof/>
            <w:webHidden/>
          </w:rPr>
          <w:fldChar w:fldCharType="separate"/>
        </w:r>
        <w:r w:rsidR="00D2168F">
          <w:rPr>
            <w:noProof/>
            <w:webHidden/>
          </w:rPr>
          <w:t>30</w:t>
        </w:r>
        <w:r w:rsidR="00D2168F">
          <w:rPr>
            <w:noProof/>
            <w:webHidden/>
          </w:rPr>
          <w:fldChar w:fldCharType="end"/>
        </w:r>
      </w:hyperlink>
    </w:p>
    <w:p w14:paraId="1728F94D" w14:textId="6C25DB99" w:rsidR="00D2168F" w:rsidRDefault="004B3E60">
      <w:pPr>
        <w:pStyle w:val="TOC3"/>
        <w:tabs>
          <w:tab w:val="right" w:leader="dot" w:pos="9350"/>
        </w:tabs>
        <w:rPr>
          <w:rFonts w:asciiTheme="minorHAnsi" w:eastAsiaTheme="minorEastAsia" w:hAnsiTheme="minorHAnsi" w:cstheme="minorBidi"/>
          <w:noProof/>
          <w:sz w:val="22"/>
        </w:rPr>
      </w:pPr>
      <w:hyperlink w:anchor="_Toc92192681" w:history="1">
        <w:r w:rsidR="00D2168F" w:rsidRPr="00D34C4B">
          <w:rPr>
            <w:rStyle w:val="Hyperlink"/>
            <w:noProof/>
          </w:rPr>
          <w:t>3.8.8 Ribodepletion with SortMeRNA</w:t>
        </w:r>
        <w:r w:rsidR="00D2168F">
          <w:rPr>
            <w:noProof/>
            <w:webHidden/>
          </w:rPr>
          <w:tab/>
        </w:r>
        <w:r w:rsidR="00D2168F">
          <w:rPr>
            <w:noProof/>
            <w:webHidden/>
          </w:rPr>
          <w:fldChar w:fldCharType="begin"/>
        </w:r>
        <w:r w:rsidR="00D2168F">
          <w:rPr>
            <w:noProof/>
            <w:webHidden/>
          </w:rPr>
          <w:instrText xml:space="preserve"> PAGEREF _Toc92192681 \h </w:instrText>
        </w:r>
        <w:r w:rsidR="00D2168F">
          <w:rPr>
            <w:noProof/>
            <w:webHidden/>
          </w:rPr>
        </w:r>
        <w:r w:rsidR="00D2168F">
          <w:rPr>
            <w:noProof/>
            <w:webHidden/>
          </w:rPr>
          <w:fldChar w:fldCharType="separate"/>
        </w:r>
        <w:r w:rsidR="00D2168F">
          <w:rPr>
            <w:noProof/>
            <w:webHidden/>
          </w:rPr>
          <w:t>30</w:t>
        </w:r>
        <w:r w:rsidR="00D2168F">
          <w:rPr>
            <w:noProof/>
            <w:webHidden/>
          </w:rPr>
          <w:fldChar w:fldCharType="end"/>
        </w:r>
      </w:hyperlink>
    </w:p>
    <w:p w14:paraId="19F0B573" w14:textId="38E14784" w:rsidR="00D2168F" w:rsidRDefault="004B3E60">
      <w:pPr>
        <w:pStyle w:val="TOC3"/>
        <w:tabs>
          <w:tab w:val="right" w:leader="dot" w:pos="9350"/>
        </w:tabs>
        <w:rPr>
          <w:rFonts w:asciiTheme="minorHAnsi" w:eastAsiaTheme="minorEastAsia" w:hAnsiTheme="minorHAnsi" w:cstheme="minorBidi"/>
          <w:noProof/>
          <w:sz w:val="22"/>
        </w:rPr>
      </w:pPr>
      <w:hyperlink w:anchor="_Toc92192682" w:history="1">
        <w:r w:rsidR="00D2168F" w:rsidRPr="00D34C4B">
          <w:rPr>
            <w:rStyle w:val="Hyperlink"/>
            <w:noProof/>
          </w:rPr>
          <w:t>3.8.9 Taxonomic Validation using Filtered rRNA reads</w:t>
        </w:r>
        <w:r w:rsidR="00D2168F">
          <w:rPr>
            <w:noProof/>
            <w:webHidden/>
          </w:rPr>
          <w:tab/>
        </w:r>
        <w:r w:rsidR="00D2168F">
          <w:rPr>
            <w:noProof/>
            <w:webHidden/>
          </w:rPr>
          <w:fldChar w:fldCharType="begin"/>
        </w:r>
        <w:r w:rsidR="00D2168F">
          <w:rPr>
            <w:noProof/>
            <w:webHidden/>
          </w:rPr>
          <w:instrText xml:space="preserve"> PAGEREF _Toc92192682 \h </w:instrText>
        </w:r>
        <w:r w:rsidR="00D2168F">
          <w:rPr>
            <w:noProof/>
            <w:webHidden/>
          </w:rPr>
        </w:r>
        <w:r w:rsidR="00D2168F">
          <w:rPr>
            <w:noProof/>
            <w:webHidden/>
          </w:rPr>
          <w:fldChar w:fldCharType="separate"/>
        </w:r>
        <w:r w:rsidR="00D2168F">
          <w:rPr>
            <w:noProof/>
            <w:webHidden/>
          </w:rPr>
          <w:t>31</w:t>
        </w:r>
        <w:r w:rsidR="00D2168F">
          <w:rPr>
            <w:noProof/>
            <w:webHidden/>
          </w:rPr>
          <w:fldChar w:fldCharType="end"/>
        </w:r>
      </w:hyperlink>
    </w:p>
    <w:p w14:paraId="426DB247" w14:textId="3A19F4D4" w:rsidR="00D2168F" w:rsidRDefault="004B3E60">
      <w:pPr>
        <w:pStyle w:val="TOC3"/>
        <w:tabs>
          <w:tab w:val="right" w:leader="dot" w:pos="9350"/>
        </w:tabs>
        <w:rPr>
          <w:rFonts w:asciiTheme="minorHAnsi" w:eastAsiaTheme="minorEastAsia" w:hAnsiTheme="minorHAnsi" w:cstheme="minorBidi"/>
          <w:noProof/>
          <w:sz w:val="22"/>
        </w:rPr>
      </w:pPr>
      <w:hyperlink w:anchor="_Toc92192683" w:history="1">
        <w:r w:rsidR="00D2168F" w:rsidRPr="00D34C4B">
          <w:rPr>
            <w:rStyle w:val="Hyperlink"/>
            <w:noProof/>
          </w:rPr>
          <w:t>3.8.10 Alignment with Minimap2</w:t>
        </w:r>
        <w:r w:rsidR="00D2168F">
          <w:rPr>
            <w:noProof/>
            <w:webHidden/>
          </w:rPr>
          <w:tab/>
        </w:r>
        <w:r w:rsidR="00D2168F">
          <w:rPr>
            <w:noProof/>
            <w:webHidden/>
          </w:rPr>
          <w:fldChar w:fldCharType="begin"/>
        </w:r>
        <w:r w:rsidR="00D2168F">
          <w:rPr>
            <w:noProof/>
            <w:webHidden/>
          </w:rPr>
          <w:instrText xml:space="preserve"> PAGEREF _Toc92192683 \h </w:instrText>
        </w:r>
        <w:r w:rsidR="00D2168F">
          <w:rPr>
            <w:noProof/>
            <w:webHidden/>
          </w:rPr>
        </w:r>
        <w:r w:rsidR="00D2168F">
          <w:rPr>
            <w:noProof/>
            <w:webHidden/>
          </w:rPr>
          <w:fldChar w:fldCharType="separate"/>
        </w:r>
        <w:r w:rsidR="00D2168F">
          <w:rPr>
            <w:noProof/>
            <w:webHidden/>
          </w:rPr>
          <w:t>32</w:t>
        </w:r>
        <w:r w:rsidR="00D2168F">
          <w:rPr>
            <w:noProof/>
            <w:webHidden/>
          </w:rPr>
          <w:fldChar w:fldCharType="end"/>
        </w:r>
      </w:hyperlink>
    </w:p>
    <w:p w14:paraId="055D1BCC" w14:textId="5B9195A4" w:rsidR="00D2168F" w:rsidRDefault="004B3E60">
      <w:pPr>
        <w:pStyle w:val="TOC3"/>
        <w:tabs>
          <w:tab w:val="right" w:leader="dot" w:pos="9350"/>
        </w:tabs>
        <w:rPr>
          <w:rFonts w:asciiTheme="minorHAnsi" w:eastAsiaTheme="minorEastAsia" w:hAnsiTheme="minorHAnsi" w:cstheme="minorBidi"/>
          <w:noProof/>
          <w:sz w:val="22"/>
        </w:rPr>
      </w:pPr>
      <w:hyperlink w:anchor="_Toc92192684" w:history="1">
        <w:r w:rsidR="00D2168F" w:rsidRPr="00D34C4B">
          <w:rPr>
            <w:rStyle w:val="Hyperlink"/>
            <w:noProof/>
          </w:rPr>
          <w:t>3.8.11 Alignment statistics with samtools</w:t>
        </w:r>
        <w:r w:rsidR="00D2168F">
          <w:rPr>
            <w:noProof/>
            <w:webHidden/>
          </w:rPr>
          <w:tab/>
        </w:r>
        <w:r w:rsidR="00D2168F">
          <w:rPr>
            <w:noProof/>
            <w:webHidden/>
          </w:rPr>
          <w:fldChar w:fldCharType="begin"/>
        </w:r>
        <w:r w:rsidR="00D2168F">
          <w:rPr>
            <w:noProof/>
            <w:webHidden/>
          </w:rPr>
          <w:instrText xml:space="preserve"> PAGEREF _Toc92192684 \h </w:instrText>
        </w:r>
        <w:r w:rsidR="00D2168F">
          <w:rPr>
            <w:noProof/>
            <w:webHidden/>
          </w:rPr>
        </w:r>
        <w:r w:rsidR="00D2168F">
          <w:rPr>
            <w:noProof/>
            <w:webHidden/>
          </w:rPr>
          <w:fldChar w:fldCharType="separate"/>
        </w:r>
        <w:r w:rsidR="00D2168F">
          <w:rPr>
            <w:noProof/>
            <w:webHidden/>
          </w:rPr>
          <w:t>33</w:t>
        </w:r>
        <w:r w:rsidR="00D2168F">
          <w:rPr>
            <w:noProof/>
            <w:webHidden/>
          </w:rPr>
          <w:fldChar w:fldCharType="end"/>
        </w:r>
      </w:hyperlink>
    </w:p>
    <w:p w14:paraId="600017F5" w14:textId="33C617E6" w:rsidR="00D2168F" w:rsidRDefault="004B3E60">
      <w:pPr>
        <w:pStyle w:val="TOC3"/>
        <w:tabs>
          <w:tab w:val="right" w:leader="dot" w:pos="9350"/>
        </w:tabs>
        <w:rPr>
          <w:rFonts w:asciiTheme="minorHAnsi" w:eastAsiaTheme="minorEastAsia" w:hAnsiTheme="minorHAnsi" w:cstheme="minorBidi"/>
          <w:noProof/>
          <w:sz w:val="22"/>
        </w:rPr>
      </w:pPr>
      <w:hyperlink w:anchor="_Toc92192685" w:history="1">
        <w:r w:rsidR="00D2168F" w:rsidRPr="00D34C4B">
          <w:rPr>
            <w:rStyle w:val="Hyperlink"/>
            <w:noProof/>
          </w:rPr>
          <w:t>3.8.12 Obtaining raw read counts</w:t>
        </w:r>
        <w:r w:rsidR="00D2168F">
          <w:rPr>
            <w:noProof/>
            <w:webHidden/>
          </w:rPr>
          <w:tab/>
        </w:r>
        <w:r w:rsidR="00D2168F">
          <w:rPr>
            <w:noProof/>
            <w:webHidden/>
          </w:rPr>
          <w:fldChar w:fldCharType="begin"/>
        </w:r>
        <w:r w:rsidR="00D2168F">
          <w:rPr>
            <w:noProof/>
            <w:webHidden/>
          </w:rPr>
          <w:instrText xml:space="preserve"> PAGEREF _Toc92192685 \h </w:instrText>
        </w:r>
        <w:r w:rsidR="00D2168F">
          <w:rPr>
            <w:noProof/>
            <w:webHidden/>
          </w:rPr>
        </w:r>
        <w:r w:rsidR="00D2168F">
          <w:rPr>
            <w:noProof/>
            <w:webHidden/>
          </w:rPr>
          <w:fldChar w:fldCharType="separate"/>
        </w:r>
        <w:r w:rsidR="00D2168F">
          <w:rPr>
            <w:noProof/>
            <w:webHidden/>
          </w:rPr>
          <w:t>34</w:t>
        </w:r>
        <w:r w:rsidR="00D2168F">
          <w:rPr>
            <w:noProof/>
            <w:webHidden/>
          </w:rPr>
          <w:fldChar w:fldCharType="end"/>
        </w:r>
      </w:hyperlink>
    </w:p>
    <w:p w14:paraId="7EA3EA57" w14:textId="11D6D48E" w:rsidR="00D2168F" w:rsidRDefault="004B3E60">
      <w:pPr>
        <w:pStyle w:val="TOC3"/>
        <w:tabs>
          <w:tab w:val="right" w:leader="dot" w:pos="9350"/>
        </w:tabs>
        <w:rPr>
          <w:rFonts w:asciiTheme="minorHAnsi" w:eastAsiaTheme="minorEastAsia" w:hAnsiTheme="minorHAnsi" w:cstheme="minorBidi"/>
          <w:noProof/>
          <w:sz w:val="22"/>
        </w:rPr>
      </w:pPr>
      <w:hyperlink w:anchor="_Toc92192686" w:history="1">
        <w:r w:rsidR="00D2168F" w:rsidRPr="00D34C4B">
          <w:rPr>
            <w:rStyle w:val="Hyperlink"/>
            <w:noProof/>
          </w:rPr>
          <w:t>3.8.13 Annotation of unmapped reads with DIAMOND</w:t>
        </w:r>
        <w:r w:rsidR="00D2168F">
          <w:rPr>
            <w:noProof/>
            <w:webHidden/>
          </w:rPr>
          <w:tab/>
        </w:r>
        <w:r w:rsidR="00D2168F">
          <w:rPr>
            <w:noProof/>
            <w:webHidden/>
          </w:rPr>
          <w:fldChar w:fldCharType="begin"/>
        </w:r>
        <w:r w:rsidR="00D2168F">
          <w:rPr>
            <w:noProof/>
            <w:webHidden/>
          </w:rPr>
          <w:instrText xml:space="preserve"> PAGEREF _Toc92192686 \h </w:instrText>
        </w:r>
        <w:r w:rsidR="00D2168F">
          <w:rPr>
            <w:noProof/>
            <w:webHidden/>
          </w:rPr>
        </w:r>
        <w:r w:rsidR="00D2168F">
          <w:rPr>
            <w:noProof/>
            <w:webHidden/>
          </w:rPr>
          <w:fldChar w:fldCharType="separate"/>
        </w:r>
        <w:r w:rsidR="00D2168F">
          <w:rPr>
            <w:noProof/>
            <w:webHidden/>
          </w:rPr>
          <w:t>34</w:t>
        </w:r>
        <w:r w:rsidR="00D2168F">
          <w:rPr>
            <w:noProof/>
            <w:webHidden/>
          </w:rPr>
          <w:fldChar w:fldCharType="end"/>
        </w:r>
      </w:hyperlink>
    </w:p>
    <w:p w14:paraId="716211B9" w14:textId="1CE40B45" w:rsidR="00D2168F" w:rsidRDefault="004B3E60">
      <w:pPr>
        <w:pStyle w:val="TOC3"/>
        <w:tabs>
          <w:tab w:val="right" w:leader="dot" w:pos="9350"/>
        </w:tabs>
        <w:rPr>
          <w:rFonts w:asciiTheme="minorHAnsi" w:eastAsiaTheme="minorEastAsia" w:hAnsiTheme="minorHAnsi" w:cstheme="minorBidi"/>
          <w:noProof/>
          <w:sz w:val="22"/>
        </w:rPr>
      </w:pPr>
      <w:hyperlink w:anchor="_Toc92192687" w:history="1">
        <w:r w:rsidR="00D2168F" w:rsidRPr="00D34C4B">
          <w:rPr>
            <w:rStyle w:val="Hyperlink"/>
            <w:noProof/>
          </w:rPr>
          <w:t>3.8.13 Aggregation of annotated reads</w:t>
        </w:r>
        <w:r w:rsidR="00D2168F">
          <w:rPr>
            <w:noProof/>
            <w:webHidden/>
          </w:rPr>
          <w:tab/>
        </w:r>
        <w:r w:rsidR="00D2168F">
          <w:rPr>
            <w:noProof/>
            <w:webHidden/>
          </w:rPr>
          <w:fldChar w:fldCharType="begin"/>
        </w:r>
        <w:r w:rsidR="00D2168F">
          <w:rPr>
            <w:noProof/>
            <w:webHidden/>
          </w:rPr>
          <w:instrText xml:space="preserve"> PAGEREF _Toc92192687 \h </w:instrText>
        </w:r>
        <w:r w:rsidR="00D2168F">
          <w:rPr>
            <w:noProof/>
            <w:webHidden/>
          </w:rPr>
        </w:r>
        <w:r w:rsidR="00D2168F">
          <w:rPr>
            <w:noProof/>
            <w:webHidden/>
          </w:rPr>
          <w:fldChar w:fldCharType="separate"/>
        </w:r>
        <w:r w:rsidR="00D2168F">
          <w:rPr>
            <w:noProof/>
            <w:webHidden/>
          </w:rPr>
          <w:t>35</w:t>
        </w:r>
        <w:r w:rsidR="00D2168F">
          <w:rPr>
            <w:noProof/>
            <w:webHidden/>
          </w:rPr>
          <w:fldChar w:fldCharType="end"/>
        </w:r>
      </w:hyperlink>
    </w:p>
    <w:p w14:paraId="5A4EEBCE" w14:textId="7F95FB65" w:rsidR="00D2168F" w:rsidRDefault="004B3E60">
      <w:pPr>
        <w:pStyle w:val="TOC3"/>
        <w:tabs>
          <w:tab w:val="right" w:leader="dot" w:pos="9350"/>
        </w:tabs>
        <w:rPr>
          <w:rFonts w:asciiTheme="minorHAnsi" w:eastAsiaTheme="minorEastAsia" w:hAnsiTheme="minorHAnsi" w:cstheme="minorBidi"/>
          <w:noProof/>
          <w:sz w:val="22"/>
        </w:rPr>
      </w:pPr>
      <w:hyperlink w:anchor="_Toc92192688" w:history="1">
        <w:r w:rsidR="00D2168F" w:rsidRPr="00D34C4B">
          <w:rPr>
            <w:rStyle w:val="Hyperlink"/>
            <w:noProof/>
          </w:rPr>
          <w:t>3.8.14 Statistical analysis and visualization</w:t>
        </w:r>
        <w:r w:rsidR="00D2168F">
          <w:rPr>
            <w:noProof/>
            <w:webHidden/>
          </w:rPr>
          <w:tab/>
        </w:r>
        <w:r w:rsidR="00D2168F">
          <w:rPr>
            <w:noProof/>
            <w:webHidden/>
          </w:rPr>
          <w:fldChar w:fldCharType="begin"/>
        </w:r>
        <w:r w:rsidR="00D2168F">
          <w:rPr>
            <w:noProof/>
            <w:webHidden/>
          </w:rPr>
          <w:instrText xml:space="preserve"> PAGEREF _Toc92192688 \h </w:instrText>
        </w:r>
        <w:r w:rsidR="00D2168F">
          <w:rPr>
            <w:noProof/>
            <w:webHidden/>
          </w:rPr>
        </w:r>
        <w:r w:rsidR="00D2168F">
          <w:rPr>
            <w:noProof/>
            <w:webHidden/>
          </w:rPr>
          <w:fldChar w:fldCharType="separate"/>
        </w:r>
        <w:r w:rsidR="00D2168F">
          <w:rPr>
            <w:noProof/>
            <w:webHidden/>
          </w:rPr>
          <w:t>36</w:t>
        </w:r>
        <w:r w:rsidR="00D2168F">
          <w:rPr>
            <w:noProof/>
            <w:webHidden/>
          </w:rPr>
          <w:fldChar w:fldCharType="end"/>
        </w:r>
      </w:hyperlink>
    </w:p>
    <w:p w14:paraId="20B91295" w14:textId="7133A505" w:rsidR="00D2168F" w:rsidRDefault="004B3E60">
      <w:pPr>
        <w:pStyle w:val="TOC3"/>
        <w:tabs>
          <w:tab w:val="right" w:leader="dot" w:pos="9350"/>
        </w:tabs>
        <w:rPr>
          <w:rFonts w:asciiTheme="minorHAnsi" w:eastAsiaTheme="minorEastAsia" w:hAnsiTheme="minorHAnsi" w:cstheme="minorBidi"/>
          <w:noProof/>
          <w:sz w:val="22"/>
        </w:rPr>
      </w:pPr>
      <w:hyperlink w:anchor="_Toc92192689" w:history="1">
        <w:r w:rsidR="00D2168F" w:rsidRPr="00D34C4B">
          <w:rPr>
            <w:rStyle w:val="Hyperlink"/>
            <w:noProof/>
          </w:rPr>
          <w:t>3.8.15 Annotation of CAZymes with the Hotpep module of dbCAN</w:t>
        </w:r>
        <w:r w:rsidR="00D2168F">
          <w:rPr>
            <w:noProof/>
            <w:webHidden/>
          </w:rPr>
          <w:tab/>
        </w:r>
        <w:r w:rsidR="00D2168F">
          <w:rPr>
            <w:noProof/>
            <w:webHidden/>
          </w:rPr>
          <w:fldChar w:fldCharType="begin"/>
        </w:r>
        <w:r w:rsidR="00D2168F">
          <w:rPr>
            <w:noProof/>
            <w:webHidden/>
          </w:rPr>
          <w:instrText xml:space="preserve"> PAGEREF _Toc92192689 \h </w:instrText>
        </w:r>
        <w:r w:rsidR="00D2168F">
          <w:rPr>
            <w:noProof/>
            <w:webHidden/>
          </w:rPr>
        </w:r>
        <w:r w:rsidR="00D2168F">
          <w:rPr>
            <w:noProof/>
            <w:webHidden/>
          </w:rPr>
          <w:fldChar w:fldCharType="separate"/>
        </w:r>
        <w:r w:rsidR="00D2168F">
          <w:rPr>
            <w:noProof/>
            <w:webHidden/>
          </w:rPr>
          <w:t>37</w:t>
        </w:r>
        <w:r w:rsidR="00D2168F">
          <w:rPr>
            <w:noProof/>
            <w:webHidden/>
          </w:rPr>
          <w:fldChar w:fldCharType="end"/>
        </w:r>
      </w:hyperlink>
    </w:p>
    <w:p w14:paraId="770AA250" w14:textId="7E23F620" w:rsidR="00D2168F" w:rsidRDefault="004B3E60">
      <w:pPr>
        <w:pStyle w:val="TOC3"/>
        <w:tabs>
          <w:tab w:val="right" w:leader="dot" w:pos="9350"/>
        </w:tabs>
        <w:rPr>
          <w:rFonts w:asciiTheme="minorHAnsi" w:eastAsiaTheme="minorEastAsia" w:hAnsiTheme="minorHAnsi" w:cstheme="minorBidi"/>
          <w:noProof/>
          <w:sz w:val="22"/>
        </w:rPr>
      </w:pPr>
      <w:hyperlink w:anchor="_Toc92192690" w:history="1">
        <w:r w:rsidR="00D2168F" w:rsidRPr="00D34C4B">
          <w:rPr>
            <w:rStyle w:val="Hyperlink"/>
            <w:noProof/>
          </w:rPr>
          <w:t>3.8.16 Identification of species of interest with Krona enzyme-specific multi-layered pie-charts</w:t>
        </w:r>
        <w:r w:rsidR="00D2168F">
          <w:rPr>
            <w:noProof/>
            <w:webHidden/>
          </w:rPr>
          <w:tab/>
        </w:r>
        <w:r w:rsidR="00D2168F">
          <w:rPr>
            <w:noProof/>
            <w:webHidden/>
          </w:rPr>
          <w:fldChar w:fldCharType="begin"/>
        </w:r>
        <w:r w:rsidR="00D2168F">
          <w:rPr>
            <w:noProof/>
            <w:webHidden/>
          </w:rPr>
          <w:instrText xml:space="preserve"> PAGEREF _Toc92192690 \h </w:instrText>
        </w:r>
        <w:r w:rsidR="00D2168F">
          <w:rPr>
            <w:noProof/>
            <w:webHidden/>
          </w:rPr>
        </w:r>
        <w:r w:rsidR="00D2168F">
          <w:rPr>
            <w:noProof/>
            <w:webHidden/>
          </w:rPr>
          <w:fldChar w:fldCharType="separate"/>
        </w:r>
        <w:r w:rsidR="00D2168F">
          <w:rPr>
            <w:noProof/>
            <w:webHidden/>
          </w:rPr>
          <w:t>37</w:t>
        </w:r>
        <w:r w:rsidR="00D2168F">
          <w:rPr>
            <w:noProof/>
            <w:webHidden/>
          </w:rPr>
          <w:fldChar w:fldCharType="end"/>
        </w:r>
      </w:hyperlink>
    </w:p>
    <w:p w14:paraId="6E01BC23" w14:textId="19AAC6B6" w:rsidR="00D2168F" w:rsidRDefault="004B3E60">
      <w:pPr>
        <w:pStyle w:val="TOC3"/>
        <w:tabs>
          <w:tab w:val="right" w:leader="dot" w:pos="9350"/>
        </w:tabs>
        <w:rPr>
          <w:rFonts w:asciiTheme="minorHAnsi" w:eastAsiaTheme="minorEastAsia" w:hAnsiTheme="minorHAnsi" w:cstheme="minorBidi"/>
          <w:noProof/>
          <w:sz w:val="22"/>
        </w:rPr>
      </w:pPr>
      <w:hyperlink w:anchor="_Toc92192691" w:history="1">
        <w:r w:rsidR="00D2168F" w:rsidRPr="00D34C4B">
          <w:rPr>
            <w:rStyle w:val="Hyperlink"/>
            <w:noProof/>
          </w:rPr>
          <w:t>3.8.17 Screening for PULs from lignocellulolytic CAZyme families</w:t>
        </w:r>
        <w:r w:rsidR="00D2168F">
          <w:rPr>
            <w:noProof/>
            <w:webHidden/>
          </w:rPr>
          <w:tab/>
        </w:r>
        <w:r w:rsidR="00D2168F">
          <w:rPr>
            <w:noProof/>
            <w:webHidden/>
          </w:rPr>
          <w:fldChar w:fldCharType="begin"/>
        </w:r>
        <w:r w:rsidR="00D2168F">
          <w:rPr>
            <w:noProof/>
            <w:webHidden/>
          </w:rPr>
          <w:instrText xml:space="preserve"> PAGEREF _Toc92192691 \h </w:instrText>
        </w:r>
        <w:r w:rsidR="00D2168F">
          <w:rPr>
            <w:noProof/>
            <w:webHidden/>
          </w:rPr>
        </w:r>
        <w:r w:rsidR="00D2168F">
          <w:rPr>
            <w:noProof/>
            <w:webHidden/>
          </w:rPr>
          <w:fldChar w:fldCharType="separate"/>
        </w:r>
        <w:r w:rsidR="00D2168F">
          <w:rPr>
            <w:noProof/>
            <w:webHidden/>
          </w:rPr>
          <w:t>38</w:t>
        </w:r>
        <w:r w:rsidR="00D2168F">
          <w:rPr>
            <w:noProof/>
            <w:webHidden/>
          </w:rPr>
          <w:fldChar w:fldCharType="end"/>
        </w:r>
      </w:hyperlink>
    </w:p>
    <w:p w14:paraId="539B8C44" w14:textId="7C497E11" w:rsidR="00D2168F" w:rsidRDefault="004B3E60">
      <w:pPr>
        <w:pStyle w:val="TOC1"/>
        <w:rPr>
          <w:rFonts w:asciiTheme="minorHAnsi" w:eastAsiaTheme="minorEastAsia" w:hAnsiTheme="minorHAnsi" w:cstheme="minorBidi"/>
          <w:noProof/>
          <w:sz w:val="22"/>
        </w:rPr>
      </w:pPr>
      <w:hyperlink w:anchor="_Toc92192692" w:history="1">
        <w:r w:rsidR="00D2168F" w:rsidRPr="00D34C4B">
          <w:rPr>
            <w:rStyle w:val="Hyperlink"/>
            <w:noProof/>
          </w:rPr>
          <w:t>4.0 CHAPTER 4: RESULTS</w:t>
        </w:r>
        <w:r w:rsidR="00D2168F">
          <w:rPr>
            <w:noProof/>
            <w:webHidden/>
          </w:rPr>
          <w:tab/>
        </w:r>
        <w:r w:rsidR="00D2168F">
          <w:rPr>
            <w:noProof/>
            <w:webHidden/>
          </w:rPr>
          <w:fldChar w:fldCharType="begin"/>
        </w:r>
        <w:r w:rsidR="00D2168F">
          <w:rPr>
            <w:noProof/>
            <w:webHidden/>
          </w:rPr>
          <w:instrText xml:space="preserve"> PAGEREF _Toc92192692 \h </w:instrText>
        </w:r>
        <w:r w:rsidR="00D2168F">
          <w:rPr>
            <w:noProof/>
            <w:webHidden/>
          </w:rPr>
        </w:r>
        <w:r w:rsidR="00D2168F">
          <w:rPr>
            <w:noProof/>
            <w:webHidden/>
          </w:rPr>
          <w:fldChar w:fldCharType="separate"/>
        </w:r>
        <w:r w:rsidR="00D2168F">
          <w:rPr>
            <w:noProof/>
            <w:webHidden/>
          </w:rPr>
          <w:t>39</w:t>
        </w:r>
        <w:r w:rsidR="00D2168F">
          <w:rPr>
            <w:noProof/>
            <w:webHidden/>
          </w:rPr>
          <w:fldChar w:fldCharType="end"/>
        </w:r>
      </w:hyperlink>
    </w:p>
    <w:p w14:paraId="1160E8CB" w14:textId="76FB2359" w:rsidR="00D2168F" w:rsidRDefault="004B3E60">
      <w:pPr>
        <w:pStyle w:val="TOC2"/>
        <w:rPr>
          <w:rFonts w:asciiTheme="minorHAnsi" w:eastAsiaTheme="minorEastAsia" w:hAnsiTheme="minorHAnsi" w:cstheme="minorBidi"/>
          <w:noProof/>
          <w:sz w:val="22"/>
        </w:rPr>
      </w:pPr>
      <w:hyperlink w:anchor="_Toc92192693" w:history="1">
        <w:r w:rsidR="00D2168F" w:rsidRPr="00D34C4B">
          <w:rPr>
            <w:rStyle w:val="Hyperlink"/>
            <w:noProof/>
          </w:rPr>
          <w:t>4.1 Growth parameters collection</w:t>
        </w:r>
        <w:r w:rsidR="00D2168F">
          <w:rPr>
            <w:noProof/>
            <w:webHidden/>
          </w:rPr>
          <w:tab/>
        </w:r>
        <w:r w:rsidR="00D2168F">
          <w:rPr>
            <w:noProof/>
            <w:webHidden/>
          </w:rPr>
          <w:fldChar w:fldCharType="begin"/>
        </w:r>
        <w:r w:rsidR="00D2168F">
          <w:rPr>
            <w:noProof/>
            <w:webHidden/>
          </w:rPr>
          <w:instrText xml:space="preserve"> PAGEREF _Toc92192693 \h </w:instrText>
        </w:r>
        <w:r w:rsidR="00D2168F">
          <w:rPr>
            <w:noProof/>
            <w:webHidden/>
          </w:rPr>
        </w:r>
        <w:r w:rsidR="00D2168F">
          <w:rPr>
            <w:noProof/>
            <w:webHidden/>
          </w:rPr>
          <w:fldChar w:fldCharType="separate"/>
        </w:r>
        <w:r w:rsidR="00D2168F">
          <w:rPr>
            <w:noProof/>
            <w:webHidden/>
          </w:rPr>
          <w:t>39</w:t>
        </w:r>
        <w:r w:rsidR="00D2168F">
          <w:rPr>
            <w:noProof/>
            <w:webHidden/>
          </w:rPr>
          <w:fldChar w:fldCharType="end"/>
        </w:r>
      </w:hyperlink>
    </w:p>
    <w:p w14:paraId="4DCF704A" w14:textId="19502301" w:rsidR="00D2168F" w:rsidRDefault="004B3E60">
      <w:pPr>
        <w:pStyle w:val="TOC2"/>
        <w:rPr>
          <w:rFonts w:asciiTheme="minorHAnsi" w:eastAsiaTheme="minorEastAsia" w:hAnsiTheme="minorHAnsi" w:cstheme="minorBidi"/>
          <w:noProof/>
          <w:sz w:val="22"/>
        </w:rPr>
      </w:pPr>
      <w:hyperlink w:anchor="_Toc92192694" w:history="1">
        <w:r w:rsidR="00D2168F" w:rsidRPr="00D34C4B">
          <w:rPr>
            <w:rStyle w:val="Hyperlink"/>
            <w:noProof/>
          </w:rPr>
          <w:t>4.2 Feed composition analysis</w:t>
        </w:r>
        <w:r w:rsidR="00D2168F">
          <w:rPr>
            <w:noProof/>
            <w:webHidden/>
          </w:rPr>
          <w:tab/>
        </w:r>
        <w:r w:rsidR="00D2168F">
          <w:rPr>
            <w:noProof/>
            <w:webHidden/>
          </w:rPr>
          <w:fldChar w:fldCharType="begin"/>
        </w:r>
        <w:r w:rsidR="00D2168F">
          <w:rPr>
            <w:noProof/>
            <w:webHidden/>
          </w:rPr>
          <w:instrText xml:space="preserve"> PAGEREF _Toc92192694 \h </w:instrText>
        </w:r>
        <w:r w:rsidR="00D2168F">
          <w:rPr>
            <w:noProof/>
            <w:webHidden/>
          </w:rPr>
        </w:r>
        <w:r w:rsidR="00D2168F">
          <w:rPr>
            <w:noProof/>
            <w:webHidden/>
          </w:rPr>
          <w:fldChar w:fldCharType="separate"/>
        </w:r>
        <w:r w:rsidR="00D2168F">
          <w:rPr>
            <w:noProof/>
            <w:webHidden/>
          </w:rPr>
          <w:t>42</w:t>
        </w:r>
        <w:r w:rsidR="00D2168F">
          <w:rPr>
            <w:noProof/>
            <w:webHidden/>
          </w:rPr>
          <w:fldChar w:fldCharType="end"/>
        </w:r>
      </w:hyperlink>
    </w:p>
    <w:p w14:paraId="2A1397BB" w14:textId="55E1015F" w:rsidR="00D2168F" w:rsidRDefault="004B3E60">
      <w:pPr>
        <w:pStyle w:val="TOC2"/>
        <w:rPr>
          <w:rFonts w:asciiTheme="minorHAnsi" w:eastAsiaTheme="minorEastAsia" w:hAnsiTheme="minorHAnsi" w:cstheme="minorBidi"/>
          <w:noProof/>
          <w:sz w:val="22"/>
        </w:rPr>
      </w:pPr>
      <w:hyperlink w:anchor="_Toc92192695" w:history="1">
        <w:r w:rsidR="00D2168F" w:rsidRPr="00D34C4B">
          <w:rPr>
            <w:rStyle w:val="Hyperlink"/>
            <w:noProof/>
          </w:rPr>
          <w:t>4.3 Gel electrophoresis</w:t>
        </w:r>
        <w:r w:rsidR="00D2168F">
          <w:rPr>
            <w:noProof/>
            <w:webHidden/>
          </w:rPr>
          <w:tab/>
        </w:r>
        <w:r w:rsidR="00D2168F">
          <w:rPr>
            <w:noProof/>
            <w:webHidden/>
          </w:rPr>
          <w:fldChar w:fldCharType="begin"/>
        </w:r>
        <w:r w:rsidR="00D2168F">
          <w:rPr>
            <w:noProof/>
            <w:webHidden/>
          </w:rPr>
          <w:instrText xml:space="preserve"> PAGEREF _Toc92192695 \h </w:instrText>
        </w:r>
        <w:r w:rsidR="00D2168F">
          <w:rPr>
            <w:noProof/>
            <w:webHidden/>
          </w:rPr>
        </w:r>
        <w:r w:rsidR="00D2168F">
          <w:rPr>
            <w:noProof/>
            <w:webHidden/>
          </w:rPr>
          <w:fldChar w:fldCharType="separate"/>
        </w:r>
        <w:r w:rsidR="00D2168F">
          <w:rPr>
            <w:noProof/>
            <w:webHidden/>
          </w:rPr>
          <w:t>44</w:t>
        </w:r>
        <w:r w:rsidR="00D2168F">
          <w:rPr>
            <w:noProof/>
            <w:webHidden/>
          </w:rPr>
          <w:fldChar w:fldCharType="end"/>
        </w:r>
      </w:hyperlink>
    </w:p>
    <w:p w14:paraId="4CB0BA66" w14:textId="7AFC0F76" w:rsidR="00D2168F" w:rsidRDefault="004B3E60">
      <w:pPr>
        <w:pStyle w:val="TOC2"/>
        <w:rPr>
          <w:rFonts w:asciiTheme="minorHAnsi" w:eastAsiaTheme="minorEastAsia" w:hAnsiTheme="minorHAnsi" w:cstheme="minorBidi"/>
          <w:noProof/>
          <w:sz w:val="22"/>
        </w:rPr>
      </w:pPr>
      <w:hyperlink w:anchor="_Toc92192696" w:history="1">
        <w:r w:rsidR="00D2168F" w:rsidRPr="00D34C4B">
          <w:rPr>
            <w:rStyle w:val="Hyperlink"/>
            <w:noProof/>
          </w:rPr>
          <w:t>4.4 Quality statistics of basecalled reads with pycoQC</w:t>
        </w:r>
        <w:r w:rsidR="00D2168F">
          <w:rPr>
            <w:noProof/>
            <w:webHidden/>
          </w:rPr>
          <w:tab/>
        </w:r>
        <w:r w:rsidR="00D2168F">
          <w:rPr>
            <w:noProof/>
            <w:webHidden/>
          </w:rPr>
          <w:fldChar w:fldCharType="begin"/>
        </w:r>
        <w:r w:rsidR="00D2168F">
          <w:rPr>
            <w:noProof/>
            <w:webHidden/>
          </w:rPr>
          <w:instrText xml:space="preserve"> PAGEREF _Toc92192696 \h </w:instrText>
        </w:r>
        <w:r w:rsidR="00D2168F">
          <w:rPr>
            <w:noProof/>
            <w:webHidden/>
          </w:rPr>
        </w:r>
        <w:r w:rsidR="00D2168F">
          <w:rPr>
            <w:noProof/>
            <w:webHidden/>
          </w:rPr>
          <w:fldChar w:fldCharType="separate"/>
        </w:r>
        <w:r w:rsidR="00D2168F">
          <w:rPr>
            <w:noProof/>
            <w:webHidden/>
          </w:rPr>
          <w:t>44</w:t>
        </w:r>
        <w:r w:rsidR="00D2168F">
          <w:rPr>
            <w:noProof/>
            <w:webHidden/>
          </w:rPr>
          <w:fldChar w:fldCharType="end"/>
        </w:r>
      </w:hyperlink>
    </w:p>
    <w:p w14:paraId="32EBB040" w14:textId="0340A9DC" w:rsidR="00D2168F" w:rsidRDefault="004B3E60">
      <w:pPr>
        <w:pStyle w:val="TOC2"/>
        <w:rPr>
          <w:rFonts w:asciiTheme="minorHAnsi" w:eastAsiaTheme="minorEastAsia" w:hAnsiTheme="minorHAnsi" w:cstheme="minorBidi"/>
          <w:noProof/>
          <w:sz w:val="22"/>
        </w:rPr>
      </w:pPr>
      <w:hyperlink w:anchor="_Toc92192697" w:history="1">
        <w:r w:rsidR="00D2168F" w:rsidRPr="00D34C4B">
          <w:rPr>
            <w:rStyle w:val="Hyperlink"/>
            <w:noProof/>
          </w:rPr>
          <w:t>4.5 Trimming, orienting, and defusing cDNA reads with Pychopper</w:t>
        </w:r>
        <w:r w:rsidR="00D2168F">
          <w:rPr>
            <w:noProof/>
            <w:webHidden/>
          </w:rPr>
          <w:tab/>
        </w:r>
        <w:r w:rsidR="00D2168F">
          <w:rPr>
            <w:noProof/>
            <w:webHidden/>
          </w:rPr>
          <w:fldChar w:fldCharType="begin"/>
        </w:r>
        <w:r w:rsidR="00D2168F">
          <w:rPr>
            <w:noProof/>
            <w:webHidden/>
          </w:rPr>
          <w:instrText xml:space="preserve"> PAGEREF _Toc92192697 \h </w:instrText>
        </w:r>
        <w:r w:rsidR="00D2168F">
          <w:rPr>
            <w:noProof/>
            <w:webHidden/>
          </w:rPr>
        </w:r>
        <w:r w:rsidR="00D2168F">
          <w:rPr>
            <w:noProof/>
            <w:webHidden/>
          </w:rPr>
          <w:fldChar w:fldCharType="separate"/>
        </w:r>
        <w:r w:rsidR="00D2168F">
          <w:rPr>
            <w:noProof/>
            <w:webHidden/>
          </w:rPr>
          <w:t>47</w:t>
        </w:r>
        <w:r w:rsidR="00D2168F">
          <w:rPr>
            <w:noProof/>
            <w:webHidden/>
          </w:rPr>
          <w:fldChar w:fldCharType="end"/>
        </w:r>
      </w:hyperlink>
    </w:p>
    <w:p w14:paraId="16D54EE2" w14:textId="682708AE" w:rsidR="00D2168F" w:rsidRDefault="004B3E60">
      <w:pPr>
        <w:pStyle w:val="TOC2"/>
        <w:rPr>
          <w:rFonts w:asciiTheme="minorHAnsi" w:eastAsiaTheme="minorEastAsia" w:hAnsiTheme="minorHAnsi" w:cstheme="minorBidi"/>
          <w:noProof/>
          <w:sz w:val="22"/>
        </w:rPr>
      </w:pPr>
      <w:hyperlink w:anchor="_Toc92192698" w:history="1">
        <w:r w:rsidR="00D2168F" w:rsidRPr="00D34C4B">
          <w:rPr>
            <w:rStyle w:val="Hyperlink"/>
            <w:noProof/>
          </w:rPr>
          <w:t>4.6 rRNA filtering with SortMeRNA</w:t>
        </w:r>
        <w:r w:rsidR="00D2168F">
          <w:rPr>
            <w:noProof/>
            <w:webHidden/>
          </w:rPr>
          <w:tab/>
        </w:r>
        <w:r w:rsidR="00D2168F">
          <w:rPr>
            <w:noProof/>
            <w:webHidden/>
          </w:rPr>
          <w:fldChar w:fldCharType="begin"/>
        </w:r>
        <w:r w:rsidR="00D2168F">
          <w:rPr>
            <w:noProof/>
            <w:webHidden/>
          </w:rPr>
          <w:instrText xml:space="preserve"> PAGEREF _Toc92192698 \h </w:instrText>
        </w:r>
        <w:r w:rsidR="00D2168F">
          <w:rPr>
            <w:noProof/>
            <w:webHidden/>
          </w:rPr>
        </w:r>
        <w:r w:rsidR="00D2168F">
          <w:rPr>
            <w:noProof/>
            <w:webHidden/>
          </w:rPr>
          <w:fldChar w:fldCharType="separate"/>
        </w:r>
        <w:r w:rsidR="00D2168F">
          <w:rPr>
            <w:noProof/>
            <w:webHidden/>
          </w:rPr>
          <w:t>49</w:t>
        </w:r>
        <w:r w:rsidR="00D2168F">
          <w:rPr>
            <w:noProof/>
            <w:webHidden/>
          </w:rPr>
          <w:fldChar w:fldCharType="end"/>
        </w:r>
      </w:hyperlink>
    </w:p>
    <w:p w14:paraId="10400075" w14:textId="2EB9651F" w:rsidR="00D2168F" w:rsidRDefault="004B3E60">
      <w:pPr>
        <w:pStyle w:val="TOC2"/>
        <w:rPr>
          <w:rFonts w:asciiTheme="minorHAnsi" w:eastAsiaTheme="minorEastAsia" w:hAnsiTheme="minorHAnsi" w:cstheme="minorBidi"/>
          <w:noProof/>
          <w:sz w:val="22"/>
        </w:rPr>
      </w:pPr>
      <w:hyperlink w:anchor="_Toc92192699" w:history="1">
        <w:r w:rsidR="00D2168F" w:rsidRPr="00D34C4B">
          <w:rPr>
            <w:rStyle w:val="Hyperlink"/>
            <w:noProof/>
          </w:rPr>
          <w:t>4.7 Error correction of IsONclust clustered cDNA reads with IsONcorrect</w:t>
        </w:r>
        <w:r w:rsidR="00D2168F">
          <w:rPr>
            <w:noProof/>
            <w:webHidden/>
          </w:rPr>
          <w:tab/>
        </w:r>
        <w:r w:rsidR="00D2168F">
          <w:rPr>
            <w:noProof/>
            <w:webHidden/>
          </w:rPr>
          <w:fldChar w:fldCharType="begin"/>
        </w:r>
        <w:r w:rsidR="00D2168F">
          <w:rPr>
            <w:noProof/>
            <w:webHidden/>
          </w:rPr>
          <w:instrText xml:space="preserve"> PAGEREF _Toc92192699 \h </w:instrText>
        </w:r>
        <w:r w:rsidR="00D2168F">
          <w:rPr>
            <w:noProof/>
            <w:webHidden/>
          </w:rPr>
        </w:r>
        <w:r w:rsidR="00D2168F">
          <w:rPr>
            <w:noProof/>
            <w:webHidden/>
          </w:rPr>
          <w:fldChar w:fldCharType="separate"/>
        </w:r>
        <w:r w:rsidR="00D2168F">
          <w:rPr>
            <w:noProof/>
            <w:webHidden/>
          </w:rPr>
          <w:t>50</w:t>
        </w:r>
        <w:r w:rsidR="00D2168F">
          <w:rPr>
            <w:noProof/>
            <w:webHidden/>
          </w:rPr>
          <w:fldChar w:fldCharType="end"/>
        </w:r>
      </w:hyperlink>
    </w:p>
    <w:p w14:paraId="025E3F81" w14:textId="6B42A33C" w:rsidR="00D2168F" w:rsidRDefault="004B3E60">
      <w:pPr>
        <w:pStyle w:val="TOC2"/>
        <w:rPr>
          <w:rFonts w:asciiTheme="minorHAnsi" w:eastAsiaTheme="minorEastAsia" w:hAnsiTheme="minorHAnsi" w:cstheme="minorBidi"/>
          <w:noProof/>
          <w:sz w:val="22"/>
        </w:rPr>
      </w:pPr>
      <w:hyperlink w:anchor="_Toc92192700" w:history="1">
        <w:r w:rsidR="00D2168F" w:rsidRPr="00D34C4B">
          <w:rPr>
            <w:rStyle w:val="Hyperlink"/>
            <w:noProof/>
          </w:rPr>
          <w:t>4.8 Raw read counts</w:t>
        </w:r>
        <w:r w:rsidR="00D2168F">
          <w:rPr>
            <w:noProof/>
            <w:webHidden/>
          </w:rPr>
          <w:tab/>
        </w:r>
        <w:r w:rsidR="00D2168F">
          <w:rPr>
            <w:noProof/>
            <w:webHidden/>
          </w:rPr>
          <w:fldChar w:fldCharType="begin"/>
        </w:r>
        <w:r w:rsidR="00D2168F">
          <w:rPr>
            <w:noProof/>
            <w:webHidden/>
          </w:rPr>
          <w:instrText xml:space="preserve"> PAGEREF _Toc92192700 \h </w:instrText>
        </w:r>
        <w:r w:rsidR="00D2168F">
          <w:rPr>
            <w:noProof/>
            <w:webHidden/>
          </w:rPr>
        </w:r>
        <w:r w:rsidR="00D2168F">
          <w:rPr>
            <w:noProof/>
            <w:webHidden/>
          </w:rPr>
          <w:fldChar w:fldCharType="separate"/>
        </w:r>
        <w:r w:rsidR="00D2168F">
          <w:rPr>
            <w:noProof/>
            <w:webHidden/>
          </w:rPr>
          <w:t>52</w:t>
        </w:r>
        <w:r w:rsidR="00D2168F">
          <w:rPr>
            <w:noProof/>
            <w:webHidden/>
          </w:rPr>
          <w:fldChar w:fldCharType="end"/>
        </w:r>
      </w:hyperlink>
    </w:p>
    <w:p w14:paraId="74B6F7C6" w14:textId="0EF789E1" w:rsidR="00D2168F" w:rsidRDefault="004B3E60">
      <w:pPr>
        <w:pStyle w:val="TOC2"/>
        <w:rPr>
          <w:rFonts w:asciiTheme="minorHAnsi" w:eastAsiaTheme="minorEastAsia" w:hAnsiTheme="minorHAnsi" w:cstheme="minorBidi"/>
          <w:noProof/>
          <w:sz w:val="22"/>
        </w:rPr>
      </w:pPr>
      <w:hyperlink w:anchor="_Toc92192701" w:history="1">
        <w:r w:rsidR="00D2168F" w:rsidRPr="00D34C4B">
          <w:rPr>
            <w:rStyle w:val="Hyperlink"/>
            <w:noProof/>
          </w:rPr>
          <w:t>4.9 Annotation and aggregation of with DIAMOND</w:t>
        </w:r>
        <w:r w:rsidR="00D2168F">
          <w:rPr>
            <w:noProof/>
            <w:webHidden/>
          </w:rPr>
          <w:tab/>
        </w:r>
        <w:r w:rsidR="00D2168F">
          <w:rPr>
            <w:noProof/>
            <w:webHidden/>
          </w:rPr>
          <w:fldChar w:fldCharType="begin"/>
        </w:r>
        <w:r w:rsidR="00D2168F">
          <w:rPr>
            <w:noProof/>
            <w:webHidden/>
          </w:rPr>
          <w:instrText xml:space="preserve"> PAGEREF _Toc92192701 \h </w:instrText>
        </w:r>
        <w:r w:rsidR="00D2168F">
          <w:rPr>
            <w:noProof/>
            <w:webHidden/>
          </w:rPr>
        </w:r>
        <w:r w:rsidR="00D2168F">
          <w:rPr>
            <w:noProof/>
            <w:webHidden/>
          </w:rPr>
          <w:fldChar w:fldCharType="separate"/>
        </w:r>
        <w:r w:rsidR="00D2168F">
          <w:rPr>
            <w:noProof/>
            <w:webHidden/>
          </w:rPr>
          <w:t>53</w:t>
        </w:r>
        <w:r w:rsidR="00D2168F">
          <w:rPr>
            <w:noProof/>
            <w:webHidden/>
          </w:rPr>
          <w:fldChar w:fldCharType="end"/>
        </w:r>
      </w:hyperlink>
    </w:p>
    <w:p w14:paraId="2A4C64D0" w14:textId="328A76DB" w:rsidR="00D2168F" w:rsidRDefault="004B3E60">
      <w:pPr>
        <w:pStyle w:val="TOC2"/>
        <w:rPr>
          <w:rFonts w:asciiTheme="minorHAnsi" w:eastAsiaTheme="minorEastAsia" w:hAnsiTheme="minorHAnsi" w:cstheme="minorBidi"/>
          <w:noProof/>
          <w:sz w:val="22"/>
        </w:rPr>
      </w:pPr>
      <w:hyperlink w:anchor="_Toc92192702" w:history="1">
        <w:r w:rsidR="00D2168F" w:rsidRPr="00D34C4B">
          <w:rPr>
            <w:rStyle w:val="Hyperlink"/>
            <w:noProof/>
          </w:rPr>
          <w:t>4.10 Statistical analysis and visualization</w:t>
        </w:r>
        <w:r w:rsidR="00D2168F">
          <w:rPr>
            <w:noProof/>
            <w:webHidden/>
          </w:rPr>
          <w:tab/>
        </w:r>
        <w:r w:rsidR="00D2168F">
          <w:rPr>
            <w:noProof/>
            <w:webHidden/>
          </w:rPr>
          <w:fldChar w:fldCharType="begin"/>
        </w:r>
        <w:r w:rsidR="00D2168F">
          <w:rPr>
            <w:noProof/>
            <w:webHidden/>
          </w:rPr>
          <w:instrText xml:space="preserve"> PAGEREF _Toc92192702 \h </w:instrText>
        </w:r>
        <w:r w:rsidR="00D2168F">
          <w:rPr>
            <w:noProof/>
            <w:webHidden/>
          </w:rPr>
        </w:r>
        <w:r w:rsidR="00D2168F">
          <w:rPr>
            <w:noProof/>
            <w:webHidden/>
          </w:rPr>
          <w:fldChar w:fldCharType="separate"/>
        </w:r>
        <w:r w:rsidR="00D2168F">
          <w:rPr>
            <w:noProof/>
            <w:webHidden/>
          </w:rPr>
          <w:t>58</w:t>
        </w:r>
        <w:r w:rsidR="00D2168F">
          <w:rPr>
            <w:noProof/>
            <w:webHidden/>
          </w:rPr>
          <w:fldChar w:fldCharType="end"/>
        </w:r>
      </w:hyperlink>
    </w:p>
    <w:p w14:paraId="4FC4501C" w14:textId="0479A9C4" w:rsidR="00D2168F" w:rsidRDefault="004B3E60">
      <w:pPr>
        <w:pStyle w:val="TOC3"/>
        <w:tabs>
          <w:tab w:val="right" w:leader="dot" w:pos="9350"/>
        </w:tabs>
        <w:rPr>
          <w:rFonts w:asciiTheme="minorHAnsi" w:eastAsiaTheme="minorEastAsia" w:hAnsiTheme="minorHAnsi" w:cstheme="minorBidi"/>
          <w:noProof/>
          <w:sz w:val="22"/>
        </w:rPr>
      </w:pPr>
      <w:hyperlink w:anchor="_Toc92192703" w:history="1">
        <w:r w:rsidR="00D2168F" w:rsidRPr="00D34C4B">
          <w:rPr>
            <w:rStyle w:val="Hyperlink"/>
            <w:noProof/>
          </w:rPr>
          <w:t>4.10.1 Relative activity of microorganisms in the metatranscriptomes</w:t>
        </w:r>
        <w:r w:rsidR="00D2168F">
          <w:rPr>
            <w:noProof/>
            <w:webHidden/>
          </w:rPr>
          <w:tab/>
        </w:r>
        <w:r w:rsidR="00D2168F">
          <w:rPr>
            <w:noProof/>
            <w:webHidden/>
          </w:rPr>
          <w:fldChar w:fldCharType="begin"/>
        </w:r>
        <w:r w:rsidR="00D2168F">
          <w:rPr>
            <w:noProof/>
            <w:webHidden/>
          </w:rPr>
          <w:instrText xml:space="preserve"> PAGEREF _Toc92192703 \h </w:instrText>
        </w:r>
        <w:r w:rsidR="00D2168F">
          <w:rPr>
            <w:noProof/>
            <w:webHidden/>
          </w:rPr>
        </w:r>
        <w:r w:rsidR="00D2168F">
          <w:rPr>
            <w:noProof/>
            <w:webHidden/>
          </w:rPr>
          <w:fldChar w:fldCharType="separate"/>
        </w:r>
        <w:r w:rsidR="00D2168F">
          <w:rPr>
            <w:noProof/>
            <w:webHidden/>
          </w:rPr>
          <w:t>58</w:t>
        </w:r>
        <w:r w:rsidR="00D2168F">
          <w:rPr>
            <w:noProof/>
            <w:webHidden/>
          </w:rPr>
          <w:fldChar w:fldCharType="end"/>
        </w:r>
      </w:hyperlink>
    </w:p>
    <w:p w14:paraId="39422620" w14:textId="001EE1DB" w:rsidR="00D2168F" w:rsidRDefault="004B3E60">
      <w:pPr>
        <w:pStyle w:val="TOC3"/>
        <w:tabs>
          <w:tab w:val="right" w:leader="dot" w:pos="9350"/>
        </w:tabs>
        <w:rPr>
          <w:rFonts w:asciiTheme="minorHAnsi" w:eastAsiaTheme="minorEastAsia" w:hAnsiTheme="minorHAnsi" w:cstheme="minorBidi"/>
          <w:noProof/>
          <w:sz w:val="22"/>
        </w:rPr>
      </w:pPr>
      <w:hyperlink w:anchor="_Toc92192704" w:history="1">
        <w:r w:rsidR="00D2168F" w:rsidRPr="00D34C4B">
          <w:rPr>
            <w:rStyle w:val="Hyperlink"/>
            <w:noProof/>
          </w:rPr>
          <w:t>4.10.2 Taxonomic validation of metatranscriptome sequences using 16S rRNA reads</w:t>
        </w:r>
        <w:r w:rsidR="00D2168F">
          <w:rPr>
            <w:noProof/>
            <w:webHidden/>
          </w:rPr>
          <w:tab/>
        </w:r>
        <w:r w:rsidR="00D2168F">
          <w:rPr>
            <w:noProof/>
            <w:webHidden/>
          </w:rPr>
          <w:fldChar w:fldCharType="begin"/>
        </w:r>
        <w:r w:rsidR="00D2168F">
          <w:rPr>
            <w:noProof/>
            <w:webHidden/>
          </w:rPr>
          <w:instrText xml:space="preserve"> PAGEREF _Toc92192704 \h </w:instrText>
        </w:r>
        <w:r w:rsidR="00D2168F">
          <w:rPr>
            <w:noProof/>
            <w:webHidden/>
          </w:rPr>
        </w:r>
        <w:r w:rsidR="00D2168F">
          <w:rPr>
            <w:noProof/>
            <w:webHidden/>
          </w:rPr>
          <w:fldChar w:fldCharType="separate"/>
        </w:r>
        <w:r w:rsidR="00D2168F">
          <w:rPr>
            <w:noProof/>
            <w:webHidden/>
          </w:rPr>
          <w:t>60</w:t>
        </w:r>
        <w:r w:rsidR="00D2168F">
          <w:rPr>
            <w:noProof/>
            <w:webHidden/>
          </w:rPr>
          <w:fldChar w:fldCharType="end"/>
        </w:r>
      </w:hyperlink>
    </w:p>
    <w:p w14:paraId="39BD7F4E" w14:textId="4CAFF4CF" w:rsidR="00D2168F" w:rsidRDefault="004B3E60">
      <w:pPr>
        <w:pStyle w:val="TOC3"/>
        <w:tabs>
          <w:tab w:val="right" w:leader="dot" w:pos="9350"/>
        </w:tabs>
        <w:rPr>
          <w:rFonts w:asciiTheme="minorHAnsi" w:eastAsiaTheme="minorEastAsia" w:hAnsiTheme="minorHAnsi" w:cstheme="minorBidi"/>
          <w:noProof/>
          <w:sz w:val="22"/>
        </w:rPr>
      </w:pPr>
      <w:hyperlink w:anchor="_Toc92192705" w:history="1">
        <w:r w:rsidR="00D2168F" w:rsidRPr="00D34C4B">
          <w:rPr>
            <w:rStyle w:val="Hyperlink"/>
            <w:noProof/>
          </w:rPr>
          <w:t>4.10.3 Metatranscriptome diversity statistics</w:t>
        </w:r>
        <w:r w:rsidR="00D2168F">
          <w:rPr>
            <w:noProof/>
            <w:webHidden/>
          </w:rPr>
          <w:tab/>
        </w:r>
        <w:r w:rsidR="00D2168F">
          <w:rPr>
            <w:noProof/>
            <w:webHidden/>
          </w:rPr>
          <w:fldChar w:fldCharType="begin"/>
        </w:r>
        <w:r w:rsidR="00D2168F">
          <w:rPr>
            <w:noProof/>
            <w:webHidden/>
          </w:rPr>
          <w:instrText xml:space="preserve"> PAGEREF _Toc92192705 \h </w:instrText>
        </w:r>
        <w:r w:rsidR="00D2168F">
          <w:rPr>
            <w:noProof/>
            <w:webHidden/>
          </w:rPr>
        </w:r>
        <w:r w:rsidR="00D2168F">
          <w:rPr>
            <w:noProof/>
            <w:webHidden/>
          </w:rPr>
          <w:fldChar w:fldCharType="separate"/>
        </w:r>
        <w:r w:rsidR="00D2168F">
          <w:rPr>
            <w:noProof/>
            <w:webHidden/>
          </w:rPr>
          <w:t>62</w:t>
        </w:r>
        <w:r w:rsidR="00D2168F">
          <w:rPr>
            <w:noProof/>
            <w:webHidden/>
          </w:rPr>
          <w:fldChar w:fldCharType="end"/>
        </w:r>
      </w:hyperlink>
    </w:p>
    <w:p w14:paraId="35C99978" w14:textId="5B89B211" w:rsidR="00D2168F" w:rsidRDefault="004B3E60">
      <w:pPr>
        <w:pStyle w:val="TOC3"/>
        <w:tabs>
          <w:tab w:val="right" w:leader="dot" w:pos="9350"/>
        </w:tabs>
        <w:rPr>
          <w:rFonts w:asciiTheme="minorHAnsi" w:eastAsiaTheme="minorEastAsia" w:hAnsiTheme="minorHAnsi" w:cstheme="minorBidi"/>
          <w:noProof/>
          <w:sz w:val="22"/>
        </w:rPr>
      </w:pPr>
      <w:hyperlink w:anchor="_Toc92192706" w:history="1">
        <w:r w:rsidR="00D2168F" w:rsidRPr="00D34C4B">
          <w:rPr>
            <w:rStyle w:val="Hyperlink"/>
            <w:noProof/>
          </w:rPr>
          <w:t>4.10.4 DESeq2 organism heatmap</w:t>
        </w:r>
        <w:r w:rsidR="00D2168F">
          <w:rPr>
            <w:noProof/>
            <w:webHidden/>
          </w:rPr>
          <w:tab/>
        </w:r>
        <w:r w:rsidR="00D2168F">
          <w:rPr>
            <w:noProof/>
            <w:webHidden/>
          </w:rPr>
          <w:fldChar w:fldCharType="begin"/>
        </w:r>
        <w:r w:rsidR="00D2168F">
          <w:rPr>
            <w:noProof/>
            <w:webHidden/>
          </w:rPr>
          <w:instrText xml:space="preserve"> PAGEREF _Toc92192706 \h </w:instrText>
        </w:r>
        <w:r w:rsidR="00D2168F">
          <w:rPr>
            <w:noProof/>
            <w:webHidden/>
          </w:rPr>
        </w:r>
        <w:r w:rsidR="00D2168F">
          <w:rPr>
            <w:noProof/>
            <w:webHidden/>
          </w:rPr>
          <w:fldChar w:fldCharType="separate"/>
        </w:r>
        <w:r w:rsidR="00D2168F">
          <w:rPr>
            <w:noProof/>
            <w:webHidden/>
          </w:rPr>
          <w:t>63</w:t>
        </w:r>
        <w:r w:rsidR="00D2168F">
          <w:rPr>
            <w:noProof/>
            <w:webHidden/>
          </w:rPr>
          <w:fldChar w:fldCharType="end"/>
        </w:r>
      </w:hyperlink>
    </w:p>
    <w:p w14:paraId="12116B09" w14:textId="4E123B48" w:rsidR="00D2168F" w:rsidRDefault="004B3E60">
      <w:pPr>
        <w:pStyle w:val="TOC3"/>
        <w:tabs>
          <w:tab w:val="right" w:leader="dot" w:pos="9350"/>
        </w:tabs>
        <w:rPr>
          <w:rFonts w:asciiTheme="minorHAnsi" w:eastAsiaTheme="minorEastAsia" w:hAnsiTheme="minorHAnsi" w:cstheme="minorBidi"/>
          <w:noProof/>
          <w:sz w:val="22"/>
        </w:rPr>
      </w:pPr>
      <w:hyperlink w:anchor="_Toc92192707" w:history="1">
        <w:r w:rsidR="00D2168F" w:rsidRPr="00D34C4B">
          <w:rPr>
            <w:rStyle w:val="Hyperlink"/>
            <w:noProof/>
          </w:rPr>
          <w:t>4.10.5 Organism PCA plot</w:t>
        </w:r>
        <w:r w:rsidR="00D2168F">
          <w:rPr>
            <w:noProof/>
            <w:webHidden/>
          </w:rPr>
          <w:tab/>
        </w:r>
        <w:r w:rsidR="00D2168F">
          <w:rPr>
            <w:noProof/>
            <w:webHidden/>
          </w:rPr>
          <w:fldChar w:fldCharType="begin"/>
        </w:r>
        <w:r w:rsidR="00D2168F">
          <w:rPr>
            <w:noProof/>
            <w:webHidden/>
          </w:rPr>
          <w:instrText xml:space="preserve"> PAGEREF _Toc92192707 \h </w:instrText>
        </w:r>
        <w:r w:rsidR="00D2168F">
          <w:rPr>
            <w:noProof/>
            <w:webHidden/>
          </w:rPr>
        </w:r>
        <w:r w:rsidR="00D2168F">
          <w:rPr>
            <w:noProof/>
            <w:webHidden/>
          </w:rPr>
          <w:fldChar w:fldCharType="separate"/>
        </w:r>
        <w:r w:rsidR="00D2168F">
          <w:rPr>
            <w:noProof/>
            <w:webHidden/>
          </w:rPr>
          <w:t>64</w:t>
        </w:r>
        <w:r w:rsidR="00D2168F">
          <w:rPr>
            <w:noProof/>
            <w:webHidden/>
          </w:rPr>
          <w:fldChar w:fldCharType="end"/>
        </w:r>
      </w:hyperlink>
    </w:p>
    <w:p w14:paraId="4143F4F6" w14:textId="48AACED8" w:rsidR="00D2168F" w:rsidRDefault="004B3E60">
      <w:pPr>
        <w:pStyle w:val="TOC3"/>
        <w:tabs>
          <w:tab w:val="right" w:leader="dot" w:pos="9350"/>
        </w:tabs>
        <w:rPr>
          <w:rFonts w:asciiTheme="minorHAnsi" w:eastAsiaTheme="minorEastAsia" w:hAnsiTheme="minorHAnsi" w:cstheme="minorBidi"/>
          <w:noProof/>
          <w:sz w:val="22"/>
        </w:rPr>
      </w:pPr>
      <w:hyperlink w:anchor="_Toc92192708" w:history="1">
        <w:r w:rsidR="00D2168F" w:rsidRPr="00D34C4B">
          <w:rPr>
            <w:rStyle w:val="Hyperlink"/>
            <w:noProof/>
          </w:rPr>
          <w:t>4.10.7 Relative functional activity in the metatranscriptomes</w:t>
        </w:r>
        <w:r w:rsidR="00D2168F">
          <w:rPr>
            <w:noProof/>
            <w:webHidden/>
          </w:rPr>
          <w:tab/>
        </w:r>
        <w:r w:rsidR="00D2168F">
          <w:rPr>
            <w:noProof/>
            <w:webHidden/>
          </w:rPr>
          <w:fldChar w:fldCharType="begin"/>
        </w:r>
        <w:r w:rsidR="00D2168F">
          <w:rPr>
            <w:noProof/>
            <w:webHidden/>
          </w:rPr>
          <w:instrText xml:space="preserve"> PAGEREF _Toc92192708 \h </w:instrText>
        </w:r>
        <w:r w:rsidR="00D2168F">
          <w:rPr>
            <w:noProof/>
            <w:webHidden/>
          </w:rPr>
        </w:r>
        <w:r w:rsidR="00D2168F">
          <w:rPr>
            <w:noProof/>
            <w:webHidden/>
          </w:rPr>
          <w:fldChar w:fldCharType="separate"/>
        </w:r>
        <w:r w:rsidR="00D2168F">
          <w:rPr>
            <w:noProof/>
            <w:webHidden/>
          </w:rPr>
          <w:t>67</w:t>
        </w:r>
        <w:r w:rsidR="00D2168F">
          <w:rPr>
            <w:noProof/>
            <w:webHidden/>
          </w:rPr>
          <w:fldChar w:fldCharType="end"/>
        </w:r>
      </w:hyperlink>
    </w:p>
    <w:p w14:paraId="67196026" w14:textId="3659371F" w:rsidR="00D2168F" w:rsidRDefault="004B3E60">
      <w:pPr>
        <w:pStyle w:val="TOC3"/>
        <w:tabs>
          <w:tab w:val="right" w:leader="dot" w:pos="9350"/>
        </w:tabs>
        <w:rPr>
          <w:rFonts w:asciiTheme="minorHAnsi" w:eastAsiaTheme="minorEastAsia" w:hAnsiTheme="minorHAnsi" w:cstheme="minorBidi"/>
          <w:noProof/>
          <w:sz w:val="22"/>
        </w:rPr>
      </w:pPr>
      <w:hyperlink w:anchor="_Toc92192709" w:history="1">
        <w:r w:rsidR="00D2168F" w:rsidRPr="00D34C4B">
          <w:rPr>
            <w:rStyle w:val="Hyperlink"/>
            <w:noProof/>
          </w:rPr>
          <w:t>4.10.8 DESeq2 function heatmap</w:t>
        </w:r>
        <w:r w:rsidR="00D2168F">
          <w:rPr>
            <w:noProof/>
            <w:webHidden/>
          </w:rPr>
          <w:tab/>
        </w:r>
        <w:r w:rsidR="00D2168F">
          <w:rPr>
            <w:noProof/>
            <w:webHidden/>
          </w:rPr>
          <w:fldChar w:fldCharType="begin"/>
        </w:r>
        <w:r w:rsidR="00D2168F">
          <w:rPr>
            <w:noProof/>
            <w:webHidden/>
          </w:rPr>
          <w:instrText xml:space="preserve"> PAGEREF _Toc92192709 \h </w:instrText>
        </w:r>
        <w:r w:rsidR="00D2168F">
          <w:rPr>
            <w:noProof/>
            <w:webHidden/>
          </w:rPr>
        </w:r>
        <w:r w:rsidR="00D2168F">
          <w:rPr>
            <w:noProof/>
            <w:webHidden/>
          </w:rPr>
          <w:fldChar w:fldCharType="separate"/>
        </w:r>
        <w:r w:rsidR="00D2168F">
          <w:rPr>
            <w:noProof/>
            <w:webHidden/>
          </w:rPr>
          <w:t>69</w:t>
        </w:r>
        <w:r w:rsidR="00D2168F">
          <w:rPr>
            <w:noProof/>
            <w:webHidden/>
          </w:rPr>
          <w:fldChar w:fldCharType="end"/>
        </w:r>
      </w:hyperlink>
    </w:p>
    <w:p w14:paraId="538A8964" w14:textId="648EE616" w:rsidR="00D2168F" w:rsidRDefault="004B3E60">
      <w:pPr>
        <w:pStyle w:val="TOC3"/>
        <w:tabs>
          <w:tab w:val="right" w:leader="dot" w:pos="9350"/>
        </w:tabs>
        <w:rPr>
          <w:rFonts w:asciiTheme="minorHAnsi" w:eastAsiaTheme="minorEastAsia" w:hAnsiTheme="minorHAnsi" w:cstheme="minorBidi"/>
          <w:noProof/>
          <w:sz w:val="22"/>
        </w:rPr>
      </w:pPr>
      <w:hyperlink w:anchor="_Toc92192710" w:history="1">
        <w:r w:rsidR="00D2168F" w:rsidRPr="00D34C4B">
          <w:rPr>
            <w:rStyle w:val="Hyperlink"/>
            <w:noProof/>
          </w:rPr>
          <w:t>4.10.9 CAZymes annotation with dbCAN2 Hotpep module</w:t>
        </w:r>
        <w:r w:rsidR="00D2168F">
          <w:rPr>
            <w:noProof/>
            <w:webHidden/>
          </w:rPr>
          <w:tab/>
        </w:r>
        <w:r w:rsidR="00D2168F">
          <w:rPr>
            <w:noProof/>
            <w:webHidden/>
          </w:rPr>
          <w:fldChar w:fldCharType="begin"/>
        </w:r>
        <w:r w:rsidR="00D2168F">
          <w:rPr>
            <w:noProof/>
            <w:webHidden/>
          </w:rPr>
          <w:instrText xml:space="preserve"> PAGEREF _Toc92192710 \h </w:instrText>
        </w:r>
        <w:r w:rsidR="00D2168F">
          <w:rPr>
            <w:noProof/>
            <w:webHidden/>
          </w:rPr>
        </w:r>
        <w:r w:rsidR="00D2168F">
          <w:rPr>
            <w:noProof/>
            <w:webHidden/>
          </w:rPr>
          <w:fldChar w:fldCharType="separate"/>
        </w:r>
        <w:r w:rsidR="00D2168F">
          <w:rPr>
            <w:noProof/>
            <w:webHidden/>
          </w:rPr>
          <w:t>70</w:t>
        </w:r>
        <w:r w:rsidR="00D2168F">
          <w:rPr>
            <w:noProof/>
            <w:webHidden/>
          </w:rPr>
          <w:fldChar w:fldCharType="end"/>
        </w:r>
      </w:hyperlink>
    </w:p>
    <w:p w14:paraId="04C59746" w14:textId="38AFAA09" w:rsidR="00D2168F" w:rsidRDefault="004B3E60">
      <w:pPr>
        <w:pStyle w:val="TOC3"/>
        <w:tabs>
          <w:tab w:val="right" w:leader="dot" w:pos="9350"/>
        </w:tabs>
        <w:rPr>
          <w:rFonts w:asciiTheme="minorHAnsi" w:eastAsiaTheme="minorEastAsia" w:hAnsiTheme="minorHAnsi" w:cstheme="minorBidi"/>
          <w:noProof/>
          <w:sz w:val="22"/>
        </w:rPr>
      </w:pPr>
      <w:hyperlink w:anchor="_Toc92192711" w:history="1">
        <w:r w:rsidR="00D2168F" w:rsidRPr="00D34C4B">
          <w:rPr>
            <w:rStyle w:val="Hyperlink"/>
            <w:noProof/>
          </w:rPr>
          <w:t>4.10.10 CAZy family GH43 subfamily 16 (GH43_16) from the BSG sample</w:t>
        </w:r>
        <w:r w:rsidR="00D2168F">
          <w:rPr>
            <w:noProof/>
            <w:webHidden/>
          </w:rPr>
          <w:tab/>
        </w:r>
        <w:r w:rsidR="00D2168F">
          <w:rPr>
            <w:noProof/>
            <w:webHidden/>
          </w:rPr>
          <w:fldChar w:fldCharType="begin"/>
        </w:r>
        <w:r w:rsidR="00D2168F">
          <w:rPr>
            <w:noProof/>
            <w:webHidden/>
          </w:rPr>
          <w:instrText xml:space="preserve"> PAGEREF _Toc92192711 \h </w:instrText>
        </w:r>
        <w:r w:rsidR="00D2168F">
          <w:rPr>
            <w:noProof/>
            <w:webHidden/>
          </w:rPr>
        </w:r>
        <w:r w:rsidR="00D2168F">
          <w:rPr>
            <w:noProof/>
            <w:webHidden/>
          </w:rPr>
          <w:fldChar w:fldCharType="separate"/>
        </w:r>
        <w:r w:rsidR="00D2168F">
          <w:rPr>
            <w:noProof/>
            <w:webHidden/>
          </w:rPr>
          <w:t>72</w:t>
        </w:r>
        <w:r w:rsidR="00D2168F">
          <w:rPr>
            <w:noProof/>
            <w:webHidden/>
          </w:rPr>
          <w:fldChar w:fldCharType="end"/>
        </w:r>
      </w:hyperlink>
    </w:p>
    <w:p w14:paraId="2B491905" w14:textId="40CAD1FE" w:rsidR="00D2168F" w:rsidRDefault="004B3E60">
      <w:pPr>
        <w:pStyle w:val="TOC3"/>
        <w:tabs>
          <w:tab w:val="right" w:leader="dot" w:pos="9350"/>
        </w:tabs>
        <w:rPr>
          <w:rFonts w:asciiTheme="minorHAnsi" w:eastAsiaTheme="minorEastAsia" w:hAnsiTheme="minorHAnsi" w:cstheme="minorBidi"/>
          <w:noProof/>
          <w:sz w:val="22"/>
        </w:rPr>
      </w:pPr>
      <w:hyperlink w:anchor="_Toc92192712" w:history="1">
        <w:r w:rsidR="00D2168F" w:rsidRPr="00D34C4B">
          <w:rPr>
            <w:rStyle w:val="Hyperlink"/>
            <w:noProof/>
          </w:rPr>
          <w:t>4.10.11 CAZy family GH51 subfamily 2 (GH51_2) from the WH sample</w:t>
        </w:r>
        <w:r w:rsidR="00D2168F">
          <w:rPr>
            <w:noProof/>
            <w:webHidden/>
          </w:rPr>
          <w:tab/>
        </w:r>
        <w:r w:rsidR="00D2168F">
          <w:rPr>
            <w:noProof/>
            <w:webHidden/>
          </w:rPr>
          <w:fldChar w:fldCharType="begin"/>
        </w:r>
        <w:r w:rsidR="00D2168F">
          <w:rPr>
            <w:noProof/>
            <w:webHidden/>
          </w:rPr>
          <w:instrText xml:space="preserve"> PAGEREF _Toc92192712 \h </w:instrText>
        </w:r>
        <w:r w:rsidR="00D2168F">
          <w:rPr>
            <w:noProof/>
            <w:webHidden/>
          </w:rPr>
        </w:r>
        <w:r w:rsidR="00D2168F">
          <w:rPr>
            <w:noProof/>
            <w:webHidden/>
          </w:rPr>
          <w:fldChar w:fldCharType="separate"/>
        </w:r>
        <w:r w:rsidR="00D2168F">
          <w:rPr>
            <w:noProof/>
            <w:webHidden/>
          </w:rPr>
          <w:t>73</w:t>
        </w:r>
        <w:r w:rsidR="00D2168F">
          <w:rPr>
            <w:noProof/>
            <w:webHidden/>
          </w:rPr>
          <w:fldChar w:fldCharType="end"/>
        </w:r>
      </w:hyperlink>
    </w:p>
    <w:p w14:paraId="2E519E53" w14:textId="192FCD78" w:rsidR="00D2168F" w:rsidRDefault="004B3E60">
      <w:pPr>
        <w:pStyle w:val="TOC3"/>
        <w:tabs>
          <w:tab w:val="right" w:leader="dot" w:pos="9350"/>
        </w:tabs>
        <w:rPr>
          <w:rFonts w:asciiTheme="minorHAnsi" w:eastAsiaTheme="minorEastAsia" w:hAnsiTheme="minorHAnsi" w:cstheme="minorBidi"/>
          <w:noProof/>
          <w:sz w:val="22"/>
        </w:rPr>
      </w:pPr>
      <w:hyperlink w:anchor="_Toc92192713" w:history="1">
        <w:r w:rsidR="00D2168F" w:rsidRPr="00D34C4B">
          <w:rPr>
            <w:rStyle w:val="Hyperlink"/>
            <w:noProof/>
          </w:rPr>
          <w:t>4.10.12 Screening for polysaccharide utilization loci (PULs)</w:t>
        </w:r>
        <w:r w:rsidR="00D2168F">
          <w:rPr>
            <w:noProof/>
            <w:webHidden/>
          </w:rPr>
          <w:tab/>
        </w:r>
        <w:r w:rsidR="00D2168F">
          <w:rPr>
            <w:noProof/>
            <w:webHidden/>
          </w:rPr>
          <w:fldChar w:fldCharType="begin"/>
        </w:r>
        <w:r w:rsidR="00D2168F">
          <w:rPr>
            <w:noProof/>
            <w:webHidden/>
          </w:rPr>
          <w:instrText xml:space="preserve"> PAGEREF _Toc92192713 \h </w:instrText>
        </w:r>
        <w:r w:rsidR="00D2168F">
          <w:rPr>
            <w:noProof/>
            <w:webHidden/>
          </w:rPr>
        </w:r>
        <w:r w:rsidR="00D2168F">
          <w:rPr>
            <w:noProof/>
            <w:webHidden/>
          </w:rPr>
          <w:fldChar w:fldCharType="separate"/>
        </w:r>
        <w:r w:rsidR="00D2168F">
          <w:rPr>
            <w:noProof/>
            <w:webHidden/>
          </w:rPr>
          <w:t>75</w:t>
        </w:r>
        <w:r w:rsidR="00D2168F">
          <w:rPr>
            <w:noProof/>
            <w:webHidden/>
          </w:rPr>
          <w:fldChar w:fldCharType="end"/>
        </w:r>
      </w:hyperlink>
    </w:p>
    <w:p w14:paraId="0C3390E6" w14:textId="0790BD89" w:rsidR="00D2168F" w:rsidRDefault="004B3E60">
      <w:pPr>
        <w:pStyle w:val="TOC1"/>
        <w:rPr>
          <w:rFonts w:asciiTheme="minorHAnsi" w:eastAsiaTheme="minorEastAsia" w:hAnsiTheme="minorHAnsi" w:cstheme="minorBidi"/>
          <w:noProof/>
          <w:sz w:val="22"/>
        </w:rPr>
      </w:pPr>
      <w:hyperlink w:anchor="_Toc92192714" w:history="1">
        <w:r w:rsidR="00D2168F" w:rsidRPr="00D34C4B">
          <w:rPr>
            <w:rStyle w:val="Hyperlink"/>
            <w:noProof/>
          </w:rPr>
          <w:t>5.0 CHAPTER 5: DISCUSSION</w:t>
        </w:r>
        <w:r w:rsidR="00D2168F">
          <w:rPr>
            <w:noProof/>
            <w:webHidden/>
          </w:rPr>
          <w:tab/>
        </w:r>
        <w:r w:rsidR="00D2168F">
          <w:rPr>
            <w:noProof/>
            <w:webHidden/>
          </w:rPr>
          <w:fldChar w:fldCharType="begin"/>
        </w:r>
        <w:r w:rsidR="00D2168F">
          <w:rPr>
            <w:noProof/>
            <w:webHidden/>
          </w:rPr>
          <w:instrText xml:space="preserve"> PAGEREF _Toc92192714 \h </w:instrText>
        </w:r>
        <w:r w:rsidR="00D2168F">
          <w:rPr>
            <w:noProof/>
            <w:webHidden/>
          </w:rPr>
        </w:r>
        <w:r w:rsidR="00D2168F">
          <w:rPr>
            <w:noProof/>
            <w:webHidden/>
          </w:rPr>
          <w:fldChar w:fldCharType="separate"/>
        </w:r>
        <w:r w:rsidR="00D2168F">
          <w:rPr>
            <w:noProof/>
            <w:webHidden/>
          </w:rPr>
          <w:t>80</w:t>
        </w:r>
        <w:r w:rsidR="00D2168F">
          <w:rPr>
            <w:noProof/>
            <w:webHidden/>
          </w:rPr>
          <w:fldChar w:fldCharType="end"/>
        </w:r>
      </w:hyperlink>
    </w:p>
    <w:p w14:paraId="314A8A9E" w14:textId="4D088210" w:rsidR="00D2168F" w:rsidRDefault="004B3E60">
      <w:pPr>
        <w:pStyle w:val="TOC1"/>
        <w:rPr>
          <w:rFonts w:asciiTheme="minorHAnsi" w:eastAsiaTheme="minorEastAsia" w:hAnsiTheme="minorHAnsi" w:cstheme="minorBidi"/>
          <w:noProof/>
          <w:sz w:val="22"/>
        </w:rPr>
      </w:pPr>
      <w:hyperlink w:anchor="_Toc92192715" w:history="1">
        <w:r w:rsidR="00D2168F" w:rsidRPr="00D34C4B">
          <w:rPr>
            <w:rStyle w:val="Hyperlink"/>
            <w:noProof/>
          </w:rPr>
          <w:t>6.0 CHAPTER SIX: CONCLUSION AND RECOMMENDATIONS</w:t>
        </w:r>
        <w:r w:rsidR="00D2168F">
          <w:rPr>
            <w:noProof/>
            <w:webHidden/>
          </w:rPr>
          <w:tab/>
        </w:r>
        <w:r w:rsidR="00D2168F">
          <w:rPr>
            <w:noProof/>
            <w:webHidden/>
          </w:rPr>
          <w:fldChar w:fldCharType="begin"/>
        </w:r>
        <w:r w:rsidR="00D2168F">
          <w:rPr>
            <w:noProof/>
            <w:webHidden/>
          </w:rPr>
          <w:instrText xml:space="preserve"> PAGEREF _Toc92192715 \h </w:instrText>
        </w:r>
        <w:r w:rsidR="00D2168F">
          <w:rPr>
            <w:noProof/>
            <w:webHidden/>
          </w:rPr>
        </w:r>
        <w:r w:rsidR="00D2168F">
          <w:rPr>
            <w:noProof/>
            <w:webHidden/>
          </w:rPr>
          <w:fldChar w:fldCharType="separate"/>
        </w:r>
        <w:r w:rsidR="00D2168F">
          <w:rPr>
            <w:noProof/>
            <w:webHidden/>
          </w:rPr>
          <w:t>86</w:t>
        </w:r>
        <w:r w:rsidR="00D2168F">
          <w:rPr>
            <w:noProof/>
            <w:webHidden/>
          </w:rPr>
          <w:fldChar w:fldCharType="end"/>
        </w:r>
      </w:hyperlink>
    </w:p>
    <w:p w14:paraId="13B498AE" w14:textId="36CEFAA9" w:rsidR="00D2168F" w:rsidRDefault="004B3E60">
      <w:pPr>
        <w:pStyle w:val="TOC2"/>
        <w:rPr>
          <w:rFonts w:asciiTheme="minorHAnsi" w:eastAsiaTheme="minorEastAsia" w:hAnsiTheme="minorHAnsi" w:cstheme="minorBidi"/>
          <w:noProof/>
          <w:sz w:val="22"/>
        </w:rPr>
      </w:pPr>
      <w:hyperlink w:anchor="_Toc92192716" w:history="1">
        <w:r w:rsidR="00D2168F" w:rsidRPr="00D34C4B">
          <w:rPr>
            <w:rStyle w:val="Hyperlink"/>
            <w:noProof/>
          </w:rPr>
          <w:t>6.1 Conclusion</w:t>
        </w:r>
        <w:r w:rsidR="00D2168F">
          <w:rPr>
            <w:noProof/>
            <w:webHidden/>
          </w:rPr>
          <w:tab/>
        </w:r>
        <w:r w:rsidR="00D2168F">
          <w:rPr>
            <w:noProof/>
            <w:webHidden/>
          </w:rPr>
          <w:fldChar w:fldCharType="begin"/>
        </w:r>
        <w:r w:rsidR="00D2168F">
          <w:rPr>
            <w:noProof/>
            <w:webHidden/>
          </w:rPr>
          <w:instrText xml:space="preserve"> PAGEREF _Toc92192716 \h </w:instrText>
        </w:r>
        <w:r w:rsidR="00D2168F">
          <w:rPr>
            <w:noProof/>
            <w:webHidden/>
          </w:rPr>
        </w:r>
        <w:r w:rsidR="00D2168F">
          <w:rPr>
            <w:noProof/>
            <w:webHidden/>
          </w:rPr>
          <w:fldChar w:fldCharType="separate"/>
        </w:r>
        <w:r w:rsidR="00D2168F">
          <w:rPr>
            <w:noProof/>
            <w:webHidden/>
          </w:rPr>
          <w:t>86</w:t>
        </w:r>
        <w:r w:rsidR="00D2168F">
          <w:rPr>
            <w:noProof/>
            <w:webHidden/>
          </w:rPr>
          <w:fldChar w:fldCharType="end"/>
        </w:r>
      </w:hyperlink>
    </w:p>
    <w:p w14:paraId="1252176B" w14:textId="12156493" w:rsidR="00D2168F" w:rsidRDefault="004B3E60">
      <w:pPr>
        <w:pStyle w:val="TOC2"/>
        <w:rPr>
          <w:rFonts w:asciiTheme="minorHAnsi" w:eastAsiaTheme="minorEastAsia" w:hAnsiTheme="minorHAnsi" w:cstheme="minorBidi"/>
          <w:noProof/>
          <w:sz w:val="22"/>
        </w:rPr>
      </w:pPr>
      <w:hyperlink w:anchor="_Toc92192717" w:history="1">
        <w:r w:rsidR="00D2168F" w:rsidRPr="00D34C4B">
          <w:rPr>
            <w:rStyle w:val="Hyperlink"/>
            <w:noProof/>
          </w:rPr>
          <w:t>6.2 Recommendations</w:t>
        </w:r>
        <w:r w:rsidR="00D2168F">
          <w:rPr>
            <w:noProof/>
            <w:webHidden/>
          </w:rPr>
          <w:tab/>
        </w:r>
        <w:r w:rsidR="00D2168F">
          <w:rPr>
            <w:noProof/>
            <w:webHidden/>
          </w:rPr>
          <w:fldChar w:fldCharType="begin"/>
        </w:r>
        <w:r w:rsidR="00D2168F">
          <w:rPr>
            <w:noProof/>
            <w:webHidden/>
          </w:rPr>
          <w:instrText xml:space="preserve"> PAGEREF _Toc92192717 \h </w:instrText>
        </w:r>
        <w:r w:rsidR="00D2168F">
          <w:rPr>
            <w:noProof/>
            <w:webHidden/>
          </w:rPr>
        </w:r>
        <w:r w:rsidR="00D2168F">
          <w:rPr>
            <w:noProof/>
            <w:webHidden/>
          </w:rPr>
          <w:fldChar w:fldCharType="separate"/>
        </w:r>
        <w:r w:rsidR="00D2168F">
          <w:rPr>
            <w:noProof/>
            <w:webHidden/>
          </w:rPr>
          <w:t>87</w:t>
        </w:r>
        <w:r w:rsidR="00D2168F">
          <w:rPr>
            <w:noProof/>
            <w:webHidden/>
          </w:rPr>
          <w:fldChar w:fldCharType="end"/>
        </w:r>
      </w:hyperlink>
    </w:p>
    <w:p w14:paraId="72590CEE" w14:textId="4E27BB51" w:rsidR="00D2168F" w:rsidRDefault="004B3E60">
      <w:pPr>
        <w:pStyle w:val="TOC1"/>
        <w:rPr>
          <w:rFonts w:asciiTheme="minorHAnsi" w:eastAsiaTheme="minorEastAsia" w:hAnsiTheme="minorHAnsi" w:cstheme="minorBidi"/>
          <w:noProof/>
          <w:sz w:val="22"/>
        </w:rPr>
      </w:pPr>
      <w:hyperlink w:anchor="_Toc92192718" w:history="1">
        <w:r w:rsidR="00D2168F" w:rsidRPr="00D34C4B">
          <w:rPr>
            <w:rStyle w:val="Hyperlink"/>
            <w:noProof/>
          </w:rPr>
          <w:t>REFERENCES</w:t>
        </w:r>
        <w:r w:rsidR="00D2168F">
          <w:rPr>
            <w:noProof/>
            <w:webHidden/>
          </w:rPr>
          <w:tab/>
        </w:r>
        <w:r w:rsidR="00D2168F">
          <w:rPr>
            <w:noProof/>
            <w:webHidden/>
          </w:rPr>
          <w:fldChar w:fldCharType="begin"/>
        </w:r>
        <w:r w:rsidR="00D2168F">
          <w:rPr>
            <w:noProof/>
            <w:webHidden/>
          </w:rPr>
          <w:instrText xml:space="preserve"> PAGEREF _Toc92192718 \h </w:instrText>
        </w:r>
        <w:r w:rsidR="00D2168F">
          <w:rPr>
            <w:noProof/>
            <w:webHidden/>
          </w:rPr>
        </w:r>
        <w:r w:rsidR="00D2168F">
          <w:rPr>
            <w:noProof/>
            <w:webHidden/>
          </w:rPr>
          <w:fldChar w:fldCharType="separate"/>
        </w:r>
        <w:r w:rsidR="00D2168F">
          <w:rPr>
            <w:noProof/>
            <w:webHidden/>
          </w:rPr>
          <w:t>88</w:t>
        </w:r>
        <w:r w:rsidR="00D2168F">
          <w:rPr>
            <w:noProof/>
            <w:webHidden/>
          </w:rPr>
          <w:fldChar w:fldCharType="end"/>
        </w:r>
      </w:hyperlink>
    </w:p>
    <w:p w14:paraId="5D51F4FB" w14:textId="3111AF1D" w:rsidR="00D2168F" w:rsidRDefault="004B3E60">
      <w:pPr>
        <w:pStyle w:val="TOC1"/>
        <w:rPr>
          <w:rFonts w:asciiTheme="minorHAnsi" w:eastAsiaTheme="minorEastAsia" w:hAnsiTheme="minorHAnsi" w:cstheme="minorBidi"/>
          <w:noProof/>
          <w:sz w:val="22"/>
        </w:rPr>
      </w:pPr>
      <w:hyperlink w:anchor="_Toc92192719" w:history="1">
        <w:r w:rsidR="00D2168F" w:rsidRPr="00D34C4B">
          <w:rPr>
            <w:rStyle w:val="Hyperlink"/>
            <w:noProof/>
          </w:rPr>
          <w:t>APPENDICES</w:t>
        </w:r>
        <w:r w:rsidR="00D2168F">
          <w:rPr>
            <w:noProof/>
            <w:webHidden/>
          </w:rPr>
          <w:tab/>
        </w:r>
        <w:r w:rsidR="00D2168F">
          <w:rPr>
            <w:noProof/>
            <w:webHidden/>
          </w:rPr>
          <w:fldChar w:fldCharType="begin"/>
        </w:r>
        <w:r w:rsidR="00D2168F">
          <w:rPr>
            <w:noProof/>
            <w:webHidden/>
          </w:rPr>
          <w:instrText xml:space="preserve"> PAGEREF _Toc92192719 \h </w:instrText>
        </w:r>
        <w:r w:rsidR="00D2168F">
          <w:rPr>
            <w:noProof/>
            <w:webHidden/>
          </w:rPr>
        </w:r>
        <w:r w:rsidR="00D2168F">
          <w:rPr>
            <w:noProof/>
            <w:webHidden/>
          </w:rPr>
          <w:fldChar w:fldCharType="separate"/>
        </w:r>
        <w:r w:rsidR="00D2168F">
          <w:rPr>
            <w:noProof/>
            <w:webHidden/>
          </w:rPr>
          <w:t>104</w:t>
        </w:r>
        <w:r w:rsidR="00D2168F">
          <w:rPr>
            <w:noProof/>
            <w:webHidden/>
          </w:rPr>
          <w:fldChar w:fldCharType="end"/>
        </w:r>
      </w:hyperlink>
    </w:p>
    <w:p w14:paraId="2C301807" w14:textId="0746F16C" w:rsidR="00D2168F" w:rsidRDefault="004B3E60">
      <w:pPr>
        <w:pStyle w:val="TOC2"/>
        <w:rPr>
          <w:rFonts w:asciiTheme="minorHAnsi" w:eastAsiaTheme="minorEastAsia" w:hAnsiTheme="minorHAnsi" w:cstheme="minorBidi"/>
          <w:noProof/>
          <w:sz w:val="22"/>
        </w:rPr>
      </w:pPr>
      <w:hyperlink w:anchor="_Toc92192720" w:history="1">
        <w:r w:rsidR="00D2168F" w:rsidRPr="00D34C4B">
          <w:rPr>
            <w:rStyle w:val="Hyperlink"/>
            <w:noProof/>
          </w:rPr>
          <w:t>Project Budget</w:t>
        </w:r>
        <w:r w:rsidR="00D2168F">
          <w:rPr>
            <w:noProof/>
            <w:webHidden/>
          </w:rPr>
          <w:tab/>
        </w:r>
        <w:r w:rsidR="00D2168F">
          <w:rPr>
            <w:noProof/>
            <w:webHidden/>
          </w:rPr>
          <w:fldChar w:fldCharType="begin"/>
        </w:r>
        <w:r w:rsidR="00D2168F">
          <w:rPr>
            <w:noProof/>
            <w:webHidden/>
          </w:rPr>
          <w:instrText xml:space="preserve"> PAGEREF _Toc92192720 \h </w:instrText>
        </w:r>
        <w:r w:rsidR="00D2168F">
          <w:rPr>
            <w:noProof/>
            <w:webHidden/>
          </w:rPr>
        </w:r>
        <w:r w:rsidR="00D2168F">
          <w:rPr>
            <w:noProof/>
            <w:webHidden/>
          </w:rPr>
          <w:fldChar w:fldCharType="separate"/>
        </w:r>
        <w:r w:rsidR="00D2168F">
          <w:rPr>
            <w:noProof/>
            <w:webHidden/>
          </w:rPr>
          <w:t>104</w:t>
        </w:r>
        <w:r w:rsidR="00D2168F">
          <w:rPr>
            <w:noProof/>
            <w:webHidden/>
          </w:rPr>
          <w:fldChar w:fldCharType="end"/>
        </w:r>
      </w:hyperlink>
    </w:p>
    <w:p w14:paraId="4C168C06" w14:textId="102626F7" w:rsidR="00D2168F" w:rsidRDefault="004B3E60">
      <w:pPr>
        <w:pStyle w:val="TOC2"/>
        <w:rPr>
          <w:rFonts w:asciiTheme="minorHAnsi" w:eastAsiaTheme="minorEastAsia" w:hAnsiTheme="minorHAnsi" w:cstheme="minorBidi"/>
          <w:noProof/>
          <w:sz w:val="22"/>
        </w:rPr>
      </w:pPr>
      <w:hyperlink w:anchor="_Toc92192721" w:history="1">
        <w:r w:rsidR="00D2168F" w:rsidRPr="00D34C4B">
          <w:rPr>
            <w:rStyle w:val="Hyperlink"/>
            <w:noProof/>
          </w:rPr>
          <w:t>Time plan</w:t>
        </w:r>
        <w:r w:rsidR="00D2168F">
          <w:rPr>
            <w:noProof/>
            <w:webHidden/>
          </w:rPr>
          <w:tab/>
        </w:r>
        <w:r w:rsidR="00D2168F">
          <w:rPr>
            <w:noProof/>
            <w:webHidden/>
          </w:rPr>
          <w:fldChar w:fldCharType="begin"/>
        </w:r>
        <w:r w:rsidR="00D2168F">
          <w:rPr>
            <w:noProof/>
            <w:webHidden/>
          </w:rPr>
          <w:instrText xml:space="preserve"> PAGEREF _Toc92192721 \h </w:instrText>
        </w:r>
        <w:r w:rsidR="00D2168F">
          <w:rPr>
            <w:noProof/>
            <w:webHidden/>
          </w:rPr>
        </w:r>
        <w:r w:rsidR="00D2168F">
          <w:rPr>
            <w:noProof/>
            <w:webHidden/>
          </w:rPr>
          <w:fldChar w:fldCharType="separate"/>
        </w:r>
        <w:r w:rsidR="00D2168F">
          <w:rPr>
            <w:noProof/>
            <w:webHidden/>
          </w:rPr>
          <w:t>106</w:t>
        </w:r>
        <w:r w:rsidR="00D2168F">
          <w:rPr>
            <w:noProof/>
            <w:webHidden/>
          </w:rPr>
          <w:fldChar w:fldCharType="end"/>
        </w:r>
      </w:hyperlink>
    </w:p>
    <w:p w14:paraId="1806A6F6" w14:textId="7BF63519" w:rsidR="00D2168F" w:rsidRDefault="004B3E60">
      <w:pPr>
        <w:pStyle w:val="TOC2"/>
        <w:rPr>
          <w:rFonts w:asciiTheme="minorHAnsi" w:eastAsiaTheme="minorEastAsia" w:hAnsiTheme="minorHAnsi" w:cstheme="minorBidi"/>
          <w:noProof/>
          <w:sz w:val="22"/>
        </w:rPr>
      </w:pPr>
      <w:hyperlink w:anchor="_Toc92192722" w:history="1">
        <w:r w:rsidR="00D2168F" w:rsidRPr="00D34C4B">
          <w:rPr>
            <w:rStyle w:val="Hyperlink"/>
            <w:noProof/>
          </w:rPr>
          <w:t>Parameter Collection Template</w:t>
        </w:r>
        <w:r w:rsidR="00D2168F">
          <w:rPr>
            <w:noProof/>
            <w:webHidden/>
          </w:rPr>
          <w:tab/>
        </w:r>
        <w:r w:rsidR="00D2168F">
          <w:rPr>
            <w:noProof/>
            <w:webHidden/>
          </w:rPr>
          <w:fldChar w:fldCharType="begin"/>
        </w:r>
        <w:r w:rsidR="00D2168F">
          <w:rPr>
            <w:noProof/>
            <w:webHidden/>
          </w:rPr>
          <w:instrText xml:space="preserve"> PAGEREF _Toc92192722 \h </w:instrText>
        </w:r>
        <w:r w:rsidR="00D2168F">
          <w:rPr>
            <w:noProof/>
            <w:webHidden/>
          </w:rPr>
        </w:r>
        <w:r w:rsidR="00D2168F">
          <w:rPr>
            <w:noProof/>
            <w:webHidden/>
          </w:rPr>
          <w:fldChar w:fldCharType="separate"/>
        </w:r>
        <w:r w:rsidR="00D2168F">
          <w:rPr>
            <w:noProof/>
            <w:webHidden/>
          </w:rPr>
          <w:t>107</w:t>
        </w:r>
        <w:r w:rsidR="00D2168F">
          <w:rPr>
            <w:noProof/>
            <w:webHidden/>
          </w:rPr>
          <w:fldChar w:fldCharType="end"/>
        </w:r>
      </w:hyperlink>
    </w:p>
    <w:p w14:paraId="523FEA9B" w14:textId="714BCF63" w:rsidR="00D2168F" w:rsidRDefault="004B3E60">
      <w:pPr>
        <w:pStyle w:val="TOC2"/>
        <w:rPr>
          <w:rFonts w:asciiTheme="minorHAnsi" w:eastAsiaTheme="minorEastAsia" w:hAnsiTheme="minorHAnsi" w:cstheme="minorBidi"/>
          <w:noProof/>
          <w:sz w:val="22"/>
        </w:rPr>
      </w:pPr>
      <w:hyperlink w:anchor="_Toc92192723" w:history="1">
        <w:r w:rsidR="00D2168F" w:rsidRPr="00D34C4B">
          <w:rPr>
            <w:rStyle w:val="Hyperlink"/>
            <w:noProof/>
          </w:rPr>
          <w:t>SBS-REC Approval Letter</w:t>
        </w:r>
        <w:r w:rsidR="00D2168F">
          <w:rPr>
            <w:noProof/>
            <w:webHidden/>
          </w:rPr>
          <w:tab/>
        </w:r>
        <w:r w:rsidR="00D2168F">
          <w:rPr>
            <w:noProof/>
            <w:webHidden/>
          </w:rPr>
          <w:fldChar w:fldCharType="begin"/>
        </w:r>
        <w:r w:rsidR="00D2168F">
          <w:rPr>
            <w:noProof/>
            <w:webHidden/>
          </w:rPr>
          <w:instrText xml:space="preserve"> PAGEREF _Toc92192723 \h </w:instrText>
        </w:r>
        <w:r w:rsidR="00D2168F">
          <w:rPr>
            <w:noProof/>
            <w:webHidden/>
          </w:rPr>
        </w:r>
        <w:r w:rsidR="00D2168F">
          <w:rPr>
            <w:noProof/>
            <w:webHidden/>
          </w:rPr>
          <w:fldChar w:fldCharType="separate"/>
        </w:r>
        <w:r w:rsidR="00D2168F">
          <w:rPr>
            <w:noProof/>
            <w:webHidden/>
          </w:rPr>
          <w:t>109</w:t>
        </w:r>
        <w:r w:rsidR="00D2168F">
          <w:rPr>
            <w:noProof/>
            <w:webHidden/>
          </w:rPr>
          <w:fldChar w:fldCharType="end"/>
        </w:r>
      </w:hyperlink>
    </w:p>
    <w:p w14:paraId="791821D5" w14:textId="1F11181D" w:rsidR="00D2168F" w:rsidRDefault="004B3E60">
      <w:pPr>
        <w:pStyle w:val="TOC2"/>
        <w:rPr>
          <w:rFonts w:asciiTheme="minorHAnsi" w:eastAsiaTheme="minorEastAsia" w:hAnsiTheme="minorHAnsi" w:cstheme="minorBidi"/>
          <w:noProof/>
          <w:sz w:val="22"/>
        </w:rPr>
      </w:pPr>
      <w:hyperlink w:anchor="_Toc92192724" w:history="1">
        <w:r w:rsidR="00D2168F" w:rsidRPr="00D34C4B">
          <w:rPr>
            <w:rStyle w:val="Hyperlink"/>
            <w:noProof/>
          </w:rPr>
          <w:t>NACOSTI Research Permit</w:t>
        </w:r>
        <w:r w:rsidR="00D2168F">
          <w:rPr>
            <w:noProof/>
            <w:webHidden/>
          </w:rPr>
          <w:tab/>
        </w:r>
        <w:r w:rsidR="00D2168F">
          <w:rPr>
            <w:noProof/>
            <w:webHidden/>
          </w:rPr>
          <w:fldChar w:fldCharType="begin"/>
        </w:r>
        <w:r w:rsidR="00D2168F">
          <w:rPr>
            <w:noProof/>
            <w:webHidden/>
          </w:rPr>
          <w:instrText xml:space="preserve"> PAGEREF _Toc92192724 \h </w:instrText>
        </w:r>
        <w:r w:rsidR="00D2168F">
          <w:rPr>
            <w:noProof/>
            <w:webHidden/>
          </w:rPr>
        </w:r>
        <w:r w:rsidR="00D2168F">
          <w:rPr>
            <w:noProof/>
            <w:webHidden/>
          </w:rPr>
          <w:fldChar w:fldCharType="separate"/>
        </w:r>
        <w:r w:rsidR="00D2168F">
          <w:rPr>
            <w:noProof/>
            <w:webHidden/>
          </w:rPr>
          <w:t>111</w:t>
        </w:r>
        <w:r w:rsidR="00D2168F">
          <w:rPr>
            <w:noProof/>
            <w:webHidden/>
          </w:rPr>
          <w:fldChar w:fldCharType="end"/>
        </w:r>
      </w:hyperlink>
    </w:p>
    <w:p w14:paraId="26857866" w14:textId="77777777" w:rsidR="0094291B" w:rsidRDefault="0094291B" w:rsidP="00DD61E1">
      <w:pPr>
        <w:pStyle w:val="TOC2"/>
        <w:spacing w:line="480" w:lineRule="auto"/>
        <w:rPr>
          <w:noProof/>
          <w:shd w:val="clear" w:color="auto" w:fill="E6E6E6"/>
        </w:rPr>
      </w:pPr>
      <w:r>
        <w:rPr>
          <w:noProof/>
          <w:shd w:val="clear" w:color="auto" w:fill="E6E6E6"/>
        </w:rPr>
        <w:fldChar w:fldCharType="end"/>
      </w:r>
    </w:p>
    <w:p w14:paraId="6968A16A" w14:textId="77777777" w:rsidR="00C729AE" w:rsidRPr="004260F4" w:rsidRDefault="00C729AE" w:rsidP="0094291B">
      <w:pPr>
        <w:rPr>
          <w:rStyle w:val="normaltextrun"/>
          <w:rFonts w:ascii="Times New Roman" w:eastAsia="Times New Roman" w:hAnsi="Times New Roman"/>
          <w:b/>
          <w:color w:val="0E101A"/>
          <w:sz w:val="24"/>
          <w:szCs w:val="24"/>
          <w:lang w:val="en-GB"/>
        </w:rPr>
      </w:pPr>
    </w:p>
    <w:p w14:paraId="6E0560D5" w14:textId="77777777" w:rsidR="00C729AE" w:rsidRPr="00F93EBD" w:rsidRDefault="0094291B" w:rsidP="00043382">
      <w:pPr>
        <w:pStyle w:val="Heading1"/>
        <w:rPr>
          <w:rStyle w:val="normaltextrun"/>
        </w:rPr>
      </w:pPr>
      <w:r>
        <w:br w:type="page"/>
      </w:r>
      <w:bookmarkStart w:id="0" w:name="_Toc92192634"/>
      <w:r w:rsidR="00855EF0" w:rsidRPr="004260F4">
        <w:lastRenderedPageBreak/>
        <w:t>LIST OF ILLUSTRATIONS</w:t>
      </w:r>
      <w:bookmarkEnd w:id="0"/>
    </w:p>
    <w:p w14:paraId="665F6941" w14:textId="21CD2D09" w:rsidR="00D2168F" w:rsidRDefault="00811DE3">
      <w:pPr>
        <w:pStyle w:val="TableofFigures"/>
        <w:tabs>
          <w:tab w:val="right" w:leader="dot" w:pos="9350"/>
        </w:tabs>
        <w:rPr>
          <w:rFonts w:asciiTheme="minorHAnsi" w:eastAsiaTheme="minorEastAsia" w:hAnsiTheme="minorHAnsi" w:cstheme="minorBidi"/>
          <w:noProof/>
          <w:sz w:val="22"/>
        </w:rPr>
      </w:pPr>
      <w:r>
        <w:rPr>
          <w:rStyle w:val="normaltextrun"/>
          <w:rFonts w:eastAsia="Times New Roman"/>
          <w:b/>
          <w:color w:val="0E101A"/>
          <w:szCs w:val="24"/>
          <w:lang w:val="en-GB"/>
        </w:rPr>
        <w:fldChar w:fldCharType="begin"/>
      </w:r>
      <w:r>
        <w:rPr>
          <w:rStyle w:val="normaltextrun"/>
          <w:rFonts w:eastAsia="Times New Roman"/>
          <w:b/>
          <w:color w:val="0E101A"/>
          <w:szCs w:val="24"/>
          <w:lang w:val="en-GB"/>
        </w:rPr>
        <w:instrText xml:space="preserve"> TOC \h \z \c "Figure" </w:instrText>
      </w:r>
      <w:r>
        <w:rPr>
          <w:rStyle w:val="normaltextrun"/>
          <w:rFonts w:eastAsia="Times New Roman"/>
          <w:b/>
          <w:color w:val="0E101A"/>
          <w:szCs w:val="24"/>
          <w:lang w:val="en-GB"/>
        </w:rPr>
        <w:fldChar w:fldCharType="separate"/>
      </w:r>
      <w:hyperlink r:id="rId10" w:anchor="_Toc92192527" w:history="1">
        <w:r w:rsidR="00D2168F" w:rsidRPr="00474A4D">
          <w:rPr>
            <w:rStyle w:val="Hyperlink"/>
            <w:noProof/>
          </w:rPr>
          <w:t>Figure 1 : An illustration of the conceptual framework</w:t>
        </w:r>
        <w:r w:rsidR="00D2168F">
          <w:rPr>
            <w:noProof/>
            <w:webHidden/>
          </w:rPr>
          <w:tab/>
        </w:r>
        <w:r w:rsidR="00D2168F">
          <w:rPr>
            <w:noProof/>
            <w:webHidden/>
          </w:rPr>
          <w:fldChar w:fldCharType="begin"/>
        </w:r>
        <w:r w:rsidR="00D2168F">
          <w:rPr>
            <w:noProof/>
            <w:webHidden/>
          </w:rPr>
          <w:instrText xml:space="preserve"> PAGEREF _Toc92192527 \h </w:instrText>
        </w:r>
        <w:r w:rsidR="00D2168F">
          <w:rPr>
            <w:noProof/>
            <w:webHidden/>
          </w:rPr>
        </w:r>
        <w:r w:rsidR="00D2168F">
          <w:rPr>
            <w:noProof/>
            <w:webHidden/>
          </w:rPr>
          <w:fldChar w:fldCharType="separate"/>
        </w:r>
        <w:r w:rsidR="00D2168F">
          <w:rPr>
            <w:noProof/>
            <w:webHidden/>
          </w:rPr>
          <w:t>6</w:t>
        </w:r>
        <w:r w:rsidR="00D2168F">
          <w:rPr>
            <w:noProof/>
            <w:webHidden/>
          </w:rPr>
          <w:fldChar w:fldCharType="end"/>
        </w:r>
      </w:hyperlink>
    </w:p>
    <w:p w14:paraId="7555D45A" w14:textId="62205987" w:rsidR="00D2168F" w:rsidRDefault="004B3E60">
      <w:pPr>
        <w:pStyle w:val="TableofFigures"/>
        <w:tabs>
          <w:tab w:val="right" w:leader="dot" w:pos="9350"/>
        </w:tabs>
        <w:rPr>
          <w:rFonts w:asciiTheme="minorHAnsi" w:eastAsiaTheme="minorEastAsia" w:hAnsiTheme="minorHAnsi" w:cstheme="minorBidi"/>
          <w:noProof/>
          <w:sz w:val="22"/>
        </w:rPr>
      </w:pPr>
      <w:hyperlink w:anchor="_Toc92192528" w:history="1">
        <w:r w:rsidR="00D2168F" w:rsidRPr="00474A4D">
          <w:rPr>
            <w:rStyle w:val="Hyperlink"/>
            <w:noProof/>
          </w:rPr>
          <w:t>Figure 2:The structure of lignocellulose (Baruah et al., 2018)</w:t>
        </w:r>
        <w:r w:rsidR="00D2168F">
          <w:rPr>
            <w:noProof/>
            <w:webHidden/>
          </w:rPr>
          <w:tab/>
        </w:r>
        <w:r w:rsidR="00D2168F">
          <w:rPr>
            <w:noProof/>
            <w:webHidden/>
          </w:rPr>
          <w:fldChar w:fldCharType="begin"/>
        </w:r>
        <w:r w:rsidR="00D2168F">
          <w:rPr>
            <w:noProof/>
            <w:webHidden/>
          </w:rPr>
          <w:instrText xml:space="preserve"> PAGEREF _Toc92192528 \h </w:instrText>
        </w:r>
        <w:r w:rsidR="00D2168F">
          <w:rPr>
            <w:noProof/>
            <w:webHidden/>
          </w:rPr>
        </w:r>
        <w:r w:rsidR="00D2168F">
          <w:rPr>
            <w:noProof/>
            <w:webHidden/>
          </w:rPr>
          <w:fldChar w:fldCharType="separate"/>
        </w:r>
        <w:r w:rsidR="00D2168F">
          <w:rPr>
            <w:noProof/>
            <w:webHidden/>
          </w:rPr>
          <w:t>8</w:t>
        </w:r>
        <w:r w:rsidR="00D2168F">
          <w:rPr>
            <w:noProof/>
            <w:webHidden/>
          </w:rPr>
          <w:fldChar w:fldCharType="end"/>
        </w:r>
      </w:hyperlink>
    </w:p>
    <w:p w14:paraId="78C0768E" w14:textId="36BB4A7B" w:rsidR="00D2168F" w:rsidRDefault="004B3E60">
      <w:pPr>
        <w:pStyle w:val="TableofFigures"/>
        <w:tabs>
          <w:tab w:val="right" w:leader="dot" w:pos="9350"/>
        </w:tabs>
        <w:rPr>
          <w:rFonts w:asciiTheme="minorHAnsi" w:eastAsiaTheme="minorEastAsia" w:hAnsiTheme="minorHAnsi" w:cstheme="minorBidi"/>
          <w:noProof/>
          <w:sz w:val="22"/>
        </w:rPr>
      </w:pPr>
      <w:hyperlink w:anchor="_Toc92192529" w:history="1">
        <w:r w:rsidR="00D2168F" w:rsidRPr="00474A4D">
          <w:rPr>
            <w:rStyle w:val="Hyperlink"/>
            <w:noProof/>
          </w:rPr>
          <w:t>Figure 3: The life cycle of the Black soldier fly (De Smet et al., 2018)</w:t>
        </w:r>
        <w:r w:rsidR="00D2168F">
          <w:rPr>
            <w:noProof/>
            <w:webHidden/>
          </w:rPr>
          <w:tab/>
        </w:r>
        <w:r w:rsidR="00D2168F">
          <w:rPr>
            <w:noProof/>
            <w:webHidden/>
          </w:rPr>
          <w:fldChar w:fldCharType="begin"/>
        </w:r>
        <w:r w:rsidR="00D2168F">
          <w:rPr>
            <w:noProof/>
            <w:webHidden/>
          </w:rPr>
          <w:instrText xml:space="preserve"> PAGEREF _Toc92192529 \h </w:instrText>
        </w:r>
        <w:r w:rsidR="00D2168F">
          <w:rPr>
            <w:noProof/>
            <w:webHidden/>
          </w:rPr>
        </w:r>
        <w:r w:rsidR="00D2168F">
          <w:rPr>
            <w:noProof/>
            <w:webHidden/>
          </w:rPr>
          <w:fldChar w:fldCharType="separate"/>
        </w:r>
        <w:r w:rsidR="00D2168F">
          <w:rPr>
            <w:noProof/>
            <w:webHidden/>
          </w:rPr>
          <w:t>10</w:t>
        </w:r>
        <w:r w:rsidR="00D2168F">
          <w:rPr>
            <w:noProof/>
            <w:webHidden/>
          </w:rPr>
          <w:fldChar w:fldCharType="end"/>
        </w:r>
      </w:hyperlink>
    </w:p>
    <w:p w14:paraId="0A911B27" w14:textId="47759DD9" w:rsidR="00D2168F" w:rsidRDefault="004B3E60">
      <w:pPr>
        <w:pStyle w:val="TableofFigures"/>
        <w:tabs>
          <w:tab w:val="right" w:leader="dot" w:pos="9350"/>
        </w:tabs>
        <w:rPr>
          <w:rFonts w:asciiTheme="minorHAnsi" w:eastAsiaTheme="minorEastAsia" w:hAnsiTheme="minorHAnsi" w:cstheme="minorBidi"/>
          <w:noProof/>
          <w:sz w:val="22"/>
        </w:rPr>
      </w:pPr>
      <w:hyperlink w:anchor="_Toc92192530" w:history="1">
        <w:r w:rsidR="00D2168F" w:rsidRPr="00474A4D">
          <w:rPr>
            <w:rStyle w:val="Hyperlink"/>
            <w:noProof/>
          </w:rPr>
          <w:t>Figure 4: Substrate reduction index</w:t>
        </w:r>
        <w:r w:rsidR="00D2168F">
          <w:rPr>
            <w:noProof/>
            <w:webHidden/>
          </w:rPr>
          <w:tab/>
        </w:r>
        <w:r w:rsidR="00D2168F">
          <w:rPr>
            <w:noProof/>
            <w:webHidden/>
          </w:rPr>
          <w:fldChar w:fldCharType="begin"/>
        </w:r>
        <w:r w:rsidR="00D2168F">
          <w:rPr>
            <w:noProof/>
            <w:webHidden/>
          </w:rPr>
          <w:instrText xml:space="preserve"> PAGEREF _Toc92192530 \h </w:instrText>
        </w:r>
        <w:r w:rsidR="00D2168F">
          <w:rPr>
            <w:noProof/>
            <w:webHidden/>
          </w:rPr>
        </w:r>
        <w:r w:rsidR="00D2168F">
          <w:rPr>
            <w:noProof/>
            <w:webHidden/>
          </w:rPr>
          <w:fldChar w:fldCharType="separate"/>
        </w:r>
        <w:r w:rsidR="00D2168F">
          <w:rPr>
            <w:noProof/>
            <w:webHidden/>
          </w:rPr>
          <w:t>39</w:t>
        </w:r>
        <w:r w:rsidR="00D2168F">
          <w:rPr>
            <w:noProof/>
            <w:webHidden/>
          </w:rPr>
          <w:fldChar w:fldCharType="end"/>
        </w:r>
      </w:hyperlink>
    </w:p>
    <w:p w14:paraId="7BCB5A7E" w14:textId="03C0D0A0" w:rsidR="00D2168F" w:rsidRDefault="004B3E60">
      <w:pPr>
        <w:pStyle w:val="TableofFigures"/>
        <w:tabs>
          <w:tab w:val="right" w:leader="dot" w:pos="9350"/>
        </w:tabs>
        <w:rPr>
          <w:rFonts w:asciiTheme="minorHAnsi" w:eastAsiaTheme="minorEastAsia" w:hAnsiTheme="minorHAnsi" w:cstheme="minorBidi"/>
          <w:noProof/>
          <w:sz w:val="22"/>
        </w:rPr>
      </w:pPr>
      <w:hyperlink w:anchor="_Toc92192531" w:history="1">
        <w:r w:rsidR="00D2168F" w:rsidRPr="00474A4D">
          <w:rPr>
            <w:rStyle w:val="Hyperlink"/>
            <w:noProof/>
          </w:rPr>
          <w:t>Figure 5: Mean weight of larvae</w:t>
        </w:r>
        <w:r w:rsidR="00D2168F">
          <w:rPr>
            <w:noProof/>
            <w:webHidden/>
          </w:rPr>
          <w:tab/>
        </w:r>
        <w:r w:rsidR="00D2168F">
          <w:rPr>
            <w:noProof/>
            <w:webHidden/>
          </w:rPr>
          <w:fldChar w:fldCharType="begin"/>
        </w:r>
        <w:r w:rsidR="00D2168F">
          <w:rPr>
            <w:noProof/>
            <w:webHidden/>
          </w:rPr>
          <w:instrText xml:space="preserve"> PAGEREF _Toc92192531 \h </w:instrText>
        </w:r>
        <w:r w:rsidR="00D2168F">
          <w:rPr>
            <w:noProof/>
            <w:webHidden/>
          </w:rPr>
        </w:r>
        <w:r w:rsidR="00D2168F">
          <w:rPr>
            <w:noProof/>
            <w:webHidden/>
          </w:rPr>
          <w:fldChar w:fldCharType="separate"/>
        </w:r>
        <w:r w:rsidR="00D2168F">
          <w:rPr>
            <w:noProof/>
            <w:webHidden/>
          </w:rPr>
          <w:t>40</w:t>
        </w:r>
        <w:r w:rsidR="00D2168F">
          <w:rPr>
            <w:noProof/>
            <w:webHidden/>
          </w:rPr>
          <w:fldChar w:fldCharType="end"/>
        </w:r>
      </w:hyperlink>
    </w:p>
    <w:p w14:paraId="435B7DDF" w14:textId="0B1487B2" w:rsidR="00D2168F" w:rsidRDefault="004B3E60">
      <w:pPr>
        <w:pStyle w:val="TableofFigures"/>
        <w:tabs>
          <w:tab w:val="right" w:leader="dot" w:pos="9350"/>
        </w:tabs>
        <w:rPr>
          <w:rFonts w:asciiTheme="minorHAnsi" w:eastAsiaTheme="minorEastAsia" w:hAnsiTheme="minorHAnsi" w:cstheme="minorBidi"/>
          <w:noProof/>
          <w:sz w:val="22"/>
        </w:rPr>
      </w:pPr>
      <w:hyperlink w:anchor="_Toc92192532" w:history="1">
        <w:r w:rsidR="00D2168F" w:rsidRPr="00474A4D">
          <w:rPr>
            <w:rStyle w:val="Hyperlink"/>
            <w:noProof/>
          </w:rPr>
          <w:t>Figure 6: Substrate temperature levels</w:t>
        </w:r>
        <w:r w:rsidR="00D2168F">
          <w:rPr>
            <w:noProof/>
            <w:webHidden/>
          </w:rPr>
          <w:tab/>
        </w:r>
        <w:r w:rsidR="00D2168F">
          <w:rPr>
            <w:noProof/>
            <w:webHidden/>
          </w:rPr>
          <w:fldChar w:fldCharType="begin"/>
        </w:r>
        <w:r w:rsidR="00D2168F">
          <w:rPr>
            <w:noProof/>
            <w:webHidden/>
          </w:rPr>
          <w:instrText xml:space="preserve"> PAGEREF _Toc92192532 \h </w:instrText>
        </w:r>
        <w:r w:rsidR="00D2168F">
          <w:rPr>
            <w:noProof/>
            <w:webHidden/>
          </w:rPr>
        </w:r>
        <w:r w:rsidR="00D2168F">
          <w:rPr>
            <w:noProof/>
            <w:webHidden/>
          </w:rPr>
          <w:fldChar w:fldCharType="separate"/>
        </w:r>
        <w:r w:rsidR="00D2168F">
          <w:rPr>
            <w:noProof/>
            <w:webHidden/>
          </w:rPr>
          <w:t>40</w:t>
        </w:r>
        <w:r w:rsidR="00D2168F">
          <w:rPr>
            <w:noProof/>
            <w:webHidden/>
          </w:rPr>
          <w:fldChar w:fldCharType="end"/>
        </w:r>
      </w:hyperlink>
    </w:p>
    <w:p w14:paraId="27F8B5A5" w14:textId="5E7584E3" w:rsidR="00D2168F" w:rsidRDefault="004B3E60">
      <w:pPr>
        <w:pStyle w:val="TableofFigures"/>
        <w:tabs>
          <w:tab w:val="right" w:leader="dot" w:pos="9350"/>
        </w:tabs>
        <w:rPr>
          <w:rFonts w:asciiTheme="minorHAnsi" w:eastAsiaTheme="minorEastAsia" w:hAnsiTheme="minorHAnsi" w:cstheme="minorBidi"/>
          <w:noProof/>
          <w:sz w:val="22"/>
        </w:rPr>
      </w:pPr>
      <w:hyperlink w:anchor="_Toc92192533" w:history="1">
        <w:r w:rsidR="00D2168F" w:rsidRPr="00474A4D">
          <w:rPr>
            <w:rStyle w:val="Hyperlink"/>
            <w:noProof/>
          </w:rPr>
          <w:t>Figure 7: Substrate temperature levels</w:t>
        </w:r>
        <w:r w:rsidR="00D2168F">
          <w:rPr>
            <w:noProof/>
            <w:webHidden/>
          </w:rPr>
          <w:tab/>
        </w:r>
        <w:r w:rsidR="00D2168F">
          <w:rPr>
            <w:noProof/>
            <w:webHidden/>
          </w:rPr>
          <w:fldChar w:fldCharType="begin"/>
        </w:r>
        <w:r w:rsidR="00D2168F">
          <w:rPr>
            <w:noProof/>
            <w:webHidden/>
          </w:rPr>
          <w:instrText xml:space="preserve"> PAGEREF _Toc92192533 \h </w:instrText>
        </w:r>
        <w:r w:rsidR="00D2168F">
          <w:rPr>
            <w:noProof/>
            <w:webHidden/>
          </w:rPr>
        </w:r>
        <w:r w:rsidR="00D2168F">
          <w:rPr>
            <w:noProof/>
            <w:webHidden/>
          </w:rPr>
          <w:fldChar w:fldCharType="separate"/>
        </w:r>
        <w:r w:rsidR="00D2168F">
          <w:rPr>
            <w:noProof/>
            <w:webHidden/>
          </w:rPr>
          <w:t>41</w:t>
        </w:r>
        <w:r w:rsidR="00D2168F">
          <w:rPr>
            <w:noProof/>
            <w:webHidden/>
          </w:rPr>
          <w:fldChar w:fldCharType="end"/>
        </w:r>
      </w:hyperlink>
    </w:p>
    <w:p w14:paraId="0B5D486C" w14:textId="4541C469" w:rsidR="00D2168F" w:rsidRDefault="004B3E60">
      <w:pPr>
        <w:pStyle w:val="TableofFigures"/>
        <w:tabs>
          <w:tab w:val="right" w:leader="dot" w:pos="9350"/>
        </w:tabs>
        <w:rPr>
          <w:rFonts w:asciiTheme="minorHAnsi" w:eastAsiaTheme="minorEastAsia" w:hAnsiTheme="minorHAnsi" w:cstheme="minorBidi"/>
          <w:noProof/>
          <w:sz w:val="22"/>
        </w:rPr>
      </w:pPr>
      <w:hyperlink w:anchor="_Toc92192534" w:history="1">
        <w:r w:rsidR="00D2168F" w:rsidRPr="00474A4D">
          <w:rPr>
            <w:rStyle w:val="Hyperlink"/>
            <w:noProof/>
          </w:rPr>
          <w:t>Figure 8:Mean larval lengths</w:t>
        </w:r>
        <w:r w:rsidR="00D2168F">
          <w:rPr>
            <w:noProof/>
            <w:webHidden/>
          </w:rPr>
          <w:tab/>
        </w:r>
        <w:r w:rsidR="00D2168F">
          <w:rPr>
            <w:noProof/>
            <w:webHidden/>
          </w:rPr>
          <w:fldChar w:fldCharType="begin"/>
        </w:r>
        <w:r w:rsidR="00D2168F">
          <w:rPr>
            <w:noProof/>
            <w:webHidden/>
          </w:rPr>
          <w:instrText xml:space="preserve"> PAGEREF _Toc92192534 \h </w:instrText>
        </w:r>
        <w:r w:rsidR="00D2168F">
          <w:rPr>
            <w:noProof/>
            <w:webHidden/>
          </w:rPr>
        </w:r>
        <w:r w:rsidR="00D2168F">
          <w:rPr>
            <w:noProof/>
            <w:webHidden/>
          </w:rPr>
          <w:fldChar w:fldCharType="separate"/>
        </w:r>
        <w:r w:rsidR="00D2168F">
          <w:rPr>
            <w:noProof/>
            <w:webHidden/>
          </w:rPr>
          <w:t>41</w:t>
        </w:r>
        <w:r w:rsidR="00D2168F">
          <w:rPr>
            <w:noProof/>
            <w:webHidden/>
          </w:rPr>
          <w:fldChar w:fldCharType="end"/>
        </w:r>
      </w:hyperlink>
    </w:p>
    <w:p w14:paraId="14B003AB" w14:textId="6D0C4070" w:rsidR="00D2168F" w:rsidRDefault="004B3E60">
      <w:pPr>
        <w:pStyle w:val="TableofFigures"/>
        <w:tabs>
          <w:tab w:val="right" w:leader="dot" w:pos="9350"/>
        </w:tabs>
        <w:rPr>
          <w:rFonts w:asciiTheme="minorHAnsi" w:eastAsiaTheme="minorEastAsia" w:hAnsiTheme="minorHAnsi" w:cstheme="minorBidi"/>
          <w:noProof/>
          <w:sz w:val="22"/>
        </w:rPr>
      </w:pPr>
      <w:hyperlink w:anchor="_Toc92192535" w:history="1">
        <w:r w:rsidR="00D2168F" w:rsidRPr="00474A4D">
          <w:rPr>
            <w:rStyle w:val="Hyperlink"/>
            <w:noProof/>
          </w:rPr>
          <w:t>Figure 9: Pupation rates observed per dietary substrate</w:t>
        </w:r>
        <w:r w:rsidR="00D2168F">
          <w:rPr>
            <w:noProof/>
            <w:webHidden/>
          </w:rPr>
          <w:tab/>
        </w:r>
        <w:r w:rsidR="00D2168F">
          <w:rPr>
            <w:noProof/>
            <w:webHidden/>
          </w:rPr>
          <w:fldChar w:fldCharType="begin"/>
        </w:r>
        <w:r w:rsidR="00D2168F">
          <w:rPr>
            <w:noProof/>
            <w:webHidden/>
          </w:rPr>
          <w:instrText xml:space="preserve"> PAGEREF _Toc92192535 \h </w:instrText>
        </w:r>
        <w:r w:rsidR="00D2168F">
          <w:rPr>
            <w:noProof/>
            <w:webHidden/>
          </w:rPr>
        </w:r>
        <w:r w:rsidR="00D2168F">
          <w:rPr>
            <w:noProof/>
            <w:webHidden/>
          </w:rPr>
          <w:fldChar w:fldCharType="separate"/>
        </w:r>
        <w:r w:rsidR="00D2168F">
          <w:rPr>
            <w:noProof/>
            <w:webHidden/>
          </w:rPr>
          <w:t>42</w:t>
        </w:r>
        <w:r w:rsidR="00D2168F">
          <w:rPr>
            <w:noProof/>
            <w:webHidden/>
          </w:rPr>
          <w:fldChar w:fldCharType="end"/>
        </w:r>
      </w:hyperlink>
    </w:p>
    <w:p w14:paraId="3F8985F2" w14:textId="21F7D8B5" w:rsidR="00D2168F" w:rsidRDefault="004B3E60">
      <w:pPr>
        <w:pStyle w:val="TableofFigures"/>
        <w:tabs>
          <w:tab w:val="right" w:leader="dot" w:pos="9350"/>
        </w:tabs>
        <w:rPr>
          <w:rFonts w:asciiTheme="minorHAnsi" w:eastAsiaTheme="minorEastAsia" w:hAnsiTheme="minorHAnsi" w:cstheme="minorBidi"/>
          <w:noProof/>
          <w:sz w:val="22"/>
        </w:rPr>
      </w:pPr>
      <w:hyperlink w:anchor="_Toc92192536" w:history="1">
        <w:r w:rsidR="00D2168F" w:rsidRPr="00474A4D">
          <w:rPr>
            <w:rStyle w:val="Hyperlink"/>
            <w:noProof/>
          </w:rPr>
          <w:t>Figure 10: Comparison of macronutrients and micronutrients in the dietary substrates</w:t>
        </w:r>
        <w:r w:rsidR="00D2168F">
          <w:rPr>
            <w:noProof/>
            <w:webHidden/>
          </w:rPr>
          <w:tab/>
        </w:r>
        <w:r w:rsidR="00D2168F">
          <w:rPr>
            <w:noProof/>
            <w:webHidden/>
          </w:rPr>
          <w:fldChar w:fldCharType="begin"/>
        </w:r>
        <w:r w:rsidR="00D2168F">
          <w:rPr>
            <w:noProof/>
            <w:webHidden/>
          </w:rPr>
          <w:instrText xml:space="preserve"> PAGEREF _Toc92192536 \h </w:instrText>
        </w:r>
        <w:r w:rsidR="00D2168F">
          <w:rPr>
            <w:noProof/>
            <w:webHidden/>
          </w:rPr>
        </w:r>
        <w:r w:rsidR="00D2168F">
          <w:rPr>
            <w:noProof/>
            <w:webHidden/>
          </w:rPr>
          <w:fldChar w:fldCharType="separate"/>
        </w:r>
        <w:r w:rsidR="00D2168F">
          <w:rPr>
            <w:noProof/>
            <w:webHidden/>
          </w:rPr>
          <w:t>43</w:t>
        </w:r>
        <w:r w:rsidR="00D2168F">
          <w:rPr>
            <w:noProof/>
            <w:webHidden/>
          </w:rPr>
          <w:fldChar w:fldCharType="end"/>
        </w:r>
      </w:hyperlink>
    </w:p>
    <w:p w14:paraId="19E4720D" w14:textId="287C3F44" w:rsidR="00D2168F" w:rsidRDefault="004B3E60">
      <w:pPr>
        <w:pStyle w:val="TableofFigures"/>
        <w:tabs>
          <w:tab w:val="right" w:leader="dot" w:pos="9350"/>
        </w:tabs>
        <w:rPr>
          <w:rFonts w:asciiTheme="minorHAnsi" w:eastAsiaTheme="minorEastAsia" w:hAnsiTheme="minorHAnsi" w:cstheme="minorBidi"/>
          <w:noProof/>
          <w:sz w:val="22"/>
        </w:rPr>
      </w:pPr>
      <w:hyperlink w:anchor="_Toc92192537" w:history="1">
        <w:r w:rsidR="00D2168F" w:rsidRPr="00474A4D">
          <w:rPr>
            <w:rStyle w:val="Hyperlink"/>
            <w:noProof/>
          </w:rPr>
          <w:t>Figure 11: Agarose gel electrophoresis</w:t>
        </w:r>
        <w:r w:rsidR="00D2168F">
          <w:rPr>
            <w:noProof/>
            <w:webHidden/>
          </w:rPr>
          <w:tab/>
        </w:r>
        <w:r w:rsidR="00D2168F">
          <w:rPr>
            <w:noProof/>
            <w:webHidden/>
          </w:rPr>
          <w:fldChar w:fldCharType="begin"/>
        </w:r>
        <w:r w:rsidR="00D2168F">
          <w:rPr>
            <w:noProof/>
            <w:webHidden/>
          </w:rPr>
          <w:instrText xml:space="preserve"> PAGEREF _Toc92192537 \h </w:instrText>
        </w:r>
        <w:r w:rsidR="00D2168F">
          <w:rPr>
            <w:noProof/>
            <w:webHidden/>
          </w:rPr>
        </w:r>
        <w:r w:rsidR="00D2168F">
          <w:rPr>
            <w:noProof/>
            <w:webHidden/>
          </w:rPr>
          <w:fldChar w:fldCharType="separate"/>
        </w:r>
        <w:r w:rsidR="00D2168F">
          <w:rPr>
            <w:noProof/>
            <w:webHidden/>
          </w:rPr>
          <w:t>44</w:t>
        </w:r>
        <w:r w:rsidR="00D2168F">
          <w:rPr>
            <w:noProof/>
            <w:webHidden/>
          </w:rPr>
          <w:fldChar w:fldCharType="end"/>
        </w:r>
      </w:hyperlink>
    </w:p>
    <w:p w14:paraId="6BF82E18" w14:textId="3EEDE0E5" w:rsidR="00D2168F" w:rsidRDefault="004B3E60">
      <w:pPr>
        <w:pStyle w:val="TableofFigures"/>
        <w:tabs>
          <w:tab w:val="right" w:leader="dot" w:pos="9350"/>
        </w:tabs>
        <w:rPr>
          <w:rFonts w:asciiTheme="minorHAnsi" w:eastAsiaTheme="minorEastAsia" w:hAnsiTheme="minorHAnsi" w:cstheme="minorBidi"/>
          <w:noProof/>
          <w:sz w:val="22"/>
        </w:rPr>
      </w:pPr>
      <w:hyperlink w:anchor="_Toc92192538" w:history="1">
        <w:r w:rsidR="00D2168F" w:rsidRPr="00474A4D">
          <w:rPr>
            <w:rStyle w:val="Hyperlink"/>
            <w:noProof/>
          </w:rPr>
          <w:t>Figure 12: Sequencing quality statistics with pycoQC</w:t>
        </w:r>
        <w:r w:rsidR="00D2168F">
          <w:rPr>
            <w:noProof/>
            <w:webHidden/>
          </w:rPr>
          <w:tab/>
        </w:r>
        <w:r w:rsidR="00D2168F">
          <w:rPr>
            <w:noProof/>
            <w:webHidden/>
          </w:rPr>
          <w:fldChar w:fldCharType="begin"/>
        </w:r>
        <w:r w:rsidR="00D2168F">
          <w:rPr>
            <w:noProof/>
            <w:webHidden/>
          </w:rPr>
          <w:instrText xml:space="preserve"> PAGEREF _Toc92192538 \h </w:instrText>
        </w:r>
        <w:r w:rsidR="00D2168F">
          <w:rPr>
            <w:noProof/>
            <w:webHidden/>
          </w:rPr>
        </w:r>
        <w:r w:rsidR="00D2168F">
          <w:rPr>
            <w:noProof/>
            <w:webHidden/>
          </w:rPr>
          <w:fldChar w:fldCharType="separate"/>
        </w:r>
        <w:r w:rsidR="00D2168F">
          <w:rPr>
            <w:noProof/>
            <w:webHidden/>
          </w:rPr>
          <w:t>46</w:t>
        </w:r>
        <w:r w:rsidR="00D2168F">
          <w:rPr>
            <w:noProof/>
            <w:webHidden/>
          </w:rPr>
          <w:fldChar w:fldCharType="end"/>
        </w:r>
      </w:hyperlink>
    </w:p>
    <w:p w14:paraId="2B0D329A" w14:textId="4DB4186E" w:rsidR="00D2168F" w:rsidRDefault="004B3E60">
      <w:pPr>
        <w:pStyle w:val="TableofFigures"/>
        <w:tabs>
          <w:tab w:val="right" w:leader="dot" w:pos="9350"/>
        </w:tabs>
        <w:rPr>
          <w:rFonts w:asciiTheme="minorHAnsi" w:eastAsiaTheme="minorEastAsia" w:hAnsiTheme="minorHAnsi" w:cstheme="minorBidi"/>
          <w:noProof/>
          <w:sz w:val="22"/>
        </w:rPr>
      </w:pPr>
      <w:hyperlink w:anchor="_Toc92192539" w:history="1">
        <w:r w:rsidR="00D2168F" w:rsidRPr="00474A4D">
          <w:rPr>
            <w:rStyle w:val="Hyperlink"/>
            <w:noProof/>
          </w:rPr>
          <w:t>Figure 13: Demultiplexing with Guppy</w:t>
        </w:r>
        <w:r w:rsidR="00D2168F">
          <w:rPr>
            <w:noProof/>
            <w:webHidden/>
          </w:rPr>
          <w:tab/>
        </w:r>
        <w:r w:rsidR="00D2168F">
          <w:rPr>
            <w:noProof/>
            <w:webHidden/>
          </w:rPr>
          <w:fldChar w:fldCharType="begin"/>
        </w:r>
        <w:r w:rsidR="00D2168F">
          <w:rPr>
            <w:noProof/>
            <w:webHidden/>
          </w:rPr>
          <w:instrText xml:space="preserve"> PAGEREF _Toc92192539 \h </w:instrText>
        </w:r>
        <w:r w:rsidR="00D2168F">
          <w:rPr>
            <w:noProof/>
            <w:webHidden/>
          </w:rPr>
        </w:r>
        <w:r w:rsidR="00D2168F">
          <w:rPr>
            <w:noProof/>
            <w:webHidden/>
          </w:rPr>
          <w:fldChar w:fldCharType="separate"/>
        </w:r>
        <w:r w:rsidR="00D2168F">
          <w:rPr>
            <w:noProof/>
            <w:webHidden/>
          </w:rPr>
          <w:t>46</w:t>
        </w:r>
        <w:r w:rsidR="00D2168F">
          <w:rPr>
            <w:noProof/>
            <w:webHidden/>
          </w:rPr>
          <w:fldChar w:fldCharType="end"/>
        </w:r>
      </w:hyperlink>
    </w:p>
    <w:p w14:paraId="345AF65E" w14:textId="33544424" w:rsidR="00D2168F" w:rsidRDefault="004B3E60">
      <w:pPr>
        <w:pStyle w:val="TableofFigures"/>
        <w:tabs>
          <w:tab w:val="right" w:leader="dot" w:pos="9350"/>
        </w:tabs>
        <w:rPr>
          <w:rFonts w:asciiTheme="minorHAnsi" w:eastAsiaTheme="minorEastAsia" w:hAnsiTheme="minorHAnsi" w:cstheme="minorBidi"/>
          <w:noProof/>
          <w:sz w:val="22"/>
        </w:rPr>
      </w:pPr>
      <w:hyperlink w:anchor="_Toc92192540" w:history="1">
        <w:r w:rsidR="00D2168F" w:rsidRPr="00474A4D">
          <w:rPr>
            <w:rStyle w:val="Hyperlink"/>
            <w:noProof/>
          </w:rPr>
          <w:t>Figure 14: Classification and orientation of cDNA reads with Pychopper</w:t>
        </w:r>
        <w:r w:rsidR="00D2168F">
          <w:rPr>
            <w:noProof/>
            <w:webHidden/>
          </w:rPr>
          <w:tab/>
        </w:r>
        <w:r w:rsidR="00D2168F">
          <w:rPr>
            <w:noProof/>
            <w:webHidden/>
          </w:rPr>
          <w:fldChar w:fldCharType="begin"/>
        </w:r>
        <w:r w:rsidR="00D2168F">
          <w:rPr>
            <w:noProof/>
            <w:webHidden/>
          </w:rPr>
          <w:instrText xml:space="preserve"> PAGEREF _Toc92192540 \h </w:instrText>
        </w:r>
        <w:r w:rsidR="00D2168F">
          <w:rPr>
            <w:noProof/>
            <w:webHidden/>
          </w:rPr>
        </w:r>
        <w:r w:rsidR="00D2168F">
          <w:rPr>
            <w:noProof/>
            <w:webHidden/>
          </w:rPr>
          <w:fldChar w:fldCharType="separate"/>
        </w:r>
        <w:r w:rsidR="00D2168F">
          <w:rPr>
            <w:noProof/>
            <w:webHidden/>
          </w:rPr>
          <w:t>47</w:t>
        </w:r>
        <w:r w:rsidR="00D2168F">
          <w:rPr>
            <w:noProof/>
            <w:webHidden/>
          </w:rPr>
          <w:fldChar w:fldCharType="end"/>
        </w:r>
      </w:hyperlink>
    </w:p>
    <w:p w14:paraId="20AA455F" w14:textId="695761E7" w:rsidR="00D2168F" w:rsidRDefault="004B3E60">
      <w:pPr>
        <w:pStyle w:val="TableofFigures"/>
        <w:tabs>
          <w:tab w:val="right" w:leader="dot" w:pos="9350"/>
        </w:tabs>
        <w:rPr>
          <w:rFonts w:asciiTheme="minorHAnsi" w:eastAsiaTheme="minorEastAsia" w:hAnsiTheme="minorHAnsi" w:cstheme="minorBidi"/>
          <w:noProof/>
          <w:sz w:val="22"/>
        </w:rPr>
      </w:pPr>
      <w:hyperlink w:anchor="_Toc92192541" w:history="1">
        <w:r w:rsidR="00D2168F" w:rsidRPr="00474A4D">
          <w:rPr>
            <w:rStyle w:val="Hyperlink"/>
            <w:noProof/>
          </w:rPr>
          <w:t>Figure 15: Ribodepletion statistics using MultiQC (v1.11)</w:t>
        </w:r>
        <w:r w:rsidR="00D2168F">
          <w:rPr>
            <w:noProof/>
            <w:webHidden/>
          </w:rPr>
          <w:tab/>
        </w:r>
        <w:r w:rsidR="00D2168F">
          <w:rPr>
            <w:noProof/>
            <w:webHidden/>
          </w:rPr>
          <w:fldChar w:fldCharType="begin"/>
        </w:r>
        <w:r w:rsidR="00D2168F">
          <w:rPr>
            <w:noProof/>
            <w:webHidden/>
          </w:rPr>
          <w:instrText xml:space="preserve"> PAGEREF _Toc92192541 \h </w:instrText>
        </w:r>
        <w:r w:rsidR="00D2168F">
          <w:rPr>
            <w:noProof/>
            <w:webHidden/>
          </w:rPr>
        </w:r>
        <w:r w:rsidR="00D2168F">
          <w:rPr>
            <w:noProof/>
            <w:webHidden/>
          </w:rPr>
          <w:fldChar w:fldCharType="separate"/>
        </w:r>
        <w:r w:rsidR="00D2168F">
          <w:rPr>
            <w:noProof/>
            <w:webHidden/>
          </w:rPr>
          <w:t>50</w:t>
        </w:r>
        <w:r w:rsidR="00D2168F">
          <w:rPr>
            <w:noProof/>
            <w:webHidden/>
          </w:rPr>
          <w:fldChar w:fldCharType="end"/>
        </w:r>
      </w:hyperlink>
    </w:p>
    <w:p w14:paraId="3F342374" w14:textId="69F3D3E5" w:rsidR="00D2168F" w:rsidRDefault="004B3E60">
      <w:pPr>
        <w:pStyle w:val="TableofFigures"/>
        <w:tabs>
          <w:tab w:val="right" w:leader="dot" w:pos="9350"/>
        </w:tabs>
        <w:rPr>
          <w:rFonts w:asciiTheme="minorHAnsi" w:eastAsiaTheme="minorEastAsia" w:hAnsiTheme="minorHAnsi" w:cstheme="minorBidi"/>
          <w:noProof/>
          <w:sz w:val="22"/>
        </w:rPr>
      </w:pPr>
      <w:hyperlink w:anchor="_Toc92192542" w:history="1">
        <w:r w:rsidR="00D2168F" w:rsidRPr="00474A4D">
          <w:rPr>
            <w:rStyle w:val="Hyperlink"/>
            <w:noProof/>
          </w:rPr>
          <w:t>Figure 16: Differences in mapping percentages and mapping quality of reads mapped to the BSF reference between the uncorrected and corrected reads</w:t>
        </w:r>
        <w:r w:rsidR="00D2168F">
          <w:rPr>
            <w:noProof/>
            <w:webHidden/>
          </w:rPr>
          <w:tab/>
        </w:r>
        <w:r w:rsidR="00D2168F">
          <w:rPr>
            <w:noProof/>
            <w:webHidden/>
          </w:rPr>
          <w:fldChar w:fldCharType="begin"/>
        </w:r>
        <w:r w:rsidR="00D2168F">
          <w:rPr>
            <w:noProof/>
            <w:webHidden/>
          </w:rPr>
          <w:instrText xml:space="preserve"> PAGEREF _Toc92192542 \h </w:instrText>
        </w:r>
        <w:r w:rsidR="00D2168F">
          <w:rPr>
            <w:noProof/>
            <w:webHidden/>
          </w:rPr>
        </w:r>
        <w:r w:rsidR="00D2168F">
          <w:rPr>
            <w:noProof/>
            <w:webHidden/>
          </w:rPr>
          <w:fldChar w:fldCharType="separate"/>
        </w:r>
        <w:r w:rsidR="00D2168F">
          <w:rPr>
            <w:noProof/>
            <w:webHidden/>
          </w:rPr>
          <w:t>52</w:t>
        </w:r>
        <w:r w:rsidR="00D2168F">
          <w:rPr>
            <w:noProof/>
            <w:webHidden/>
          </w:rPr>
          <w:fldChar w:fldCharType="end"/>
        </w:r>
      </w:hyperlink>
    </w:p>
    <w:p w14:paraId="4E410017" w14:textId="249DF87D" w:rsidR="00D2168F" w:rsidRDefault="004B3E60">
      <w:pPr>
        <w:pStyle w:val="TableofFigures"/>
        <w:tabs>
          <w:tab w:val="right" w:leader="dot" w:pos="9350"/>
        </w:tabs>
        <w:rPr>
          <w:rFonts w:asciiTheme="minorHAnsi" w:eastAsiaTheme="minorEastAsia" w:hAnsiTheme="minorHAnsi" w:cstheme="minorBidi"/>
          <w:noProof/>
          <w:sz w:val="22"/>
        </w:rPr>
      </w:pPr>
      <w:hyperlink w:anchor="_Toc92192543" w:history="1">
        <w:r w:rsidR="00D2168F" w:rsidRPr="00474A4D">
          <w:rPr>
            <w:rStyle w:val="Hyperlink"/>
            <w:noProof/>
          </w:rPr>
          <w:t>Figure 17: Stacked bar plots showing microbial activity in each metatranscriptome</w:t>
        </w:r>
        <w:r w:rsidR="00D2168F">
          <w:rPr>
            <w:noProof/>
            <w:webHidden/>
          </w:rPr>
          <w:tab/>
        </w:r>
        <w:r w:rsidR="00D2168F">
          <w:rPr>
            <w:noProof/>
            <w:webHidden/>
          </w:rPr>
          <w:fldChar w:fldCharType="begin"/>
        </w:r>
        <w:r w:rsidR="00D2168F">
          <w:rPr>
            <w:noProof/>
            <w:webHidden/>
          </w:rPr>
          <w:instrText xml:space="preserve"> PAGEREF _Toc92192543 \h </w:instrText>
        </w:r>
        <w:r w:rsidR="00D2168F">
          <w:rPr>
            <w:noProof/>
            <w:webHidden/>
          </w:rPr>
        </w:r>
        <w:r w:rsidR="00D2168F">
          <w:rPr>
            <w:noProof/>
            <w:webHidden/>
          </w:rPr>
          <w:fldChar w:fldCharType="separate"/>
        </w:r>
        <w:r w:rsidR="00D2168F">
          <w:rPr>
            <w:noProof/>
            <w:webHidden/>
          </w:rPr>
          <w:t>59</w:t>
        </w:r>
        <w:r w:rsidR="00D2168F">
          <w:rPr>
            <w:noProof/>
            <w:webHidden/>
          </w:rPr>
          <w:fldChar w:fldCharType="end"/>
        </w:r>
      </w:hyperlink>
    </w:p>
    <w:p w14:paraId="2EAD623A" w14:textId="7D6A9666" w:rsidR="00D2168F" w:rsidRDefault="004B3E60">
      <w:pPr>
        <w:pStyle w:val="TableofFigures"/>
        <w:tabs>
          <w:tab w:val="right" w:leader="dot" w:pos="9350"/>
        </w:tabs>
        <w:rPr>
          <w:rFonts w:asciiTheme="minorHAnsi" w:eastAsiaTheme="minorEastAsia" w:hAnsiTheme="minorHAnsi" w:cstheme="minorBidi"/>
          <w:noProof/>
          <w:sz w:val="22"/>
        </w:rPr>
      </w:pPr>
      <w:hyperlink w:anchor="_Toc92192544" w:history="1">
        <w:r w:rsidR="00D2168F" w:rsidRPr="00474A4D">
          <w:rPr>
            <w:rStyle w:val="Hyperlink"/>
            <w:noProof/>
          </w:rPr>
          <w:t>Figure 18: Taxonomic profiling using 16S rRNA sequences filtered at the ribodepletion step</w:t>
        </w:r>
        <w:r w:rsidR="00D2168F">
          <w:rPr>
            <w:noProof/>
            <w:webHidden/>
          </w:rPr>
          <w:tab/>
        </w:r>
        <w:r w:rsidR="00D2168F">
          <w:rPr>
            <w:noProof/>
            <w:webHidden/>
          </w:rPr>
          <w:fldChar w:fldCharType="begin"/>
        </w:r>
        <w:r w:rsidR="00D2168F">
          <w:rPr>
            <w:noProof/>
            <w:webHidden/>
          </w:rPr>
          <w:instrText xml:space="preserve"> PAGEREF _Toc92192544 \h </w:instrText>
        </w:r>
        <w:r w:rsidR="00D2168F">
          <w:rPr>
            <w:noProof/>
            <w:webHidden/>
          </w:rPr>
        </w:r>
        <w:r w:rsidR="00D2168F">
          <w:rPr>
            <w:noProof/>
            <w:webHidden/>
          </w:rPr>
          <w:fldChar w:fldCharType="separate"/>
        </w:r>
        <w:r w:rsidR="00D2168F">
          <w:rPr>
            <w:noProof/>
            <w:webHidden/>
          </w:rPr>
          <w:t>60</w:t>
        </w:r>
        <w:r w:rsidR="00D2168F">
          <w:rPr>
            <w:noProof/>
            <w:webHidden/>
          </w:rPr>
          <w:fldChar w:fldCharType="end"/>
        </w:r>
      </w:hyperlink>
    </w:p>
    <w:p w14:paraId="4C9E05D0" w14:textId="088CFD79" w:rsidR="00D2168F" w:rsidRDefault="004B3E60">
      <w:pPr>
        <w:pStyle w:val="TableofFigures"/>
        <w:tabs>
          <w:tab w:val="right" w:leader="dot" w:pos="9350"/>
        </w:tabs>
        <w:rPr>
          <w:rFonts w:asciiTheme="minorHAnsi" w:eastAsiaTheme="minorEastAsia" w:hAnsiTheme="minorHAnsi" w:cstheme="minorBidi"/>
          <w:noProof/>
          <w:sz w:val="22"/>
        </w:rPr>
      </w:pPr>
      <w:hyperlink w:anchor="_Toc92192545" w:history="1">
        <w:r w:rsidR="00D2168F" w:rsidRPr="00474A4D">
          <w:rPr>
            <w:rStyle w:val="Hyperlink"/>
            <w:noProof/>
          </w:rPr>
          <w:t>Figure 19: Order Bacteroidales taxonomic profiling using 16S rRNA sequences</w:t>
        </w:r>
        <w:r w:rsidR="00D2168F">
          <w:rPr>
            <w:noProof/>
            <w:webHidden/>
          </w:rPr>
          <w:tab/>
        </w:r>
        <w:r w:rsidR="00D2168F">
          <w:rPr>
            <w:noProof/>
            <w:webHidden/>
          </w:rPr>
          <w:fldChar w:fldCharType="begin"/>
        </w:r>
        <w:r w:rsidR="00D2168F">
          <w:rPr>
            <w:noProof/>
            <w:webHidden/>
          </w:rPr>
          <w:instrText xml:space="preserve"> PAGEREF _Toc92192545 \h </w:instrText>
        </w:r>
        <w:r w:rsidR="00D2168F">
          <w:rPr>
            <w:noProof/>
            <w:webHidden/>
          </w:rPr>
        </w:r>
        <w:r w:rsidR="00D2168F">
          <w:rPr>
            <w:noProof/>
            <w:webHidden/>
          </w:rPr>
          <w:fldChar w:fldCharType="separate"/>
        </w:r>
        <w:r w:rsidR="00D2168F">
          <w:rPr>
            <w:noProof/>
            <w:webHidden/>
          </w:rPr>
          <w:t>61</w:t>
        </w:r>
        <w:r w:rsidR="00D2168F">
          <w:rPr>
            <w:noProof/>
            <w:webHidden/>
          </w:rPr>
          <w:fldChar w:fldCharType="end"/>
        </w:r>
      </w:hyperlink>
    </w:p>
    <w:p w14:paraId="6551E5FC" w14:textId="4CF17909" w:rsidR="00D2168F" w:rsidRDefault="004B3E60">
      <w:pPr>
        <w:pStyle w:val="TableofFigures"/>
        <w:tabs>
          <w:tab w:val="right" w:leader="dot" w:pos="9350"/>
        </w:tabs>
        <w:rPr>
          <w:rFonts w:asciiTheme="minorHAnsi" w:eastAsiaTheme="minorEastAsia" w:hAnsiTheme="minorHAnsi" w:cstheme="minorBidi"/>
          <w:noProof/>
          <w:sz w:val="22"/>
        </w:rPr>
      </w:pPr>
      <w:hyperlink w:anchor="_Toc92192546" w:history="1">
        <w:r w:rsidR="00D2168F" w:rsidRPr="00474A4D">
          <w:rPr>
            <w:rStyle w:val="Hyperlink"/>
            <w:noProof/>
          </w:rPr>
          <w:t>Figure 20:Phylogenetic tree of 16S rRNA samples from order Bacteroidales</w:t>
        </w:r>
        <w:r w:rsidR="00D2168F">
          <w:rPr>
            <w:noProof/>
            <w:webHidden/>
          </w:rPr>
          <w:tab/>
        </w:r>
        <w:r w:rsidR="00D2168F">
          <w:rPr>
            <w:noProof/>
            <w:webHidden/>
          </w:rPr>
          <w:fldChar w:fldCharType="begin"/>
        </w:r>
        <w:r w:rsidR="00D2168F">
          <w:rPr>
            <w:noProof/>
            <w:webHidden/>
          </w:rPr>
          <w:instrText xml:space="preserve"> PAGEREF _Toc92192546 \h </w:instrText>
        </w:r>
        <w:r w:rsidR="00D2168F">
          <w:rPr>
            <w:noProof/>
            <w:webHidden/>
          </w:rPr>
        </w:r>
        <w:r w:rsidR="00D2168F">
          <w:rPr>
            <w:noProof/>
            <w:webHidden/>
          </w:rPr>
          <w:fldChar w:fldCharType="separate"/>
        </w:r>
        <w:r w:rsidR="00D2168F">
          <w:rPr>
            <w:noProof/>
            <w:webHidden/>
          </w:rPr>
          <w:t>62</w:t>
        </w:r>
        <w:r w:rsidR="00D2168F">
          <w:rPr>
            <w:noProof/>
            <w:webHidden/>
          </w:rPr>
          <w:fldChar w:fldCharType="end"/>
        </w:r>
      </w:hyperlink>
    </w:p>
    <w:p w14:paraId="11F0E431" w14:textId="658BD4A9" w:rsidR="00D2168F" w:rsidRDefault="004B3E60">
      <w:pPr>
        <w:pStyle w:val="TableofFigures"/>
        <w:tabs>
          <w:tab w:val="right" w:leader="dot" w:pos="9350"/>
        </w:tabs>
        <w:rPr>
          <w:rFonts w:asciiTheme="minorHAnsi" w:eastAsiaTheme="minorEastAsia" w:hAnsiTheme="minorHAnsi" w:cstheme="minorBidi"/>
          <w:noProof/>
          <w:sz w:val="22"/>
        </w:rPr>
      </w:pPr>
      <w:hyperlink w:anchor="_Toc92192547" w:history="1">
        <w:r w:rsidR="00D2168F" w:rsidRPr="00474A4D">
          <w:rPr>
            <w:rStyle w:val="Hyperlink"/>
            <w:noProof/>
          </w:rPr>
          <w:t>Figure 21: Alpha diversity evaluated using the Shannon-Wiener index (H)</w:t>
        </w:r>
        <w:r w:rsidR="00D2168F">
          <w:rPr>
            <w:noProof/>
            <w:webHidden/>
          </w:rPr>
          <w:tab/>
        </w:r>
        <w:r w:rsidR="00D2168F">
          <w:rPr>
            <w:noProof/>
            <w:webHidden/>
          </w:rPr>
          <w:fldChar w:fldCharType="begin"/>
        </w:r>
        <w:r w:rsidR="00D2168F">
          <w:rPr>
            <w:noProof/>
            <w:webHidden/>
          </w:rPr>
          <w:instrText xml:space="preserve"> PAGEREF _Toc92192547 \h </w:instrText>
        </w:r>
        <w:r w:rsidR="00D2168F">
          <w:rPr>
            <w:noProof/>
            <w:webHidden/>
          </w:rPr>
        </w:r>
        <w:r w:rsidR="00D2168F">
          <w:rPr>
            <w:noProof/>
            <w:webHidden/>
          </w:rPr>
          <w:fldChar w:fldCharType="separate"/>
        </w:r>
        <w:r w:rsidR="00D2168F">
          <w:rPr>
            <w:noProof/>
            <w:webHidden/>
          </w:rPr>
          <w:t>63</w:t>
        </w:r>
        <w:r w:rsidR="00D2168F">
          <w:rPr>
            <w:noProof/>
            <w:webHidden/>
          </w:rPr>
          <w:fldChar w:fldCharType="end"/>
        </w:r>
      </w:hyperlink>
    </w:p>
    <w:p w14:paraId="616EF800" w14:textId="13C0649D" w:rsidR="00D2168F" w:rsidRDefault="004B3E60">
      <w:pPr>
        <w:pStyle w:val="TableofFigures"/>
        <w:tabs>
          <w:tab w:val="right" w:leader="dot" w:pos="9350"/>
        </w:tabs>
        <w:rPr>
          <w:rFonts w:asciiTheme="minorHAnsi" w:eastAsiaTheme="minorEastAsia" w:hAnsiTheme="minorHAnsi" w:cstheme="minorBidi"/>
          <w:noProof/>
          <w:sz w:val="22"/>
        </w:rPr>
      </w:pPr>
      <w:hyperlink w:anchor="_Toc92192548" w:history="1">
        <w:r w:rsidR="00D2168F" w:rsidRPr="00474A4D">
          <w:rPr>
            <w:rStyle w:val="Hyperlink"/>
            <w:noProof/>
          </w:rPr>
          <w:t>Figure 22: DESeq2 distance heatmap for metatranscriptome function profiles</w:t>
        </w:r>
        <w:r w:rsidR="00D2168F">
          <w:rPr>
            <w:noProof/>
            <w:webHidden/>
          </w:rPr>
          <w:tab/>
        </w:r>
        <w:r w:rsidR="00D2168F">
          <w:rPr>
            <w:noProof/>
            <w:webHidden/>
          </w:rPr>
          <w:fldChar w:fldCharType="begin"/>
        </w:r>
        <w:r w:rsidR="00D2168F">
          <w:rPr>
            <w:noProof/>
            <w:webHidden/>
          </w:rPr>
          <w:instrText xml:space="preserve"> PAGEREF _Toc92192548 \h </w:instrText>
        </w:r>
        <w:r w:rsidR="00D2168F">
          <w:rPr>
            <w:noProof/>
            <w:webHidden/>
          </w:rPr>
        </w:r>
        <w:r w:rsidR="00D2168F">
          <w:rPr>
            <w:noProof/>
            <w:webHidden/>
          </w:rPr>
          <w:fldChar w:fldCharType="separate"/>
        </w:r>
        <w:r w:rsidR="00D2168F">
          <w:rPr>
            <w:noProof/>
            <w:webHidden/>
          </w:rPr>
          <w:t>64</w:t>
        </w:r>
        <w:r w:rsidR="00D2168F">
          <w:rPr>
            <w:noProof/>
            <w:webHidden/>
          </w:rPr>
          <w:fldChar w:fldCharType="end"/>
        </w:r>
      </w:hyperlink>
    </w:p>
    <w:p w14:paraId="792D0DC9" w14:textId="57B38902" w:rsidR="00D2168F" w:rsidRDefault="004B3E60">
      <w:pPr>
        <w:pStyle w:val="TableofFigures"/>
        <w:tabs>
          <w:tab w:val="right" w:leader="dot" w:pos="9350"/>
        </w:tabs>
        <w:rPr>
          <w:rFonts w:asciiTheme="minorHAnsi" w:eastAsiaTheme="minorEastAsia" w:hAnsiTheme="minorHAnsi" w:cstheme="minorBidi"/>
          <w:noProof/>
          <w:sz w:val="22"/>
        </w:rPr>
      </w:pPr>
      <w:hyperlink w:anchor="_Toc92192549" w:history="1">
        <w:r w:rsidR="00D2168F" w:rsidRPr="00474A4D">
          <w:rPr>
            <w:rStyle w:val="Hyperlink"/>
            <w:noProof/>
          </w:rPr>
          <w:t>Figure 23: Organism PCA plot</w:t>
        </w:r>
        <w:r w:rsidR="00D2168F">
          <w:rPr>
            <w:noProof/>
            <w:webHidden/>
          </w:rPr>
          <w:tab/>
        </w:r>
        <w:r w:rsidR="00D2168F">
          <w:rPr>
            <w:noProof/>
            <w:webHidden/>
          </w:rPr>
          <w:fldChar w:fldCharType="begin"/>
        </w:r>
        <w:r w:rsidR="00D2168F">
          <w:rPr>
            <w:noProof/>
            <w:webHidden/>
          </w:rPr>
          <w:instrText xml:space="preserve"> PAGEREF _Toc92192549 \h </w:instrText>
        </w:r>
        <w:r w:rsidR="00D2168F">
          <w:rPr>
            <w:noProof/>
            <w:webHidden/>
          </w:rPr>
        </w:r>
        <w:r w:rsidR="00D2168F">
          <w:rPr>
            <w:noProof/>
            <w:webHidden/>
          </w:rPr>
          <w:fldChar w:fldCharType="separate"/>
        </w:r>
        <w:r w:rsidR="00D2168F">
          <w:rPr>
            <w:noProof/>
            <w:webHidden/>
          </w:rPr>
          <w:t>65</w:t>
        </w:r>
        <w:r w:rsidR="00D2168F">
          <w:rPr>
            <w:noProof/>
            <w:webHidden/>
          </w:rPr>
          <w:fldChar w:fldCharType="end"/>
        </w:r>
      </w:hyperlink>
    </w:p>
    <w:p w14:paraId="5076C68A" w14:textId="623C8EDE" w:rsidR="00D2168F" w:rsidRDefault="004B3E60">
      <w:pPr>
        <w:pStyle w:val="TableofFigures"/>
        <w:tabs>
          <w:tab w:val="right" w:leader="dot" w:pos="9350"/>
        </w:tabs>
        <w:rPr>
          <w:rFonts w:asciiTheme="minorHAnsi" w:eastAsiaTheme="minorEastAsia" w:hAnsiTheme="minorHAnsi" w:cstheme="minorBidi"/>
          <w:noProof/>
          <w:sz w:val="22"/>
        </w:rPr>
      </w:pPr>
      <w:hyperlink w:anchor="_Toc92192550" w:history="1">
        <w:r w:rsidR="00D2168F" w:rsidRPr="00474A4D">
          <w:rPr>
            <w:rStyle w:val="Hyperlink"/>
            <w:noProof/>
          </w:rPr>
          <w:t>Figure 24: Alpha diversity analysis using 16S rRNA sequences</w:t>
        </w:r>
        <w:r w:rsidR="00D2168F">
          <w:rPr>
            <w:noProof/>
            <w:webHidden/>
          </w:rPr>
          <w:tab/>
        </w:r>
        <w:r w:rsidR="00D2168F">
          <w:rPr>
            <w:noProof/>
            <w:webHidden/>
          </w:rPr>
          <w:fldChar w:fldCharType="begin"/>
        </w:r>
        <w:r w:rsidR="00D2168F">
          <w:rPr>
            <w:noProof/>
            <w:webHidden/>
          </w:rPr>
          <w:instrText xml:space="preserve"> PAGEREF _Toc92192550 \h </w:instrText>
        </w:r>
        <w:r w:rsidR="00D2168F">
          <w:rPr>
            <w:noProof/>
            <w:webHidden/>
          </w:rPr>
        </w:r>
        <w:r w:rsidR="00D2168F">
          <w:rPr>
            <w:noProof/>
            <w:webHidden/>
          </w:rPr>
          <w:fldChar w:fldCharType="separate"/>
        </w:r>
        <w:r w:rsidR="00D2168F">
          <w:rPr>
            <w:noProof/>
            <w:webHidden/>
          </w:rPr>
          <w:t>66</w:t>
        </w:r>
        <w:r w:rsidR="00D2168F">
          <w:rPr>
            <w:noProof/>
            <w:webHidden/>
          </w:rPr>
          <w:fldChar w:fldCharType="end"/>
        </w:r>
      </w:hyperlink>
    </w:p>
    <w:p w14:paraId="77AB72F9" w14:textId="5EB038CC" w:rsidR="00D2168F" w:rsidRDefault="004B3E60">
      <w:pPr>
        <w:pStyle w:val="TableofFigures"/>
        <w:tabs>
          <w:tab w:val="right" w:leader="dot" w:pos="9350"/>
        </w:tabs>
        <w:rPr>
          <w:rFonts w:asciiTheme="minorHAnsi" w:eastAsiaTheme="minorEastAsia" w:hAnsiTheme="minorHAnsi" w:cstheme="minorBidi"/>
          <w:noProof/>
          <w:sz w:val="22"/>
        </w:rPr>
      </w:pPr>
      <w:hyperlink w:anchor="_Toc92192551" w:history="1">
        <w:r w:rsidR="00D2168F" w:rsidRPr="00474A4D">
          <w:rPr>
            <w:rStyle w:val="Hyperlink"/>
            <w:noProof/>
          </w:rPr>
          <w:t>Figure 25: Beta diversity analysis using 16S rRNA sequences</w:t>
        </w:r>
        <w:r w:rsidR="00D2168F">
          <w:rPr>
            <w:noProof/>
            <w:webHidden/>
          </w:rPr>
          <w:tab/>
        </w:r>
        <w:r w:rsidR="00D2168F">
          <w:rPr>
            <w:noProof/>
            <w:webHidden/>
          </w:rPr>
          <w:fldChar w:fldCharType="begin"/>
        </w:r>
        <w:r w:rsidR="00D2168F">
          <w:rPr>
            <w:noProof/>
            <w:webHidden/>
          </w:rPr>
          <w:instrText xml:space="preserve"> PAGEREF _Toc92192551 \h </w:instrText>
        </w:r>
        <w:r w:rsidR="00D2168F">
          <w:rPr>
            <w:noProof/>
            <w:webHidden/>
          </w:rPr>
        </w:r>
        <w:r w:rsidR="00D2168F">
          <w:rPr>
            <w:noProof/>
            <w:webHidden/>
          </w:rPr>
          <w:fldChar w:fldCharType="separate"/>
        </w:r>
        <w:r w:rsidR="00D2168F">
          <w:rPr>
            <w:noProof/>
            <w:webHidden/>
          </w:rPr>
          <w:t>67</w:t>
        </w:r>
        <w:r w:rsidR="00D2168F">
          <w:rPr>
            <w:noProof/>
            <w:webHidden/>
          </w:rPr>
          <w:fldChar w:fldCharType="end"/>
        </w:r>
      </w:hyperlink>
    </w:p>
    <w:p w14:paraId="0766A84E" w14:textId="4E9E49FB" w:rsidR="00D2168F" w:rsidRDefault="004B3E60">
      <w:pPr>
        <w:pStyle w:val="TableofFigures"/>
        <w:tabs>
          <w:tab w:val="right" w:leader="dot" w:pos="9350"/>
        </w:tabs>
        <w:rPr>
          <w:rFonts w:asciiTheme="minorHAnsi" w:eastAsiaTheme="minorEastAsia" w:hAnsiTheme="minorHAnsi" w:cstheme="minorBidi"/>
          <w:noProof/>
          <w:sz w:val="22"/>
        </w:rPr>
      </w:pPr>
      <w:hyperlink w:anchor="_Toc92192552" w:history="1">
        <w:r w:rsidR="00D2168F" w:rsidRPr="00474A4D">
          <w:rPr>
            <w:rStyle w:val="Hyperlink"/>
            <w:noProof/>
          </w:rPr>
          <w:t>Figure 26: Dodged bar plots of active SEED subsystems level 1 functions against the average levels in the pooled experimental metatranscriptomes compared to the pooled control metatranscriptome (CF)</w:t>
        </w:r>
        <w:r w:rsidR="00D2168F">
          <w:rPr>
            <w:noProof/>
            <w:webHidden/>
          </w:rPr>
          <w:tab/>
        </w:r>
        <w:r w:rsidR="00D2168F">
          <w:rPr>
            <w:noProof/>
            <w:webHidden/>
          </w:rPr>
          <w:fldChar w:fldCharType="begin"/>
        </w:r>
        <w:r w:rsidR="00D2168F">
          <w:rPr>
            <w:noProof/>
            <w:webHidden/>
          </w:rPr>
          <w:instrText xml:space="preserve"> PAGEREF _Toc92192552 \h </w:instrText>
        </w:r>
        <w:r w:rsidR="00D2168F">
          <w:rPr>
            <w:noProof/>
            <w:webHidden/>
          </w:rPr>
        </w:r>
        <w:r w:rsidR="00D2168F">
          <w:rPr>
            <w:noProof/>
            <w:webHidden/>
          </w:rPr>
          <w:fldChar w:fldCharType="separate"/>
        </w:r>
        <w:r w:rsidR="00D2168F">
          <w:rPr>
            <w:noProof/>
            <w:webHidden/>
          </w:rPr>
          <w:t>69</w:t>
        </w:r>
        <w:r w:rsidR="00D2168F">
          <w:rPr>
            <w:noProof/>
            <w:webHidden/>
          </w:rPr>
          <w:fldChar w:fldCharType="end"/>
        </w:r>
      </w:hyperlink>
    </w:p>
    <w:p w14:paraId="085376E8" w14:textId="7A3C08E9" w:rsidR="00D2168F" w:rsidRDefault="004B3E60">
      <w:pPr>
        <w:pStyle w:val="TableofFigures"/>
        <w:tabs>
          <w:tab w:val="right" w:leader="dot" w:pos="9350"/>
        </w:tabs>
        <w:rPr>
          <w:rFonts w:asciiTheme="minorHAnsi" w:eastAsiaTheme="minorEastAsia" w:hAnsiTheme="minorHAnsi" w:cstheme="minorBidi"/>
          <w:noProof/>
          <w:sz w:val="22"/>
        </w:rPr>
      </w:pPr>
      <w:hyperlink w:anchor="_Toc92192553" w:history="1">
        <w:r w:rsidR="00D2168F" w:rsidRPr="00474A4D">
          <w:rPr>
            <w:rStyle w:val="Hyperlink"/>
            <w:noProof/>
          </w:rPr>
          <w:t>Figure 27: DESeq2 distance heatmap for metatranscriptome function profiles</w:t>
        </w:r>
        <w:r w:rsidR="00D2168F">
          <w:rPr>
            <w:noProof/>
            <w:webHidden/>
          </w:rPr>
          <w:tab/>
        </w:r>
        <w:r w:rsidR="00D2168F">
          <w:rPr>
            <w:noProof/>
            <w:webHidden/>
          </w:rPr>
          <w:fldChar w:fldCharType="begin"/>
        </w:r>
        <w:r w:rsidR="00D2168F">
          <w:rPr>
            <w:noProof/>
            <w:webHidden/>
          </w:rPr>
          <w:instrText xml:space="preserve"> PAGEREF _Toc92192553 \h </w:instrText>
        </w:r>
        <w:r w:rsidR="00D2168F">
          <w:rPr>
            <w:noProof/>
            <w:webHidden/>
          </w:rPr>
        </w:r>
        <w:r w:rsidR="00D2168F">
          <w:rPr>
            <w:noProof/>
            <w:webHidden/>
          </w:rPr>
          <w:fldChar w:fldCharType="separate"/>
        </w:r>
        <w:r w:rsidR="00D2168F">
          <w:rPr>
            <w:noProof/>
            <w:webHidden/>
          </w:rPr>
          <w:t>69</w:t>
        </w:r>
        <w:r w:rsidR="00D2168F">
          <w:rPr>
            <w:noProof/>
            <w:webHidden/>
          </w:rPr>
          <w:fldChar w:fldCharType="end"/>
        </w:r>
      </w:hyperlink>
    </w:p>
    <w:p w14:paraId="05054919" w14:textId="27ADA305" w:rsidR="00D2168F" w:rsidRDefault="004B3E60">
      <w:pPr>
        <w:pStyle w:val="TableofFigures"/>
        <w:tabs>
          <w:tab w:val="right" w:leader="dot" w:pos="9350"/>
        </w:tabs>
        <w:rPr>
          <w:rFonts w:asciiTheme="minorHAnsi" w:eastAsiaTheme="minorEastAsia" w:hAnsiTheme="minorHAnsi" w:cstheme="minorBidi"/>
          <w:noProof/>
          <w:sz w:val="22"/>
        </w:rPr>
      </w:pPr>
      <w:hyperlink w:anchor="_Toc92192554" w:history="1">
        <w:r w:rsidR="00D2168F" w:rsidRPr="00474A4D">
          <w:rPr>
            <w:rStyle w:val="Hyperlink"/>
            <w:noProof/>
          </w:rPr>
          <w:t>Figure 28: GH43_16 Krona multi-layered taxonomic pie-chart</w:t>
        </w:r>
        <w:r w:rsidR="00D2168F">
          <w:rPr>
            <w:noProof/>
            <w:webHidden/>
          </w:rPr>
          <w:tab/>
        </w:r>
        <w:r w:rsidR="00D2168F">
          <w:rPr>
            <w:noProof/>
            <w:webHidden/>
          </w:rPr>
          <w:fldChar w:fldCharType="begin"/>
        </w:r>
        <w:r w:rsidR="00D2168F">
          <w:rPr>
            <w:noProof/>
            <w:webHidden/>
          </w:rPr>
          <w:instrText xml:space="preserve"> PAGEREF _Toc92192554 \h </w:instrText>
        </w:r>
        <w:r w:rsidR="00D2168F">
          <w:rPr>
            <w:noProof/>
            <w:webHidden/>
          </w:rPr>
        </w:r>
        <w:r w:rsidR="00D2168F">
          <w:rPr>
            <w:noProof/>
            <w:webHidden/>
          </w:rPr>
          <w:fldChar w:fldCharType="separate"/>
        </w:r>
        <w:r w:rsidR="00D2168F">
          <w:rPr>
            <w:noProof/>
            <w:webHidden/>
          </w:rPr>
          <w:t>73</w:t>
        </w:r>
        <w:r w:rsidR="00D2168F">
          <w:rPr>
            <w:noProof/>
            <w:webHidden/>
          </w:rPr>
          <w:fldChar w:fldCharType="end"/>
        </w:r>
      </w:hyperlink>
    </w:p>
    <w:p w14:paraId="36D1FB01" w14:textId="1DB3E0E6" w:rsidR="00D2168F" w:rsidRDefault="004B3E60">
      <w:pPr>
        <w:pStyle w:val="TableofFigures"/>
        <w:tabs>
          <w:tab w:val="right" w:leader="dot" w:pos="9350"/>
        </w:tabs>
        <w:rPr>
          <w:rFonts w:asciiTheme="minorHAnsi" w:eastAsiaTheme="minorEastAsia" w:hAnsiTheme="minorHAnsi" w:cstheme="minorBidi"/>
          <w:noProof/>
          <w:sz w:val="22"/>
        </w:rPr>
      </w:pPr>
      <w:hyperlink w:anchor="_Toc92192555" w:history="1">
        <w:r w:rsidR="00D2168F" w:rsidRPr="00474A4D">
          <w:rPr>
            <w:rStyle w:val="Hyperlink"/>
            <w:noProof/>
          </w:rPr>
          <w:t>Figure 29: GH51 Krona multi-layered taxonomic pie-chart</w:t>
        </w:r>
        <w:r w:rsidR="00D2168F">
          <w:rPr>
            <w:noProof/>
            <w:webHidden/>
          </w:rPr>
          <w:tab/>
        </w:r>
        <w:r w:rsidR="00D2168F">
          <w:rPr>
            <w:noProof/>
            <w:webHidden/>
          </w:rPr>
          <w:fldChar w:fldCharType="begin"/>
        </w:r>
        <w:r w:rsidR="00D2168F">
          <w:rPr>
            <w:noProof/>
            <w:webHidden/>
          </w:rPr>
          <w:instrText xml:space="preserve"> PAGEREF _Toc92192555 \h </w:instrText>
        </w:r>
        <w:r w:rsidR="00D2168F">
          <w:rPr>
            <w:noProof/>
            <w:webHidden/>
          </w:rPr>
        </w:r>
        <w:r w:rsidR="00D2168F">
          <w:rPr>
            <w:noProof/>
            <w:webHidden/>
          </w:rPr>
          <w:fldChar w:fldCharType="separate"/>
        </w:r>
        <w:r w:rsidR="00D2168F">
          <w:rPr>
            <w:noProof/>
            <w:webHidden/>
          </w:rPr>
          <w:t>74</w:t>
        </w:r>
        <w:r w:rsidR="00D2168F">
          <w:rPr>
            <w:noProof/>
            <w:webHidden/>
          </w:rPr>
          <w:fldChar w:fldCharType="end"/>
        </w:r>
      </w:hyperlink>
    </w:p>
    <w:p w14:paraId="57AA3C7F" w14:textId="77777777" w:rsidR="00D2168F" w:rsidRDefault="00811DE3" w:rsidP="00F17A3E">
      <w:pPr>
        <w:pStyle w:val="Heading1"/>
        <w:rPr>
          <w:rStyle w:val="normaltextrun"/>
          <w:b w:val="0"/>
          <w:color w:val="0E101A"/>
          <w:szCs w:val="24"/>
          <w:lang w:val="en-GB"/>
        </w:rPr>
      </w:pPr>
      <w:r>
        <w:rPr>
          <w:rStyle w:val="normaltextrun"/>
          <w:b w:val="0"/>
          <w:color w:val="0E101A"/>
          <w:szCs w:val="24"/>
          <w:lang w:val="en-GB"/>
        </w:rPr>
        <w:fldChar w:fldCharType="end"/>
      </w:r>
    </w:p>
    <w:p w14:paraId="79A90FE7" w14:textId="77777777" w:rsidR="00D2168F" w:rsidRDefault="00D2168F">
      <w:pPr>
        <w:spacing w:after="0" w:line="240" w:lineRule="auto"/>
        <w:rPr>
          <w:rStyle w:val="normaltextrun"/>
          <w:rFonts w:ascii="Times New Roman" w:eastAsia="Times New Roman" w:hAnsi="Times New Roman"/>
          <w:color w:val="0E101A"/>
          <w:sz w:val="24"/>
          <w:szCs w:val="24"/>
          <w:lang w:val="en-GB"/>
        </w:rPr>
      </w:pPr>
      <w:r>
        <w:rPr>
          <w:rStyle w:val="normaltextrun"/>
          <w:b/>
          <w:color w:val="0E101A"/>
          <w:szCs w:val="24"/>
          <w:lang w:val="en-GB"/>
        </w:rPr>
        <w:br w:type="page"/>
      </w:r>
    </w:p>
    <w:p w14:paraId="4D33CE0B" w14:textId="38DFB82B" w:rsidR="00FC3F2B" w:rsidRPr="00FC3F2B" w:rsidRDefault="00855EF0" w:rsidP="00F17A3E">
      <w:pPr>
        <w:pStyle w:val="Heading1"/>
      </w:pPr>
      <w:bookmarkStart w:id="1" w:name="_Toc92192635"/>
      <w:r w:rsidRPr="00FC3F2B">
        <w:rPr>
          <w:rStyle w:val="normaltextrun"/>
        </w:rPr>
        <w:lastRenderedPageBreak/>
        <w:t>LIST OF TABLES</w:t>
      </w:r>
      <w:bookmarkEnd w:id="1"/>
    </w:p>
    <w:p w14:paraId="57745CA7" w14:textId="77777777" w:rsidR="00855EF0" w:rsidRPr="00A77E27" w:rsidRDefault="00811DE3" w:rsidP="00855EF0">
      <w:pPr>
        <w:pStyle w:val="TableofFigures"/>
        <w:tabs>
          <w:tab w:val="right" w:leader="dot" w:pos="9350"/>
        </w:tabs>
        <w:spacing w:line="360" w:lineRule="auto"/>
        <w:rPr>
          <w:rFonts w:ascii="Calibri" w:eastAsia="Times New Roman" w:hAnsi="Calibri"/>
          <w:noProof/>
          <w:sz w:val="22"/>
        </w:rPr>
      </w:pPr>
      <w:r>
        <w:rPr>
          <w:b/>
        </w:rPr>
        <w:fldChar w:fldCharType="begin"/>
      </w:r>
      <w:r>
        <w:rPr>
          <w:b/>
        </w:rPr>
        <w:instrText xml:space="preserve"> TOC \h \z \c "Table 4." </w:instrText>
      </w:r>
      <w:r>
        <w:rPr>
          <w:b/>
        </w:rPr>
        <w:fldChar w:fldCharType="separate"/>
      </w:r>
      <w:hyperlink w:anchor="_Toc89593846" w:history="1">
        <w:r w:rsidR="00855EF0" w:rsidRPr="004D5F49">
          <w:rPr>
            <w:rStyle w:val="Hyperlink"/>
            <w:noProof/>
          </w:rPr>
          <w:t>Table 4. 1: ICP-MS composition analysis</w:t>
        </w:r>
        <w:r w:rsidR="00855EF0">
          <w:rPr>
            <w:noProof/>
            <w:webHidden/>
          </w:rPr>
          <w:tab/>
        </w:r>
        <w:r w:rsidR="00855EF0">
          <w:rPr>
            <w:noProof/>
            <w:webHidden/>
          </w:rPr>
          <w:fldChar w:fldCharType="begin"/>
        </w:r>
        <w:r w:rsidR="00855EF0">
          <w:rPr>
            <w:noProof/>
            <w:webHidden/>
          </w:rPr>
          <w:instrText xml:space="preserve"> PAGEREF _Toc89593846 \h </w:instrText>
        </w:r>
        <w:r w:rsidR="00855EF0">
          <w:rPr>
            <w:noProof/>
            <w:webHidden/>
          </w:rPr>
        </w:r>
        <w:r w:rsidR="00855EF0">
          <w:rPr>
            <w:noProof/>
            <w:webHidden/>
          </w:rPr>
          <w:fldChar w:fldCharType="separate"/>
        </w:r>
        <w:r w:rsidR="00855EF0">
          <w:rPr>
            <w:noProof/>
            <w:webHidden/>
          </w:rPr>
          <w:t>42</w:t>
        </w:r>
        <w:r w:rsidR="00855EF0">
          <w:rPr>
            <w:noProof/>
            <w:webHidden/>
          </w:rPr>
          <w:fldChar w:fldCharType="end"/>
        </w:r>
      </w:hyperlink>
    </w:p>
    <w:p w14:paraId="261358A6" w14:textId="77777777" w:rsidR="00855EF0" w:rsidRPr="00A77E27" w:rsidRDefault="004B3E60" w:rsidP="00855EF0">
      <w:pPr>
        <w:pStyle w:val="TableofFigures"/>
        <w:tabs>
          <w:tab w:val="right" w:leader="dot" w:pos="9350"/>
        </w:tabs>
        <w:spacing w:line="360" w:lineRule="auto"/>
        <w:rPr>
          <w:rFonts w:ascii="Calibri" w:eastAsia="Times New Roman" w:hAnsi="Calibri"/>
          <w:noProof/>
          <w:sz w:val="22"/>
        </w:rPr>
      </w:pPr>
      <w:hyperlink w:anchor="_Toc89593847" w:history="1">
        <w:r w:rsidR="00855EF0" w:rsidRPr="004D5F49">
          <w:rPr>
            <w:rStyle w:val="Hyperlink"/>
            <w:noProof/>
          </w:rPr>
          <w:t>Table 4. 2: Sequencing summary statistics (sequencing run 1)</w:t>
        </w:r>
        <w:r w:rsidR="00855EF0">
          <w:rPr>
            <w:noProof/>
            <w:webHidden/>
          </w:rPr>
          <w:tab/>
        </w:r>
        <w:r w:rsidR="00855EF0">
          <w:rPr>
            <w:noProof/>
            <w:webHidden/>
          </w:rPr>
          <w:fldChar w:fldCharType="begin"/>
        </w:r>
        <w:r w:rsidR="00855EF0">
          <w:rPr>
            <w:noProof/>
            <w:webHidden/>
          </w:rPr>
          <w:instrText xml:space="preserve"> PAGEREF _Toc89593847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4F3C93F2" w14:textId="77777777" w:rsidR="00855EF0" w:rsidRPr="00A77E27" w:rsidRDefault="004B3E60" w:rsidP="00855EF0">
      <w:pPr>
        <w:pStyle w:val="TableofFigures"/>
        <w:tabs>
          <w:tab w:val="right" w:leader="dot" w:pos="9350"/>
        </w:tabs>
        <w:spacing w:line="360" w:lineRule="auto"/>
        <w:rPr>
          <w:rFonts w:ascii="Calibri" w:eastAsia="Times New Roman" w:hAnsi="Calibri"/>
          <w:noProof/>
          <w:sz w:val="22"/>
        </w:rPr>
      </w:pPr>
      <w:hyperlink w:anchor="_Toc89593848" w:history="1">
        <w:r w:rsidR="00855EF0" w:rsidRPr="004D5F49">
          <w:rPr>
            <w:rStyle w:val="Hyperlink"/>
            <w:noProof/>
          </w:rPr>
          <w:t>Table 4. 3: Sequencing summary statistics (sequencing run 2)</w:t>
        </w:r>
        <w:r w:rsidR="00855EF0">
          <w:rPr>
            <w:noProof/>
            <w:webHidden/>
          </w:rPr>
          <w:tab/>
        </w:r>
        <w:r w:rsidR="00855EF0">
          <w:rPr>
            <w:noProof/>
            <w:webHidden/>
          </w:rPr>
          <w:fldChar w:fldCharType="begin"/>
        </w:r>
        <w:r w:rsidR="00855EF0">
          <w:rPr>
            <w:noProof/>
            <w:webHidden/>
          </w:rPr>
          <w:instrText xml:space="preserve"> PAGEREF _Toc89593848 \h </w:instrText>
        </w:r>
        <w:r w:rsidR="00855EF0">
          <w:rPr>
            <w:noProof/>
            <w:webHidden/>
          </w:rPr>
        </w:r>
        <w:r w:rsidR="00855EF0">
          <w:rPr>
            <w:noProof/>
            <w:webHidden/>
          </w:rPr>
          <w:fldChar w:fldCharType="separate"/>
        </w:r>
        <w:r w:rsidR="00855EF0">
          <w:rPr>
            <w:noProof/>
            <w:webHidden/>
          </w:rPr>
          <w:t>44</w:t>
        </w:r>
        <w:r w:rsidR="00855EF0">
          <w:rPr>
            <w:noProof/>
            <w:webHidden/>
          </w:rPr>
          <w:fldChar w:fldCharType="end"/>
        </w:r>
      </w:hyperlink>
    </w:p>
    <w:p w14:paraId="62049B3B" w14:textId="77777777" w:rsidR="00855EF0" w:rsidRPr="00A77E27" w:rsidRDefault="004B3E60" w:rsidP="00855EF0">
      <w:pPr>
        <w:pStyle w:val="TableofFigures"/>
        <w:tabs>
          <w:tab w:val="right" w:leader="dot" w:pos="9350"/>
        </w:tabs>
        <w:spacing w:line="360" w:lineRule="auto"/>
        <w:rPr>
          <w:rFonts w:ascii="Calibri" w:eastAsia="Times New Roman" w:hAnsi="Calibri"/>
          <w:noProof/>
          <w:sz w:val="22"/>
        </w:rPr>
      </w:pPr>
      <w:hyperlink w:anchor="_Toc89593849" w:history="1">
        <w:r w:rsidR="00855EF0" w:rsidRPr="004D5F49">
          <w:rPr>
            <w:rStyle w:val="Hyperlink"/>
            <w:noProof/>
          </w:rPr>
          <w:t>Table 4.4: Classification and orientation of sequence reads</w:t>
        </w:r>
        <w:r w:rsidR="00855EF0">
          <w:rPr>
            <w:noProof/>
            <w:webHidden/>
          </w:rPr>
          <w:tab/>
        </w:r>
        <w:r w:rsidR="00855EF0">
          <w:rPr>
            <w:noProof/>
            <w:webHidden/>
          </w:rPr>
          <w:fldChar w:fldCharType="begin"/>
        </w:r>
        <w:r w:rsidR="00855EF0">
          <w:rPr>
            <w:noProof/>
            <w:webHidden/>
          </w:rPr>
          <w:instrText xml:space="preserve"> PAGEREF _Toc89593849 \h </w:instrText>
        </w:r>
        <w:r w:rsidR="00855EF0">
          <w:rPr>
            <w:noProof/>
            <w:webHidden/>
          </w:rPr>
        </w:r>
        <w:r w:rsidR="00855EF0">
          <w:rPr>
            <w:noProof/>
            <w:webHidden/>
          </w:rPr>
          <w:fldChar w:fldCharType="separate"/>
        </w:r>
        <w:r w:rsidR="00855EF0">
          <w:rPr>
            <w:noProof/>
            <w:webHidden/>
          </w:rPr>
          <w:t>47</w:t>
        </w:r>
        <w:r w:rsidR="00855EF0">
          <w:rPr>
            <w:noProof/>
            <w:webHidden/>
          </w:rPr>
          <w:fldChar w:fldCharType="end"/>
        </w:r>
      </w:hyperlink>
    </w:p>
    <w:p w14:paraId="65C40AFC" w14:textId="77777777" w:rsidR="00855EF0" w:rsidRPr="00A77E27" w:rsidRDefault="004B3E60" w:rsidP="00855EF0">
      <w:pPr>
        <w:pStyle w:val="TableofFigures"/>
        <w:tabs>
          <w:tab w:val="right" w:leader="dot" w:pos="9350"/>
        </w:tabs>
        <w:spacing w:line="360" w:lineRule="auto"/>
        <w:rPr>
          <w:rFonts w:ascii="Calibri" w:eastAsia="Times New Roman" w:hAnsi="Calibri"/>
          <w:noProof/>
          <w:sz w:val="22"/>
        </w:rPr>
      </w:pPr>
      <w:hyperlink w:anchor="_Toc89593850" w:history="1">
        <w:r w:rsidR="00855EF0" w:rsidRPr="004D5F49">
          <w:rPr>
            <w:rStyle w:val="Hyperlink"/>
            <w:noProof/>
          </w:rPr>
          <w:t xml:space="preserve">Table 4.5: Percentage of rRNA reads per </w:t>
        </w:r>
        <w:r w:rsidR="00811ABD">
          <w:rPr>
            <w:rStyle w:val="Hyperlink"/>
            <w:noProof/>
          </w:rPr>
          <w:t>sample</w:t>
        </w:r>
        <w:r w:rsidR="00855EF0">
          <w:rPr>
            <w:noProof/>
            <w:webHidden/>
          </w:rPr>
          <w:tab/>
        </w:r>
        <w:r w:rsidR="00855EF0">
          <w:rPr>
            <w:noProof/>
            <w:webHidden/>
          </w:rPr>
          <w:fldChar w:fldCharType="begin"/>
        </w:r>
        <w:r w:rsidR="00855EF0">
          <w:rPr>
            <w:noProof/>
            <w:webHidden/>
          </w:rPr>
          <w:instrText xml:space="preserve"> PAGEREF _Toc89593850 \h </w:instrText>
        </w:r>
        <w:r w:rsidR="00855EF0">
          <w:rPr>
            <w:noProof/>
            <w:webHidden/>
          </w:rPr>
        </w:r>
        <w:r w:rsidR="00855EF0">
          <w:rPr>
            <w:noProof/>
            <w:webHidden/>
          </w:rPr>
          <w:fldChar w:fldCharType="separate"/>
        </w:r>
        <w:r w:rsidR="00855EF0">
          <w:rPr>
            <w:noProof/>
            <w:webHidden/>
          </w:rPr>
          <w:t>49</w:t>
        </w:r>
        <w:r w:rsidR="00855EF0">
          <w:rPr>
            <w:noProof/>
            <w:webHidden/>
          </w:rPr>
          <w:fldChar w:fldCharType="end"/>
        </w:r>
      </w:hyperlink>
    </w:p>
    <w:p w14:paraId="2CE65C9C" w14:textId="77777777" w:rsidR="00855EF0" w:rsidRPr="00A77E27" w:rsidRDefault="004B3E60" w:rsidP="00855EF0">
      <w:pPr>
        <w:pStyle w:val="TableofFigures"/>
        <w:tabs>
          <w:tab w:val="right" w:leader="dot" w:pos="9350"/>
        </w:tabs>
        <w:spacing w:line="360" w:lineRule="auto"/>
        <w:rPr>
          <w:rFonts w:ascii="Calibri" w:eastAsia="Times New Roman" w:hAnsi="Calibri"/>
          <w:noProof/>
          <w:sz w:val="22"/>
        </w:rPr>
      </w:pPr>
      <w:hyperlink w:anchor="_Toc89593851" w:history="1">
        <w:r w:rsidR="00855EF0" w:rsidRPr="004D5F49">
          <w:rPr>
            <w:rStyle w:val="Hyperlink"/>
            <w:noProof/>
          </w:rPr>
          <w:t>Table 4. 6: Evaluation of the read error-correction efficacy</w:t>
        </w:r>
        <w:r w:rsidR="00855EF0">
          <w:rPr>
            <w:noProof/>
            <w:webHidden/>
          </w:rPr>
          <w:tab/>
        </w:r>
        <w:r w:rsidR="00855EF0">
          <w:rPr>
            <w:noProof/>
            <w:webHidden/>
          </w:rPr>
          <w:fldChar w:fldCharType="begin"/>
        </w:r>
        <w:r w:rsidR="00855EF0">
          <w:rPr>
            <w:noProof/>
            <w:webHidden/>
          </w:rPr>
          <w:instrText xml:space="preserve"> PAGEREF _Toc89593851 \h </w:instrText>
        </w:r>
        <w:r w:rsidR="00855EF0">
          <w:rPr>
            <w:noProof/>
            <w:webHidden/>
          </w:rPr>
        </w:r>
        <w:r w:rsidR="00855EF0">
          <w:rPr>
            <w:noProof/>
            <w:webHidden/>
          </w:rPr>
          <w:fldChar w:fldCharType="separate"/>
        </w:r>
        <w:r w:rsidR="00855EF0">
          <w:rPr>
            <w:noProof/>
            <w:webHidden/>
          </w:rPr>
          <w:t>50</w:t>
        </w:r>
        <w:r w:rsidR="00855EF0">
          <w:rPr>
            <w:noProof/>
            <w:webHidden/>
          </w:rPr>
          <w:fldChar w:fldCharType="end"/>
        </w:r>
      </w:hyperlink>
    </w:p>
    <w:p w14:paraId="1C7B9834" w14:textId="77777777" w:rsidR="00855EF0" w:rsidRPr="00A77E27" w:rsidRDefault="004B3E60" w:rsidP="00855EF0">
      <w:pPr>
        <w:pStyle w:val="TableofFigures"/>
        <w:tabs>
          <w:tab w:val="right" w:leader="dot" w:pos="9350"/>
        </w:tabs>
        <w:spacing w:line="360" w:lineRule="auto"/>
        <w:rPr>
          <w:rFonts w:ascii="Calibri" w:eastAsia="Times New Roman" w:hAnsi="Calibri"/>
          <w:noProof/>
          <w:sz w:val="22"/>
        </w:rPr>
      </w:pPr>
      <w:hyperlink w:anchor="_Toc89593852" w:history="1">
        <w:r w:rsidR="00855EF0" w:rsidRPr="004D5F49">
          <w:rPr>
            <w:rStyle w:val="Hyperlink"/>
            <w:noProof/>
          </w:rPr>
          <w:t>Table 4. 7:Total number of unmapped reads per metatranscriptome</w:t>
        </w:r>
        <w:r w:rsidR="00855EF0">
          <w:rPr>
            <w:noProof/>
            <w:webHidden/>
          </w:rPr>
          <w:tab/>
        </w:r>
        <w:r w:rsidR="00855EF0">
          <w:rPr>
            <w:noProof/>
            <w:webHidden/>
          </w:rPr>
          <w:fldChar w:fldCharType="begin"/>
        </w:r>
        <w:r w:rsidR="00855EF0">
          <w:rPr>
            <w:noProof/>
            <w:webHidden/>
          </w:rPr>
          <w:instrText xml:space="preserve"> PAGEREF _Toc89593852 \h </w:instrText>
        </w:r>
        <w:r w:rsidR="00855EF0">
          <w:rPr>
            <w:noProof/>
            <w:webHidden/>
          </w:rPr>
        </w:r>
        <w:r w:rsidR="00855EF0">
          <w:rPr>
            <w:noProof/>
            <w:webHidden/>
          </w:rPr>
          <w:fldChar w:fldCharType="separate"/>
        </w:r>
        <w:r w:rsidR="00855EF0">
          <w:rPr>
            <w:noProof/>
            <w:webHidden/>
          </w:rPr>
          <w:t>53</w:t>
        </w:r>
        <w:r w:rsidR="00855EF0">
          <w:rPr>
            <w:noProof/>
            <w:webHidden/>
          </w:rPr>
          <w:fldChar w:fldCharType="end"/>
        </w:r>
      </w:hyperlink>
    </w:p>
    <w:p w14:paraId="4C8AB9F6" w14:textId="77777777" w:rsidR="00855EF0" w:rsidRPr="00A77E27" w:rsidRDefault="004B3E60" w:rsidP="00855EF0">
      <w:pPr>
        <w:pStyle w:val="TableofFigures"/>
        <w:tabs>
          <w:tab w:val="right" w:leader="dot" w:pos="9350"/>
        </w:tabs>
        <w:spacing w:line="360" w:lineRule="auto"/>
        <w:rPr>
          <w:rFonts w:ascii="Calibri" w:eastAsia="Times New Roman" w:hAnsi="Calibri"/>
          <w:noProof/>
          <w:sz w:val="22"/>
        </w:rPr>
      </w:pPr>
      <w:hyperlink w:anchor="_Toc89593853" w:history="1">
        <w:r w:rsidR="00855EF0" w:rsidRPr="004D5F49">
          <w:rPr>
            <w:rStyle w:val="Hyperlink"/>
            <w:noProof/>
          </w:rPr>
          <w:t>Table 4. 8: Most abundant organisms per dietary substrate</w:t>
        </w:r>
        <w:r w:rsidR="00855EF0">
          <w:rPr>
            <w:noProof/>
            <w:webHidden/>
          </w:rPr>
          <w:tab/>
        </w:r>
        <w:r w:rsidR="00855EF0">
          <w:rPr>
            <w:noProof/>
            <w:webHidden/>
          </w:rPr>
          <w:fldChar w:fldCharType="begin"/>
        </w:r>
        <w:r w:rsidR="00855EF0">
          <w:rPr>
            <w:noProof/>
            <w:webHidden/>
          </w:rPr>
          <w:instrText xml:space="preserve"> PAGEREF _Toc89593853 \h </w:instrText>
        </w:r>
        <w:r w:rsidR="00855EF0">
          <w:rPr>
            <w:noProof/>
            <w:webHidden/>
          </w:rPr>
        </w:r>
        <w:r w:rsidR="00855EF0">
          <w:rPr>
            <w:noProof/>
            <w:webHidden/>
          </w:rPr>
          <w:fldChar w:fldCharType="separate"/>
        </w:r>
        <w:r w:rsidR="00855EF0">
          <w:rPr>
            <w:noProof/>
            <w:webHidden/>
          </w:rPr>
          <w:t>55</w:t>
        </w:r>
        <w:r w:rsidR="00855EF0">
          <w:rPr>
            <w:noProof/>
            <w:webHidden/>
          </w:rPr>
          <w:fldChar w:fldCharType="end"/>
        </w:r>
      </w:hyperlink>
    </w:p>
    <w:p w14:paraId="010CFF9E" w14:textId="77777777" w:rsidR="00855EF0" w:rsidRPr="00A77E27" w:rsidRDefault="004B3E60" w:rsidP="00855EF0">
      <w:pPr>
        <w:pStyle w:val="TableofFigures"/>
        <w:tabs>
          <w:tab w:val="right" w:leader="dot" w:pos="9350"/>
        </w:tabs>
        <w:spacing w:line="360" w:lineRule="auto"/>
        <w:rPr>
          <w:rFonts w:ascii="Calibri" w:eastAsia="Times New Roman" w:hAnsi="Calibri"/>
          <w:noProof/>
          <w:sz w:val="22"/>
        </w:rPr>
      </w:pPr>
      <w:hyperlink w:anchor="_Toc89593854" w:history="1">
        <w:r w:rsidR="00855EF0" w:rsidRPr="004D5F49">
          <w:rPr>
            <w:rStyle w:val="Hyperlink"/>
            <w:noProof/>
          </w:rPr>
          <w:t>Table 4. 9: CAZyme identification and annotation using the dbCAN2 Hotpep module</w:t>
        </w:r>
        <w:r w:rsidR="00855EF0">
          <w:rPr>
            <w:noProof/>
            <w:webHidden/>
          </w:rPr>
          <w:tab/>
        </w:r>
        <w:r w:rsidR="00855EF0">
          <w:rPr>
            <w:noProof/>
            <w:webHidden/>
          </w:rPr>
          <w:fldChar w:fldCharType="begin"/>
        </w:r>
        <w:r w:rsidR="00855EF0">
          <w:rPr>
            <w:noProof/>
            <w:webHidden/>
          </w:rPr>
          <w:instrText xml:space="preserve"> PAGEREF _Toc89593854 \h </w:instrText>
        </w:r>
        <w:r w:rsidR="00855EF0">
          <w:rPr>
            <w:noProof/>
            <w:webHidden/>
          </w:rPr>
        </w:r>
        <w:r w:rsidR="00855EF0">
          <w:rPr>
            <w:noProof/>
            <w:webHidden/>
          </w:rPr>
          <w:fldChar w:fldCharType="separate"/>
        </w:r>
        <w:r w:rsidR="00855EF0">
          <w:rPr>
            <w:noProof/>
            <w:webHidden/>
          </w:rPr>
          <w:t>71</w:t>
        </w:r>
        <w:r w:rsidR="00855EF0">
          <w:rPr>
            <w:noProof/>
            <w:webHidden/>
          </w:rPr>
          <w:fldChar w:fldCharType="end"/>
        </w:r>
      </w:hyperlink>
    </w:p>
    <w:p w14:paraId="6AB6FD6E" w14:textId="77777777" w:rsidR="00855EF0" w:rsidRPr="00A77E27" w:rsidRDefault="004B3E60" w:rsidP="00855EF0">
      <w:pPr>
        <w:pStyle w:val="TableofFigures"/>
        <w:tabs>
          <w:tab w:val="right" w:leader="dot" w:pos="9350"/>
        </w:tabs>
        <w:spacing w:line="360" w:lineRule="auto"/>
        <w:rPr>
          <w:rFonts w:ascii="Calibri" w:eastAsia="Times New Roman" w:hAnsi="Calibri"/>
          <w:noProof/>
          <w:sz w:val="22"/>
        </w:rPr>
      </w:pPr>
      <w:hyperlink w:anchor="_Toc89593855" w:history="1">
        <w:r w:rsidR="00855EF0" w:rsidRPr="004D5F49">
          <w:rPr>
            <w:rStyle w:val="Hyperlink"/>
            <w:noProof/>
          </w:rPr>
          <w:t>Table 4. 10: Screening for polysaccharide utilization loci (PULs)</w:t>
        </w:r>
        <w:r w:rsidR="00855EF0">
          <w:rPr>
            <w:noProof/>
            <w:webHidden/>
          </w:rPr>
          <w:tab/>
        </w:r>
        <w:r w:rsidR="00855EF0">
          <w:rPr>
            <w:noProof/>
            <w:webHidden/>
          </w:rPr>
          <w:fldChar w:fldCharType="begin"/>
        </w:r>
        <w:r w:rsidR="00855EF0">
          <w:rPr>
            <w:noProof/>
            <w:webHidden/>
          </w:rPr>
          <w:instrText xml:space="preserve"> PAGEREF _Toc89593855 \h </w:instrText>
        </w:r>
        <w:r w:rsidR="00855EF0">
          <w:rPr>
            <w:noProof/>
            <w:webHidden/>
          </w:rPr>
        </w:r>
        <w:r w:rsidR="00855EF0">
          <w:rPr>
            <w:noProof/>
            <w:webHidden/>
          </w:rPr>
          <w:fldChar w:fldCharType="separate"/>
        </w:r>
        <w:r w:rsidR="00855EF0">
          <w:rPr>
            <w:noProof/>
            <w:webHidden/>
          </w:rPr>
          <w:t>77</w:t>
        </w:r>
        <w:r w:rsidR="00855EF0">
          <w:rPr>
            <w:noProof/>
            <w:webHidden/>
          </w:rPr>
          <w:fldChar w:fldCharType="end"/>
        </w:r>
      </w:hyperlink>
    </w:p>
    <w:p w14:paraId="0925452C" w14:textId="77777777" w:rsidR="00C729AE" w:rsidRPr="004260F4" w:rsidRDefault="00811DE3" w:rsidP="00855EF0">
      <w:pPr>
        <w:pStyle w:val="Heading1"/>
      </w:pPr>
      <w:r>
        <w:rPr>
          <w:rFonts w:eastAsia="Calibri"/>
          <w:b w:val="0"/>
          <w:szCs w:val="22"/>
        </w:rPr>
        <w:fldChar w:fldCharType="end"/>
      </w:r>
      <w:r w:rsidR="002F3B97">
        <w:br w:type="page"/>
      </w:r>
      <w:bookmarkStart w:id="2" w:name="_Toc92192636"/>
      <w:r w:rsidR="00855EF0" w:rsidRPr="004260F4">
        <w:lastRenderedPageBreak/>
        <w:t>ABBREVIATIONS</w:t>
      </w:r>
      <w:bookmarkEnd w:id="2"/>
    </w:p>
    <w:p w14:paraId="75DB709D" w14:textId="77777777" w:rsidR="00AF5BF9" w:rsidRPr="004260F4" w:rsidRDefault="00AF5BF9"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BSF</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Black Soldier Fly</w:t>
      </w:r>
    </w:p>
    <w:p w14:paraId="7E7C29BF" w14:textId="77777777" w:rsidR="00B03E47" w:rsidRPr="004260F4" w:rsidRDefault="00B03E47" w:rsidP="003233F2">
      <w:pPr>
        <w:rPr>
          <w:rStyle w:val="normaltextrun"/>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RNA</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Ribonucleic Acid</w:t>
      </w:r>
    </w:p>
    <w:p w14:paraId="7C5A882F"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RNA-Seq</w:t>
      </w:r>
      <w:r w:rsidRPr="004260F4">
        <w:rPr>
          <w:rStyle w:val="eop"/>
          <w:rFonts w:ascii="Times New Roman" w:hAnsi="Times New Roman"/>
          <w:color w:val="0E101A"/>
          <w:sz w:val="24"/>
          <w:szCs w:val="24"/>
          <w:lang w:val="en-GB"/>
        </w:rPr>
        <w:tab/>
        <w:t>RNA Sequencing</w:t>
      </w:r>
    </w:p>
    <w:p w14:paraId="38276065"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rRNA</w:t>
      </w:r>
      <w:r w:rsidRPr="004260F4">
        <w:rPr>
          <w:rFonts w:ascii="Times New Roman" w:hAnsi="Times New Roman"/>
          <w:sz w:val="24"/>
          <w:szCs w:val="24"/>
        </w:rPr>
        <w:tab/>
      </w:r>
      <w:r w:rsidRPr="004260F4">
        <w:rPr>
          <w:rFonts w:ascii="Times New Roman" w:hAnsi="Times New Roman"/>
          <w:sz w:val="24"/>
          <w:szCs w:val="24"/>
        </w:rPr>
        <w:tab/>
        <w:t>Ribosomal RNA</w:t>
      </w:r>
    </w:p>
    <w:p w14:paraId="59A9DD21" w14:textId="77777777" w:rsidR="00B03E47" w:rsidRDefault="00B03E47" w:rsidP="003233F2">
      <w:pPr>
        <w:rPr>
          <w:rFonts w:ascii="Times New Roman" w:hAnsi="Times New Roman"/>
          <w:sz w:val="24"/>
          <w:szCs w:val="24"/>
        </w:rPr>
      </w:pPr>
      <w:r w:rsidRPr="004260F4">
        <w:rPr>
          <w:rFonts w:ascii="Times New Roman" w:hAnsi="Times New Roman"/>
          <w:b/>
          <w:sz w:val="24"/>
          <w:szCs w:val="24"/>
        </w:rPr>
        <w:t>tRNA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Transfer RNA</w:t>
      </w:r>
    </w:p>
    <w:p w14:paraId="64951E0B" w14:textId="77777777" w:rsidR="007549AC" w:rsidRPr="004260F4" w:rsidRDefault="007549AC" w:rsidP="007549AC">
      <w:pPr>
        <w:rPr>
          <w:rFonts w:ascii="Times New Roman" w:hAnsi="Times New Roman"/>
          <w:sz w:val="24"/>
          <w:szCs w:val="24"/>
        </w:rPr>
      </w:pPr>
      <w:r w:rsidRPr="007549AC">
        <w:rPr>
          <w:rStyle w:val="eop"/>
          <w:rFonts w:ascii="Times New Roman" w:hAnsi="Times New Roman"/>
          <w:b/>
          <w:color w:val="0E101A"/>
          <w:sz w:val="24"/>
          <w:szCs w:val="24"/>
          <w:lang w:val="en-GB"/>
        </w:rPr>
        <w:t>ITS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Internal Transcribed Spacer</w:t>
      </w:r>
    </w:p>
    <w:p w14:paraId="47AE6AC8" w14:textId="77777777" w:rsidR="003C6586" w:rsidRPr="004260F4" w:rsidRDefault="003C6586" w:rsidP="003233F2">
      <w:pPr>
        <w:rPr>
          <w:rFonts w:ascii="Times New Roman" w:eastAsia="Times New Roman" w:hAnsi="Times New Roman"/>
          <w:color w:val="0E101A"/>
          <w:sz w:val="24"/>
          <w:szCs w:val="24"/>
          <w:lang w:val="en-GB"/>
        </w:rPr>
      </w:pPr>
      <w:r w:rsidRPr="004260F4">
        <w:rPr>
          <w:rStyle w:val="normaltextrun"/>
          <w:rFonts w:ascii="Times New Roman" w:eastAsia="Times New Roman" w:hAnsi="Times New Roman"/>
          <w:b/>
          <w:color w:val="0E101A"/>
          <w:sz w:val="24"/>
          <w:szCs w:val="24"/>
          <w:lang w:val="en-GB"/>
        </w:rPr>
        <w:t>DNA</w:t>
      </w:r>
      <w:r w:rsidRPr="004260F4">
        <w:rPr>
          <w:rStyle w:val="normaltextrun"/>
          <w:rFonts w:ascii="Times New Roman" w:eastAsia="Times New Roman" w:hAnsi="Times New Roman"/>
          <w:color w:val="0E101A"/>
          <w:sz w:val="24"/>
          <w:szCs w:val="24"/>
          <w:lang w:val="en-GB"/>
        </w:rPr>
        <w:tab/>
      </w:r>
      <w:r w:rsidRPr="004260F4">
        <w:rPr>
          <w:rStyle w:val="normaltextrun"/>
          <w:rFonts w:ascii="Times New Roman" w:eastAsia="Times New Roman" w:hAnsi="Times New Roman"/>
          <w:color w:val="0E101A"/>
          <w:sz w:val="24"/>
          <w:szCs w:val="24"/>
          <w:lang w:val="en-GB"/>
        </w:rPr>
        <w:tab/>
        <w:t>Deoxyribonucleic Acid</w:t>
      </w:r>
    </w:p>
    <w:p w14:paraId="09434BE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PCR</w:t>
      </w:r>
      <w:r w:rsidRPr="004260F4">
        <w:rPr>
          <w:rFonts w:ascii="Times New Roman" w:hAnsi="Times New Roman"/>
          <w:sz w:val="24"/>
          <w:szCs w:val="24"/>
        </w:rPr>
        <w:tab/>
      </w:r>
      <w:r w:rsidRPr="004260F4">
        <w:rPr>
          <w:rFonts w:ascii="Times New Roman" w:hAnsi="Times New Roman"/>
          <w:sz w:val="24"/>
          <w:szCs w:val="24"/>
        </w:rPr>
        <w:tab/>
        <w:t>Polymerase Chain Reaction</w:t>
      </w:r>
    </w:p>
    <w:p w14:paraId="75C2CCAE" w14:textId="77777777" w:rsidR="003C6586" w:rsidRPr="004260F4" w:rsidRDefault="003C6586" w:rsidP="003233F2">
      <w:pPr>
        <w:rPr>
          <w:rStyle w:val="normaltextrun"/>
          <w:rFonts w:ascii="Times New Roman" w:eastAsia="Times New Roman" w:hAnsi="Times New Roman"/>
          <w:color w:val="0E101A"/>
          <w:sz w:val="24"/>
          <w:szCs w:val="24"/>
          <w:lang w:val="en-GB"/>
        </w:rPr>
      </w:pPr>
      <w:r w:rsidRPr="004260F4">
        <w:rPr>
          <w:rFonts w:ascii="Times New Roman" w:hAnsi="Times New Roman"/>
          <w:b/>
          <w:sz w:val="24"/>
          <w:szCs w:val="24"/>
        </w:rPr>
        <w:t>cDNA</w:t>
      </w:r>
      <w:r w:rsidRPr="004260F4">
        <w:rPr>
          <w:rFonts w:ascii="Times New Roman" w:hAnsi="Times New Roman"/>
          <w:sz w:val="24"/>
          <w:szCs w:val="24"/>
        </w:rPr>
        <w:t xml:space="preserve"> </w:t>
      </w:r>
      <w:r w:rsidRPr="004260F4">
        <w:rPr>
          <w:rFonts w:ascii="Times New Roman" w:hAnsi="Times New Roman"/>
          <w:sz w:val="24"/>
          <w:szCs w:val="24"/>
        </w:rPr>
        <w:tab/>
      </w:r>
      <w:r w:rsidRPr="004260F4">
        <w:rPr>
          <w:rFonts w:ascii="Times New Roman" w:hAnsi="Times New Roman"/>
          <w:sz w:val="24"/>
          <w:szCs w:val="24"/>
        </w:rPr>
        <w:tab/>
        <w:t>Complementary DNA</w:t>
      </w:r>
    </w:p>
    <w:p w14:paraId="4D331629" w14:textId="77777777" w:rsidR="00AF5BF9" w:rsidRPr="004260F4" w:rsidRDefault="00AF5BF9" w:rsidP="003233F2">
      <w:pPr>
        <w:rPr>
          <w:rStyle w:val="normaltextrun"/>
          <w:rFonts w:ascii="Times New Roman" w:eastAsia="Times New Roman" w:hAnsi="Times New Roman"/>
          <w:b/>
          <w:color w:val="0E101A"/>
          <w:sz w:val="24"/>
          <w:szCs w:val="24"/>
          <w:lang w:val="en-GB"/>
        </w:rPr>
      </w:pPr>
      <w:r w:rsidRPr="004260F4">
        <w:rPr>
          <w:rStyle w:val="normaltextrun"/>
          <w:rFonts w:ascii="Times New Roman" w:eastAsia="Times New Roman" w:hAnsi="Times New Roman"/>
          <w:b/>
          <w:color w:val="0E101A"/>
          <w:sz w:val="24"/>
          <w:szCs w:val="24"/>
          <w:lang w:val="en-GB"/>
        </w:rPr>
        <w:t>OTU</w:t>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b/>
          <w:color w:val="0E101A"/>
          <w:sz w:val="24"/>
          <w:szCs w:val="24"/>
          <w:lang w:val="en-GB"/>
        </w:rPr>
        <w:tab/>
      </w:r>
      <w:r w:rsidRPr="004260F4">
        <w:rPr>
          <w:rStyle w:val="normaltextrun"/>
          <w:rFonts w:ascii="Times New Roman" w:eastAsia="Times New Roman" w:hAnsi="Times New Roman"/>
          <w:color w:val="0E101A"/>
          <w:sz w:val="24"/>
          <w:szCs w:val="24"/>
          <w:lang w:val="en-GB"/>
        </w:rPr>
        <w:t>Operational Taxonomic Unit</w:t>
      </w:r>
    </w:p>
    <w:p w14:paraId="3BE612EA" w14:textId="77777777" w:rsidR="00AF5BF9" w:rsidRPr="00636F75" w:rsidRDefault="00AF5BF9" w:rsidP="003233F2">
      <w:pPr>
        <w:rPr>
          <w:rStyle w:val="eop"/>
          <w:rFonts w:ascii="Times New Roman" w:hAnsi="Times New Roman"/>
          <w:color w:val="0E101A"/>
          <w:sz w:val="24"/>
          <w:szCs w:val="24"/>
          <w:lang w:val="fr-CH"/>
        </w:rPr>
      </w:pPr>
      <w:r w:rsidRPr="00636F75">
        <w:rPr>
          <w:rStyle w:val="normaltextrun"/>
          <w:rFonts w:ascii="Times New Roman" w:eastAsia="Times New Roman" w:hAnsi="Times New Roman"/>
          <w:b/>
          <w:color w:val="0E101A"/>
          <w:sz w:val="24"/>
          <w:szCs w:val="24"/>
          <w:lang w:val="fr-CH"/>
        </w:rPr>
        <w:t>AFEX</w:t>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b/>
          <w:color w:val="0E101A"/>
          <w:sz w:val="24"/>
          <w:szCs w:val="24"/>
          <w:lang w:val="fr-CH"/>
        </w:rPr>
        <w:tab/>
      </w:r>
      <w:r w:rsidRPr="00636F75">
        <w:rPr>
          <w:rStyle w:val="normaltextrun"/>
          <w:rFonts w:ascii="Times New Roman" w:eastAsia="Times New Roman" w:hAnsi="Times New Roman"/>
          <w:color w:val="0E101A"/>
          <w:sz w:val="24"/>
          <w:szCs w:val="24"/>
          <w:lang w:val="fr-CH"/>
        </w:rPr>
        <w:t>Ammonia</w:t>
      </w:r>
      <w:r w:rsidRPr="00636F75">
        <w:rPr>
          <w:rStyle w:val="normaltextrun"/>
          <w:rFonts w:ascii="Times New Roman" w:eastAsia="Times New Roman" w:hAnsi="Times New Roman"/>
          <w:b/>
          <w:color w:val="0E101A"/>
          <w:sz w:val="24"/>
          <w:szCs w:val="24"/>
          <w:lang w:val="fr-CH"/>
        </w:rPr>
        <w:t xml:space="preserve"> </w:t>
      </w:r>
      <w:r w:rsidRPr="00636F75">
        <w:rPr>
          <w:rStyle w:val="eop"/>
          <w:rFonts w:ascii="Times New Roman" w:hAnsi="Times New Roman"/>
          <w:color w:val="0E101A"/>
          <w:sz w:val="24"/>
          <w:szCs w:val="24"/>
          <w:lang w:val="fr-CH"/>
        </w:rPr>
        <w:t>Fiber Explosion</w:t>
      </w:r>
    </w:p>
    <w:p w14:paraId="047063B1" w14:textId="77777777" w:rsidR="00AF5BF9" w:rsidRPr="00636F75" w:rsidRDefault="00AF5BF9" w:rsidP="003233F2">
      <w:pPr>
        <w:rPr>
          <w:rStyle w:val="eop"/>
          <w:rFonts w:ascii="Times New Roman" w:hAnsi="Times New Roman"/>
          <w:color w:val="0E101A"/>
          <w:sz w:val="24"/>
          <w:szCs w:val="24"/>
          <w:lang w:val="fr-CH"/>
        </w:rPr>
      </w:pPr>
      <w:r w:rsidRPr="00636F75">
        <w:rPr>
          <w:rStyle w:val="eop"/>
          <w:rFonts w:ascii="Times New Roman" w:hAnsi="Times New Roman"/>
          <w:b/>
          <w:color w:val="0E101A"/>
          <w:sz w:val="24"/>
          <w:szCs w:val="24"/>
          <w:lang w:val="fr-CH"/>
        </w:rPr>
        <w:t>ONT</w:t>
      </w:r>
      <w:r w:rsidRPr="00636F75">
        <w:rPr>
          <w:rStyle w:val="eop"/>
          <w:rFonts w:ascii="Times New Roman" w:hAnsi="Times New Roman"/>
          <w:color w:val="0E101A"/>
          <w:sz w:val="24"/>
          <w:szCs w:val="24"/>
          <w:lang w:val="fr-CH"/>
        </w:rPr>
        <w:tab/>
      </w:r>
      <w:r w:rsidRPr="00636F75">
        <w:rPr>
          <w:rStyle w:val="eop"/>
          <w:rFonts w:ascii="Times New Roman" w:hAnsi="Times New Roman"/>
          <w:color w:val="0E101A"/>
          <w:sz w:val="24"/>
          <w:szCs w:val="24"/>
          <w:lang w:val="fr-CH"/>
        </w:rPr>
        <w:tab/>
        <w:t>Oxford Nanopore Technologies</w:t>
      </w:r>
    </w:p>
    <w:p w14:paraId="66AD381E"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PacBio</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Pacific Biosciences</w:t>
      </w:r>
    </w:p>
    <w:p w14:paraId="1E4EC74B" w14:textId="77777777" w:rsidR="00AF5BF9" w:rsidRPr="004260F4" w:rsidRDefault="00AF5BF9" w:rsidP="003233F2">
      <w:pPr>
        <w:rPr>
          <w:rStyle w:val="normaltextrun"/>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DEG</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Differentially expressed genes</w:t>
      </w:r>
    </w:p>
    <w:p w14:paraId="4F404D68" w14:textId="77777777" w:rsidR="00A71DC8" w:rsidRPr="004260F4" w:rsidRDefault="00A71DC8"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DEA</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Differential Expression Analysis</w:t>
      </w:r>
    </w:p>
    <w:p w14:paraId="70E65B5B" w14:textId="77777777" w:rsidR="00AF5BF9" w:rsidRDefault="00AF5BF9"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WRI</w:t>
      </w:r>
      <w:r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Waste Reduction Index</w:t>
      </w:r>
    </w:p>
    <w:p w14:paraId="504BA453"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SGS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Second Generation Sequencing</w:t>
      </w:r>
    </w:p>
    <w:p w14:paraId="00EBDE25" w14:textId="77777777" w:rsidR="00B03E47" w:rsidRPr="004260F4" w:rsidRDefault="00B03E47" w:rsidP="003233F2">
      <w:pPr>
        <w:rPr>
          <w:rStyle w:val="normaltextrun"/>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TGS</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t>Third Generation Sequencing</w:t>
      </w:r>
    </w:p>
    <w:p w14:paraId="73B5EAAF" w14:textId="77777777" w:rsidR="00AF5BF9" w:rsidRPr="004260F4" w:rsidRDefault="00B03E47" w:rsidP="003233F2">
      <w:pPr>
        <w:rPr>
          <w:rStyle w:val="eop"/>
          <w:rFonts w:ascii="Times New Roman" w:hAnsi="Times New Roman"/>
          <w:color w:val="0E101A"/>
          <w:sz w:val="24"/>
          <w:szCs w:val="24"/>
          <w:lang w:val="en-GB"/>
        </w:rPr>
      </w:pPr>
      <w:r w:rsidRPr="004260F4">
        <w:rPr>
          <w:rStyle w:val="normaltextrun"/>
          <w:rFonts w:ascii="Times New Roman" w:hAnsi="Times New Roman"/>
          <w:b/>
          <w:color w:val="0E101A"/>
          <w:sz w:val="24"/>
          <w:szCs w:val="24"/>
          <w:lang w:val="en-GB"/>
        </w:rPr>
        <w:t>OLC</w:t>
      </w:r>
      <w:r w:rsidRPr="004260F4">
        <w:rPr>
          <w:rStyle w:val="normaltextrun"/>
          <w:rFonts w:ascii="Times New Roman" w:hAnsi="Times New Roman"/>
          <w:color w:val="0E101A"/>
          <w:sz w:val="24"/>
          <w:szCs w:val="24"/>
          <w:lang w:val="en-GB"/>
        </w:rPr>
        <w:tab/>
      </w:r>
      <w:r w:rsidRPr="004260F4">
        <w:rPr>
          <w:rStyle w:val="normaltextrun"/>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Open Layout Consensus</w:t>
      </w:r>
    </w:p>
    <w:p w14:paraId="24F93317" w14:textId="77777777" w:rsidR="00B03E47"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ASIC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Application-specific Integrated circuit</w:t>
      </w:r>
    </w:p>
    <w:p w14:paraId="0729AD96" w14:textId="77777777" w:rsidR="00FA3BF7" w:rsidRPr="004260F4" w:rsidRDefault="00FA3BF7" w:rsidP="003233F2">
      <w:pPr>
        <w:rPr>
          <w:rStyle w:val="eop"/>
          <w:rFonts w:ascii="Times New Roman" w:hAnsi="Times New Roman"/>
          <w:color w:val="0E101A"/>
          <w:sz w:val="24"/>
          <w:szCs w:val="24"/>
          <w:lang w:val="en-GB"/>
        </w:rPr>
      </w:pPr>
      <w:r w:rsidRPr="00FA3BF7">
        <w:rPr>
          <w:rStyle w:val="eop"/>
          <w:rFonts w:ascii="Times New Roman" w:hAnsi="Times New Roman"/>
          <w:b/>
          <w:color w:val="0E101A"/>
          <w:sz w:val="24"/>
          <w:szCs w:val="24"/>
          <w:lang w:val="en-GB"/>
        </w:rPr>
        <w:t>SSD</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Solid-state drive</w:t>
      </w:r>
    </w:p>
    <w:p w14:paraId="64F4F7C1"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KEGG</w:t>
      </w:r>
      <w:r w:rsidRPr="004260F4">
        <w:rPr>
          <w:rStyle w:val="eop"/>
          <w:rFonts w:ascii="Times New Roman" w:hAnsi="Times New Roman"/>
          <w:color w:val="0E101A"/>
          <w:sz w:val="24"/>
          <w:szCs w:val="24"/>
          <w:lang w:val="en-GB"/>
        </w:rPr>
        <w:tab/>
        <w:t>Kyoto Encyclopedia of Genes and Genomes</w:t>
      </w:r>
    </w:p>
    <w:p w14:paraId="24D1A405" w14:textId="77777777" w:rsidR="00B03E47" w:rsidRPr="004260F4" w:rsidRDefault="00B03E47"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KGML</w:t>
      </w:r>
      <w:r w:rsidRPr="004260F4">
        <w:rPr>
          <w:rStyle w:val="eop"/>
          <w:rFonts w:ascii="Times New Roman" w:hAnsi="Times New Roman"/>
          <w:color w:val="0E101A"/>
          <w:sz w:val="24"/>
          <w:szCs w:val="24"/>
          <w:lang w:val="en-GB"/>
        </w:rPr>
        <w:tab/>
        <w:t>KEGG Markup Language</w:t>
      </w:r>
    </w:p>
    <w:p w14:paraId="198E25CA" w14:textId="77777777" w:rsidR="00B03E47" w:rsidRPr="004260F4" w:rsidRDefault="00B03E47" w:rsidP="003233F2">
      <w:pPr>
        <w:rPr>
          <w:rFonts w:ascii="Times New Roman" w:hAnsi="Times New Roman"/>
          <w:sz w:val="24"/>
          <w:szCs w:val="24"/>
        </w:rPr>
      </w:pPr>
      <w:r w:rsidRPr="004260F4">
        <w:rPr>
          <w:rFonts w:ascii="Times New Roman" w:hAnsi="Times New Roman"/>
          <w:b/>
          <w:sz w:val="24"/>
          <w:szCs w:val="24"/>
        </w:rPr>
        <w:t>DEPC</w:t>
      </w:r>
      <w:r w:rsidRPr="004260F4">
        <w:rPr>
          <w:rFonts w:ascii="Times New Roman" w:hAnsi="Times New Roman"/>
          <w:sz w:val="24"/>
          <w:szCs w:val="24"/>
        </w:rPr>
        <w:tab/>
      </w:r>
      <w:r w:rsidRPr="004260F4">
        <w:rPr>
          <w:rFonts w:ascii="Times New Roman" w:hAnsi="Times New Roman"/>
          <w:sz w:val="24"/>
          <w:szCs w:val="24"/>
        </w:rPr>
        <w:tab/>
        <w:t>Diethylpyrocarbonate</w:t>
      </w:r>
    </w:p>
    <w:p w14:paraId="7D4C8547"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FDR</w:t>
      </w:r>
      <w:r w:rsidRPr="004260F4">
        <w:rPr>
          <w:rFonts w:ascii="Times New Roman" w:hAnsi="Times New Roman"/>
          <w:sz w:val="24"/>
          <w:szCs w:val="24"/>
        </w:rPr>
        <w:tab/>
      </w:r>
      <w:r w:rsidRPr="004260F4">
        <w:rPr>
          <w:rFonts w:ascii="Times New Roman" w:hAnsi="Times New Roman"/>
          <w:sz w:val="24"/>
          <w:szCs w:val="24"/>
        </w:rPr>
        <w:tab/>
        <w:t>False Discovery Rate</w:t>
      </w:r>
    </w:p>
    <w:p w14:paraId="7BA1FF42" w14:textId="77777777" w:rsidR="003C6586" w:rsidRPr="004260F4" w:rsidRDefault="003C6586" w:rsidP="003233F2">
      <w:pPr>
        <w:rPr>
          <w:rFonts w:ascii="Times New Roman" w:hAnsi="Times New Roman"/>
          <w:sz w:val="24"/>
          <w:szCs w:val="24"/>
        </w:rPr>
      </w:pPr>
      <w:r w:rsidRPr="004260F4">
        <w:rPr>
          <w:rFonts w:ascii="Times New Roman" w:hAnsi="Times New Roman"/>
          <w:b/>
          <w:sz w:val="24"/>
          <w:szCs w:val="24"/>
        </w:rPr>
        <w:t>BLAST</w:t>
      </w:r>
      <w:r w:rsidRPr="004260F4">
        <w:rPr>
          <w:rFonts w:ascii="Times New Roman" w:hAnsi="Times New Roman"/>
          <w:sz w:val="24"/>
          <w:szCs w:val="24"/>
        </w:rPr>
        <w:tab/>
        <w:t>Basic Local Alignment Search Tool</w:t>
      </w:r>
    </w:p>
    <w:p w14:paraId="10CA7A98" w14:textId="77777777" w:rsidR="00B03E47" w:rsidRPr="004260F4"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t>BLAT</w:t>
      </w:r>
      <w:r w:rsidRPr="004260F4">
        <w:rPr>
          <w:rStyle w:val="eop"/>
          <w:rFonts w:ascii="Times New Roman" w:hAnsi="Times New Roman"/>
          <w:color w:val="0E101A"/>
          <w:sz w:val="24"/>
          <w:szCs w:val="24"/>
          <w:lang w:val="en-GB"/>
        </w:rPr>
        <w:tab/>
      </w:r>
      <w:r w:rsidRPr="004260F4">
        <w:rPr>
          <w:rStyle w:val="eop"/>
          <w:rFonts w:ascii="Times New Roman" w:hAnsi="Times New Roman"/>
          <w:color w:val="0E101A"/>
          <w:sz w:val="24"/>
          <w:szCs w:val="24"/>
          <w:lang w:val="en-GB"/>
        </w:rPr>
        <w:tab/>
        <w:t>BLAST-like alignment tool</w:t>
      </w:r>
    </w:p>
    <w:p w14:paraId="42CDD72F" w14:textId="77777777" w:rsidR="00C729AE" w:rsidRDefault="003C6586" w:rsidP="003233F2">
      <w:pPr>
        <w:rPr>
          <w:rStyle w:val="eop"/>
          <w:rFonts w:ascii="Times New Roman" w:hAnsi="Times New Roman"/>
          <w:color w:val="0E101A"/>
          <w:sz w:val="24"/>
          <w:szCs w:val="24"/>
          <w:lang w:val="en-GB"/>
        </w:rPr>
      </w:pPr>
      <w:r w:rsidRPr="004260F4">
        <w:rPr>
          <w:rStyle w:val="eop"/>
          <w:rFonts w:ascii="Times New Roman" w:hAnsi="Times New Roman"/>
          <w:b/>
          <w:color w:val="0E101A"/>
          <w:sz w:val="24"/>
          <w:szCs w:val="24"/>
          <w:lang w:val="en-GB"/>
        </w:rPr>
        <w:lastRenderedPageBreak/>
        <w:t>HPC</w:t>
      </w:r>
      <w:r w:rsidRPr="004260F4">
        <w:rPr>
          <w:rStyle w:val="eop"/>
          <w:rFonts w:ascii="Times New Roman" w:hAnsi="Times New Roman"/>
          <w:b/>
          <w:color w:val="0E101A"/>
          <w:sz w:val="24"/>
          <w:szCs w:val="24"/>
          <w:lang w:val="en-GB"/>
        </w:rPr>
        <w:tab/>
      </w:r>
      <w:r w:rsidRPr="004260F4">
        <w:rPr>
          <w:rStyle w:val="eop"/>
          <w:rFonts w:ascii="Times New Roman" w:hAnsi="Times New Roman"/>
          <w:b/>
          <w:color w:val="0E101A"/>
          <w:sz w:val="24"/>
          <w:szCs w:val="24"/>
          <w:lang w:val="en-GB"/>
        </w:rPr>
        <w:tab/>
      </w:r>
      <w:r w:rsidRPr="004260F4">
        <w:rPr>
          <w:rStyle w:val="eop"/>
          <w:rFonts w:ascii="Times New Roman" w:hAnsi="Times New Roman"/>
          <w:color w:val="0E101A"/>
          <w:sz w:val="24"/>
          <w:szCs w:val="24"/>
          <w:lang w:val="en-GB"/>
        </w:rPr>
        <w:t>High-Performance Computing</w:t>
      </w:r>
    </w:p>
    <w:p w14:paraId="6DC5083A" w14:textId="77777777" w:rsidR="00D91B66" w:rsidRDefault="00D91B66" w:rsidP="00D91B66">
      <w:pPr>
        <w:rPr>
          <w:rStyle w:val="eop"/>
          <w:rFonts w:ascii="Times New Roman" w:hAnsi="Times New Roman"/>
          <w:color w:val="0E101A"/>
          <w:sz w:val="24"/>
          <w:szCs w:val="24"/>
          <w:lang w:val="en-GB"/>
        </w:rPr>
      </w:pPr>
      <w:r w:rsidRPr="00D91B66">
        <w:rPr>
          <w:rFonts w:ascii="Times New Roman" w:hAnsi="Times New Roman"/>
          <w:b/>
          <w:sz w:val="24"/>
          <w:szCs w:val="24"/>
        </w:rPr>
        <w:t>RCT</w:t>
      </w:r>
      <w:r>
        <w:rPr>
          <w:rFonts w:ascii="Times New Roman" w:hAnsi="Times New Roman"/>
          <w:sz w:val="24"/>
          <w:szCs w:val="24"/>
        </w:rPr>
        <w:tab/>
      </w:r>
      <w:r>
        <w:rPr>
          <w:rFonts w:ascii="Times New Roman" w:hAnsi="Times New Roman"/>
          <w:sz w:val="24"/>
          <w:szCs w:val="24"/>
        </w:rPr>
        <w:tab/>
        <w:t>R</w:t>
      </w:r>
      <w:r w:rsidRPr="004260F4">
        <w:rPr>
          <w:rFonts w:ascii="Times New Roman" w:hAnsi="Times New Roman"/>
          <w:sz w:val="24"/>
          <w:szCs w:val="24"/>
        </w:rPr>
        <w:t xml:space="preserve">andomized </w:t>
      </w:r>
      <w:r>
        <w:rPr>
          <w:rFonts w:ascii="Times New Roman" w:hAnsi="Times New Roman"/>
          <w:sz w:val="24"/>
          <w:szCs w:val="24"/>
        </w:rPr>
        <w:t>C</w:t>
      </w:r>
      <w:r w:rsidRPr="004260F4">
        <w:rPr>
          <w:rFonts w:ascii="Times New Roman" w:hAnsi="Times New Roman"/>
          <w:sz w:val="24"/>
          <w:szCs w:val="24"/>
        </w:rPr>
        <w:t xml:space="preserve">ontrol </w:t>
      </w:r>
      <w:r>
        <w:rPr>
          <w:rFonts w:ascii="Times New Roman" w:hAnsi="Times New Roman"/>
          <w:sz w:val="24"/>
          <w:szCs w:val="24"/>
        </w:rPr>
        <w:t xml:space="preserve">Trial </w:t>
      </w:r>
    </w:p>
    <w:p w14:paraId="3AD99753" w14:textId="77777777" w:rsidR="00D91B66" w:rsidRDefault="00D91B66" w:rsidP="00D91B66">
      <w:pPr>
        <w:rPr>
          <w:rFonts w:ascii="Times New Roman" w:hAnsi="Times New Roman"/>
          <w:sz w:val="24"/>
          <w:szCs w:val="24"/>
        </w:rPr>
      </w:pPr>
      <w:r w:rsidRPr="00D91B66">
        <w:rPr>
          <w:rFonts w:ascii="Times New Roman" w:hAnsi="Times New Roman"/>
          <w:b/>
          <w:sz w:val="24"/>
          <w:szCs w:val="24"/>
        </w:rPr>
        <w:t>BSG</w:t>
      </w:r>
      <w:r>
        <w:rPr>
          <w:rFonts w:ascii="Times New Roman" w:hAnsi="Times New Roman"/>
          <w:sz w:val="24"/>
          <w:szCs w:val="24"/>
        </w:rPr>
        <w:tab/>
      </w:r>
      <w:r>
        <w:rPr>
          <w:rFonts w:ascii="Times New Roman" w:hAnsi="Times New Roman"/>
          <w:sz w:val="24"/>
          <w:szCs w:val="24"/>
        </w:rPr>
        <w:tab/>
        <w:t>B</w:t>
      </w:r>
      <w:r w:rsidRPr="004260F4">
        <w:rPr>
          <w:rFonts w:ascii="Times New Roman" w:hAnsi="Times New Roman"/>
          <w:sz w:val="24"/>
          <w:szCs w:val="24"/>
        </w:rPr>
        <w:t>rewers’</w:t>
      </w:r>
      <w:r>
        <w:rPr>
          <w:rFonts w:ascii="Times New Roman" w:hAnsi="Times New Roman"/>
          <w:sz w:val="24"/>
          <w:szCs w:val="24"/>
        </w:rPr>
        <w:t xml:space="preserve"> Spent G</w:t>
      </w:r>
      <w:r w:rsidRPr="004260F4">
        <w:rPr>
          <w:rFonts w:ascii="Times New Roman" w:hAnsi="Times New Roman"/>
          <w:sz w:val="24"/>
          <w:szCs w:val="24"/>
        </w:rPr>
        <w:t>rain</w:t>
      </w:r>
      <w:r>
        <w:rPr>
          <w:rFonts w:ascii="Times New Roman" w:hAnsi="Times New Roman"/>
          <w:sz w:val="24"/>
          <w:szCs w:val="24"/>
        </w:rPr>
        <w:t xml:space="preserve"> </w:t>
      </w:r>
    </w:p>
    <w:p w14:paraId="488F278A" w14:textId="77777777" w:rsidR="00D91B66" w:rsidRDefault="00D91B66" w:rsidP="00D91B66">
      <w:pPr>
        <w:rPr>
          <w:rFonts w:ascii="Times New Roman" w:hAnsi="Times New Roman"/>
          <w:sz w:val="24"/>
          <w:szCs w:val="24"/>
        </w:rPr>
      </w:pPr>
      <w:r w:rsidRPr="00D91B66">
        <w:rPr>
          <w:rFonts w:ascii="Times New Roman" w:hAnsi="Times New Roman"/>
          <w:b/>
          <w:sz w:val="24"/>
          <w:szCs w:val="24"/>
        </w:rPr>
        <w:t>CF</w:t>
      </w:r>
      <w:r>
        <w:rPr>
          <w:rFonts w:ascii="Times New Roman" w:hAnsi="Times New Roman"/>
          <w:sz w:val="24"/>
          <w:szCs w:val="24"/>
        </w:rPr>
        <w:tab/>
      </w:r>
      <w:r>
        <w:rPr>
          <w:rFonts w:ascii="Times New Roman" w:hAnsi="Times New Roman"/>
          <w:sz w:val="24"/>
          <w:szCs w:val="24"/>
        </w:rPr>
        <w:tab/>
        <w:t>Processed Chicken Feed (Grower’s mash)</w:t>
      </w:r>
    </w:p>
    <w:p w14:paraId="36ECB18D" w14:textId="77777777" w:rsidR="00D91B66" w:rsidRDefault="00D91B66" w:rsidP="003233F2">
      <w:pPr>
        <w:rPr>
          <w:rFonts w:ascii="Times New Roman" w:hAnsi="Times New Roman"/>
          <w:sz w:val="24"/>
          <w:szCs w:val="24"/>
        </w:rPr>
      </w:pPr>
      <w:r w:rsidRPr="00D91B66">
        <w:rPr>
          <w:rFonts w:ascii="Times New Roman" w:hAnsi="Times New Roman"/>
          <w:b/>
          <w:sz w:val="24"/>
          <w:szCs w:val="24"/>
        </w:rPr>
        <w:t>CM</w:t>
      </w:r>
      <w:r w:rsidRPr="004260F4">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C</w:t>
      </w:r>
      <w:r w:rsidRPr="004260F4">
        <w:rPr>
          <w:rFonts w:ascii="Times New Roman" w:hAnsi="Times New Roman"/>
          <w:sz w:val="24"/>
          <w:szCs w:val="24"/>
        </w:rPr>
        <w:t xml:space="preserve">hicken </w:t>
      </w:r>
      <w:r>
        <w:rPr>
          <w:rFonts w:ascii="Times New Roman" w:hAnsi="Times New Roman"/>
          <w:sz w:val="24"/>
          <w:szCs w:val="24"/>
        </w:rPr>
        <w:t>M</w:t>
      </w:r>
      <w:r w:rsidRPr="004260F4">
        <w:rPr>
          <w:rFonts w:ascii="Times New Roman" w:hAnsi="Times New Roman"/>
          <w:sz w:val="24"/>
          <w:szCs w:val="24"/>
        </w:rPr>
        <w:t>anure</w:t>
      </w:r>
    </w:p>
    <w:p w14:paraId="31642E96" w14:textId="77777777" w:rsidR="00D91B66" w:rsidRDefault="00D91B66" w:rsidP="003233F2">
      <w:pPr>
        <w:rPr>
          <w:rFonts w:ascii="Times New Roman" w:hAnsi="Times New Roman"/>
          <w:sz w:val="24"/>
          <w:szCs w:val="24"/>
        </w:rPr>
      </w:pPr>
      <w:r w:rsidRPr="00D91B66">
        <w:rPr>
          <w:rFonts w:ascii="Times New Roman" w:hAnsi="Times New Roman"/>
          <w:b/>
          <w:sz w:val="24"/>
          <w:szCs w:val="24"/>
        </w:rPr>
        <w:t>WH</w:t>
      </w:r>
      <w:r>
        <w:rPr>
          <w:rFonts w:ascii="Times New Roman" w:hAnsi="Times New Roman"/>
          <w:sz w:val="24"/>
          <w:szCs w:val="24"/>
        </w:rPr>
        <w:tab/>
      </w:r>
      <w:r>
        <w:rPr>
          <w:rFonts w:ascii="Times New Roman" w:hAnsi="Times New Roman"/>
          <w:sz w:val="24"/>
          <w:szCs w:val="24"/>
        </w:rPr>
        <w:tab/>
      </w:r>
      <w:r w:rsidRPr="004260F4">
        <w:rPr>
          <w:rFonts w:ascii="Times New Roman" w:hAnsi="Times New Roman"/>
          <w:sz w:val="24"/>
          <w:szCs w:val="24"/>
        </w:rPr>
        <w:t>water hyacinth</w:t>
      </w:r>
      <w:r>
        <w:rPr>
          <w:rFonts w:ascii="Times New Roman" w:hAnsi="Times New Roman"/>
          <w:sz w:val="24"/>
          <w:szCs w:val="24"/>
        </w:rPr>
        <w:t xml:space="preserve"> </w:t>
      </w:r>
    </w:p>
    <w:p w14:paraId="6B5C0B74" w14:textId="77777777" w:rsidR="00D91B66" w:rsidRDefault="00D91B66" w:rsidP="003233F2">
      <w:pPr>
        <w:rPr>
          <w:rFonts w:ascii="Times New Roman" w:hAnsi="Times New Roman"/>
          <w:sz w:val="24"/>
          <w:szCs w:val="24"/>
        </w:rPr>
      </w:pPr>
      <w:r w:rsidRPr="00D91B66">
        <w:rPr>
          <w:rFonts w:ascii="Times New Roman" w:hAnsi="Times New Roman"/>
          <w:b/>
          <w:sz w:val="24"/>
          <w:szCs w:val="24"/>
        </w:rPr>
        <w:t>FM</w:t>
      </w:r>
      <w:r>
        <w:rPr>
          <w:rFonts w:ascii="Times New Roman" w:hAnsi="Times New Roman"/>
          <w:sz w:val="24"/>
          <w:szCs w:val="24"/>
        </w:rPr>
        <w:tab/>
      </w:r>
      <w:r>
        <w:rPr>
          <w:rFonts w:ascii="Times New Roman" w:hAnsi="Times New Roman"/>
          <w:sz w:val="24"/>
          <w:szCs w:val="24"/>
        </w:rPr>
        <w:tab/>
        <w:t>Feed Mix</w:t>
      </w:r>
    </w:p>
    <w:p w14:paraId="45304E9C" w14:textId="77777777" w:rsidR="00D91B66" w:rsidRDefault="00D91B66" w:rsidP="003233F2">
      <w:pPr>
        <w:rPr>
          <w:rFonts w:ascii="Times New Roman" w:hAnsi="Times New Roman"/>
          <w:sz w:val="24"/>
          <w:szCs w:val="24"/>
        </w:rPr>
      </w:pPr>
      <w:r w:rsidRPr="00F93EBD">
        <w:rPr>
          <w:rStyle w:val="eop"/>
          <w:rFonts w:ascii="Times New Roman" w:hAnsi="Times New Roman"/>
          <w:b/>
          <w:i/>
          <w:color w:val="0E101A"/>
          <w:sz w:val="24"/>
          <w:szCs w:val="24"/>
          <w:lang w:val="en-GB"/>
        </w:rPr>
        <w:t>Icipe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4260F4">
        <w:rPr>
          <w:rFonts w:ascii="Times New Roman" w:hAnsi="Times New Roman"/>
          <w:sz w:val="24"/>
          <w:szCs w:val="24"/>
        </w:rPr>
        <w:t>International Center for Insect Physiology and Ecology</w:t>
      </w:r>
    </w:p>
    <w:p w14:paraId="69449F0B" w14:textId="77777777" w:rsidR="00F93EBD" w:rsidRDefault="00F93EBD" w:rsidP="00F93EBD">
      <w:pPr>
        <w:rPr>
          <w:rFonts w:ascii="Times New Roman" w:hAnsi="Times New Roman"/>
          <w:sz w:val="24"/>
          <w:szCs w:val="24"/>
        </w:rPr>
      </w:pPr>
      <w:r w:rsidRPr="00F93EBD">
        <w:rPr>
          <w:rFonts w:ascii="Times New Roman" w:hAnsi="Times New Roman"/>
          <w:b/>
          <w:sz w:val="24"/>
          <w:szCs w:val="24"/>
        </w:rPr>
        <w:t>INSEFF</w:t>
      </w:r>
      <w:r>
        <w:rPr>
          <w:rFonts w:ascii="Times New Roman" w:hAnsi="Times New Roman"/>
          <w:sz w:val="24"/>
          <w:szCs w:val="24"/>
        </w:rPr>
        <w:tab/>
      </w:r>
      <w:r w:rsidRPr="004260F4">
        <w:rPr>
          <w:rFonts w:ascii="Times New Roman" w:hAnsi="Times New Roman"/>
          <w:sz w:val="24"/>
          <w:szCs w:val="24"/>
        </w:rPr>
        <w:t xml:space="preserve">Insects for Food and Feed </w:t>
      </w:r>
      <w:r>
        <w:rPr>
          <w:rFonts w:ascii="Times New Roman" w:hAnsi="Times New Roman"/>
          <w:sz w:val="24"/>
          <w:szCs w:val="24"/>
        </w:rPr>
        <w:t>program</w:t>
      </w:r>
    </w:p>
    <w:p w14:paraId="08966A2D" w14:textId="77777777" w:rsidR="00D91B66" w:rsidRDefault="00D91B66" w:rsidP="00F93EBD">
      <w:pPr>
        <w:rPr>
          <w:rFonts w:ascii="Times New Roman" w:hAnsi="Times New Roman"/>
          <w:sz w:val="24"/>
          <w:szCs w:val="24"/>
        </w:rPr>
      </w:pPr>
      <w:r w:rsidRPr="00D91B66">
        <w:rPr>
          <w:rFonts w:ascii="Times New Roman" w:hAnsi="Times New Roman"/>
          <w:b/>
          <w:sz w:val="24"/>
          <w:szCs w:val="24"/>
        </w:rPr>
        <w:t>SBS-REC</w:t>
      </w:r>
      <w:r>
        <w:rPr>
          <w:rFonts w:ascii="Times New Roman" w:hAnsi="Times New Roman"/>
          <w:sz w:val="24"/>
          <w:szCs w:val="24"/>
        </w:rPr>
        <w:tab/>
      </w:r>
      <w:r w:rsidRPr="004260F4">
        <w:rPr>
          <w:rFonts w:ascii="Times New Roman" w:hAnsi="Times New Roman"/>
          <w:sz w:val="24"/>
          <w:szCs w:val="24"/>
        </w:rPr>
        <w:t xml:space="preserve">School of Biomedical Sciences </w:t>
      </w:r>
      <w:r>
        <w:rPr>
          <w:rFonts w:ascii="Times New Roman" w:hAnsi="Times New Roman"/>
          <w:sz w:val="24"/>
          <w:szCs w:val="24"/>
        </w:rPr>
        <w:t xml:space="preserve">Research and Ethics Committee </w:t>
      </w:r>
    </w:p>
    <w:p w14:paraId="0D73F985" w14:textId="77777777" w:rsidR="00D91B66" w:rsidRDefault="00D91B66" w:rsidP="00F93EBD">
      <w:pPr>
        <w:rPr>
          <w:rFonts w:ascii="Times New Roman" w:hAnsi="Times New Roman"/>
          <w:sz w:val="24"/>
          <w:szCs w:val="24"/>
        </w:rPr>
      </w:pPr>
      <w:r w:rsidRPr="00D91B66">
        <w:rPr>
          <w:rFonts w:ascii="Times New Roman" w:hAnsi="Times New Roman"/>
          <w:b/>
          <w:sz w:val="24"/>
          <w:szCs w:val="24"/>
        </w:rPr>
        <w:t>NACOSTI</w:t>
      </w:r>
      <w:r>
        <w:rPr>
          <w:rFonts w:ascii="Times New Roman" w:hAnsi="Times New Roman"/>
          <w:sz w:val="24"/>
          <w:szCs w:val="24"/>
        </w:rPr>
        <w:tab/>
      </w:r>
      <w:r w:rsidRPr="004D4120">
        <w:rPr>
          <w:rFonts w:ascii="Times New Roman" w:hAnsi="Times New Roman"/>
          <w:sz w:val="24"/>
          <w:szCs w:val="24"/>
        </w:rPr>
        <w:t>National Commission for Science Technology and Innovation</w:t>
      </w:r>
    </w:p>
    <w:p w14:paraId="35382D7F" w14:textId="77777777" w:rsidR="00D91B66" w:rsidRDefault="00D91B66" w:rsidP="00F93EBD">
      <w:pPr>
        <w:rPr>
          <w:rFonts w:ascii="Times New Roman" w:hAnsi="Times New Roman"/>
          <w:sz w:val="24"/>
          <w:szCs w:val="24"/>
        </w:rPr>
      </w:pPr>
      <w:r w:rsidRPr="00D91B66">
        <w:rPr>
          <w:rFonts w:ascii="Times New Roman" w:hAnsi="Times New Roman"/>
          <w:b/>
          <w:sz w:val="24"/>
          <w:szCs w:val="24"/>
        </w:rPr>
        <w:t>ICP-MS</w:t>
      </w:r>
      <w:r>
        <w:rPr>
          <w:rFonts w:ascii="Times New Roman" w:hAnsi="Times New Roman"/>
          <w:sz w:val="24"/>
          <w:szCs w:val="24"/>
        </w:rPr>
        <w:tab/>
        <w:t>Inductive Coupled Plasma – Mass Spectrometry</w:t>
      </w:r>
    </w:p>
    <w:p w14:paraId="4736343B" w14:textId="77777777" w:rsidR="00F01590" w:rsidRPr="00F01590" w:rsidRDefault="00F01590" w:rsidP="00F93EBD">
      <w:pPr>
        <w:rPr>
          <w:rStyle w:val="normaltextrun"/>
          <w:rFonts w:ascii="Times New Roman" w:hAnsi="Times New Roman"/>
          <w:color w:val="0E101A"/>
          <w:sz w:val="24"/>
          <w:szCs w:val="24"/>
          <w:lang w:val="en-GB"/>
        </w:rPr>
      </w:pPr>
      <w:r w:rsidRPr="00F01590">
        <w:rPr>
          <w:rStyle w:val="normaltextrun"/>
          <w:rFonts w:ascii="Times New Roman" w:hAnsi="Times New Roman"/>
          <w:b/>
          <w:color w:val="0E101A"/>
          <w:sz w:val="24"/>
          <w:szCs w:val="24"/>
          <w:lang w:val="en-GB"/>
        </w:rPr>
        <w:t>SRI</w:t>
      </w:r>
      <w:r>
        <w:rPr>
          <w:rStyle w:val="normaltextrun"/>
          <w:rFonts w:ascii="Times New Roman" w:hAnsi="Times New Roman"/>
          <w:color w:val="0E101A"/>
          <w:sz w:val="24"/>
          <w:szCs w:val="24"/>
          <w:lang w:val="en-GB"/>
        </w:rPr>
        <w:tab/>
      </w:r>
      <w:r>
        <w:rPr>
          <w:rStyle w:val="normaltextrun"/>
          <w:rFonts w:ascii="Times New Roman" w:hAnsi="Times New Roman"/>
          <w:color w:val="0E101A"/>
          <w:sz w:val="24"/>
          <w:szCs w:val="24"/>
          <w:lang w:val="en-GB"/>
        </w:rPr>
        <w:tab/>
        <w:t>Substrate reduction index</w:t>
      </w:r>
    </w:p>
    <w:p w14:paraId="057EA623"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VNP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VN primers</w:t>
      </w:r>
    </w:p>
    <w:p w14:paraId="66B83300" w14:textId="77777777" w:rsidR="00003A4E" w:rsidRDefault="00003A4E" w:rsidP="003233F2">
      <w:pPr>
        <w:rPr>
          <w:rStyle w:val="eop"/>
          <w:rFonts w:ascii="Times New Roman" w:hAnsi="Times New Roman"/>
          <w:color w:val="0E101A"/>
          <w:sz w:val="24"/>
          <w:szCs w:val="24"/>
          <w:lang w:val="en-GB"/>
        </w:rPr>
      </w:pPr>
      <w:r w:rsidRPr="00003A4E">
        <w:rPr>
          <w:rStyle w:val="eop"/>
          <w:rFonts w:ascii="Times New Roman" w:hAnsi="Times New Roman"/>
          <w:b/>
          <w:color w:val="0E101A"/>
          <w:sz w:val="24"/>
          <w:szCs w:val="24"/>
          <w:lang w:val="en-GB"/>
        </w:rPr>
        <w:t>SSP</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Strand-switching Primers</w:t>
      </w:r>
    </w:p>
    <w:p w14:paraId="4389803C" w14:textId="77777777" w:rsidR="00D30B68" w:rsidRDefault="00D30B68" w:rsidP="003233F2">
      <w:pPr>
        <w:rPr>
          <w:rFonts w:ascii="Times New Roman" w:hAnsi="Times New Roman"/>
          <w:sz w:val="24"/>
          <w:szCs w:val="24"/>
        </w:rPr>
      </w:pPr>
      <w:r w:rsidRPr="00D30B68">
        <w:rPr>
          <w:rStyle w:val="eop"/>
          <w:rFonts w:ascii="Times New Roman" w:hAnsi="Times New Roman"/>
          <w:b/>
          <w:color w:val="0E101A"/>
          <w:sz w:val="24"/>
          <w:szCs w:val="24"/>
          <w:lang w:val="en-GB"/>
        </w:rPr>
        <w:t>SQB</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Pr>
          <w:rFonts w:ascii="Times New Roman" w:hAnsi="Times New Roman"/>
          <w:sz w:val="24"/>
          <w:szCs w:val="24"/>
        </w:rPr>
        <w:t>sequencing buffer</w:t>
      </w:r>
    </w:p>
    <w:p w14:paraId="0D095398" w14:textId="77777777" w:rsidR="00AA4796" w:rsidRDefault="00AA4796" w:rsidP="003233F2">
      <w:pPr>
        <w:rPr>
          <w:rFonts w:ascii="Times New Roman" w:hAnsi="Times New Roman"/>
          <w:sz w:val="24"/>
          <w:szCs w:val="24"/>
        </w:rPr>
      </w:pPr>
      <w:r w:rsidRPr="00AA4796">
        <w:rPr>
          <w:rFonts w:ascii="Times New Roman" w:hAnsi="Times New Roman"/>
          <w:b/>
          <w:sz w:val="24"/>
          <w:szCs w:val="24"/>
        </w:rPr>
        <w:t>RAP</w:t>
      </w:r>
      <w:r>
        <w:rPr>
          <w:rFonts w:ascii="Times New Roman" w:hAnsi="Times New Roman"/>
          <w:sz w:val="24"/>
          <w:szCs w:val="24"/>
        </w:rPr>
        <w:tab/>
      </w:r>
      <w:r>
        <w:rPr>
          <w:rFonts w:ascii="Times New Roman" w:hAnsi="Times New Roman"/>
          <w:sz w:val="24"/>
          <w:szCs w:val="24"/>
        </w:rPr>
        <w:tab/>
        <w:t>Rapid adapters</w:t>
      </w:r>
    </w:p>
    <w:p w14:paraId="39D8A0DF" w14:textId="77777777" w:rsidR="00D30B68" w:rsidRDefault="00D30B68" w:rsidP="003233F2">
      <w:pPr>
        <w:rPr>
          <w:rFonts w:ascii="Times New Roman" w:hAnsi="Times New Roman"/>
          <w:sz w:val="24"/>
          <w:szCs w:val="24"/>
        </w:rPr>
      </w:pPr>
      <w:r w:rsidRPr="00D30B68">
        <w:rPr>
          <w:rFonts w:ascii="Times New Roman" w:hAnsi="Times New Roman"/>
          <w:b/>
          <w:sz w:val="24"/>
          <w:szCs w:val="24"/>
        </w:rPr>
        <w:t>LB</w:t>
      </w:r>
      <w:r>
        <w:rPr>
          <w:rFonts w:ascii="Times New Roman" w:hAnsi="Times New Roman"/>
          <w:sz w:val="24"/>
          <w:szCs w:val="24"/>
        </w:rPr>
        <w:tab/>
      </w:r>
      <w:r>
        <w:rPr>
          <w:rFonts w:ascii="Times New Roman" w:hAnsi="Times New Roman"/>
          <w:sz w:val="24"/>
          <w:szCs w:val="24"/>
        </w:rPr>
        <w:tab/>
        <w:t>loading beads</w:t>
      </w:r>
    </w:p>
    <w:p w14:paraId="46A05CC2" w14:textId="77777777" w:rsidR="003A67CB" w:rsidRDefault="00D91B66" w:rsidP="00D91B66">
      <w:pPr>
        <w:rPr>
          <w:rFonts w:ascii="Times New Roman" w:hAnsi="Times New Roman"/>
          <w:sz w:val="24"/>
          <w:szCs w:val="24"/>
        </w:rPr>
      </w:pPr>
      <w:r w:rsidRPr="00D91B66">
        <w:rPr>
          <w:rFonts w:ascii="Times New Roman" w:hAnsi="Times New Roman"/>
          <w:b/>
          <w:sz w:val="24"/>
          <w:szCs w:val="24"/>
        </w:rPr>
        <w:t>TBE</w:t>
      </w:r>
      <w:r>
        <w:rPr>
          <w:rFonts w:ascii="Times New Roman" w:hAnsi="Times New Roman"/>
          <w:sz w:val="24"/>
          <w:szCs w:val="24"/>
        </w:rPr>
        <w:tab/>
      </w:r>
      <w:r>
        <w:rPr>
          <w:rFonts w:ascii="Times New Roman" w:hAnsi="Times New Roman"/>
          <w:sz w:val="24"/>
          <w:szCs w:val="24"/>
        </w:rPr>
        <w:tab/>
      </w:r>
      <w:r w:rsidRPr="007D6D8D">
        <w:rPr>
          <w:rFonts w:ascii="Times New Roman" w:hAnsi="Times New Roman"/>
          <w:sz w:val="24"/>
          <w:szCs w:val="24"/>
        </w:rPr>
        <w:t>Tris/Borate/EDTA</w:t>
      </w:r>
      <w:r>
        <w:rPr>
          <w:rFonts w:ascii="Times New Roman" w:hAnsi="Times New Roman"/>
          <w:sz w:val="24"/>
          <w:szCs w:val="24"/>
        </w:rPr>
        <w:t xml:space="preserve"> buffer</w:t>
      </w:r>
    </w:p>
    <w:p w14:paraId="11135ED6" w14:textId="77777777" w:rsidR="00567B8A" w:rsidRPr="003A67CB" w:rsidRDefault="00567B8A" w:rsidP="00567B8A">
      <w:pPr>
        <w:rPr>
          <w:rStyle w:val="eop"/>
          <w:rFonts w:ascii="Times New Roman" w:hAnsi="Times New Roman"/>
          <w:sz w:val="24"/>
          <w:szCs w:val="24"/>
        </w:rPr>
      </w:pPr>
      <w:r w:rsidRPr="00567B8A">
        <w:rPr>
          <w:rFonts w:ascii="Times New Roman" w:hAnsi="Times New Roman"/>
          <w:b/>
          <w:sz w:val="24"/>
          <w:szCs w:val="24"/>
        </w:rPr>
        <w:t>NEB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New England Biolabs</w:t>
      </w:r>
    </w:p>
    <w:p w14:paraId="2F2A01D9" w14:textId="77777777" w:rsidR="00D30B68" w:rsidRDefault="00D30B68" w:rsidP="003233F2">
      <w:pPr>
        <w:rPr>
          <w:rStyle w:val="eop"/>
          <w:rFonts w:ascii="Times New Roman" w:hAnsi="Times New Roman"/>
          <w:color w:val="0E101A"/>
          <w:sz w:val="24"/>
          <w:szCs w:val="24"/>
          <w:lang w:val="en-GB"/>
        </w:rPr>
      </w:pPr>
      <w:r w:rsidRPr="00D30B68">
        <w:rPr>
          <w:rStyle w:val="eop"/>
          <w:rFonts w:ascii="Times New Roman" w:hAnsi="Times New Roman"/>
          <w:b/>
          <w:color w:val="0E101A"/>
          <w:sz w:val="24"/>
          <w:szCs w:val="24"/>
          <w:lang w:val="en-GB"/>
        </w:rPr>
        <w:t>GPU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Graphical Processing Unit</w:t>
      </w:r>
    </w:p>
    <w:p w14:paraId="7995ADF5" w14:textId="77777777" w:rsidR="00CC2E99" w:rsidRDefault="00CC2E99" w:rsidP="003233F2">
      <w:pPr>
        <w:rPr>
          <w:rStyle w:val="eop"/>
          <w:rFonts w:ascii="Times New Roman" w:hAnsi="Times New Roman"/>
          <w:color w:val="0E101A"/>
          <w:sz w:val="24"/>
          <w:szCs w:val="24"/>
          <w:lang w:val="en-GB"/>
        </w:rPr>
      </w:pPr>
      <w:r w:rsidRPr="00CC2E99">
        <w:rPr>
          <w:rStyle w:val="eop"/>
          <w:rFonts w:ascii="Times New Roman" w:hAnsi="Times New Roman"/>
          <w:b/>
          <w:color w:val="0E101A"/>
          <w:sz w:val="24"/>
          <w:szCs w:val="24"/>
          <w:lang w:val="en-GB"/>
        </w:rPr>
        <w:t>CPU</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w:t>
      </w:r>
      <w:r w:rsidRPr="00CC2E99">
        <w:rPr>
          <w:rStyle w:val="eop"/>
          <w:rFonts w:ascii="Times New Roman" w:hAnsi="Times New Roman"/>
          <w:color w:val="0E101A"/>
          <w:sz w:val="24"/>
          <w:szCs w:val="24"/>
          <w:lang w:val="en-GB"/>
        </w:rPr>
        <w:t>entral Processing Unit</w:t>
      </w:r>
    </w:p>
    <w:p w14:paraId="7E3F7ED2" w14:textId="77777777" w:rsidR="00FE52A6" w:rsidRDefault="00FE52A6" w:rsidP="003233F2">
      <w:pPr>
        <w:rPr>
          <w:rStyle w:val="eop"/>
          <w:rFonts w:ascii="Times New Roman" w:hAnsi="Times New Roman"/>
          <w:color w:val="0E101A"/>
          <w:sz w:val="24"/>
          <w:szCs w:val="24"/>
          <w:lang w:val="en-GB"/>
        </w:rPr>
      </w:pPr>
      <w:r w:rsidRPr="00FE52A6">
        <w:rPr>
          <w:rFonts w:ascii="Times New Roman" w:hAnsi="Times New Roman"/>
          <w:b/>
          <w:sz w:val="24"/>
          <w:szCs w:val="24"/>
        </w:rPr>
        <w:t>HMM</w:t>
      </w:r>
      <w:r>
        <w:rPr>
          <w:rFonts w:ascii="Times New Roman" w:hAnsi="Times New Roman"/>
          <w:sz w:val="24"/>
          <w:szCs w:val="24"/>
        </w:rPr>
        <w:tab/>
      </w:r>
      <w:r>
        <w:rPr>
          <w:rFonts w:ascii="Times New Roman" w:hAnsi="Times New Roman"/>
          <w:sz w:val="24"/>
          <w:szCs w:val="24"/>
        </w:rPr>
        <w:tab/>
        <w:t xml:space="preserve">Hidden Markov Models </w:t>
      </w:r>
    </w:p>
    <w:p w14:paraId="64F13101"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SAM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r>
      <w:r w:rsidRPr="003A67CB">
        <w:rPr>
          <w:rStyle w:val="eop"/>
          <w:rFonts w:ascii="Times New Roman" w:hAnsi="Times New Roman"/>
          <w:color w:val="0E101A"/>
          <w:sz w:val="24"/>
          <w:szCs w:val="24"/>
          <w:lang w:val="en-GB"/>
        </w:rPr>
        <w:t>Sequence Alignment Map</w:t>
      </w:r>
      <w:r>
        <w:rPr>
          <w:rStyle w:val="eop"/>
          <w:rFonts w:ascii="Times New Roman" w:hAnsi="Times New Roman"/>
          <w:color w:val="0E101A"/>
          <w:sz w:val="24"/>
          <w:szCs w:val="24"/>
          <w:lang w:val="en-GB"/>
        </w:rPr>
        <w:t xml:space="preserve"> file</w:t>
      </w:r>
    </w:p>
    <w:p w14:paraId="13F1D0CD" w14:textId="77777777" w:rsidR="003A67CB" w:rsidRDefault="003A67CB" w:rsidP="003233F2">
      <w:pPr>
        <w:rPr>
          <w:rStyle w:val="eop"/>
          <w:rFonts w:ascii="Times New Roman" w:hAnsi="Times New Roman"/>
          <w:color w:val="0E101A"/>
          <w:sz w:val="24"/>
          <w:szCs w:val="24"/>
          <w:lang w:val="en-GB"/>
        </w:rPr>
      </w:pPr>
      <w:r w:rsidRPr="003A67CB">
        <w:rPr>
          <w:rStyle w:val="eop"/>
          <w:rFonts w:ascii="Times New Roman" w:hAnsi="Times New Roman"/>
          <w:b/>
          <w:color w:val="0E101A"/>
          <w:sz w:val="24"/>
          <w:szCs w:val="24"/>
          <w:lang w:val="en-GB"/>
        </w:rPr>
        <w:t>BAM</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Binary SAM file</w:t>
      </w:r>
    </w:p>
    <w:p w14:paraId="3EE40F5B" w14:textId="77777777" w:rsidR="003A67CB" w:rsidRDefault="003A67CB" w:rsidP="003233F2">
      <w:pPr>
        <w:rPr>
          <w:rStyle w:val="eop"/>
          <w:rFonts w:ascii="Times New Roman" w:hAnsi="Times New Roman"/>
          <w:color w:val="0E101A"/>
          <w:sz w:val="24"/>
          <w:szCs w:val="24"/>
          <w:lang w:val="en-GB"/>
        </w:rPr>
      </w:pPr>
      <w:r w:rsidRPr="003A67CB">
        <w:rPr>
          <w:rFonts w:ascii="Times New Roman" w:hAnsi="Times New Roman"/>
          <w:b/>
          <w:sz w:val="24"/>
          <w:szCs w:val="24"/>
        </w:rPr>
        <w:t>Hotpep</w:t>
      </w:r>
      <w:r>
        <w:rPr>
          <w:rFonts w:ascii="Times New Roman" w:hAnsi="Times New Roman"/>
          <w:sz w:val="24"/>
          <w:szCs w:val="24"/>
        </w:rPr>
        <w:tab/>
        <w:t>Homology to Peptide</w:t>
      </w:r>
    </w:p>
    <w:p w14:paraId="4E2DE974" w14:textId="77777777" w:rsidR="00B94C1B" w:rsidRDefault="00B94C1B" w:rsidP="003233F2">
      <w:pPr>
        <w:rPr>
          <w:rStyle w:val="eop"/>
          <w:rFonts w:ascii="Times New Roman" w:hAnsi="Times New Roman"/>
          <w:color w:val="0E101A"/>
          <w:sz w:val="24"/>
          <w:szCs w:val="24"/>
          <w:lang w:val="en-GB"/>
        </w:rPr>
      </w:pPr>
      <w:r w:rsidRPr="00F93EBD">
        <w:rPr>
          <w:rStyle w:val="eop"/>
          <w:rFonts w:ascii="Times New Roman" w:hAnsi="Times New Roman"/>
          <w:b/>
          <w:color w:val="0E101A"/>
          <w:sz w:val="24"/>
          <w:szCs w:val="24"/>
          <w:lang w:val="en-GB"/>
        </w:rPr>
        <w:t>CAZyme</w:t>
      </w:r>
      <w:r>
        <w:rPr>
          <w:rStyle w:val="eop"/>
          <w:rFonts w:ascii="Times New Roman" w:hAnsi="Times New Roman"/>
          <w:color w:val="0E101A"/>
          <w:sz w:val="24"/>
          <w:szCs w:val="24"/>
          <w:lang w:val="en-GB"/>
        </w:rPr>
        <w:tab/>
        <w:t>Carbohydrate-active Enzyme</w:t>
      </w:r>
    </w:p>
    <w:p w14:paraId="5261E759" w14:textId="77777777" w:rsidR="0089122C" w:rsidRDefault="0089122C" w:rsidP="003233F2">
      <w:pPr>
        <w:rPr>
          <w:rStyle w:val="eop"/>
          <w:rFonts w:ascii="Times New Roman" w:hAnsi="Times New Roman"/>
          <w:color w:val="0E101A"/>
          <w:sz w:val="24"/>
          <w:szCs w:val="24"/>
          <w:lang w:val="en-GB"/>
        </w:rPr>
      </w:pPr>
      <w:r w:rsidRPr="0089122C">
        <w:rPr>
          <w:rStyle w:val="eop"/>
          <w:rFonts w:ascii="Times New Roman" w:hAnsi="Times New Roman"/>
          <w:b/>
          <w:color w:val="0E101A"/>
          <w:sz w:val="24"/>
          <w:szCs w:val="24"/>
          <w:lang w:val="en-GB"/>
        </w:rPr>
        <w:t>CAZy</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Carbohydrate-active Enzyme family (CAZy family)</w:t>
      </w:r>
    </w:p>
    <w:p w14:paraId="10F523DE" w14:textId="77777777" w:rsidR="002F3B97" w:rsidRPr="002F3B97" w:rsidRDefault="002F3B97" w:rsidP="003233F2">
      <w:pPr>
        <w:rPr>
          <w:rStyle w:val="eop"/>
          <w:rFonts w:ascii="Times New Roman" w:hAnsi="Times New Roman"/>
          <w:color w:val="0E101A"/>
          <w:sz w:val="24"/>
          <w:szCs w:val="24"/>
          <w:lang w:val="en-GB"/>
        </w:rPr>
      </w:pPr>
      <w:r w:rsidRPr="00061C6E">
        <w:rPr>
          <w:rStyle w:val="eop"/>
          <w:rFonts w:ascii="Times New Roman" w:hAnsi="Times New Roman"/>
          <w:b/>
          <w:color w:val="0E101A"/>
          <w:sz w:val="24"/>
          <w:szCs w:val="24"/>
          <w:lang w:val="en-GB"/>
        </w:rPr>
        <w:lastRenderedPageBreak/>
        <w:t>PUL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Utilization Loci</w:t>
      </w:r>
    </w:p>
    <w:p w14:paraId="276DA9A8"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GT</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w:t>
      </w:r>
      <w:r>
        <w:rPr>
          <w:rFonts w:ascii="Times New Roman" w:hAnsi="Times New Roman"/>
          <w:sz w:val="24"/>
          <w:szCs w:val="24"/>
          <w:lang w:val="en-GB"/>
        </w:rPr>
        <w:t>lycosyltransferases</w:t>
      </w:r>
    </w:p>
    <w:p w14:paraId="351259BD" w14:textId="77777777" w:rsidR="002F3B97" w:rsidRDefault="002F3B97" w:rsidP="002F3B97">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GH</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Glycoside Hydrolase</w:t>
      </w:r>
    </w:p>
    <w:p w14:paraId="1C097AFC"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CE</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Carbohydrate Esterases</w:t>
      </w:r>
    </w:p>
    <w:p w14:paraId="32BFC86D" w14:textId="77777777" w:rsidR="002F3B97" w:rsidRDefault="002F3B97" w:rsidP="003233F2">
      <w:pPr>
        <w:rPr>
          <w:rStyle w:val="eop"/>
          <w:rFonts w:ascii="Times New Roman" w:hAnsi="Times New Roman"/>
          <w:color w:val="0E101A"/>
          <w:sz w:val="24"/>
          <w:szCs w:val="24"/>
          <w:lang w:val="en-GB"/>
        </w:rPr>
      </w:pPr>
      <w:r w:rsidRPr="002F3B97">
        <w:rPr>
          <w:rStyle w:val="eop"/>
          <w:rFonts w:ascii="Times New Roman" w:hAnsi="Times New Roman"/>
          <w:b/>
          <w:color w:val="0E101A"/>
          <w:sz w:val="24"/>
          <w:szCs w:val="24"/>
          <w:lang w:val="en-GB"/>
        </w:rPr>
        <w:t>PL</w:t>
      </w:r>
      <w:r>
        <w:rPr>
          <w:rStyle w:val="eop"/>
          <w:rFonts w:ascii="Times New Roman" w:hAnsi="Times New Roman"/>
          <w:color w:val="0E101A"/>
          <w:sz w:val="24"/>
          <w:szCs w:val="24"/>
          <w:lang w:val="en-GB"/>
        </w:rPr>
        <w:tab/>
      </w:r>
      <w:r>
        <w:rPr>
          <w:rStyle w:val="eop"/>
          <w:rFonts w:ascii="Times New Roman" w:hAnsi="Times New Roman"/>
          <w:color w:val="0E101A"/>
          <w:sz w:val="24"/>
          <w:szCs w:val="24"/>
          <w:lang w:val="en-GB"/>
        </w:rPr>
        <w:tab/>
        <w:t>Polysaccharide Lyases</w:t>
      </w:r>
    </w:p>
    <w:p w14:paraId="0278BDE4" w14:textId="77777777" w:rsidR="00365731" w:rsidRDefault="00365731" w:rsidP="003233F2">
      <w:pPr>
        <w:rPr>
          <w:rStyle w:val="eop"/>
          <w:rFonts w:ascii="Times New Roman" w:hAnsi="Times New Roman"/>
          <w:color w:val="0E101A"/>
          <w:sz w:val="24"/>
          <w:szCs w:val="24"/>
          <w:lang w:val="en-GB"/>
        </w:rPr>
      </w:pPr>
      <w:r w:rsidRPr="00365731">
        <w:rPr>
          <w:rFonts w:ascii="Times New Roman" w:hAnsi="Times New Roman"/>
          <w:b/>
          <w:sz w:val="24"/>
          <w:szCs w:val="24"/>
        </w:rPr>
        <w:t>abf</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w:t>
      </w:r>
    </w:p>
    <w:p w14:paraId="6D198175" w14:textId="77777777" w:rsidR="00911646"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abfB</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α</w:t>
      </w:r>
      <w:r w:rsidRPr="00553AE2">
        <w:rPr>
          <w:rFonts w:ascii="Times New Roman" w:hAnsi="Times New Roman"/>
          <w:sz w:val="24"/>
          <w:szCs w:val="24"/>
        </w:rPr>
        <w:t>-L-arabinofuranosidase B</w:t>
      </w:r>
    </w:p>
    <w:p w14:paraId="0688571A" w14:textId="77777777" w:rsidR="00911646" w:rsidRPr="00553AE2" w:rsidRDefault="00911646" w:rsidP="00911646">
      <w:pPr>
        <w:spacing w:after="0" w:line="360" w:lineRule="auto"/>
        <w:jc w:val="both"/>
        <w:rPr>
          <w:rFonts w:ascii="Times New Roman" w:hAnsi="Times New Roman"/>
          <w:sz w:val="24"/>
          <w:szCs w:val="24"/>
        </w:rPr>
      </w:pPr>
      <w:r w:rsidRPr="00911646">
        <w:rPr>
          <w:rFonts w:ascii="Times New Roman" w:hAnsi="Times New Roman"/>
          <w:b/>
          <w:sz w:val="24"/>
          <w:szCs w:val="24"/>
        </w:rPr>
        <w:t xml:space="preserve">abf2 </w:t>
      </w:r>
      <w:r>
        <w:rPr>
          <w:rFonts w:ascii="Times New Roman" w:hAnsi="Times New Roman"/>
          <w:sz w:val="24"/>
          <w:szCs w:val="24"/>
        </w:rPr>
        <w:tab/>
      </w:r>
      <w:r>
        <w:rPr>
          <w:rFonts w:ascii="Times New Roman" w:hAnsi="Times New Roman"/>
          <w:sz w:val="24"/>
          <w:szCs w:val="24"/>
        </w:rPr>
        <w:tab/>
        <w:t xml:space="preserve"> α-L-arabinofuranosidase 2</w:t>
      </w:r>
    </w:p>
    <w:p w14:paraId="378232B9" w14:textId="77777777" w:rsidR="00911646" w:rsidRDefault="00911646" w:rsidP="003233F2">
      <w:pPr>
        <w:rPr>
          <w:rStyle w:val="eop"/>
          <w:rFonts w:ascii="Times New Roman" w:hAnsi="Times New Roman"/>
          <w:color w:val="0E101A"/>
          <w:sz w:val="24"/>
          <w:szCs w:val="24"/>
          <w:lang w:val="en-GB"/>
        </w:rPr>
      </w:pPr>
    </w:p>
    <w:p w14:paraId="18E0B87A" w14:textId="77777777" w:rsidR="0073490B" w:rsidRPr="004260F4" w:rsidRDefault="0096002E" w:rsidP="00855EF0">
      <w:pPr>
        <w:pStyle w:val="Heading1"/>
        <w:spacing w:before="0"/>
        <w:rPr>
          <w:b w:val="0"/>
        </w:rPr>
      </w:pPr>
      <w:r w:rsidRPr="004260F4">
        <w:br w:type="page"/>
      </w:r>
      <w:bookmarkStart w:id="3" w:name="_Toc92192637"/>
      <w:r w:rsidR="00855EF0" w:rsidRPr="004260F4">
        <w:lastRenderedPageBreak/>
        <w:t>ABSTRACT</w:t>
      </w:r>
      <w:bookmarkEnd w:id="3"/>
    </w:p>
    <w:p w14:paraId="135AEAF9" w14:textId="761243C5" w:rsidR="0035766A" w:rsidRDefault="0089122C" w:rsidP="005004DD">
      <w:pPr>
        <w:pStyle w:val="paragraph"/>
        <w:spacing w:before="0" w:beforeAutospacing="0" w:after="0" w:line="360" w:lineRule="auto"/>
        <w:jc w:val="both"/>
        <w:textAlignment w:val="baseline"/>
      </w:pPr>
      <w:r>
        <w:t>S</w:t>
      </w:r>
      <w:r w:rsidRPr="004260F4">
        <w:t>econd-generation</w:t>
      </w:r>
      <w:r w:rsidR="00093F13" w:rsidRPr="004260F4">
        <w:t xml:space="preserve"> biofuel production has emerged as a sustainable and alternative energy option to the fast depleting, ecologically unfriendly petroleum-based fuels. </w:t>
      </w:r>
      <w:r>
        <w:t>S</w:t>
      </w:r>
      <w:r w:rsidRPr="004260F4">
        <w:t>econd-generation</w:t>
      </w:r>
      <w:r w:rsidR="00093F13" w:rsidRPr="004260F4">
        <w:t xml:space="preserve"> biofuels are produced from</w:t>
      </w:r>
      <w:r>
        <w:t xml:space="preserve"> lignocellulosic</w:t>
      </w:r>
      <w:r w:rsidR="00093F13" w:rsidRPr="004260F4">
        <w:t xml:space="preserve"> industrial and agricultural wastes, </w:t>
      </w:r>
      <w:r w:rsidRPr="004260F4">
        <w:t>energy crops</w:t>
      </w:r>
      <w:r>
        <w:t>,</w:t>
      </w:r>
      <w:r w:rsidRPr="004260F4">
        <w:t xml:space="preserve"> </w:t>
      </w:r>
      <w:r w:rsidR="00093F13" w:rsidRPr="004260F4">
        <w:t xml:space="preserve">and crop residues, and therefore, are not a threat to food security. Despite </w:t>
      </w:r>
      <w:r w:rsidRPr="004260F4">
        <w:t>second-generation</w:t>
      </w:r>
      <w:r w:rsidR="00093F13" w:rsidRPr="004260F4">
        <w:t xml:space="preserve"> biofuels being a promising technology, obstacles in </w:t>
      </w:r>
      <w:r w:rsidR="00636F75">
        <w:t xml:space="preserve">their </w:t>
      </w:r>
      <w:r w:rsidR="00093F13" w:rsidRPr="004260F4">
        <w:t xml:space="preserve">production prevent the bioconversion process from attaining optimal performance under minimal capital investment. </w:t>
      </w:r>
      <w:r w:rsidR="007A7BFD">
        <w:t>The Black soldier fly (BSF) (</w:t>
      </w:r>
      <w:r w:rsidR="007A7BFD" w:rsidRPr="007A7BFD">
        <w:rPr>
          <w:i/>
        </w:rPr>
        <w:t>Hermetia illucens</w:t>
      </w:r>
      <w:r w:rsidR="007A7BFD">
        <w:t xml:space="preserve">) larvae have stood out as a key source of alternative protein in the animal feeds industry, the production of chitin and essential oils, and </w:t>
      </w:r>
      <w:commentRangeStart w:id="4"/>
      <w:r w:rsidR="00093F13" w:rsidRPr="004260F4">
        <w:t>a</w:t>
      </w:r>
      <w:r w:rsidR="007A7BFD">
        <w:t>s a</w:t>
      </w:r>
      <w:r w:rsidR="00093F13" w:rsidRPr="004260F4">
        <w:t xml:space="preserve"> useful tool in the valorization of organic biomass and other biodegradable wastes</w:t>
      </w:r>
      <w:commentRangeEnd w:id="4"/>
      <w:r w:rsidR="007A7BFD">
        <w:t>, mainly attributed to their potent larval gut microbiome</w:t>
      </w:r>
      <w:r w:rsidR="001A415C">
        <w:rPr>
          <w:rStyle w:val="CommentReference"/>
          <w:rFonts w:ascii="Calibri" w:eastAsia="Calibri" w:hAnsi="Calibri"/>
        </w:rPr>
        <w:commentReference w:id="4"/>
      </w:r>
      <w:r w:rsidR="00093F13" w:rsidRPr="004260F4">
        <w:t>.</w:t>
      </w:r>
      <w:r w:rsidR="007A7BFD">
        <w:t xml:space="preserve"> </w:t>
      </w:r>
      <w:commentRangeStart w:id="5"/>
      <w:commentRangeStart w:id="6"/>
      <w:r w:rsidR="007A7BFD" w:rsidRPr="004260F4">
        <w:t xml:space="preserve">The BSF larval gut microbiome is an active area of study due to </w:t>
      </w:r>
      <w:r w:rsidR="007A7BFD">
        <w:t xml:space="preserve">the </w:t>
      </w:r>
      <w:r w:rsidR="007A7BFD" w:rsidRPr="004260F4">
        <w:t>rapid growth</w:t>
      </w:r>
      <w:commentRangeEnd w:id="5"/>
      <w:r w:rsidR="007A7BFD">
        <w:rPr>
          <w:rStyle w:val="CommentReference"/>
          <w:rFonts w:ascii="Calibri" w:eastAsia="Calibri" w:hAnsi="Calibri"/>
        </w:rPr>
        <w:commentReference w:id="5"/>
      </w:r>
      <w:commentRangeEnd w:id="6"/>
      <w:r w:rsidR="007A10CE">
        <w:rPr>
          <w:rStyle w:val="CommentReference"/>
          <w:rFonts w:ascii="Calibri" w:eastAsia="Calibri" w:hAnsi="Calibri"/>
        </w:rPr>
        <w:commentReference w:id="6"/>
      </w:r>
      <w:r w:rsidR="007A7BFD">
        <w:t xml:space="preserve"> and</w:t>
      </w:r>
      <w:r w:rsidR="007A7BFD" w:rsidRPr="004260F4">
        <w:t xml:space="preserve"> broad degradation capabilities of the </w:t>
      </w:r>
      <w:r w:rsidR="007A7BFD">
        <w:t>larvae</w:t>
      </w:r>
      <w:r w:rsidR="007A7BFD" w:rsidRPr="004260F4">
        <w:t xml:space="preserve">, and </w:t>
      </w:r>
      <w:r w:rsidR="00DE3076">
        <w:t xml:space="preserve">their </w:t>
      </w:r>
      <w:r w:rsidR="007A7BFD" w:rsidRPr="004260F4">
        <w:t>non-competence as a vector for any known human diseases.</w:t>
      </w:r>
      <w:r w:rsidR="007A7BFD">
        <w:t xml:space="preserve"> </w:t>
      </w:r>
      <w:commentRangeStart w:id="7"/>
      <w:r w:rsidR="007A7BFD">
        <w:t>This presents the BSF larvae as a potential source of lignocellulolytic microorganisms and enzymes capable of the breakdown of recalcitrant organic biomass and potential applications in the second-generation biofuel industry.</w:t>
      </w:r>
      <w:commentRangeEnd w:id="7"/>
      <w:r w:rsidR="00E5451C">
        <w:rPr>
          <w:rStyle w:val="CommentReference"/>
          <w:rFonts w:ascii="Calibri" w:eastAsia="Calibri" w:hAnsi="Calibri"/>
        </w:rPr>
        <w:commentReference w:id="7"/>
      </w:r>
      <w:r w:rsidR="00093F13" w:rsidRPr="004260F4">
        <w:t xml:space="preserve"> Members of the genera </w:t>
      </w:r>
      <w:r w:rsidR="00093F13" w:rsidRPr="004260F4">
        <w:rPr>
          <w:i/>
          <w:iCs/>
        </w:rPr>
        <w:t>Dysgonomonas, Bacteriodes</w:t>
      </w:r>
      <w:r w:rsidR="00093F13" w:rsidRPr="004260F4">
        <w:t xml:space="preserve">, and </w:t>
      </w:r>
      <w:r w:rsidR="00093F13" w:rsidRPr="004260F4">
        <w:rPr>
          <w:i/>
          <w:iCs/>
        </w:rPr>
        <w:t>Actinomycetes</w:t>
      </w:r>
      <w:r w:rsidR="00093F13" w:rsidRPr="004260F4">
        <w:t xml:space="preserve"> were identified in high abundance from preliminary BSF microbiota studies</w:t>
      </w:r>
      <w:commentRangeStart w:id="8"/>
      <w:commentRangeEnd w:id="8"/>
      <w:r w:rsidR="000833B3">
        <w:rPr>
          <w:rStyle w:val="CommentReference"/>
          <w:rFonts w:ascii="Calibri" w:eastAsia="Calibri" w:hAnsi="Calibri"/>
        </w:rPr>
        <w:commentReference w:id="8"/>
      </w:r>
      <w:r w:rsidR="00093F13" w:rsidRPr="004260F4">
        <w:t xml:space="preserve">. These genera have shown lignocellulolytic abilities and thus have the potential to be implemented in the production of different value-added products such as biofuels and animal feeds. </w:t>
      </w:r>
    </w:p>
    <w:p w14:paraId="6454E47F" w14:textId="1F4774DC" w:rsidR="0035766A" w:rsidRDefault="000833B3" w:rsidP="005004DD">
      <w:pPr>
        <w:pStyle w:val="paragraph"/>
        <w:spacing w:before="0" w:beforeAutospacing="0" w:after="0" w:line="360" w:lineRule="auto"/>
        <w:jc w:val="both"/>
        <w:textAlignment w:val="baseline"/>
      </w:pPr>
      <w:r>
        <w:t xml:space="preserve">To investigate </w:t>
      </w:r>
      <w:r w:rsidR="007A10CE">
        <w:t>the effects of dietary intervention and the presence of microorganisms and enzymes associated with lignocellulolytic activities in the BSF larva</w:t>
      </w:r>
      <w:r w:rsidR="00DE073F">
        <w:t>l microbiome</w:t>
      </w:r>
      <w:r>
        <w:t xml:space="preserve">, </w:t>
      </w:r>
      <w:r w:rsidR="007A10CE">
        <w:t xml:space="preserve">a </w:t>
      </w:r>
      <w:r w:rsidR="00F705DA">
        <w:t xml:space="preserve">randomized control trial design was employed in this study where </w:t>
      </w:r>
      <w:r w:rsidR="00093F13" w:rsidRPr="004260F4">
        <w:t xml:space="preserve">BSF larvae </w:t>
      </w:r>
      <w:r w:rsidR="00F705DA">
        <w:t xml:space="preserve">were bred </w:t>
      </w:r>
      <w:r w:rsidR="00093F13" w:rsidRPr="004260F4">
        <w:t xml:space="preserve">under different diets, selected based on their increasing lignin contents i.e., </w:t>
      </w:r>
      <w:r w:rsidR="006E5C73" w:rsidRPr="004260F4">
        <w:t xml:space="preserve">processed chicken </w:t>
      </w:r>
      <w:r w:rsidR="00093F13" w:rsidRPr="004260F4">
        <w:t>feed</w:t>
      </w:r>
      <w:r w:rsidR="00F705DA">
        <w:t xml:space="preserve"> (CF)</w:t>
      </w:r>
      <w:r w:rsidR="00093F13" w:rsidRPr="004260F4">
        <w:t xml:space="preserve">, </w:t>
      </w:r>
      <w:r w:rsidR="006E5C73" w:rsidRPr="004260F4">
        <w:t>chicken manure</w:t>
      </w:r>
      <w:r w:rsidR="00F705DA">
        <w:t xml:space="preserve"> (CM)</w:t>
      </w:r>
      <w:r w:rsidR="006E5C73" w:rsidRPr="004260F4">
        <w:t xml:space="preserve">, </w:t>
      </w:r>
      <w:r w:rsidR="00093F13" w:rsidRPr="004260F4">
        <w:t>brewers’ spent grain</w:t>
      </w:r>
      <w:r w:rsidR="00F705DA">
        <w:t xml:space="preserve"> (BSG)</w:t>
      </w:r>
      <w:r w:rsidR="00093F13" w:rsidRPr="004260F4">
        <w:t>, water hyacinth</w:t>
      </w:r>
      <w:r w:rsidR="00F705DA">
        <w:t xml:space="preserve"> (WH) and feed mix (FM) that contained all diets mixed in the ratio 1:4</w:t>
      </w:r>
      <w:r w:rsidR="00093F13" w:rsidRPr="004260F4">
        <w:t xml:space="preserve">. </w:t>
      </w:r>
      <w:r w:rsidR="00F705DA">
        <w:t xml:space="preserve">mRNA libraries from 16 samples (n=16) were prepared and RNA-Sequencing was conducted using the PCR-cDNA approach with the MinION sequencing platform. </w:t>
      </w:r>
      <w:commentRangeStart w:id="9"/>
      <w:commentRangeStart w:id="10"/>
      <w:r w:rsidR="00F705DA">
        <w:t xml:space="preserve">The gut microbiome and functional profiles were compared </w:t>
      </w:r>
      <w:r w:rsidR="007A10CE">
        <w:t xml:space="preserve">between the samples </w:t>
      </w:r>
      <w:r w:rsidR="00F705DA">
        <w:t xml:space="preserve">while </w:t>
      </w:r>
      <w:r w:rsidR="00093F13" w:rsidRPr="004260F4">
        <w:t xml:space="preserve">mainly </w:t>
      </w:r>
      <w:r w:rsidR="00F705DA">
        <w:t xml:space="preserve">screening </w:t>
      </w:r>
      <w:r w:rsidR="00093F13" w:rsidRPr="004260F4">
        <w:t xml:space="preserve">for the </w:t>
      </w:r>
      <w:r w:rsidR="007A10CE">
        <w:t xml:space="preserve">lignocellulolytic </w:t>
      </w:r>
      <w:r w:rsidR="00F705DA">
        <w:t>microbial genera</w:t>
      </w:r>
      <w:commentRangeEnd w:id="9"/>
      <w:r>
        <w:rPr>
          <w:rStyle w:val="CommentReference"/>
          <w:rFonts w:ascii="Calibri" w:eastAsia="Calibri" w:hAnsi="Calibri"/>
        </w:rPr>
        <w:commentReference w:id="9"/>
      </w:r>
      <w:commentRangeEnd w:id="10"/>
      <w:r w:rsidR="007A10CE">
        <w:rPr>
          <w:rStyle w:val="CommentReference"/>
          <w:rFonts w:ascii="Calibri" w:eastAsia="Calibri" w:hAnsi="Calibri"/>
        </w:rPr>
        <w:commentReference w:id="10"/>
      </w:r>
      <w:r w:rsidR="007A10CE">
        <w:t xml:space="preserve"> reported from preliminary studies</w:t>
      </w:r>
      <w:r w:rsidR="00F705DA">
        <w:t>.</w:t>
      </w:r>
      <w:r w:rsidR="007A10CE">
        <w:t xml:space="preserve"> </w:t>
      </w:r>
    </w:p>
    <w:p w14:paraId="4B079BF7" w14:textId="66C2F139" w:rsidR="00C729AE" w:rsidRPr="004260F4" w:rsidRDefault="007A10CE" w:rsidP="005004DD">
      <w:pPr>
        <w:pStyle w:val="paragraph"/>
        <w:spacing w:before="0" w:beforeAutospacing="0" w:after="0" w:line="360" w:lineRule="auto"/>
        <w:jc w:val="both"/>
        <w:textAlignment w:val="baseline"/>
        <w:rPr>
          <w:shd w:val="clear" w:color="auto" w:fill="FFFFFF"/>
        </w:rPr>
        <w:sectPr w:rsidR="00C729AE" w:rsidRPr="004260F4" w:rsidSect="00B11BFD">
          <w:footerReference w:type="default" r:id="rId13"/>
          <w:type w:val="nextColumn"/>
          <w:pgSz w:w="12240" w:h="15840"/>
          <w:pgMar w:top="1440" w:right="1440" w:bottom="1440" w:left="1440" w:header="709" w:footer="709" w:gutter="0"/>
          <w:pgNumType w:fmt="lowerRoman"/>
          <w:cols w:space="708"/>
          <w:docGrid w:linePitch="360"/>
        </w:sectPr>
      </w:pPr>
      <w:r>
        <w:t xml:space="preserve">Metatranscriptome samples from diets BSG and WH possessed in high abundance two of the three main genera identified in preliminary 16S BSF microbiota studies and hypothesized to be involved </w:t>
      </w:r>
      <w:r>
        <w:lastRenderedPageBreak/>
        <w:t>in lignocellulolytic functions</w:t>
      </w:r>
      <w:r w:rsidR="00D2168F">
        <w:t xml:space="preserve"> - </w:t>
      </w:r>
      <w:r w:rsidRPr="0089122C">
        <w:rPr>
          <w:i/>
        </w:rPr>
        <w:t>Bacteroides</w:t>
      </w:r>
      <w:r>
        <w:t xml:space="preserve"> and </w:t>
      </w:r>
      <w:r w:rsidRPr="0089122C">
        <w:rPr>
          <w:i/>
        </w:rPr>
        <w:t>Dysgonomonas</w:t>
      </w:r>
      <w:r>
        <w:t>. Additionally,  l</w:t>
      </w:r>
      <w:r w:rsidR="00F705DA">
        <w:t xml:space="preserve">ignocellulolytic CAZyme families GH43_16 and GH51 </w:t>
      </w:r>
      <w:r w:rsidR="00365731">
        <w:t xml:space="preserve">containing </w:t>
      </w:r>
      <w:r>
        <w:t xml:space="preserve">enzyme </w:t>
      </w:r>
      <w:r w:rsidR="00365731">
        <w:t>α</w:t>
      </w:r>
      <w:r w:rsidR="00365731" w:rsidRPr="00553AE2">
        <w:t>-L-arabinofuranosidase</w:t>
      </w:r>
      <w:r w:rsidR="00365731">
        <w:t xml:space="preserve"> (abf</w:t>
      </w:r>
      <w:r w:rsidR="0089122C">
        <w:t>, EC3.2.1.55</w:t>
      </w:r>
      <w:r w:rsidR="00365731">
        <w:t>)</w:t>
      </w:r>
      <w:r w:rsidR="0044412E">
        <w:t>,</w:t>
      </w:r>
      <w:r w:rsidR="00365731" w:rsidRPr="00553AE2">
        <w:t xml:space="preserve"> </w:t>
      </w:r>
      <w:r w:rsidR="00365731">
        <w:t>known for degrading arabinoxylan and arabinogalactan hemicellulose fractions</w:t>
      </w:r>
      <w:r w:rsidR="0044412E">
        <w:t>,</w:t>
      </w:r>
      <w:r w:rsidR="00F705DA">
        <w:t xml:space="preserve"> were identified in the</w:t>
      </w:r>
      <w:r>
        <w:t xml:space="preserve"> BSG and WH metatranscriptome samples</w:t>
      </w:r>
      <w:r w:rsidR="0044412E">
        <w:t>,</w:t>
      </w:r>
      <w:r w:rsidR="00F705DA">
        <w:t xml:space="preserve"> respectively</w:t>
      </w:r>
      <w:r w:rsidR="00093F13" w:rsidRPr="004260F4">
        <w:t>.</w:t>
      </w:r>
      <w:r w:rsidR="00365731">
        <w:t xml:space="preserve"> </w:t>
      </w:r>
      <w:r w:rsidR="00615E0B">
        <w:t>Polysaccharide Utilization Loci (</w:t>
      </w:r>
      <w:commentRangeStart w:id="11"/>
      <w:commentRangeStart w:id="12"/>
      <w:r w:rsidR="00365731">
        <w:t>PUL</w:t>
      </w:r>
      <w:commentRangeEnd w:id="11"/>
      <w:commentRangeEnd w:id="12"/>
      <w:r w:rsidR="00615E0B">
        <w:t>)</w:t>
      </w:r>
      <w:r w:rsidR="005A7AB4">
        <w:rPr>
          <w:rStyle w:val="CommentReference"/>
          <w:rFonts w:ascii="Calibri" w:eastAsia="Calibri" w:hAnsi="Calibri"/>
        </w:rPr>
        <w:commentReference w:id="11"/>
      </w:r>
      <w:r w:rsidR="00C40A79">
        <w:rPr>
          <w:rStyle w:val="CommentReference"/>
          <w:rFonts w:ascii="Calibri" w:eastAsia="Calibri" w:hAnsi="Calibri"/>
        </w:rPr>
        <w:commentReference w:id="12"/>
      </w:r>
      <w:r w:rsidR="00365731">
        <w:t xml:space="preserve"> screening further revealed PUL0013 and PUL0395 gene clusters that encode for the </w:t>
      </w:r>
      <w:r>
        <w:t xml:space="preserve">hemicellulolytic </w:t>
      </w:r>
      <w:r w:rsidR="00365731">
        <w:t xml:space="preserve">enzyme </w:t>
      </w:r>
      <w:commentRangeStart w:id="13"/>
      <w:commentRangeStart w:id="14"/>
      <w:r w:rsidR="00365731">
        <w:t>abfB in CAZy family GH51</w:t>
      </w:r>
      <w:commentRangeEnd w:id="13"/>
      <w:r w:rsidR="00610747">
        <w:rPr>
          <w:rStyle w:val="CommentReference"/>
          <w:rFonts w:ascii="Calibri" w:eastAsia="Calibri" w:hAnsi="Calibri"/>
        </w:rPr>
        <w:commentReference w:id="13"/>
      </w:r>
      <w:commentRangeEnd w:id="14"/>
      <w:r>
        <w:rPr>
          <w:rStyle w:val="CommentReference"/>
          <w:rFonts w:ascii="Calibri" w:eastAsia="Calibri" w:hAnsi="Calibri"/>
        </w:rPr>
        <w:commentReference w:id="14"/>
      </w:r>
      <w:r w:rsidR="0089122C">
        <w:t>.</w:t>
      </w:r>
      <w:r w:rsidR="00093F13" w:rsidRPr="004260F4">
        <w:t xml:space="preserve"> </w:t>
      </w:r>
      <w:r w:rsidR="00610747">
        <w:t>We</w:t>
      </w:r>
      <w:r w:rsidR="0089122C">
        <w:t xml:space="preserve"> conclude that the BSF larvae gut microbiome profiles were significantly </w:t>
      </w:r>
      <w:commentRangeStart w:id="15"/>
      <w:commentRangeStart w:id="16"/>
      <w:r w:rsidR="0089122C">
        <w:t xml:space="preserve">altered with dietary intervention </w:t>
      </w:r>
      <w:commentRangeEnd w:id="15"/>
      <w:r w:rsidR="00610747">
        <w:rPr>
          <w:rStyle w:val="CommentReference"/>
          <w:rFonts w:ascii="Calibri" w:eastAsia="Calibri" w:hAnsi="Calibri"/>
        </w:rPr>
        <w:commentReference w:id="15"/>
      </w:r>
      <w:commentRangeEnd w:id="16"/>
      <w:r w:rsidR="00DE073F">
        <w:rPr>
          <w:rStyle w:val="CommentReference"/>
          <w:rFonts w:ascii="Calibri" w:eastAsia="Calibri" w:hAnsi="Calibri"/>
        </w:rPr>
        <w:commentReference w:id="16"/>
      </w:r>
      <w:r w:rsidR="0089122C">
        <w:t xml:space="preserve">and that the BSF gut microbiome could </w:t>
      </w:r>
      <w:r w:rsidR="00DE073F">
        <w:t xml:space="preserve">not only </w:t>
      </w:r>
      <w:r w:rsidR="0089122C">
        <w:t xml:space="preserve">be used as a </w:t>
      </w:r>
      <w:commentRangeStart w:id="17"/>
      <w:commentRangeStart w:id="18"/>
      <w:r w:rsidR="0089122C">
        <w:t xml:space="preserve">source </w:t>
      </w:r>
      <w:commentRangeEnd w:id="17"/>
      <w:r w:rsidR="00610747">
        <w:rPr>
          <w:rStyle w:val="CommentReference"/>
          <w:rFonts w:ascii="Calibri" w:eastAsia="Calibri" w:hAnsi="Calibri"/>
        </w:rPr>
        <w:commentReference w:id="17"/>
      </w:r>
      <w:commentRangeEnd w:id="18"/>
      <w:r w:rsidR="003851D0">
        <w:rPr>
          <w:rStyle w:val="CommentReference"/>
          <w:rFonts w:ascii="Calibri" w:eastAsia="Calibri" w:hAnsi="Calibri"/>
        </w:rPr>
        <w:commentReference w:id="18"/>
      </w:r>
      <w:r w:rsidR="0089122C">
        <w:t xml:space="preserve">of </w:t>
      </w:r>
      <w:r w:rsidR="00DE073F">
        <w:t xml:space="preserve">lignocellulolytic </w:t>
      </w:r>
      <w:r w:rsidR="0089122C">
        <w:t xml:space="preserve">microbes </w:t>
      </w:r>
      <w:r w:rsidR="00DE073F">
        <w:t xml:space="preserve">and CAZymes, but could also guide the identification of degradative pathways involved </w:t>
      </w:r>
      <w:r w:rsidR="0089122C" w:rsidRPr="004260F4">
        <w:rPr>
          <w:color w:val="222222"/>
          <w:shd w:val="clear" w:color="auto" w:fill="FFFFFF"/>
        </w:rPr>
        <w:t>that could be applied in, but not limited to, enzyme hydrolysis in second</w:t>
      </w:r>
      <w:r w:rsidR="0089122C">
        <w:rPr>
          <w:color w:val="222222"/>
          <w:shd w:val="clear" w:color="auto" w:fill="FFFFFF"/>
        </w:rPr>
        <w:t>-generation biofuel production</w:t>
      </w:r>
      <w:r w:rsidR="0089122C">
        <w:t xml:space="preserve">. </w:t>
      </w:r>
    </w:p>
    <w:p w14:paraId="7DF73077" w14:textId="77777777" w:rsidR="00E60851" w:rsidRPr="004260F4" w:rsidRDefault="00331B45" w:rsidP="003233F2">
      <w:pPr>
        <w:pStyle w:val="Heading1"/>
        <w:jc w:val="center"/>
        <w:rPr>
          <w:b w:val="0"/>
          <w:shd w:val="clear" w:color="auto" w:fill="FFFFFF"/>
        </w:rPr>
      </w:pPr>
      <w:bookmarkStart w:id="19" w:name="_Toc92192638"/>
      <w:r w:rsidRPr="004260F4">
        <w:rPr>
          <w:shd w:val="clear" w:color="auto" w:fill="FFFFFF"/>
        </w:rPr>
        <w:lastRenderedPageBreak/>
        <w:t xml:space="preserve">1.0 </w:t>
      </w:r>
      <w:r w:rsidR="00E60851" w:rsidRPr="004260F4">
        <w:rPr>
          <w:shd w:val="clear" w:color="auto" w:fill="FFFFFF"/>
        </w:rPr>
        <w:t>CHAPTER ONE</w:t>
      </w:r>
      <w:r w:rsidR="007F635E" w:rsidRPr="004260F4">
        <w:rPr>
          <w:shd w:val="clear" w:color="auto" w:fill="FFFFFF"/>
        </w:rPr>
        <w:t>: INTRODUCTION</w:t>
      </w:r>
      <w:bookmarkEnd w:id="19"/>
    </w:p>
    <w:p w14:paraId="0F0B35A0" w14:textId="77777777" w:rsidR="00C729AE" w:rsidRPr="004260F4" w:rsidRDefault="007F635E" w:rsidP="00093F13">
      <w:pPr>
        <w:pStyle w:val="Heading2"/>
      </w:pPr>
      <w:bookmarkStart w:id="20" w:name="_Toc92192639"/>
      <w:r w:rsidRPr="004260F4">
        <w:t>1.</w:t>
      </w:r>
      <w:r w:rsidR="00331B45" w:rsidRPr="004260F4">
        <w:t>1</w:t>
      </w:r>
      <w:r w:rsidRPr="004260F4">
        <w:t xml:space="preserve"> </w:t>
      </w:r>
      <w:r w:rsidR="00563542" w:rsidRPr="004260F4">
        <w:t>B</w:t>
      </w:r>
      <w:r w:rsidR="00563542" w:rsidRPr="004260F4">
        <w:rPr>
          <w:rStyle w:val="Heading2Char"/>
          <w:b/>
        </w:rPr>
        <w:t>ackground Information</w:t>
      </w:r>
      <w:bookmarkEnd w:id="20"/>
    </w:p>
    <w:p w14:paraId="3C150049" w14:textId="77777777"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There has been a recent </w:t>
      </w:r>
      <w:r w:rsidR="00610747">
        <w:rPr>
          <w:rStyle w:val="normaltextrun"/>
          <w:rFonts w:ascii="Times New Roman" w:hAnsi="Times New Roman"/>
          <w:color w:val="0E101A"/>
          <w:sz w:val="24"/>
          <w:szCs w:val="24"/>
          <w:lang w:val="en-GB"/>
        </w:rPr>
        <w:t>need</w:t>
      </w:r>
      <w:r w:rsidRPr="004260F4">
        <w:rPr>
          <w:rStyle w:val="normaltextrun"/>
          <w:rFonts w:ascii="Times New Roman" w:hAnsi="Times New Roman"/>
          <w:color w:val="0E101A"/>
          <w:sz w:val="24"/>
          <w:szCs w:val="24"/>
          <w:lang w:val="en-GB"/>
        </w:rPr>
        <w:t xml:space="preserve"> for the development, commercialization, and use of eco-friendly renewable fuels as cleaner alternatives to the rapidly depleting petroleum-based (fossil) fuels. The dynamic has further shifted from just renewable biofuels to cellulosic and lignocellulosic (second-generation) biofuels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{"citationItems":[{"id":"ITEM-1","itemData":{"DOI":"10.1016/j.pecs.2012.03.002","ISSN":"03601285","abstract":"During the most recent decades increased interest in fuel from biomass in the United States and worldwide has emerged each time petroleum derived gasoline registered well publicized spikes in price. The willingness of the U.S. government to face the issues of more heavily high-priced foreign oil and climate change has led to more investment on plant-derived sustainable biofuel sources. Biomass derived from corn has become one of the primary feedstocks for bioethanol production for the past several years in the U.S. However, the argument of whether to use food as biofuel has led to a search for alternative non-food sources. Consequently, industrial research efforts have become more focused on low-cost large-scale processes for lignocellulosic feedstocks originating mainly from agricultural and forest residues along with herbaceous materials and municipal wastes. Although cellulosic-derived biofuel is a promising technology, there are some obstacles that interfere with bioconversion processes reaching optimal performance associated with minimal capital investment. This review summarizes current approaches on lignocellulosic-derived biofuel bioconversion and provides an overview on the major steps involved in cellulosic-based bioethanol processes and potential issues challenging these operations. Possible solutions and recoveries that could improve bioprocessing are also addressed. This includes the development of genetically engineered strains and emerging pretreatment technologies that might be more efficient and economically feasible. Future prospects toward achieving better biofuel operational performance via systems approaches such as risk and life cycle assessment modeling are also discussed. © 2012 Elsevier Ltd. All rights reserved.","author":[{"dropping-particle":"","family":"Limayem","given":"Alya","non-dropping-particle":"","parse-names":false,"suffix":""},{"dropping-particle":"","family":"Ricke","given":"Steven C.","non-dropping-particle":"","parse-names":false,"suffix":""}],"container-title":"Progress in Energy and Combustion Science","id":"ITEM-1","issue":"4","issued":{"date-parts":[["2012"]]},"page":"449-467","publisher":"Elsevier Ltd","title":"Lignocellulosic biomass for bioethanol production: Current perspectives, potential issues and future prospects","type":"article-journal","volume":"38"},"uris":["http://www.mendeley.com/documents/?uuid=04e1ab58-05ac-4d07-ab2c-192c80010a55"]}],"mendeley":{"formattedCitation":"(Limayem &amp; Ricke, 2012)","plainTextFormattedCitation":"(Limayem &amp; Ricke, 2012)","previouslyFormattedCitation":"(Limayem &amp; Ricke, 2012)"},"properties":{"noteIndex":0},"schema":"https://github.com/citation-style-language/schema/raw/master/csl-citation.json"}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(Limayem &amp; Ricke, 2012)</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 xml:space="preserve">. As opposed to the first-generation biofuels produced from food-grade products such as corn and sugarcane, second-generation biofuels are produced from energy crops, industrial and agricultural wastes, and crop residues, with no impact on food prices, closing the debate on the competition with food products for biomass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{"citationItems":[{"id":"ITEM-1","itemData":{"DOI":"10.17113/ftb.56.02.18.5428","ISSN":"13342606","abstract":"In the context of climate change and the depletion of fossil fuels, there is a great need for alternatives to petroleum in the transport sector. This review provides an overview of the production of second generation bioethanol, which is distinguished from the first generation and subsequent generations of biofuels by its use of lignocellulosic biomass as raw material. The structural components of the lignocellulosic biomass such as cellulose, hemicellulose and lignin, are presented along with technological unit steps including pretreatment, enzymatic hydrolysis, fermentation, distillation and dehydration. The purpose of the pretreatment step is to increase the surface area of carbohydrate available for enzymatic saccharification, while minimizing the content of inhibitors. Performing the enzymatic hydrolysis releases fermentable sugars, which are converted by microbial catalysts into ethanol. The hydrolysates obtained after the pretreatment and enzymatic hydrolysis contain a wide spectrum of sugars, predominantly glucose and xylose. Genetically engineered microorganisms are therefore needed to carry out co-fermentation. The excess of harmful inhibitors in the hydrolysate, such as weak organic acids, furan derivatives and phenol components, can be removed by detoxification before fermentation. Effective saccharification further requires using exogenous hemicellulases and cellulolytic enzymes. Conventional species of distiller's yeast are unable to ferment pentoses into ethanol, and only a very few natural microorganisms, including yeast species like Candida shehatae, Pichia (Scheffersomyces) stipitis, and Pachysolen tannophilus, metabolize xylose to ethanol. Enzymatic hydrolysis and fermentation can be performed in a number of ways: by separate saccharification and fermentation, simultaneous saccharification and fermentation or consolidated bioprocessing. Pentose-fermenting microorganisms can be obtained through genetic engineering, by introducing xylose-encoding genes into metabolism of a selected microorganism to optimize its use of xylose accumulated in the hydrolysate.","author":[{"dropping-particle":"","family":"Robak","given":"Katarzyna","non-dropping-particle":"","parse-names":false,"suffix":""},{"dropping-particle":"","family":"Balcerek","given":"Maria","non-dropping-particle":"","parse-names":false,"suffix":""}],"container-title":"Food Technology and Biotechnology","id":"ITEM-1","issue":"2","issued":{"date-parts":[["2018","4","1"]]},"page":"174-187","publisher":"University of Zagreb","title":"Review of second generation bioethanol production from residual biomass","type":"article","volume":"56"},"uris":["http://www.mendeley.com/documents/?uuid=1c7c83c9-14c5-3015-8168-2910925518af"]}],"mendeley":{"formattedCitation":"(Robak &amp; Balcerek, 2018)","plainTextFormattedCitation":"(Robak &amp; Balcerek, 2018)","previouslyFormattedCitation":"(Robak &amp; Balcerek, 2018)"},"properties":{"noteIndex":0},"schema":"https://github.com/citation-style-language/schema/raw/master/csl-citation.json"}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(Robak &amp; Balcerek, 2018)</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0CB8BD1A" w14:textId="27F347EB" w:rsidR="00093F13" w:rsidRPr="004260F4" w:rsidRDefault="00093F13" w:rsidP="00093F13">
      <w:pPr>
        <w:spacing w:after="0"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 xml:space="preserve">However, there are inherent challenges associated with handling cellulosic and lignocellulosic biomass. Additional pretreatment and hydrolysis steps </w:t>
      </w:r>
      <w:r w:rsidR="005C3138">
        <w:rPr>
          <w:rStyle w:val="normaltextrun"/>
          <w:rFonts w:ascii="Times New Roman" w:hAnsi="Times New Roman"/>
          <w:color w:val="0E101A"/>
          <w:sz w:val="24"/>
          <w:szCs w:val="24"/>
          <w:lang w:val="en-GB"/>
        </w:rPr>
        <w:t>increase</w:t>
      </w:r>
      <w:r w:rsidR="005C3138" w:rsidRPr="004260F4">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production costs</w:t>
      </w:r>
      <w:r w:rsidR="002D38E4">
        <w:rPr>
          <w:rStyle w:val="normaltextrun"/>
          <w:rFonts w:ascii="Times New Roman" w:hAnsi="Times New Roman"/>
          <w:color w:val="0E101A"/>
          <w:sz w:val="24"/>
          <w:szCs w:val="24"/>
          <w:lang w:val="en-GB"/>
        </w:rPr>
        <w:t xml:space="preserve"> and have led to the closure</w:t>
      </w:r>
      <w:r w:rsidR="00C50976">
        <w:rPr>
          <w:rStyle w:val="normaltextrun"/>
          <w:rFonts w:ascii="Times New Roman" w:hAnsi="Times New Roman"/>
          <w:color w:val="0E101A"/>
          <w:sz w:val="24"/>
          <w:szCs w:val="24"/>
          <w:lang w:val="en-GB"/>
        </w:rPr>
        <w:t xml:space="preserve"> and repurposing</w:t>
      </w:r>
      <w:r w:rsidR="002D38E4">
        <w:rPr>
          <w:rStyle w:val="normaltextrun"/>
          <w:rFonts w:ascii="Times New Roman" w:hAnsi="Times New Roman"/>
          <w:color w:val="0E101A"/>
          <w:sz w:val="24"/>
          <w:szCs w:val="24"/>
          <w:lang w:val="en-GB"/>
        </w:rPr>
        <w:t xml:space="preserve"> of many second-generation biofuel</w:t>
      </w:r>
      <w:r w:rsidR="00C50976">
        <w:rPr>
          <w:rStyle w:val="normaltextrun"/>
          <w:rFonts w:ascii="Times New Roman" w:hAnsi="Times New Roman"/>
          <w:color w:val="0E101A"/>
          <w:sz w:val="24"/>
          <w:szCs w:val="24"/>
          <w:lang w:val="en-GB"/>
        </w:rPr>
        <w:t xml:space="preserve"> production plants</w:t>
      </w:r>
      <w:r w:rsidR="00C72390">
        <w:rPr>
          <w:rStyle w:val="normaltextrun"/>
          <w:rFonts w:ascii="Times New Roman" w:hAnsi="Times New Roman"/>
          <w:color w:val="0E101A"/>
          <w:sz w:val="24"/>
          <w:szCs w:val="24"/>
          <w:lang w:val="en-GB"/>
        </w:rPr>
        <w:t xml:space="preserve"> </w:t>
      </w:r>
      <w:r w:rsidR="00C72390">
        <w:rPr>
          <w:rStyle w:val="normaltextrun"/>
          <w:rFonts w:ascii="Times New Roman" w:hAnsi="Times New Roman"/>
          <w:color w:val="0E101A"/>
          <w:sz w:val="24"/>
          <w:szCs w:val="24"/>
          <w:lang w:val="en-GB"/>
        </w:rPr>
        <w:fldChar w:fldCharType="begin" w:fldLock="1"/>
      </w:r>
      <w:r w:rsidR="009B2740">
        <w:rPr>
          <w:rStyle w:val="normaltextrun"/>
          <w:rFonts w:ascii="Times New Roman" w:hAnsi="Times New Roman"/>
          <w:color w:val="0E101A"/>
          <w:sz w:val="24"/>
          <w:szCs w:val="24"/>
          <w:lang w:val="en-GB"/>
        </w:rPr>
        <w:instrText>ADDIN CSL_CITATION {"citationItems":[{"id":"ITEM-1","itemData":{"URL":"https://www.agri-pulse.com/articles/12894-cellulosic-ethanol-struggles-to-climb-commercialization-ladder","accessed":{"date-parts":[["2021","12","8"]]},"author":[{"dropping-particle":"","family":"Nuelle","given":"Ben","non-dropping-particle":"","parse-names":false,"suffix":""}],"container-title":"Agri-pulse","id":"ITEM-1","issued":{"date-parts":[["2019"]]},"title":"Cellulosic ethanol struggles to climb commercialization ladder| Agri-Pulse Communications, Inc.","type":"webpage"},"uris":["http://www.mendeley.com/documents/?uuid=9a9e0923-4b50-32c6-ae76-6d1b2fecdde3"]}],"mendeley":{"formattedCitation":"(Nuelle, 2019)","plainTextFormattedCitation":"(Nuelle, 2019)","previouslyFormattedCitation":"(Nuelle, 2019)"},"properties":{"noteIndex":0},"schema":"https://github.com/citation-style-language/schema/raw/master/csl-citation.json"}</w:instrText>
      </w:r>
      <w:r w:rsidR="00C72390">
        <w:rPr>
          <w:rStyle w:val="normaltextrun"/>
          <w:rFonts w:ascii="Times New Roman" w:hAnsi="Times New Roman"/>
          <w:color w:val="0E101A"/>
          <w:sz w:val="24"/>
          <w:szCs w:val="24"/>
          <w:lang w:val="en-GB"/>
        </w:rPr>
        <w:fldChar w:fldCharType="separate"/>
      </w:r>
      <w:r w:rsidR="00C72390" w:rsidRPr="00C72390">
        <w:rPr>
          <w:rStyle w:val="normaltextrun"/>
          <w:rFonts w:ascii="Times New Roman" w:hAnsi="Times New Roman"/>
          <w:noProof/>
          <w:color w:val="0E101A"/>
          <w:sz w:val="24"/>
          <w:szCs w:val="24"/>
          <w:lang w:val="en-GB"/>
        </w:rPr>
        <w:t>(Nuelle, 2019)</w:t>
      </w:r>
      <w:r w:rsidR="00C72390">
        <w:rPr>
          <w:rStyle w:val="normaltextrun"/>
          <w:rFonts w:ascii="Times New Roman" w:hAnsi="Times New Roman"/>
          <w:color w:val="0E101A"/>
          <w:sz w:val="24"/>
          <w:szCs w:val="24"/>
          <w:lang w:val="en-GB"/>
        </w:rPr>
        <w:fldChar w:fldCharType="end"/>
      </w:r>
      <w:r w:rsidR="00ED4277">
        <w:rPr>
          <w:rStyle w:val="normaltextrun"/>
          <w:rFonts w:ascii="Times New Roman" w:hAnsi="Times New Roman"/>
          <w:color w:val="0E101A"/>
          <w:sz w:val="24"/>
          <w:szCs w:val="24"/>
          <w:lang w:val="en-GB"/>
        </w:rPr>
        <w:t xml:space="preserve">; </w:t>
      </w:r>
      <w:r w:rsidRPr="004260F4">
        <w:rPr>
          <w:rStyle w:val="normaltextrun"/>
          <w:rFonts w:ascii="Times New Roman" w:hAnsi="Times New Roman"/>
          <w:color w:val="0E101A"/>
          <w:sz w:val="24"/>
          <w:szCs w:val="24"/>
          <w:lang w:val="en-GB"/>
        </w:rPr>
        <w:t xml:space="preserve">the actual concern is how </w:t>
      </w:r>
      <w:r w:rsidR="005C3138">
        <w:rPr>
          <w:rStyle w:val="normaltextrun"/>
          <w:rFonts w:ascii="Times New Roman" w:hAnsi="Times New Roman"/>
          <w:color w:val="0E101A"/>
          <w:sz w:val="24"/>
          <w:szCs w:val="24"/>
          <w:lang w:val="en-GB"/>
        </w:rPr>
        <w:t>to make them</w:t>
      </w:r>
      <w:r w:rsidRPr="004260F4">
        <w:rPr>
          <w:rStyle w:val="normaltextrun"/>
          <w:rFonts w:ascii="Times New Roman" w:hAnsi="Times New Roman"/>
          <w:color w:val="0E101A"/>
          <w:sz w:val="24"/>
          <w:szCs w:val="24"/>
          <w:lang w:val="en-GB"/>
        </w:rPr>
        <w:t xml:space="preserve"> economically and commercially feasible</w:t>
      </w:r>
      <w:commentRangeStart w:id="21"/>
      <w:commentRangeStart w:id="22"/>
      <w:r w:rsidRPr="004260F4">
        <w:rPr>
          <w:rStyle w:val="normaltextrun"/>
          <w:rFonts w:ascii="Times New Roman" w:hAnsi="Times New Roman"/>
          <w:color w:val="0E101A"/>
          <w:sz w:val="24"/>
          <w:szCs w:val="24"/>
          <w:lang w:val="en-GB"/>
        </w:rPr>
        <w:t>.</w:t>
      </w:r>
      <w:commentRangeEnd w:id="21"/>
      <w:r w:rsidR="005C3138">
        <w:rPr>
          <w:rStyle w:val="CommentReference"/>
        </w:rPr>
        <w:commentReference w:id="21"/>
      </w:r>
      <w:commentRangeEnd w:id="22"/>
      <w:r w:rsidR="002D38E4">
        <w:rPr>
          <w:rStyle w:val="CommentReference"/>
        </w:rPr>
        <w:commentReference w:id="22"/>
      </w:r>
      <w:r w:rsidRPr="004260F4">
        <w:rPr>
          <w:rStyle w:val="normaltextrun"/>
          <w:rFonts w:ascii="Times New Roman" w:hAnsi="Times New Roman"/>
          <w:color w:val="0E101A"/>
          <w:sz w:val="24"/>
          <w:szCs w:val="24"/>
          <w:lang w:val="en-GB"/>
        </w:rPr>
        <w:t xml:space="preserve"> Recent </w:t>
      </w:r>
      <w:r w:rsidR="008F39C4">
        <w:rPr>
          <w:rStyle w:val="normaltextrun"/>
          <w:rFonts w:ascii="Times New Roman" w:hAnsi="Times New Roman"/>
          <w:color w:val="0E101A"/>
          <w:sz w:val="24"/>
          <w:szCs w:val="24"/>
          <w:lang w:val="en-GB"/>
        </w:rPr>
        <w:t>studies have</w:t>
      </w:r>
      <w:r w:rsidRPr="004260F4">
        <w:rPr>
          <w:rStyle w:val="normaltextrun"/>
          <w:rFonts w:ascii="Times New Roman" w:hAnsi="Times New Roman"/>
          <w:color w:val="0E101A"/>
          <w:sz w:val="24"/>
          <w:szCs w:val="24"/>
          <w:lang w:val="en-GB"/>
        </w:rPr>
        <w:t xml:space="preserve"> shown that the costs associated with the production of second-generation biofuels are 2-3 times more than petroleum-based fuels on an energy equivalent basis</w:t>
      </w:r>
      <w:r w:rsidR="00027EEA">
        <w:rPr>
          <w:rStyle w:val="normaltextrun"/>
          <w:rFonts w:ascii="Times New Roman" w:hAnsi="Times New Roman"/>
          <w:color w:val="0E101A"/>
          <w:sz w:val="24"/>
          <w:szCs w:val="24"/>
          <w:lang w:val="en-GB"/>
        </w:rPr>
        <w:t xml:space="preserve"> with</w:t>
      </w:r>
      <w:r w:rsidRPr="004260F4">
        <w:rPr>
          <w:rStyle w:val="normaltextrun"/>
          <w:rFonts w:ascii="Times New Roman" w:hAnsi="Times New Roman"/>
          <w:color w:val="0E101A"/>
          <w:sz w:val="24"/>
          <w:szCs w:val="24"/>
          <w:lang w:val="en-GB"/>
        </w:rPr>
        <w:t xml:space="preserve"> about 30% of </w:t>
      </w:r>
      <w:r w:rsidR="00027EEA">
        <w:rPr>
          <w:rStyle w:val="normaltextrun"/>
          <w:rFonts w:ascii="Times New Roman" w:hAnsi="Times New Roman"/>
          <w:color w:val="0E101A"/>
          <w:sz w:val="24"/>
          <w:szCs w:val="24"/>
          <w:lang w:val="en-GB"/>
        </w:rPr>
        <w:t>the</w:t>
      </w:r>
      <w:r w:rsidR="002563B1">
        <w:rPr>
          <w:rStyle w:val="normaltextrun"/>
          <w:rFonts w:ascii="Times New Roman" w:hAnsi="Times New Roman"/>
          <w:color w:val="0E101A"/>
          <w:sz w:val="24"/>
          <w:szCs w:val="24"/>
          <w:lang w:val="en-GB"/>
        </w:rPr>
        <w:t xml:space="preserve"> total</w:t>
      </w:r>
      <w:r w:rsidRPr="004260F4">
        <w:rPr>
          <w:rStyle w:val="normaltextrun"/>
          <w:rFonts w:ascii="Times New Roman" w:hAnsi="Times New Roman"/>
          <w:color w:val="0E101A"/>
          <w:sz w:val="24"/>
          <w:szCs w:val="24"/>
          <w:lang w:val="en-GB"/>
        </w:rPr>
        <w:t xml:space="preserve"> cost</w:t>
      </w:r>
      <w:r w:rsidR="00027EEA">
        <w:rPr>
          <w:rStyle w:val="normaltextrun"/>
          <w:rFonts w:ascii="Times New Roman" w:hAnsi="Times New Roman"/>
          <w:color w:val="0E101A"/>
          <w:sz w:val="24"/>
          <w:szCs w:val="24"/>
          <w:lang w:val="en-GB"/>
        </w:rPr>
        <w:t>s</w:t>
      </w:r>
      <w:r w:rsidRPr="004260F4">
        <w:rPr>
          <w:rStyle w:val="normaltextrun"/>
          <w:rFonts w:ascii="Times New Roman" w:hAnsi="Times New Roman"/>
          <w:color w:val="0E101A"/>
          <w:sz w:val="24"/>
          <w:szCs w:val="24"/>
          <w:lang w:val="en-GB"/>
        </w:rPr>
        <w:t xml:space="preserve"> associated with biomass acquisition and handling, 40-49% associated with enzymes</w:t>
      </w:r>
      <w:r w:rsidR="00027EEA">
        <w:rPr>
          <w:rStyle w:val="normaltextrun"/>
          <w:rFonts w:ascii="Times New Roman" w:hAnsi="Times New Roman"/>
          <w:color w:val="0E101A"/>
          <w:sz w:val="24"/>
          <w:szCs w:val="24"/>
          <w:lang w:val="en-GB"/>
        </w:rPr>
        <w:t xml:space="preserve"> costs</w:t>
      </w:r>
      <w:r w:rsidRPr="004260F4">
        <w:rPr>
          <w:rStyle w:val="normaltextrun"/>
          <w:rFonts w:ascii="Times New Roman" w:hAnsi="Times New Roman"/>
          <w:color w:val="0E101A"/>
          <w:sz w:val="24"/>
          <w:szCs w:val="24"/>
          <w:lang w:val="en-GB"/>
        </w:rPr>
        <w:t xml:space="preserve">, and about 15% </w:t>
      </w:r>
      <w:r w:rsidR="00C72390">
        <w:rPr>
          <w:rStyle w:val="normaltextrun"/>
          <w:rFonts w:ascii="Times New Roman" w:hAnsi="Times New Roman"/>
          <w:color w:val="0E101A"/>
          <w:sz w:val="24"/>
          <w:szCs w:val="24"/>
          <w:lang w:val="en-GB"/>
        </w:rPr>
        <w:t xml:space="preserve">incurred </w:t>
      </w:r>
      <w:r w:rsidRPr="004260F4">
        <w:rPr>
          <w:rStyle w:val="normaltextrun"/>
          <w:rFonts w:ascii="Times New Roman" w:hAnsi="Times New Roman"/>
          <w:color w:val="0E101A"/>
          <w:sz w:val="24"/>
          <w:szCs w:val="24"/>
          <w:lang w:val="en-GB"/>
        </w:rPr>
        <w:t xml:space="preserve">in fermentation </w:t>
      </w:r>
      <w:r w:rsidR="00027EEA">
        <w:rPr>
          <w:rStyle w:val="normaltextrun"/>
          <w:rFonts w:ascii="Times New Roman" w:hAnsi="Times New Roman"/>
          <w:color w:val="0E101A"/>
          <w:sz w:val="24"/>
          <w:szCs w:val="24"/>
          <w:lang w:val="en-GB"/>
        </w:rPr>
        <w:t xml:space="preserve">costs </w:t>
      </w:r>
      <w:r w:rsidRPr="004260F4">
        <w:rPr>
          <w:rStyle w:val="normaltextrun"/>
          <w:rFonts w:ascii="Times New Roman" w:hAnsi="Times New Roman"/>
          <w:color w:val="0E101A"/>
          <w:sz w:val="24"/>
          <w:szCs w:val="24"/>
          <w:lang w:val="en-GB"/>
        </w:rPr>
        <w:fldChar w:fldCharType="begin" w:fldLock="1"/>
      </w:r>
      <w:r w:rsidRPr="004260F4">
        <w:rPr>
          <w:rStyle w:val="normaltextrun"/>
          <w:rFonts w:ascii="Times New Roman" w:hAnsi="Times New Roman"/>
          <w:color w:val="0E101A"/>
          <w:sz w:val="24"/>
          <w:szCs w:val="24"/>
          <w:lang w:val="en-GB"/>
        </w:rPr>
        <w:instrText>ADDIN CSL_CITATION {"citationItems":[{"id":"ITEM-1","itemData":{"DOI":"10.1155/2014/463074","ISSN":"2090-9403","PMID":"25937989","abstract":"Biofuels that are produced from biobased materials are a good alternative to petroleum based fuels. They offer several benefits to society and the environment. Producing second generation biofuels is even more challenging than producing first generation biofuels due the complexity of the biomass and issues related to producing, harvesting, and transporting less dense biomass to centralized biorefineries. In addition to this logistic challenge, other challenges with respect to processing steps in converting biomass to liquid transportation fuel like pretreatment, hydrolysis, microbial fermentation, and fuel separation still exist and are discussed in this review. The possible coproducts that could be produced in the biorefinery and their importance to reduce the processing cost of biofuel are discussed. About $1 billion was spent in the year 2012 by the government agencies in US to meet the mandate to replace 30% existing liquid transportation fuels by 2022 which is 36 billion gallons/year. Other countries in the world have set their own targets to replace petroleum fuel by biofuels. Because of the challenges listed in this review and lack of government policies to create the demand for biofuels, it may take more time for the lignocellulosic biofuels to hit the market place than previously projected.","author":[{"dropping-particle":"","family":"Balan","given":"Venkatesh","non-dropping-particle":"","parse-names":false,"suffix":""}],"container-title":"ISRN Biotechnology","id":"ITEM-1","issue":"i","issued":{"date-parts":[["2014"]]},"page":"1-31","publisher":"Hindawi Publishing Corporation","title":"Current Challenges in Commercially Producing Biofuels from Lignocellulosic Biomass","type":"article-journal","volume":"2014"},"uris":["http://www.mendeley.com/documents/?uuid=8a2d62f6-9bb7-4026-ac8e-01338fc005a8"]}],"mendeley":{"formattedCitation":"(Balan, 2014)","plainTextFormattedCitation":"(Balan, 2014)","previouslyFormattedCitation":"(Balan, 2014)"},"properties":{"noteIndex":0},"schema":"https://github.com/citation-style-language/schema/raw/master/csl-citation.json"}</w:instrText>
      </w:r>
      <w:r w:rsidRPr="004260F4">
        <w:rPr>
          <w:rStyle w:val="normaltextrun"/>
          <w:rFonts w:ascii="Times New Roman" w:hAnsi="Times New Roman"/>
          <w:color w:val="0E101A"/>
          <w:sz w:val="24"/>
          <w:szCs w:val="24"/>
          <w:lang w:val="en-GB"/>
        </w:rPr>
        <w:fldChar w:fldCharType="separate"/>
      </w:r>
      <w:r w:rsidRPr="004260F4">
        <w:rPr>
          <w:rStyle w:val="normaltextrun"/>
          <w:rFonts w:ascii="Times New Roman" w:hAnsi="Times New Roman"/>
          <w:noProof/>
          <w:color w:val="0E101A"/>
          <w:sz w:val="24"/>
          <w:szCs w:val="24"/>
          <w:lang w:val="en-GB"/>
        </w:rPr>
        <w:t>(Balan, 2014)</w:t>
      </w:r>
      <w:r w:rsidRPr="004260F4">
        <w:rPr>
          <w:rStyle w:val="normaltextrun"/>
          <w:rFonts w:ascii="Times New Roman" w:hAnsi="Times New Roman"/>
          <w:color w:val="0E101A"/>
          <w:sz w:val="24"/>
          <w:szCs w:val="24"/>
          <w:lang w:val="en-GB"/>
        </w:rPr>
        <w:fldChar w:fldCharType="end"/>
      </w:r>
      <w:r w:rsidRPr="004260F4">
        <w:rPr>
          <w:rStyle w:val="normaltextrun"/>
          <w:rFonts w:ascii="Times New Roman" w:hAnsi="Times New Roman"/>
          <w:color w:val="0E101A"/>
          <w:sz w:val="24"/>
          <w:szCs w:val="24"/>
          <w:lang w:val="en-GB"/>
        </w:rPr>
        <w:t>.</w:t>
      </w:r>
    </w:p>
    <w:p w14:paraId="263B33FC" w14:textId="77777777" w:rsidR="00093F13" w:rsidRPr="004260F4" w:rsidRDefault="00093F13" w:rsidP="00093F13">
      <w:pPr>
        <w:pStyle w:val="paragraph"/>
        <w:spacing w:before="0" w:beforeAutospacing="0" w:after="0" w:afterAutospacing="0" w:line="360" w:lineRule="auto"/>
        <w:jc w:val="both"/>
        <w:textAlignment w:val="baseline"/>
      </w:pPr>
      <w:r w:rsidRPr="004260F4">
        <w:rPr>
          <w:rStyle w:val="normaltextrun"/>
          <w:color w:val="0E101A"/>
          <w:lang w:val="en-GB"/>
        </w:rPr>
        <w:t>The Black Soldier Fly (</w:t>
      </w:r>
      <w:r w:rsidRPr="004260F4">
        <w:rPr>
          <w:rStyle w:val="normaltextrun"/>
          <w:i/>
          <w:iCs/>
          <w:color w:val="0E101A"/>
          <w:lang w:val="en-GB"/>
        </w:rPr>
        <w:t>Hermetia illucens</w:t>
      </w:r>
      <w:r w:rsidRPr="004260F4">
        <w:rPr>
          <w:rStyle w:val="normaltextrun"/>
          <w:color w:val="0E101A"/>
          <w:lang w:val="en-GB"/>
        </w:rPr>
        <w:t xml:space="preserve">; BSF) is a useful tool in the valorization of organic biomass and other biodegradable wastes, and its larval gut microbiome, which is thought to be involved in the bioconversion, has emerged as an active area of study </w:t>
      </w:r>
      <w:r w:rsidRPr="004260F4">
        <w:rPr>
          <w:rStyle w:val="normaltextrun"/>
          <w:color w:val="0E101A"/>
          <w:lang w:val="en-GB"/>
        </w:rPr>
        <w:fldChar w:fldCharType="begin" w:fldLock="1"/>
      </w:r>
      <w:r w:rsidRPr="004260F4">
        <w:rPr>
          <w:rStyle w:val="normaltextrun"/>
          <w:color w:val="0E101A"/>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Entomology","id":"ITEM-1","issue":"6","issued":{"date-parts":[["2016","9","11"]]},"page":"2580-2585","publisher":"Oxford University Press","title":"Survival and development of Hermetia illucens (Diptera: Stratiomyidae): A biodegradation agent of organic waste","type":"article-journal","volume":"109"},"uris":["http://www.mendeley.com/documents/?uuid=9634f864-3eb6-34c5-a9ed-b6e8887e92c2"]}],"mendeley":{"formattedCitation":"(Samayoa et al., 2016b)","plainTextFormattedCitation":"(Samayoa et al., 2016b)","previouslyFormattedCitation":"(Samayoa et al., 2016b)"},"properties":{"noteIndex":0},"schema":"https://github.com/citation-style-language/schema/raw/master/csl-citation.json"}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(Samayoa et al., 2016b)</w:t>
      </w:r>
      <w:r w:rsidRPr="004260F4">
        <w:rPr>
          <w:rStyle w:val="normaltextrun"/>
          <w:color w:val="0E101A"/>
          <w:lang w:val="en-GB"/>
        </w:rPr>
        <w:fldChar w:fldCharType="end"/>
      </w:r>
      <w:r w:rsidRPr="004260F4">
        <w:rPr>
          <w:rStyle w:val="normaltextrun"/>
          <w:color w:val="0E101A"/>
          <w:lang w:val="en-GB"/>
        </w:rPr>
        <w:t xml:space="preserve">. This can be attributed to </w:t>
      </w:r>
      <w:r w:rsidR="00830697">
        <w:rPr>
          <w:rStyle w:val="normaltextrun"/>
          <w:color w:val="0E101A"/>
          <w:lang w:val="en-GB"/>
        </w:rPr>
        <w:t xml:space="preserve">the </w:t>
      </w:r>
      <w:r w:rsidRPr="004260F4">
        <w:rPr>
          <w:rStyle w:val="normaltextrun"/>
          <w:color w:val="0E101A"/>
          <w:lang w:val="en-GB"/>
        </w:rPr>
        <w:t>broad substrate degradation capabilities</w:t>
      </w:r>
      <w:r w:rsidR="00830697">
        <w:rPr>
          <w:rStyle w:val="normaltextrun"/>
          <w:color w:val="0E101A"/>
          <w:lang w:val="en-GB"/>
        </w:rPr>
        <w:t xml:space="preserve"> and</w:t>
      </w:r>
      <w:r w:rsidRPr="004260F4">
        <w:rPr>
          <w:rStyle w:val="normaltextrun"/>
          <w:color w:val="0E101A"/>
          <w:lang w:val="en-GB"/>
        </w:rPr>
        <w:t xml:space="preserve"> fast growth rates</w:t>
      </w:r>
      <w:r w:rsidR="00830697">
        <w:rPr>
          <w:rStyle w:val="normaltextrun"/>
          <w:color w:val="0E101A"/>
          <w:lang w:val="en-GB"/>
        </w:rPr>
        <w:t xml:space="preserve"> of the larvae</w:t>
      </w:r>
      <w:commentRangeStart w:id="23"/>
      <w:commentRangeStart w:id="24"/>
      <w:r w:rsidRPr="004260F4">
        <w:rPr>
          <w:rStyle w:val="normaltextrun"/>
          <w:color w:val="0E101A"/>
          <w:lang w:val="en-GB"/>
        </w:rPr>
        <w:t xml:space="preserve"> </w:t>
      </w:r>
      <w:commentRangeEnd w:id="23"/>
      <w:r w:rsidR="005C3138">
        <w:rPr>
          <w:rStyle w:val="CommentReference"/>
          <w:rFonts w:ascii="Calibri" w:eastAsia="Calibri" w:hAnsi="Calibri"/>
        </w:rPr>
        <w:commentReference w:id="23"/>
      </w:r>
      <w:commentRangeEnd w:id="24"/>
      <w:r w:rsidR="00830697">
        <w:rPr>
          <w:rStyle w:val="CommentReference"/>
          <w:rFonts w:ascii="Calibri" w:eastAsia="Calibri" w:hAnsi="Calibri"/>
        </w:rPr>
        <w:commentReference w:id="24"/>
      </w:r>
      <w:r w:rsidRPr="004260F4">
        <w:rPr>
          <w:rStyle w:val="normaltextrun"/>
          <w:color w:val="0E101A"/>
          <w:lang w:val="en-GB"/>
        </w:rPr>
        <w:fldChar w:fldCharType="begin" w:fldLock="1"/>
      </w:r>
      <w:r w:rsidR="00BB6A9A" w:rsidRPr="004260F4">
        <w:rPr>
          <w:rStyle w:val="normaltextrun"/>
          <w:color w:val="0E101A"/>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Diets","type":"article-journal","volume":"11"},"uris":["http://www.mendeley.com/documents/?uuid=867f7894-d951-4a8a-bd72-8327a6b7b3ba"]},{"id":"ITEM-2","itemData":{"DOI":"10.1093/ee/nvv002","ISSN":"0046225X","PMID":"26313195","abstract":"Accumulation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Entomology","id":"ITEM-2","issue":"2","issued":{"date-parts":[["2015"]]},"page":"406-410","title":"Ability of Black Soldier Fly (Diptera: Stratiomyidae) Larvae to Recycle Food Waste","type":"article-journal","volume":"44"},"uris":["http://www.mendeley.com/documents/?uuid=81deb73f-f708-43ff-8192-249a7ae497e8"]},{"id":"ITEM-3","itemData":{"DOI":"10.1603/0022-2585-39.4.695","ISSN":"0022-2585","abstract":"The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regions.","author":[{"dropping-particle":"","family":"Sheppard","given":"D. Craig","non-dropping-particle":"","parse-names":false,"suffix":""},{"dropping-particle":"","family":"Tomberlin","given":"Jeffery K.","non-dropping-particle":"","parse-names":false,"suffix":""},{"dropping-particle":"","family":"Joyce","given":"John A.","non-dropping-particle":"","parse-names":false,"suffix":""},{"dropping-particle":"","family":"Kiser","given":"Barbara C.","non-dropping-particle":"","parse-names":false,"suffix":""},{"dropping-particle":"","family":"Sumner","given":"Sonya M.","non-dropping-particle":"","parse-names":false,"suffix":""}],"container-title":"Journal of Medical Entomology","id":"ITEM-3","issue":"4","issued":{"date-parts":[["2002","7","1"]]},"page":"695-698","publisher":"Entomological Society of America","title":"Rearing Methods for the Black Soldier Fly (Diptera: Stratiomyidae): Table 1","type":"article-journal","volume":"39"},"uris":["http://www.mendeley.com/documents/?uuid=6da0cf7f-d0d8-324f-af78-e7d8a5e3f33a"]}],"mendeley":{"formattedCitation":"(Klammsteiner et al., 2020; Nguyen et al., 2015; Sheppard et al., 2002)","plainTextFormattedCitation":"(Klammsteiner et al., 2020; Nguyen et al., 2015; Sheppard et al., 2002)","previouslyFormattedCitation":"(Klammsteiner et al., 2020; Nguyen et al., 2015; Sheppard et al., 2002)"},"properties":{"noteIndex":0},"schema":"https://github.com/citation-style-language/schema/raw/master/csl-citation.json"}</w:instrText>
      </w:r>
      <w:r w:rsidRPr="004260F4">
        <w:rPr>
          <w:rStyle w:val="normaltextrun"/>
          <w:color w:val="0E101A"/>
          <w:lang w:val="en-GB"/>
        </w:rPr>
        <w:fldChar w:fldCharType="separate"/>
      </w:r>
      <w:r w:rsidRPr="004260F4">
        <w:rPr>
          <w:rStyle w:val="normaltextrun"/>
          <w:noProof/>
          <w:color w:val="0E101A"/>
          <w:lang w:val="en-GB"/>
        </w:rPr>
        <w:t>(Klammsteiner et al., 2020; Nguyen et al., 2015; Sheppard et al., 2002)</w:t>
      </w:r>
      <w:r w:rsidRPr="004260F4">
        <w:rPr>
          <w:rStyle w:val="normaltextrun"/>
          <w:color w:val="0E101A"/>
          <w:lang w:val="en-GB"/>
        </w:rPr>
        <w:fldChar w:fldCharType="end"/>
      </w:r>
      <w:r w:rsidRPr="004260F4">
        <w:rPr>
          <w:rStyle w:val="normaltextrun"/>
          <w:color w:val="0E101A"/>
          <w:lang w:val="en-GB"/>
        </w:rPr>
        <w:t>.</w:t>
      </w:r>
      <w:r w:rsidRPr="004260F4">
        <w:rPr>
          <w:rStyle w:val="eop"/>
          <w:color w:val="0E101A"/>
        </w:rPr>
        <w:t xml:space="preserve"> </w:t>
      </w:r>
      <w:commentRangeStart w:id="25"/>
      <w:commentRangeStart w:id="26"/>
      <w:r w:rsidRPr="004260F4">
        <w:rPr>
          <w:rStyle w:val="eop"/>
          <w:color w:val="0E101A"/>
        </w:rPr>
        <w:t xml:space="preserve">Furthermore, some studies have shown that dietary interventions alter the gut microbiome in BSF larvae </w:t>
      </w:r>
      <w:r w:rsidR="00830697">
        <w:rPr>
          <w:rStyle w:val="eop"/>
          <w:color w:val="0E101A"/>
        </w:rPr>
        <w:t xml:space="preserve">presenting the possibility of inducing the establishment of desired microbial communities through changes in dietary regimens </w:t>
      </w:r>
      <w:r w:rsidRPr="004260F4">
        <w:rPr>
          <w:rStyle w:val="eop"/>
          <w:color w:val="0E101A"/>
          <w:lang w:val="en-GB"/>
        </w:rPr>
        <w:fldChar w:fldCharType="begin" w:fldLock="1"/>
      </w:r>
      <w:r w:rsidRPr="004260F4">
        <w:rPr>
          <w:rStyle w:val="eop"/>
          <w:color w:val="0E101A"/>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regions","type":"article-journal","volume":"85"},"uris":["http://www.mendeley.com/documents/?uuid=5bc0116e-6b1f-3d67-b500-73e7aec77f56"]},{"id":"ITEM-2","itemData":{"DOI":"10.3920/BM2012.0029","ISSN":"18762883","PMID":"23257016","abstract":"Diet is a major force that shapes the composition and activity of the gut microbiota. This is evident from alterations in gut microbiota composition after weaning or drastic dietary changes. Owing to the complexity of the microbiota, interactions of intestinal bacteria with the host are difficult to study. Gnotobiotic animal models offer the opportunity to reduce the complexity and the interindividual variability of the intestinal microbiota. Germ-free animals were associated with a simplified microbial community consisting of eight bacterial species, that are found in the human gut. These microbes were selected because their genome sequences are available, and they mimic to some extent the metabolic activity of the human gut microbiota. The microbiota responded to dietary modifications by changes in the relative proportions of the community members. This model offers the chance to better define the role of intestinal bacteria in obesity development, but little is known on how diet affects intestinal bacteria at the cellular level. Mice monoassociated with Escherichia coli were used as a simplified model to investigate the influence of dietary factors on bacterial protein expression in the intestine. The mice were fed three different diets: a carbohydrate (lactose)-rich diet, a protein-rich diet and a diet rich in starch. The lactose-rich diet led to an induction of proteins involved in E. coli's oxidative stress response (Fur, AhpF, Dps). The corresponding genes are under control of the OxyR transcriptional regulator which is activated by oxidative stress. Further experiments demonstrated that osmotic stress exerted by various carbohydrates leads to an upregulation of proteins belonging to the oxyR regulon. The data suggest that the upregulated proteins enable intestinal E. coli to better cope with diet-induced osmotic stress. These examples demonstrate that gnotobiotic animal models are a valuable tool for studying diet-induced changes at the community and the cell level. © 2013 Wageningen Academic Publishers.","author":[{"dropping-particle":"","family":"Rothe","given":"M.","non-dropping-particle":"","parse-names":false,"suffix":""},{"dropping-particle":"","family":"Blaut","given":"M.","non-dropping-particle":"","parse-names":false,"suffix":""}],"container-title":"Beneficial Microbes","id":"ITEM-2","issue":"1","issued":{"date-parts":[["2013"]]},"page":"31-37","title":"Evolution of the gut microbiota and the influence of diet","type":"article-journal","volume":"4"},"uris":["http://www.mendeley.com/documents/?uuid=db82b1a4-e1c4-4019-b2b0-346154468e07"]},{"id":"ITEM-3","itemData":{"DOI":"10.3389/fmicb.2020.00993","ISSN":"1664302X","abstract":"An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Microbiology","id":"ITEM-3","issue":"May","issued":{"date-parts":[["2020"]]},"page":"1-14","title":"The Core Gut Microbiome of Black Soldier Fly (Hermetia illucens) Larvae Raised on Low-Bioburden Diets","type":"article-journal","volume":"11"},"uris":["http://www.mendeley.com/documents/?uuid=867f7894-d951-4a8a-bd72-8327a6b7b3ba"]}],"mendeley":{"formattedCitation":"(Bruno et al., 2019; Klammsteiner et al., 2020; Rothe &amp; Blaut, 2013)","plainTextFormattedCitation":"(Bruno et al., 2019; Klammsteiner et al., 2020; Rothe &amp; Blaut, 2013)","previouslyFormattedCitation":"(Bruno et al., 2019; Klammsteiner et al., 2020; Rothe &amp; Blaut, 2013)"},"properties":{"noteIndex":0},"schema":"https://github.com/citation-style-language/schema/raw/master/csl-citation.json"}</w:instrText>
      </w:r>
      <w:r w:rsidRPr="004260F4">
        <w:rPr>
          <w:rStyle w:val="eop"/>
          <w:color w:val="0E101A"/>
          <w:lang w:val="en-GB"/>
        </w:rPr>
        <w:fldChar w:fldCharType="separate"/>
      </w:r>
      <w:r w:rsidRPr="004260F4">
        <w:rPr>
          <w:rStyle w:val="eop"/>
          <w:noProof/>
          <w:color w:val="0E101A"/>
          <w:lang w:val="en-GB"/>
        </w:rPr>
        <w:t>(Bruno et al., 2019; Klammsteiner et al., 2020; Rothe &amp; Blaut, 2013)</w:t>
      </w:r>
      <w:r w:rsidRPr="004260F4">
        <w:rPr>
          <w:rStyle w:val="eop"/>
          <w:color w:val="0E101A"/>
          <w:lang w:val="en-GB"/>
        </w:rPr>
        <w:fldChar w:fldCharType="end"/>
      </w:r>
      <w:r w:rsidRPr="004260F4">
        <w:rPr>
          <w:rStyle w:val="eop"/>
          <w:color w:val="0E101A"/>
        </w:rPr>
        <w:t>.</w:t>
      </w:r>
      <w:commentRangeEnd w:id="25"/>
      <w:r w:rsidR="00A2384D">
        <w:rPr>
          <w:rStyle w:val="CommentReference"/>
          <w:rFonts w:ascii="Calibri" w:eastAsia="Calibri" w:hAnsi="Calibri"/>
        </w:rPr>
        <w:commentReference w:id="25"/>
      </w:r>
      <w:commentRangeEnd w:id="26"/>
      <w:r w:rsidR="00830697">
        <w:rPr>
          <w:rStyle w:val="CommentReference"/>
          <w:rFonts w:ascii="Calibri" w:eastAsia="Calibri" w:hAnsi="Calibri"/>
        </w:rPr>
        <w:commentReference w:id="26"/>
      </w:r>
    </w:p>
    <w:p w14:paraId="48462476" w14:textId="5685D930" w:rsidR="00093F13" w:rsidRPr="004260F4" w:rsidRDefault="00093F13" w:rsidP="00093F13">
      <w:pPr>
        <w:pStyle w:val="paragraph"/>
        <w:spacing w:before="0" w:beforeAutospacing="0" w:after="0" w:afterAutospacing="0" w:line="360" w:lineRule="auto"/>
        <w:jc w:val="both"/>
        <w:rPr>
          <w:rStyle w:val="eop"/>
        </w:rPr>
      </w:pPr>
      <w:r w:rsidRPr="004260F4">
        <w:rPr>
          <w:rStyle w:val="normaltextrun"/>
          <w:color w:val="0E101A"/>
          <w:lang w:val="en-GB"/>
        </w:rPr>
        <w:t xml:space="preserve">Members of the genera </w:t>
      </w:r>
      <w:commentRangeStart w:id="27"/>
      <w:r w:rsidRPr="004260F4">
        <w:rPr>
          <w:rStyle w:val="normaltextrun"/>
          <w:i/>
          <w:iCs/>
          <w:color w:val="0E101A"/>
          <w:lang w:val="en-GB"/>
        </w:rPr>
        <w:t>Dysgonomonas, Bacteriodes</w:t>
      </w:r>
      <w:r w:rsidRPr="004260F4">
        <w:rPr>
          <w:rStyle w:val="normaltextrun"/>
          <w:color w:val="0E101A"/>
          <w:lang w:val="en-GB"/>
        </w:rPr>
        <w:t xml:space="preserve">, and </w:t>
      </w:r>
      <w:r w:rsidRPr="004260F4">
        <w:rPr>
          <w:rStyle w:val="normaltextrun"/>
          <w:i/>
          <w:iCs/>
          <w:color w:val="0E101A"/>
          <w:lang w:val="en-GB"/>
        </w:rPr>
        <w:t>Actinomycetes</w:t>
      </w:r>
      <w:r w:rsidRPr="004260F4">
        <w:rPr>
          <w:rStyle w:val="normaltextrun"/>
          <w:color w:val="0E101A"/>
          <w:lang w:val="en-GB"/>
        </w:rPr>
        <w:t xml:space="preserve"> were identified in high abundance in BSF microbiota studies</w:t>
      </w:r>
      <w:commentRangeEnd w:id="27"/>
      <w:r w:rsidR="00550E6B">
        <w:rPr>
          <w:rStyle w:val="CommentReference"/>
          <w:rFonts w:ascii="Calibri" w:eastAsia="Calibri" w:hAnsi="Calibri"/>
        </w:rPr>
        <w:commentReference w:id="27"/>
      </w:r>
      <w:r w:rsidR="008F39C4">
        <w:rPr>
          <w:rStyle w:val="normaltextrun"/>
          <w:color w:val="0E101A"/>
          <w:lang w:val="en-GB"/>
        </w:rPr>
        <w:t xml:space="preserve"> </w:t>
      </w:r>
      <w:r w:rsidR="008F39C4">
        <w:rPr>
          <w:rStyle w:val="normaltextrun"/>
          <w:color w:val="0E101A"/>
          <w:lang w:val="en-GB"/>
        </w:rPr>
        <w:fldChar w:fldCharType="begin" w:fldLock="1"/>
      </w:r>
      <w:r w:rsidR="00F01590">
        <w:rPr>
          <w:rStyle w:val="normaltextrun"/>
          <w:color w:val="0E101A"/>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 Jeon et al., 2011; Jiang et al., 2019)","plainTextFormattedCitation":"(Tanga et al., 2021)","previouslyFormattedCitation":"(Tanga et al., 2021)"},"properties":{"noteIndex":0},"schema":"https://github.com/citation-style-language/schema/raw/master/csl-citation.json"}</w:instrText>
      </w:r>
      <w:r w:rsidR="008F39C4">
        <w:rPr>
          <w:rStyle w:val="normaltextrun"/>
          <w:color w:val="0E101A"/>
          <w:lang w:val="en-GB"/>
        </w:rPr>
        <w:fldChar w:fldCharType="separate"/>
      </w:r>
      <w:r w:rsidR="008F39C4" w:rsidRPr="008F39C4">
        <w:rPr>
          <w:rStyle w:val="normaltextrun"/>
          <w:noProof/>
          <w:color w:val="0E101A"/>
          <w:lang w:val="en-GB"/>
        </w:rPr>
        <w:t>(Tanga et al., 2021</w:t>
      </w:r>
      <w:r w:rsidR="008F39C4">
        <w:rPr>
          <w:rStyle w:val="normaltextrun"/>
          <w:noProof/>
          <w:color w:val="0E101A"/>
          <w:lang w:val="en-GB"/>
        </w:rPr>
        <w:t>;</w:t>
      </w:r>
      <w:r w:rsidR="00C95576">
        <w:rPr>
          <w:rStyle w:val="normaltextrun"/>
          <w:noProof/>
          <w:color w:val="0E101A"/>
          <w:lang w:val="en-GB"/>
        </w:rPr>
        <w:t xml:space="preserve"> </w:t>
      </w:r>
      <w:r w:rsidR="00C95576" w:rsidRPr="004260F4">
        <w:rPr>
          <w:rStyle w:val="normaltextrun"/>
          <w:noProof/>
          <w:color w:val="0E101A"/>
          <w:lang w:val="en-GB"/>
        </w:rPr>
        <w:t>Jeon et al., 2011; Jiang et al., 2019</w:t>
      </w:r>
      <w:r w:rsidR="008F39C4" w:rsidRPr="008F39C4">
        <w:rPr>
          <w:rStyle w:val="normaltextrun"/>
          <w:noProof/>
          <w:color w:val="0E101A"/>
          <w:lang w:val="en-GB"/>
        </w:rPr>
        <w:t>)</w:t>
      </w:r>
      <w:r w:rsidR="008F39C4">
        <w:rPr>
          <w:rStyle w:val="normaltextrun"/>
          <w:color w:val="0E101A"/>
          <w:lang w:val="en-GB"/>
        </w:rPr>
        <w:fldChar w:fldCharType="end"/>
      </w:r>
      <w:r w:rsidRPr="004260F4">
        <w:rPr>
          <w:rStyle w:val="normaltextrun"/>
          <w:color w:val="0E101A"/>
          <w:lang w:val="en-GB"/>
        </w:rPr>
        <w:t xml:space="preserve">. This study </w:t>
      </w:r>
      <w:r w:rsidR="00810AA8">
        <w:rPr>
          <w:rStyle w:val="normaltextrun"/>
          <w:color w:val="0E101A"/>
          <w:lang w:val="en-GB"/>
        </w:rPr>
        <w:t>focused</w:t>
      </w:r>
      <w:r w:rsidRPr="004260F4">
        <w:rPr>
          <w:rStyle w:val="normaltextrun"/>
          <w:color w:val="0E101A"/>
          <w:lang w:val="en-GB"/>
        </w:rPr>
        <w:t xml:space="preserve"> on these microorganisms </w:t>
      </w:r>
      <w:r w:rsidR="004D7530">
        <w:rPr>
          <w:rStyle w:val="normaltextrun"/>
          <w:color w:val="0E101A"/>
          <w:lang w:val="en-GB"/>
        </w:rPr>
        <w:t>because of</w:t>
      </w:r>
      <w:r w:rsidR="004D7530" w:rsidRPr="004260F4">
        <w:rPr>
          <w:rStyle w:val="normaltextrun"/>
          <w:color w:val="0E101A"/>
          <w:lang w:val="en-GB"/>
        </w:rPr>
        <w:t xml:space="preserve"> </w:t>
      </w:r>
      <w:r w:rsidR="007E4F16">
        <w:rPr>
          <w:rStyle w:val="CommentReference"/>
          <w:rFonts w:ascii="Calibri" w:eastAsia="Calibri" w:hAnsi="Calibri"/>
        </w:rPr>
        <w:commentReference w:id="28"/>
      </w:r>
      <w:r w:rsidR="004D7530">
        <w:rPr>
          <w:rStyle w:val="CommentReference"/>
          <w:rFonts w:ascii="Calibri" w:eastAsia="Calibri" w:hAnsi="Calibri"/>
        </w:rPr>
        <w:commentReference w:id="29"/>
      </w:r>
      <w:r w:rsidRPr="004260F4">
        <w:rPr>
          <w:rStyle w:val="normaltextrun"/>
          <w:color w:val="0E101A"/>
          <w:lang w:val="en-GB"/>
        </w:rPr>
        <w:t>their lignocellulolytic capabilities, and thus, the potential to</w:t>
      </w:r>
      <w:r w:rsidR="0023463B" w:rsidRPr="004260F4">
        <w:rPr>
          <w:rStyle w:val="normaltextrun"/>
          <w:color w:val="0E101A"/>
          <w:lang w:val="en-GB"/>
        </w:rPr>
        <w:t xml:space="preserve"> </w:t>
      </w:r>
      <w:r w:rsidR="0023463B">
        <w:rPr>
          <w:rStyle w:val="normaltextrun"/>
          <w:color w:val="0E101A"/>
          <w:lang w:val="en-GB"/>
        </w:rPr>
        <w:t xml:space="preserve">identify the associated metabolic pathways and complex PULs to be applied </w:t>
      </w:r>
      <w:commentRangeStart w:id="30"/>
      <w:commentRangeEnd w:id="30"/>
      <w:r w:rsidR="0023463B">
        <w:rPr>
          <w:rStyle w:val="CommentReference"/>
          <w:rFonts w:ascii="Calibri" w:eastAsia="Calibri" w:hAnsi="Calibri"/>
        </w:rPr>
        <w:commentReference w:id="30"/>
      </w:r>
      <w:r w:rsidR="0023463B" w:rsidRPr="004260F4">
        <w:rPr>
          <w:rStyle w:val="normaltextrun"/>
          <w:color w:val="0E101A"/>
          <w:lang w:val="en-GB"/>
        </w:rPr>
        <w:t xml:space="preserve">in the production of different </w:t>
      </w:r>
      <w:r w:rsidRPr="004260F4">
        <w:rPr>
          <w:rStyle w:val="normaltextrun"/>
          <w:color w:val="0E101A"/>
          <w:lang w:val="en-GB"/>
        </w:rPr>
        <w:t xml:space="preserve">value-added products such as </w:t>
      </w:r>
      <w:r w:rsidR="00D35D29">
        <w:rPr>
          <w:rStyle w:val="normaltextrun"/>
          <w:color w:val="0E101A"/>
          <w:lang w:val="en-GB"/>
        </w:rPr>
        <w:t xml:space="preserve">second-generation </w:t>
      </w:r>
      <w:r w:rsidRPr="004260F4">
        <w:rPr>
          <w:rStyle w:val="normaltextrun"/>
          <w:color w:val="0E101A"/>
          <w:lang w:val="en-GB"/>
        </w:rPr>
        <w:t>biofuel</w:t>
      </w:r>
      <w:commentRangeStart w:id="31"/>
      <w:commentRangeStart w:id="32"/>
      <w:r w:rsidRPr="004260F4">
        <w:rPr>
          <w:rStyle w:val="normaltextrun"/>
          <w:color w:val="0E101A"/>
          <w:lang w:val="en-GB"/>
        </w:rPr>
        <w:t>s</w:t>
      </w:r>
      <w:commentRangeEnd w:id="31"/>
      <w:r w:rsidR="00A2384D">
        <w:rPr>
          <w:rStyle w:val="CommentReference"/>
          <w:rFonts w:ascii="Calibri" w:eastAsia="Calibri" w:hAnsi="Calibri"/>
        </w:rPr>
        <w:commentReference w:id="31"/>
      </w:r>
      <w:commentRangeEnd w:id="32"/>
      <w:r w:rsidR="0023463B">
        <w:rPr>
          <w:rStyle w:val="CommentReference"/>
          <w:rFonts w:ascii="Calibri" w:eastAsia="Calibri" w:hAnsi="Calibri"/>
        </w:rPr>
        <w:commentReference w:id="32"/>
      </w:r>
      <w:r w:rsidRPr="004260F4">
        <w:rPr>
          <w:rStyle w:val="normaltextrun"/>
          <w:color w:val="0E101A"/>
          <w:lang w:val="en-GB"/>
        </w:rPr>
        <w:t xml:space="preserve">. </w:t>
      </w:r>
    </w:p>
    <w:p w14:paraId="45F19B82" w14:textId="77777777" w:rsidR="00810AA8" w:rsidRDefault="004A36E6" w:rsidP="00093F13">
      <w:pPr>
        <w:spacing w:line="360" w:lineRule="auto"/>
        <w:jc w:val="both"/>
        <w:rPr>
          <w:rStyle w:val="eop"/>
          <w:rFonts w:ascii="Times New Roman" w:hAnsi="Times New Roman"/>
          <w:color w:val="0E101A"/>
          <w:sz w:val="24"/>
          <w:szCs w:val="24"/>
        </w:rPr>
      </w:pPr>
      <w:commentRangeStart w:id="33"/>
      <w:commentRangeStart w:id="34"/>
      <w:r>
        <w:rPr>
          <w:rStyle w:val="eop"/>
          <w:rFonts w:ascii="Times New Roman" w:hAnsi="Times New Roman"/>
          <w:color w:val="0E101A"/>
          <w:sz w:val="24"/>
          <w:szCs w:val="24"/>
        </w:rPr>
        <w:lastRenderedPageBreak/>
        <w:t>By</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sequencing </w:t>
      </w:r>
      <w:r w:rsidR="00810AA8" w:rsidRPr="004260F4">
        <w:rPr>
          <w:rStyle w:val="eop"/>
          <w:rFonts w:ascii="Times New Roman" w:hAnsi="Times New Roman"/>
          <w:color w:val="0E101A"/>
          <w:sz w:val="24"/>
          <w:szCs w:val="24"/>
        </w:rPr>
        <w:t>the metatranscriptome</w:t>
      </w:r>
      <w:r w:rsidR="00A2384D">
        <w:rPr>
          <w:rStyle w:val="eop"/>
          <w:rFonts w:ascii="Times New Roman" w:hAnsi="Times New Roman"/>
          <w:color w:val="0E101A"/>
          <w:sz w:val="24"/>
          <w:szCs w:val="24"/>
        </w:rPr>
        <w:t>,</w:t>
      </w:r>
      <w:r w:rsidR="00810AA8" w:rsidRPr="004260F4">
        <w:rPr>
          <w:rStyle w:val="eop"/>
          <w:rFonts w:ascii="Times New Roman" w:hAnsi="Times New Roman"/>
          <w:color w:val="0E101A"/>
          <w:sz w:val="24"/>
          <w:szCs w:val="24"/>
        </w:rPr>
        <w:t xml:space="preserve"> </w:t>
      </w:r>
      <w:r w:rsidR="00093F13" w:rsidRPr="00A2384D">
        <w:rPr>
          <w:rStyle w:val="eop"/>
          <w:rFonts w:ascii="Times New Roman" w:hAnsi="Times New Roman"/>
          <w:i/>
          <w:iCs/>
          <w:color w:val="0E101A"/>
          <w:sz w:val="24"/>
          <w:szCs w:val="24"/>
        </w:rPr>
        <w:t>i.e.</w:t>
      </w:r>
      <w:r w:rsidR="00810AA8">
        <w:rPr>
          <w:rStyle w:val="eop"/>
          <w:rFonts w:ascii="Times New Roman" w:hAnsi="Times New Roman"/>
          <w:color w:val="0E101A"/>
          <w:sz w:val="24"/>
          <w:szCs w:val="24"/>
        </w:rPr>
        <w:t xml:space="preserve"> </w:t>
      </w:r>
      <w:r w:rsidR="00810AA8" w:rsidRPr="004260F4">
        <w:rPr>
          <w:rStyle w:val="eop"/>
          <w:rFonts w:ascii="Times New Roman" w:hAnsi="Times New Roman"/>
          <w:color w:val="0E101A"/>
          <w:sz w:val="24"/>
          <w:szCs w:val="24"/>
        </w:rPr>
        <w:t>mRNA of the BSF larvae microbiome</w:t>
      </w:r>
      <w:r w:rsidR="00A2384D">
        <w:rPr>
          <w:rStyle w:val="eop"/>
          <w:rFonts w:ascii="Times New Roman" w:hAnsi="Times New Roman"/>
          <w:color w:val="0E101A"/>
          <w:sz w:val="24"/>
          <w:szCs w:val="24"/>
        </w:rPr>
        <w:t xml:space="preserve">, </w:t>
      </w:r>
      <w:r>
        <w:rPr>
          <w:rStyle w:val="eop"/>
          <w:rFonts w:ascii="Times New Roman" w:hAnsi="Times New Roman"/>
          <w:color w:val="0E101A"/>
          <w:sz w:val="24"/>
          <w:szCs w:val="24"/>
        </w:rPr>
        <w:t xml:space="preserve">we used </w:t>
      </w:r>
      <w:r w:rsidR="00A2384D">
        <w:rPr>
          <w:rStyle w:val="eop"/>
          <w:rFonts w:ascii="Times New Roman" w:hAnsi="Times New Roman"/>
          <w:color w:val="0E101A"/>
          <w:sz w:val="24"/>
          <w:szCs w:val="24"/>
        </w:rPr>
        <w:t>the</w:t>
      </w:r>
      <w:r w:rsidR="00093F13" w:rsidRPr="004260F4">
        <w:rPr>
          <w:rStyle w:val="eop"/>
          <w:rFonts w:ascii="Times New Roman" w:hAnsi="Times New Roman"/>
          <w:color w:val="0E101A"/>
          <w:sz w:val="24"/>
          <w:szCs w:val="24"/>
        </w:rPr>
        <w:t xml:space="preserve"> data</w:t>
      </w:r>
      <w:r>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to study the </w:t>
      </w:r>
      <w:r w:rsidR="00810AA8">
        <w:rPr>
          <w:rStyle w:val="eop"/>
          <w:rFonts w:ascii="Times New Roman" w:hAnsi="Times New Roman"/>
          <w:color w:val="0E101A"/>
          <w:sz w:val="24"/>
          <w:szCs w:val="24"/>
        </w:rPr>
        <w:t xml:space="preserve">microbial and functional </w:t>
      </w:r>
      <w:commentRangeStart w:id="35"/>
      <w:commentRangeStart w:id="36"/>
      <w:r w:rsidR="00810AA8">
        <w:rPr>
          <w:rStyle w:val="eop"/>
          <w:rFonts w:ascii="Times New Roman" w:hAnsi="Times New Roman"/>
          <w:color w:val="0E101A"/>
          <w:sz w:val="24"/>
          <w:szCs w:val="24"/>
        </w:rPr>
        <w:t xml:space="preserve">shifts </w:t>
      </w:r>
      <w:commentRangeEnd w:id="35"/>
      <w:r w:rsidR="00A2384D">
        <w:rPr>
          <w:rStyle w:val="CommentReference"/>
        </w:rPr>
        <w:commentReference w:id="35"/>
      </w:r>
      <w:commentRangeEnd w:id="36"/>
      <w:r w:rsidR="00535213">
        <w:rPr>
          <w:rStyle w:val="CommentReference"/>
        </w:rPr>
        <w:commentReference w:id="36"/>
      </w:r>
      <w:r w:rsidR="00093F13" w:rsidRPr="004260F4">
        <w:rPr>
          <w:rStyle w:val="eop"/>
          <w:rFonts w:ascii="Times New Roman" w:hAnsi="Times New Roman"/>
          <w:color w:val="0E101A"/>
          <w:sz w:val="24"/>
          <w:szCs w:val="24"/>
        </w:rPr>
        <w:t xml:space="preserve">under different </w:t>
      </w:r>
      <w:r>
        <w:rPr>
          <w:rStyle w:val="eop"/>
          <w:rFonts w:ascii="Times New Roman" w:hAnsi="Times New Roman"/>
          <w:color w:val="0E101A"/>
          <w:sz w:val="24"/>
          <w:szCs w:val="24"/>
        </w:rPr>
        <w:t>dietary regimens</w:t>
      </w:r>
      <w:r w:rsidR="00810AA8">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and </w:t>
      </w:r>
      <w:r w:rsidR="00810AA8">
        <w:rPr>
          <w:rStyle w:val="eop"/>
          <w:rFonts w:ascii="Times New Roman" w:hAnsi="Times New Roman"/>
          <w:color w:val="0E101A"/>
          <w:sz w:val="24"/>
          <w:szCs w:val="24"/>
        </w:rPr>
        <w:t xml:space="preserve">their possible contribution to </w:t>
      </w:r>
      <w:r>
        <w:rPr>
          <w:rStyle w:val="eop"/>
          <w:rFonts w:ascii="Times New Roman" w:hAnsi="Times New Roman"/>
          <w:color w:val="0E101A"/>
          <w:sz w:val="24"/>
          <w:szCs w:val="24"/>
        </w:rPr>
        <w:t>lignocellulolytic activity</w:t>
      </w:r>
      <w:commentRangeStart w:id="37"/>
      <w:commentRangeStart w:id="38"/>
      <w:r w:rsidR="00093F13" w:rsidRPr="004260F4">
        <w:rPr>
          <w:rStyle w:val="eop"/>
          <w:rFonts w:ascii="Times New Roman" w:hAnsi="Times New Roman"/>
          <w:color w:val="0E101A"/>
          <w:sz w:val="24"/>
          <w:szCs w:val="24"/>
        </w:rPr>
        <w:t xml:space="preserve"> </w:t>
      </w:r>
      <w:commentRangeEnd w:id="37"/>
      <w:r w:rsidR="003B2A24">
        <w:rPr>
          <w:rStyle w:val="CommentReference"/>
        </w:rPr>
        <w:commentReference w:id="37"/>
      </w:r>
      <w:commentRangeEnd w:id="38"/>
      <w:r w:rsidR="00916B25">
        <w:rPr>
          <w:rStyle w:val="CommentReference"/>
        </w:rPr>
        <w:commentReference w:id="38"/>
      </w:r>
      <w:r w:rsidR="00093F13" w:rsidRPr="004260F4">
        <w:rPr>
          <w:rFonts w:ascii="Times New Roman" w:hAnsi="Times New Roman"/>
          <w:sz w:val="24"/>
          <w:szCs w:val="24"/>
        </w:rPr>
        <w:fldChar w:fldCharType="begin" w:fldLock="1"/>
      </w:r>
      <w:r w:rsidR="00767054">
        <w:rPr>
          <w:rFonts w:ascii="Times New Roman" w:hAnsi="Times New Roman"/>
          <w:sz w:val="24"/>
          <w:szCs w:val="24"/>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093F13" w:rsidRPr="004260F4">
        <w:rPr>
          <w:rFonts w:ascii="Times New Roman" w:hAnsi="Times New Roman"/>
          <w:sz w:val="24"/>
          <w:szCs w:val="24"/>
        </w:rPr>
        <w:fldChar w:fldCharType="separate"/>
      </w:r>
      <w:r w:rsidR="00767054" w:rsidRPr="00767054">
        <w:rPr>
          <w:rFonts w:ascii="Times New Roman" w:hAnsi="Times New Roman"/>
          <w:noProof/>
          <w:sz w:val="24"/>
          <w:szCs w:val="24"/>
        </w:rPr>
        <w:t>(F. Li et al., 2019)</w:t>
      </w:r>
      <w:r w:rsidR="00093F13" w:rsidRPr="004260F4">
        <w:rPr>
          <w:rFonts w:ascii="Times New Roman" w:hAnsi="Times New Roman"/>
          <w:sz w:val="24"/>
          <w:szCs w:val="24"/>
        </w:rPr>
        <w:fldChar w:fldCharType="end"/>
      </w:r>
      <w:r w:rsidR="00093F13" w:rsidRPr="004260F4">
        <w:rPr>
          <w:rStyle w:val="eop"/>
          <w:rFonts w:ascii="Times New Roman" w:hAnsi="Times New Roman"/>
          <w:color w:val="0E101A"/>
          <w:sz w:val="24"/>
          <w:szCs w:val="24"/>
        </w:rPr>
        <w:t xml:space="preserve">. </w:t>
      </w:r>
      <w:r>
        <w:rPr>
          <w:rStyle w:val="eop"/>
          <w:rFonts w:ascii="Times New Roman" w:hAnsi="Times New Roman"/>
          <w:color w:val="0E101A"/>
          <w:sz w:val="24"/>
          <w:szCs w:val="24"/>
        </w:rPr>
        <w:t>By</w:t>
      </w:r>
      <w:r w:rsidR="00093F13" w:rsidRPr="004260F4">
        <w:rPr>
          <w:rStyle w:val="eop"/>
          <w:rFonts w:ascii="Times New Roman" w:hAnsi="Times New Roman"/>
          <w:color w:val="0E101A"/>
          <w:sz w:val="24"/>
          <w:szCs w:val="24"/>
        </w:rPr>
        <w:t xml:space="preserve"> implementing </w:t>
      </w:r>
      <w:r>
        <w:rPr>
          <w:rStyle w:val="eop"/>
          <w:rFonts w:ascii="Times New Roman" w:hAnsi="Times New Roman"/>
          <w:color w:val="0E101A"/>
          <w:sz w:val="24"/>
          <w:szCs w:val="24"/>
        </w:rPr>
        <w:t>the</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 xml:space="preserve">metatranscriptomics </w:t>
      </w:r>
      <w:r>
        <w:rPr>
          <w:rStyle w:val="eop"/>
          <w:rFonts w:ascii="Times New Roman" w:hAnsi="Times New Roman"/>
          <w:color w:val="0E101A"/>
          <w:sz w:val="24"/>
          <w:szCs w:val="24"/>
        </w:rPr>
        <w:t>pipeline</w:t>
      </w:r>
      <w:r w:rsidR="00093F13" w:rsidRPr="004260F4">
        <w:rPr>
          <w:rStyle w:val="eop"/>
          <w:rFonts w:ascii="Times New Roman" w:hAnsi="Times New Roman"/>
          <w:color w:val="0E101A"/>
          <w:sz w:val="24"/>
          <w:szCs w:val="24"/>
        </w:rPr>
        <w:t xml:space="preserve">, </w:t>
      </w:r>
      <w:r w:rsidR="00810AA8">
        <w:rPr>
          <w:rStyle w:val="eop"/>
          <w:rFonts w:ascii="Times New Roman" w:hAnsi="Times New Roman"/>
          <w:color w:val="0E101A"/>
          <w:sz w:val="24"/>
          <w:szCs w:val="24"/>
        </w:rPr>
        <w:t xml:space="preserve">the active </w:t>
      </w:r>
      <w:r>
        <w:rPr>
          <w:rStyle w:val="eop"/>
          <w:rFonts w:ascii="Times New Roman" w:hAnsi="Times New Roman"/>
          <w:color w:val="0E101A"/>
          <w:sz w:val="24"/>
          <w:szCs w:val="24"/>
        </w:rPr>
        <w:t>microbial</w:t>
      </w:r>
      <w:r w:rsidRPr="004260F4">
        <w:rPr>
          <w:rStyle w:val="eop"/>
          <w:rFonts w:ascii="Times New Roman" w:hAnsi="Times New Roman"/>
          <w:color w:val="0E101A"/>
          <w:sz w:val="24"/>
          <w:szCs w:val="24"/>
        </w:rPr>
        <w:t xml:space="preserve"> </w:t>
      </w:r>
      <w:r w:rsidR="00093F13" w:rsidRPr="004260F4">
        <w:rPr>
          <w:rStyle w:val="eop"/>
          <w:rFonts w:ascii="Times New Roman" w:hAnsi="Times New Roman"/>
          <w:color w:val="0E101A"/>
          <w:sz w:val="24"/>
          <w:szCs w:val="24"/>
        </w:rPr>
        <w:t>species</w:t>
      </w:r>
      <w:r w:rsidR="00810AA8">
        <w:rPr>
          <w:rStyle w:val="eop"/>
          <w:rFonts w:ascii="Times New Roman" w:hAnsi="Times New Roman"/>
          <w:color w:val="0E101A"/>
          <w:sz w:val="24"/>
          <w:szCs w:val="24"/>
        </w:rPr>
        <w:t xml:space="preserve"> </w:t>
      </w:r>
      <w:r>
        <w:rPr>
          <w:rStyle w:val="eop"/>
          <w:rFonts w:ascii="Times New Roman" w:hAnsi="Times New Roman"/>
          <w:color w:val="0E101A"/>
          <w:sz w:val="24"/>
          <w:szCs w:val="24"/>
        </w:rPr>
        <w:t>were</w:t>
      </w:r>
      <w:r w:rsidR="00810AA8">
        <w:rPr>
          <w:rStyle w:val="eop"/>
          <w:rFonts w:ascii="Times New Roman" w:hAnsi="Times New Roman"/>
          <w:color w:val="0E101A"/>
          <w:sz w:val="24"/>
          <w:szCs w:val="24"/>
        </w:rPr>
        <w:t xml:space="preserve"> identified by annotation against </w:t>
      </w:r>
      <w:r>
        <w:rPr>
          <w:rStyle w:val="eop"/>
          <w:rFonts w:ascii="Times New Roman" w:hAnsi="Times New Roman"/>
          <w:color w:val="0E101A"/>
          <w:sz w:val="24"/>
          <w:szCs w:val="24"/>
        </w:rPr>
        <w:t xml:space="preserve">the Refseq bacterial database and the SEED subsystems hierarchical </w:t>
      </w:r>
      <w:r w:rsidR="00810AA8">
        <w:rPr>
          <w:rStyle w:val="eop"/>
          <w:rFonts w:ascii="Times New Roman" w:hAnsi="Times New Roman"/>
          <w:color w:val="0E101A"/>
          <w:sz w:val="24"/>
          <w:szCs w:val="24"/>
        </w:rPr>
        <w:t>database</w:t>
      </w:r>
      <w:r>
        <w:rPr>
          <w:rStyle w:val="eop"/>
          <w:rFonts w:ascii="Times New Roman" w:hAnsi="Times New Roman"/>
          <w:color w:val="0E101A"/>
          <w:sz w:val="24"/>
          <w:szCs w:val="24"/>
        </w:rPr>
        <w:t>,</w:t>
      </w:r>
      <w:r w:rsidR="00810AA8">
        <w:rPr>
          <w:rStyle w:val="eop"/>
          <w:rFonts w:ascii="Times New Roman" w:hAnsi="Times New Roman"/>
          <w:color w:val="0E101A"/>
          <w:sz w:val="24"/>
          <w:szCs w:val="24"/>
        </w:rPr>
        <w:t xml:space="preserve"> and the respective functions performed by these microbes </w:t>
      </w:r>
      <w:r>
        <w:rPr>
          <w:rStyle w:val="eop"/>
          <w:rFonts w:ascii="Times New Roman" w:hAnsi="Times New Roman"/>
          <w:color w:val="0E101A"/>
          <w:sz w:val="24"/>
          <w:szCs w:val="24"/>
        </w:rPr>
        <w:t xml:space="preserve">are </w:t>
      </w:r>
      <w:r w:rsidR="00810AA8">
        <w:rPr>
          <w:rStyle w:val="eop"/>
          <w:rFonts w:ascii="Times New Roman" w:hAnsi="Times New Roman"/>
          <w:color w:val="0E101A"/>
          <w:sz w:val="24"/>
          <w:szCs w:val="24"/>
        </w:rPr>
        <w:t xml:space="preserve">inferred </w:t>
      </w:r>
      <w:r w:rsidR="00810AA8">
        <w:rPr>
          <w:rStyle w:val="eop"/>
          <w:rFonts w:ascii="Times New Roman" w:hAnsi="Times New Roman"/>
          <w:color w:val="0E101A"/>
          <w:sz w:val="24"/>
          <w:szCs w:val="24"/>
        </w:rPr>
        <w:fldChar w:fldCharType="begin" w:fldLock="1"/>
      </w:r>
      <w:r w:rsidR="00810AA8">
        <w:rPr>
          <w:rStyle w:val="eop"/>
          <w:rFonts w:ascii="Times New Roman" w:hAnsi="Times New Roman"/>
          <w:color w:val="0E101A"/>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810AA8">
        <w:rPr>
          <w:rStyle w:val="eop"/>
          <w:rFonts w:ascii="Times New Roman" w:hAnsi="Times New Roman"/>
          <w:color w:val="0E101A"/>
          <w:sz w:val="24"/>
          <w:szCs w:val="24"/>
        </w:rPr>
        <w:fldChar w:fldCharType="separate"/>
      </w:r>
      <w:r w:rsidR="00810AA8" w:rsidRPr="00810AA8">
        <w:rPr>
          <w:rStyle w:val="eop"/>
          <w:rFonts w:ascii="Times New Roman" w:hAnsi="Times New Roman"/>
          <w:noProof/>
          <w:color w:val="0E101A"/>
          <w:sz w:val="24"/>
          <w:szCs w:val="24"/>
        </w:rPr>
        <w:t>(Westreich et al., 2018)</w:t>
      </w:r>
      <w:r w:rsidR="00810AA8">
        <w:rPr>
          <w:rStyle w:val="eop"/>
          <w:rFonts w:ascii="Times New Roman" w:hAnsi="Times New Roman"/>
          <w:color w:val="0E101A"/>
          <w:sz w:val="24"/>
          <w:szCs w:val="24"/>
        </w:rPr>
        <w:fldChar w:fldCharType="end"/>
      </w:r>
      <w:r w:rsidR="00810AA8">
        <w:rPr>
          <w:rStyle w:val="eop"/>
          <w:rFonts w:ascii="Times New Roman" w:hAnsi="Times New Roman"/>
          <w:color w:val="0E101A"/>
          <w:sz w:val="24"/>
          <w:szCs w:val="24"/>
        </w:rPr>
        <w:t>.</w:t>
      </w:r>
      <w:commentRangeEnd w:id="33"/>
      <w:r w:rsidR="003B2A24">
        <w:rPr>
          <w:rStyle w:val="CommentReference"/>
        </w:rPr>
        <w:commentReference w:id="33"/>
      </w:r>
      <w:commentRangeEnd w:id="34"/>
      <w:r>
        <w:rPr>
          <w:rStyle w:val="CommentReference"/>
        </w:rPr>
        <w:commentReference w:id="34"/>
      </w:r>
    </w:p>
    <w:p w14:paraId="60E79F7E" w14:textId="77777777" w:rsidR="00093F13" w:rsidRPr="004260F4" w:rsidRDefault="00810AA8" w:rsidP="00093F13">
      <w:pPr>
        <w:spacing w:line="360" w:lineRule="auto"/>
        <w:jc w:val="both"/>
        <w:rPr>
          <w:rStyle w:val="eop"/>
          <w:rFonts w:ascii="Times New Roman" w:hAnsi="Times New Roman"/>
          <w:sz w:val="24"/>
          <w:szCs w:val="24"/>
        </w:rPr>
      </w:pPr>
      <w:commentRangeStart w:id="40"/>
      <w:commentRangeStart w:id="41"/>
      <w:r>
        <w:rPr>
          <w:rStyle w:val="eop"/>
          <w:rFonts w:ascii="Times New Roman" w:hAnsi="Times New Roman"/>
          <w:color w:val="0E101A"/>
          <w:sz w:val="24"/>
          <w:szCs w:val="24"/>
        </w:rPr>
        <w:t xml:space="preserve">Further annotation </w:t>
      </w:r>
      <w:commentRangeEnd w:id="40"/>
      <w:r w:rsidR="00DB5B15">
        <w:rPr>
          <w:rStyle w:val="CommentReference"/>
        </w:rPr>
        <w:commentReference w:id="40"/>
      </w:r>
      <w:commentRangeEnd w:id="41"/>
      <w:r w:rsidR="004A36E6">
        <w:rPr>
          <w:rStyle w:val="CommentReference"/>
        </w:rPr>
        <w:commentReference w:id="41"/>
      </w:r>
      <w:r>
        <w:rPr>
          <w:rStyle w:val="eop"/>
          <w:rFonts w:ascii="Times New Roman" w:hAnsi="Times New Roman"/>
          <w:color w:val="0E101A"/>
          <w:sz w:val="24"/>
          <w:szCs w:val="24"/>
        </w:rPr>
        <w:t>of metatranscriptomic sequences against Carbohydrate-Active Enzymes (CAZymes) aid</w:t>
      </w:r>
      <w:r w:rsidR="004A36E6">
        <w:rPr>
          <w:rStyle w:val="eop"/>
          <w:rFonts w:ascii="Times New Roman" w:hAnsi="Times New Roman"/>
          <w:color w:val="0E101A"/>
          <w:sz w:val="24"/>
          <w:szCs w:val="24"/>
        </w:rPr>
        <w:t>ed</w:t>
      </w:r>
      <w:r>
        <w:rPr>
          <w:rStyle w:val="eop"/>
          <w:rFonts w:ascii="Times New Roman" w:hAnsi="Times New Roman"/>
          <w:color w:val="0E101A"/>
          <w:sz w:val="24"/>
          <w:szCs w:val="24"/>
        </w:rPr>
        <w:t xml:space="preserve"> in the identification of enzyme families involved in the breakdown of complex carbohydrates. Additionally, the organisms involved in the production of these enzymes </w:t>
      </w:r>
      <w:r w:rsidR="004A36E6">
        <w:rPr>
          <w:rStyle w:val="eop"/>
          <w:rFonts w:ascii="Times New Roman" w:hAnsi="Times New Roman"/>
          <w:color w:val="0E101A"/>
          <w:sz w:val="24"/>
          <w:szCs w:val="24"/>
        </w:rPr>
        <w:t>were</w:t>
      </w:r>
      <w:r>
        <w:rPr>
          <w:rStyle w:val="eop"/>
          <w:rFonts w:ascii="Times New Roman" w:hAnsi="Times New Roman"/>
          <w:color w:val="0E101A"/>
          <w:sz w:val="24"/>
          <w:szCs w:val="24"/>
        </w:rPr>
        <w:t xml:space="preserve"> identified by taxonomically assigning the signature proteins to species where the respective CAZyme modules have been previously identified </w:t>
      </w:r>
      <w:r>
        <w:rPr>
          <w:rStyle w:val="eop"/>
          <w:rFonts w:ascii="Times New Roman" w:hAnsi="Times New Roman"/>
          <w:color w:val="0E101A"/>
          <w:sz w:val="24"/>
          <w:szCs w:val="24"/>
        </w:rPr>
        <w:fldChar w:fldCharType="begin" w:fldLock="1"/>
      </w:r>
      <w:r>
        <w:rPr>
          <w:rStyle w:val="eop"/>
          <w:rFonts w:ascii="Times New Roman" w:hAnsi="Times New Roman"/>
          <w:color w:val="0E101A"/>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rPr>
        <w:fldChar w:fldCharType="separate"/>
      </w:r>
      <w:r w:rsidRPr="00810AA8">
        <w:rPr>
          <w:rStyle w:val="eop"/>
          <w:rFonts w:ascii="Times New Roman" w:hAnsi="Times New Roman"/>
          <w:noProof/>
          <w:color w:val="0E101A"/>
          <w:sz w:val="24"/>
          <w:szCs w:val="24"/>
        </w:rPr>
        <w:t>(Lombard et al., 2014)</w:t>
      </w:r>
      <w:r>
        <w:rPr>
          <w:rStyle w:val="eop"/>
          <w:rFonts w:ascii="Times New Roman" w:hAnsi="Times New Roman"/>
          <w:color w:val="0E101A"/>
          <w:sz w:val="24"/>
          <w:szCs w:val="24"/>
        </w:rPr>
        <w:fldChar w:fldCharType="end"/>
      </w:r>
      <w:r>
        <w:rPr>
          <w:rStyle w:val="eop"/>
          <w:rFonts w:ascii="Times New Roman" w:hAnsi="Times New Roman"/>
          <w:color w:val="0E101A"/>
          <w:sz w:val="24"/>
          <w:szCs w:val="24"/>
        </w:rPr>
        <w:t xml:space="preserve">. It is also possible to identify Polysaccharide Utilization Loci (PULs), which are </w:t>
      </w:r>
      <w:r>
        <w:rPr>
          <w:rStyle w:val="eop"/>
          <w:rFonts w:ascii="Times New Roman" w:hAnsi="Times New Roman"/>
          <w:color w:val="0E101A"/>
          <w:sz w:val="24"/>
          <w:szCs w:val="24"/>
          <w:lang w:val="en-GB"/>
        </w:rPr>
        <w:t xml:space="preserve">gene clusters from groups of organisms that work together to degrade these complex carbohydrates. </w:t>
      </w:r>
      <w:r>
        <w:rPr>
          <w:rFonts w:ascii="Times New Roman" w:hAnsi="Times New Roman"/>
          <w:sz w:val="24"/>
          <w:szCs w:val="24"/>
        </w:rPr>
        <w:t>These resources provide a clearer understanding of</w:t>
      </w:r>
      <w:r w:rsidR="00093F13" w:rsidRPr="004260F4">
        <w:rPr>
          <w:rFonts w:ascii="Times New Roman" w:hAnsi="Times New Roman"/>
          <w:sz w:val="24"/>
          <w:szCs w:val="24"/>
        </w:rPr>
        <w:t xml:space="preserve"> what microorganisms </w:t>
      </w:r>
      <w:r>
        <w:rPr>
          <w:rFonts w:ascii="Times New Roman" w:hAnsi="Times New Roman"/>
          <w:sz w:val="24"/>
          <w:szCs w:val="24"/>
        </w:rPr>
        <w:t>present in the study metatranscriptomes</w:t>
      </w:r>
      <w:r w:rsidR="00093F13" w:rsidRPr="004260F4">
        <w:rPr>
          <w:rFonts w:ascii="Times New Roman" w:hAnsi="Times New Roman"/>
          <w:sz w:val="24"/>
          <w:szCs w:val="24"/>
        </w:rPr>
        <w:t xml:space="preserve"> </w:t>
      </w:r>
      <w:r>
        <w:rPr>
          <w:rFonts w:ascii="Times New Roman" w:hAnsi="Times New Roman"/>
          <w:sz w:val="24"/>
          <w:szCs w:val="24"/>
        </w:rPr>
        <w:t xml:space="preserve">are directly involved and capable of producing the identified lignocellulolytic enzymes </w:t>
      </w:r>
      <w:r>
        <w:rPr>
          <w:rFonts w:ascii="Times New Roman" w:hAnsi="Times New Roman"/>
          <w:sz w:val="24"/>
          <w:szCs w:val="24"/>
        </w:rPr>
        <w:fldChar w:fldCharType="begin" w:fldLock="1"/>
      </w:r>
      <w:r w:rsidR="007349FF">
        <w:rPr>
          <w:rFonts w:ascii="Times New Roman" w:hAnsi="Times New Roman"/>
          <w:sz w:val="24"/>
          <w:szCs w:val="24"/>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Fonts w:ascii="Times New Roman" w:hAnsi="Times New Roman"/>
          <w:sz w:val="24"/>
          <w:szCs w:val="24"/>
        </w:rPr>
        <w:fldChar w:fldCharType="separate"/>
      </w:r>
      <w:r w:rsidRPr="00810AA8">
        <w:rPr>
          <w:rFonts w:ascii="Times New Roman" w:hAnsi="Times New Roman"/>
          <w:noProof/>
          <w:sz w:val="24"/>
          <w:szCs w:val="24"/>
        </w:rPr>
        <w:t>(Terrapon et al., 2015)</w:t>
      </w:r>
      <w:r>
        <w:rPr>
          <w:rFonts w:ascii="Times New Roman" w:hAnsi="Times New Roman"/>
          <w:sz w:val="24"/>
          <w:szCs w:val="24"/>
        </w:rPr>
        <w:fldChar w:fldCharType="end"/>
      </w:r>
      <w:r w:rsidR="00093F13" w:rsidRPr="004260F4">
        <w:rPr>
          <w:rFonts w:ascii="Times New Roman" w:hAnsi="Times New Roman"/>
          <w:sz w:val="24"/>
          <w:szCs w:val="24"/>
        </w:rPr>
        <w:t xml:space="preserve">. </w:t>
      </w:r>
      <w:r>
        <w:rPr>
          <w:rFonts w:ascii="Times New Roman" w:hAnsi="Times New Roman"/>
          <w:sz w:val="24"/>
          <w:szCs w:val="24"/>
        </w:rPr>
        <w:t>Analyzing the pathways the identified enzymes are involved in, provides</w:t>
      </w:r>
      <w:r w:rsidR="00093F13" w:rsidRPr="004260F4">
        <w:rPr>
          <w:rFonts w:ascii="Times New Roman" w:hAnsi="Times New Roman"/>
          <w:sz w:val="24"/>
          <w:szCs w:val="24"/>
        </w:rPr>
        <w:t xml:space="preserve"> a me</w:t>
      </w:r>
      <w:r>
        <w:rPr>
          <w:rFonts w:ascii="Times New Roman" w:hAnsi="Times New Roman"/>
          <w:sz w:val="24"/>
          <w:szCs w:val="24"/>
        </w:rPr>
        <w:t xml:space="preserve">chanistic understanding of specific genes that are more expressed than expected by chance </w:t>
      </w:r>
      <w:r w:rsidR="00093F13" w:rsidRPr="004260F4">
        <w:rPr>
          <w:rFonts w:ascii="Times New Roman" w:hAnsi="Times New Roman"/>
          <w:sz w:val="24"/>
          <w:szCs w:val="24"/>
        </w:rPr>
        <w:fldChar w:fldCharType="begin" w:fldLock="1"/>
      </w:r>
      <w:r w:rsidR="00BB6A9A" w:rsidRPr="004260F4">
        <w:rPr>
          <w:rFonts w:ascii="Times New Roman" w:hAnsi="Times New Roman"/>
          <w:sz w:val="24"/>
          <w:szCs w:val="24"/>
        </w:rPr>
        <w:instrText>ADDIN CSL_CITATION {"citationItems":[{"id":"ITEM-1","itemData":{"DOI":"10.1101/232835","abstract":"Pathway enrichment analysis helps gain mechanistic insight into large gene lists typically resulting from genome scale (-omics) experiments. It identifies biological pathways that are enriched in the gene list more than expected by chance. We explain pathway enrichment analysis and present a practical step-by-step guide to help interpret gene lists resulting from RNA-seq and genome sequencing experiments. The protocol comprises three major steps: define a gene list from genome scale data, determine statistically enriched pathways, and visualize and interpret the results. We focus on differentially expressed genes and mutated cancer genes, however the described principles can be applied to diverse -omics data. The protocol is designed for biologists with no prior bioinformatics training and uses freely available software including g:Profiler, GSEA, Cytoscape and Enrichment Map.","author":[{"dropping-particle":"","family":"Reimand","given":"Jüri","non-dropping-particle":"","parse-names":false,"suffix":""},{"dropping-particle":"","family":"Isserlin","given":"Ruth","non-dropping-particle":"","parse-names":false,"suffix":""},{"dropping-particle":"","family":"Voisin","given":"Veronique","non-dropping-particle":"","parse-names":false,"suffix":""},{"dropping-particle":"","family":"Kucera","given":"Mike","non-dropping-particle":"","parse-names":false,"suffix":""},{"dropping-particle":"","family":"Tannus-Lopes","given":"Christian","non-dropping-particle":"","parse-names":false,"suffix":""},{"dropping-particle":"","family":"Rostamianfar","given":"Asha","non-dropping-particle":"","parse-names":false,"suffix":""},{"dropping-particle":"","family":"Wadi","given":"Lina","non-dropping-particle":"","parse-names":false,"suffix":""},{"dropping-particle":"","family":"Meyer","given":"Mona","non-dropping-particle":"","parse-names":false,"suffix":""},{"dropping-particle":"","family":"Wong","given":"Jeff","non-dropping-particle":"","parse-names":false,"suffix":""},{"dropping-particle":"","family":"Xu","given":"Changjiang","non-dropping-particle":"","parse-names":false,"suffix":""},{"dropping-particle":"","family":"Merico","given":"Daniele","non-dropping-particle":"","parse-names":false,"suffix":""},{"dropping-particle":"","family":"Bader","given":"Gary","non-dropping-particle":"","parse-names":false,"suffix":""}],"container-title":"bioRxiv","id":"ITEM-1","issued":{"date-parts":[["2017"]]},"page":"232835","title":"Pathway enrichment analysis of - omics data","type":"article-journal"},"uris":["http://www.mendeley.com/documents/?uuid=65e4551b-b202-415d-b324-315bebbe97b9"]}],"mendeley":{"formattedCitation":"(Reimand et al., 2017)","plainTextFormattedCitation":"(Reimand et al., 2017)","previouslyFormattedCitation":"(Reimand et al., 2017)"},"properties":{"noteIndex":0},"schema":"https://github.com/citation-style-language/schema/raw/master/csl-citation.json"}</w:instrText>
      </w:r>
      <w:r w:rsidR="00093F13" w:rsidRPr="004260F4">
        <w:rPr>
          <w:rFonts w:ascii="Times New Roman" w:hAnsi="Times New Roman"/>
          <w:sz w:val="24"/>
          <w:szCs w:val="24"/>
        </w:rPr>
        <w:fldChar w:fldCharType="separate"/>
      </w:r>
      <w:r w:rsidR="00093F13" w:rsidRPr="004260F4">
        <w:rPr>
          <w:rFonts w:ascii="Times New Roman" w:hAnsi="Times New Roman"/>
          <w:noProof/>
          <w:sz w:val="24"/>
          <w:szCs w:val="24"/>
        </w:rPr>
        <w:t>(Reimand et al., 2017)</w:t>
      </w:r>
      <w:r w:rsidR="00093F13" w:rsidRPr="004260F4">
        <w:rPr>
          <w:rFonts w:ascii="Times New Roman" w:hAnsi="Times New Roman"/>
          <w:sz w:val="24"/>
          <w:szCs w:val="24"/>
        </w:rPr>
        <w:fldChar w:fldCharType="end"/>
      </w:r>
      <w:r w:rsidR="00093F13" w:rsidRPr="004260F4">
        <w:rPr>
          <w:rFonts w:ascii="Times New Roman" w:hAnsi="Times New Roman"/>
          <w:sz w:val="24"/>
          <w:szCs w:val="24"/>
        </w:rPr>
        <w:t xml:space="preserve">. The viable bacterial species identified from taxonomic analysis together with the enzymes identified from pathway analysis </w:t>
      </w:r>
      <w:r>
        <w:rPr>
          <w:rFonts w:ascii="Times New Roman" w:hAnsi="Times New Roman"/>
          <w:sz w:val="24"/>
          <w:szCs w:val="24"/>
        </w:rPr>
        <w:t xml:space="preserve">steps </w:t>
      </w:r>
      <w:r w:rsidR="00093F13" w:rsidRPr="004260F4">
        <w:rPr>
          <w:rFonts w:ascii="Times New Roman" w:hAnsi="Times New Roman"/>
          <w:sz w:val="24"/>
          <w:szCs w:val="24"/>
        </w:rPr>
        <w:t xml:space="preserve">could be </w:t>
      </w:r>
      <w:r>
        <w:rPr>
          <w:rFonts w:ascii="Times New Roman" w:hAnsi="Times New Roman"/>
          <w:sz w:val="24"/>
          <w:szCs w:val="24"/>
        </w:rPr>
        <w:t xml:space="preserve">prospectively </w:t>
      </w:r>
      <w:r w:rsidR="00093F13" w:rsidRPr="004260F4">
        <w:rPr>
          <w:rFonts w:ascii="Times New Roman" w:hAnsi="Times New Roman"/>
          <w:sz w:val="24"/>
          <w:szCs w:val="24"/>
        </w:rPr>
        <w:t>tested on bioreactors in a future study to ascertain their efficacy in increasing biofuel conversion rates through lignocellulosic biomass degradation and hydrolysis of complex sugars into fermentable sugars respectively.</w:t>
      </w:r>
    </w:p>
    <w:p w14:paraId="30DE99BD" w14:textId="77777777" w:rsidR="00093F13" w:rsidRPr="004260F4" w:rsidRDefault="00093F13" w:rsidP="00093F13">
      <w:pPr>
        <w:spacing w:line="360" w:lineRule="auto"/>
        <w:jc w:val="both"/>
        <w:rPr>
          <w:rFonts w:ascii="Times New Roman" w:hAnsi="Times New Roman"/>
          <w:sz w:val="24"/>
          <w:szCs w:val="24"/>
        </w:rPr>
      </w:pPr>
      <w:r w:rsidRPr="004260F4">
        <w:rPr>
          <w:rStyle w:val="eop"/>
          <w:rFonts w:ascii="Times New Roman" w:hAnsi="Times New Roman"/>
          <w:color w:val="0E101A"/>
          <w:sz w:val="24"/>
          <w:szCs w:val="24"/>
        </w:rPr>
        <w:t xml:space="preserve">For this study, </w:t>
      </w:r>
      <w:r w:rsidR="00FF5574">
        <w:rPr>
          <w:rStyle w:val="eop"/>
          <w:rFonts w:ascii="Times New Roman" w:hAnsi="Times New Roman"/>
          <w:color w:val="0E101A"/>
          <w:sz w:val="24"/>
          <w:szCs w:val="24"/>
        </w:rPr>
        <w:t xml:space="preserve">we </w:t>
      </w:r>
      <w:r w:rsidR="00FF5574" w:rsidRPr="004260F4">
        <w:rPr>
          <w:rFonts w:ascii="Times New Roman" w:hAnsi="Times New Roman"/>
          <w:sz w:val="24"/>
          <w:szCs w:val="24"/>
        </w:rPr>
        <w:t>carefully selected</w:t>
      </w:r>
      <w:r w:rsidR="00FF5574" w:rsidRPr="004260F4">
        <w:rPr>
          <w:rStyle w:val="eop"/>
          <w:rFonts w:ascii="Times New Roman" w:hAnsi="Times New Roman"/>
          <w:color w:val="0E101A"/>
          <w:sz w:val="24"/>
          <w:szCs w:val="24"/>
        </w:rPr>
        <w:t xml:space="preserve"> </w:t>
      </w:r>
      <w:r w:rsidR="00FF5574">
        <w:rPr>
          <w:rStyle w:val="eop"/>
          <w:rFonts w:ascii="Times New Roman" w:hAnsi="Times New Roman"/>
          <w:color w:val="0E101A"/>
          <w:sz w:val="24"/>
          <w:szCs w:val="24"/>
        </w:rPr>
        <w:t>four</w:t>
      </w:r>
      <w:r w:rsidRPr="004260F4">
        <w:rPr>
          <w:rStyle w:val="eop"/>
          <w:rFonts w:ascii="Times New Roman" w:hAnsi="Times New Roman"/>
          <w:color w:val="0E101A"/>
          <w:sz w:val="24"/>
          <w:szCs w:val="24"/>
        </w:rPr>
        <w:t xml:space="preserve"> diets for the BSF larvae </w:t>
      </w:r>
      <w:r w:rsidR="00FF5574">
        <w:rPr>
          <w:rStyle w:val="eop"/>
          <w:rFonts w:ascii="Times New Roman" w:hAnsi="Times New Roman"/>
          <w:color w:val="0E101A"/>
          <w:sz w:val="24"/>
          <w:szCs w:val="24"/>
        </w:rPr>
        <w:t>w</w:t>
      </w:r>
      <w:r w:rsidR="008D5D0E">
        <w:rPr>
          <w:rStyle w:val="eop"/>
          <w:rFonts w:ascii="Times New Roman" w:hAnsi="Times New Roman"/>
          <w:color w:val="0E101A"/>
          <w:sz w:val="24"/>
          <w:szCs w:val="24"/>
        </w:rPr>
        <w:t>h</w:t>
      </w:r>
      <w:r w:rsidR="00FF5574">
        <w:rPr>
          <w:rStyle w:val="eop"/>
          <w:rFonts w:ascii="Times New Roman" w:hAnsi="Times New Roman"/>
          <w:color w:val="0E101A"/>
          <w:sz w:val="24"/>
          <w:szCs w:val="24"/>
        </w:rPr>
        <w:t>ich include</w:t>
      </w:r>
      <w:r w:rsidR="008D5D0E">
        <w:rPr>
          <w:rStyle w:val="eop"/>
          <w:rFonts w:ascii="Times New Roman" w:hAnsi="Times New Roman"/>
          <w:color w:val="0E101A"/>
          <w:sz w:val="24"/>
          <w:szCs w:val="24"/>
        </w:rPr>
        <w:t>d</w:t>
      </w:r>
      <w:r w:rsidR="00FF5574">
        <w:rPr>
          <w:rStyle w:val="eop"/>
          <w:rFonts w:ascii="Times New Roman" w:hAnsi="Times New Roman"/>
          <w:color w:val="0E101A"/>
          <w:sz w:val="24"/>
          <w:szCs w:val="24"/>
        </w:rPr>
        <w:t>:</w:t>
      </w:r>
      <w:r w:rsidR="006E5C73" w:rsidRPr="004260F4">
        <w:rPr>
          <w:rFonts w:ascii="Times New Roman" w:hAnsi="Times New Roman"/>
          <w:sz w:val="24"/>
          <w:szCs w:val="24"/>
        </w:rPr>
        <w:t xml:space="preserve"> chicken </w:t>
      </w:r>
      <w:r w:rsidRPr="004260F4">
        <w:rPr>
          <w:rFonts w:ascii="Times New Roman" w:hAnsi="Times New Roman"/>
          <w:sz w:val="24"/>
          <w:szCs w:val="24"/>
        </w:rPr>
        <w:t xml:space="preserve">feed, </w:t>
      </w:r>
      <w:r w:rsidR="006E5C73" w:rsidRPr="004260F4">
        <w:rPr>
          <w:rFonts w:ascii="Times New Roman" w:hAnsi="Times New Roman"/>
          <w:sz w:val="24"/>
          <w:szCs w:val="24"/>
        </w:rPr>
        <w:t xml:space="preserve">chicken manure, </w:t>
      </w:r>
      <w:r w:rsidRPr="004260F4">
        <w:rPr>
          <w:rFonts w:ascii="Times New Roman" w:hAnsi="Times New Roman"/>
          <w:color w:val="000000"/>
          <w:sz w:val="24"/>
          <w:szCs w:val="24"/>
          <w:shd w:val="clear" w:color="auto" w:fill="FFFFFF"/>
        </w:rPr>
        <w:t>brewers' spent grain</w:t>
      </w:r>
      <w:r w:rsidRPr="004260F4">
        <w:rPr>
          <w:rFonts w:ascii="Times New Roman" w:hAnsi="Times New Roman"/>
          <w:sz w:val="24"/>
          <w:szCs w:val="24"/>
        </w:rPr>
        <w:t>, and water hyacinth</w:t>
      </w:r>
      <w:r w:rsidR="00FF5574">
        <w:rPr>
          <w:rFonts w:ascii="Times New Roman" w:hAnsi="Times New Roman"/>
          <w:sz w:val="24"/>
          <w:szCs w:val="24"/>
        </w:rPr>
        <w:t xml:space="preserve"> for</w:t>
      </w:r>
      <w:r w:rsidRPr="004260F4">
        <w:rPr>
          <w:rFonts w:ascii="Times New Roman" w:hAnsi="Times New Roman"/>
          <w:sz w:val="24"/>
          <w:szCs w:val="24"/>
        </w:rPr>
        <w:t xml:space="preserve"> their varying lignin contents</w:t>
      </w:r>
      <w:r w:rsidR="008D5D0E">
        <w:rPr>
          <w:rFonts w:ascii="Times New Roman" w:hAnsi="Times New Roman"/>
          <w:sz w:val="24"/>
          <w:szCs w:val="24"/>
        </w:rPr>
        <w:t>,</w:t>
      </w:r>
      <w:r w:rsidRPr="004260F4">
        <w:rPr>
          <w:rFonts w:ascii="Times New Roman" w:hAnsi="Times New Roman"/>
          <w:sz w:val="24"/>
          <w:szCs w:val="24"/>
        </w:rPr>
        <w:t xml:space="preserve"> to </w:t>
      </w:r>
      <w:r w:rsidR="00535AD6">
        <w:rPr>
          <w:rFonts w:ascii="Times New Roman" w:hAnsi="Times New Roman"/>
          <w:sz w:val="24"/>
          <w:szCs w:val="24"/>
        </w:rPr>
        <w:t>identify which of these diets induced microbial lignocellulolytic activity in the larva</w:t>
      </w:r>
      <w:r w:rsidRPr="004260F4">
        <w:rPr>
          <w:rFonts w:ascii="Times New Roman" w:hAnsi="Times New Roman"/>
          <w:sz w:val="24"/>
          <w:szCs w:val="24"/>
        </w:rPr>
        <w:t>e.</w:t>
      </w:r>
    </w:p>
    <w:p w14:paraId="66BCAFE4" w14:textId="77777777" w:rsidR="00563542" w:rsidRPr="004260F4" w:rsidRDefault="007F635E" w:rsidP="003233F2">
      <w:pPr>
        <w:pStyle w:val="Heading2"/>
        <w:rPr>
          <w:b w:val="0"/>
          <w:shd w:val="clear" w:color="auto" w:fill="FFFFFF"/>
        </w:rPr>
      </w:pPr>
      <w:bookmarkStart w:id="42" w:name="_Toc92192640"/>
      <w:r w:rsidRPr="004260F4">
        <w:rPr>
          <w:shd w:val="clear" w:color="auto" w:fill="FFFFFF"/>
        </w:rPr>
        <w:t>1.</w:t>
      </w:r>
      <w:r w:rsidR="00331B45" w:rsidRPr="004260F4">
        <w:rPr>
          <w:shd w:val="clear" w:color="auto" w:fill="FFFFFF"/>
        </w:rPr>
        <w:t>2</w:t>
      </w:r>
      <w:r w:rsidRPr="004260F4">
        <w:rPr>
          <w:shd w:val="clear" w:color="auto" w:fill="FFFFFF"/>
        </w:rPr>
        <w:t xml:space="preserve"> </w:t>
      </w:r>
      <w:r w:rsidR="00563542" w:rsidRPr="004260F4">
        <w:rPr>
          <w:shd w:val="clear" w:color="auto" w:fill="FFFFFF"/>
        </w:rPr>
        <w:t>Problem Statement</w:t>
      </w:r>
      <w:bookmarkEnd w:id="42"/>
    </w:p>
    <w:p w14:paraId="6FB49B90" w14:textId="77777777" w:rsidR="00093F13" w:rsidRPr="004260F4" w:rsidRDefault="00093F13" w:rsidP="00093F13">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810AA8">
        <w:rPr>
          <w:rFonts w:ascii="Times New Roman" w:hAnsi="Times New Roman"/>
          <w:color w:val="222222"/>
          <w:sz w:val="24"/>
          <w:szCs w:val="24"/>
          <w:shd w:val="clear" w:color="auto" w:fill="FFFFFF"/>
        </w:rPr>
        <w:t>costs incurred in pretreatment and hydrolysis of raw materials during the</w:t>
      </w:r>
      <w:r w:rsidRPr="004260F4">
        <w:rPr>
          <w:rFonts w:ascii="Times New Roman" w:hAnsi="Times New Roman"/>
          <w:color w:val="222222"/>
          <w:sz w:val="24"/>
          <w:szCs w:val="24"/>
          <w:shd w:val="clear" w:color="auto" w:fill="FFFFFF"/>
        </w:rPr>
        <w:t xml:space="preserve"> production of second-generation (cellulosic) biofuels </w:t>
      </w:r>
      <w:r w:rsidR="00FF5574">
        <w:rPr>
          <w:rFonts w:ascii="Times New Roman" w:hAnsi="Times New Roman"/>
          <w:color w:val="222222"/>
          <w:sz w:val="24"/>
          <w:szCs w:val="24"/>
          <w:shd w:val="clear" w:color="auto" w:fill="FFFFFF"/>
        </w:rPr>
        <w:t xml:space="preserve">are </w:t>
      </w:r>
      <w:r w:rsidR="002D376E">
        <w:rPr>
          <w:rFonts w:ascii="Times New Roman" w:hAnsi="Times New Roman"/>
          <w:color w:val="222222"/>
          <w:sz w:val="24"/>
          <w:szCs w:val="24"/>
          <w:shd w:val="clear" w:color="auto" w:fill="FFFFFF"/>
        </w:rPr>
        <w:t xml:space="preserve">not economically viable and </w:t>
      </w:r>
      <w:r w:rsidRPr="004260F4">
        <w:rPr>
          <w:rFonts w:ascii="Times New Roman" w:hAnsi="Times New Roman"/>
          <w:color w:val="222222"/>
          <w:sz w:val="24"/>
          <w:szCs w:val="24"/>
          <w:shd w:val="clear" w:color="auto" w:fill="FFFFFF"/>
        </w:rPr>
        <w:t>are not incurred in the first-generation (starch-based) biofuel</w:t>
      </w:r>
      <w:r w:rsidR="00535AD6">
        <w:rPr>
          <w:rFonts w:ascii="Times New Roman" w:hAnsi="Times New Roman"/>
          <w:color w:val="222222"/>
          <w:sz w:val="24"/>
          <w:szCs w:val="24"/>
          <w:shd w:val="clear" w:color="auto" w:fill="FFFFFF"/>
        </w:rPr>
        <w:t xml:space="preserve"> production</w:t>
      </w:r>
      <w:r w:rsidRPr="004260F4">
        <w:rPr>
          <w:rFonts w:ascii="Times New Roman" w:hAnsi="Times New Roman"/>
          <w:color w:val="222222"/>
          <w:sz w:val="24"/>
          <w:szCs w:val="24"/>
          <w:shd w:val="clear" w:color="auto" w:fill="FFFFFF"/>
        </w:rPr>
        <w:t xml:space="preserve">. There is hence an urgent need to find inexpensive and time-efficient ways to pretreat and hydrolyze lignocellulosic biomass to produce second-generation biofuels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{"citationItems":[{"id":"ITEM-1","itemData":{"DOI":"10.1007/s13205-019-1761-1","ISBN":"0123456789","ISSN":"21905738","abstract":"Production of green chemicals and biofuels in biorefineries is the potential alternative for petrochemicals and gasoline in transitioning of petro-economy into bioeconomy. However, an efficient biomass pretreatment process must be considered for the successful deployment of biorefineries, mainly for use of lignocellulosic raw materials. However, biomass recalcitrance plays a key role in its saccharification to obtain considerable sugar which can be converted into ethanol or other biochemicals. In the last few decades, several pretreatment methods have been developed, but their feasibility at large-scale operations remains as a persistent bottleneck in biorefineries. Pretreatment methods such as hydrodynamic cavitation, ionic liquids, and supercritical fluids have shown promising results in terms of either lignin or hemicellulose removal, thus making remaining carbohydrate fraction amenable to the enzymatic hydrolysis for clean and high amount of fermentable sugar production. However, their techno-economic feasibility at industrial scale has not been yet studied in detail. Besides, nanotechnological-based technologies could play an important role in the economically viable 2G sugar production in future. Considering these facts, in the present review, we have discussed the existing promising pretreatment methods for lignocellulosic biomass and their challenges, besides this strategic role of nano and biotechnological approaches towards the viability and sustainability of biorefineries is also discussed.","author":[{"dropping-particle":"","family":"Antunes","given":"Felipe Antonio Fernandes","non-dropping-particle":"","parse-names":false,"suffix":""},{"dropping-particle":"","family":"Chandel","given":"Anuj Kumar","non-dropping-particle":"","parse-names":false,"suffix":""},{"dropping-particle":"","family":"Terán-Hilares","given":"Ruly","non-dropping-particle":"","parse-names":false,"suffix":""},{"dropping-particle":"","family":"Ingle","given":"Avinash P.","non-dropping-particle":"","parse-names":false,"suffix":""},{"dropping-particle":"","family":"Rai","given":"Mahendra","non-dropping-particle":"","parse-names":false,"suffix":""},{"dropping-particle":"","family":"Santos Milessi","given":"Thais Suzane","non-dropping-particle":"dos","parse-names":false,"suffix":""},{"dropping-particle":"","family":"Silva","given":"Silvio Silvério","non-dropping-particle":"da","parse-names":false,"suffix":""},{"dropping-particle":"","family":"Santos","given":"Júlio César","non-dropping-particle":"dos","parse-names":false,"suffix":""}],"container-title":"3 Biotech","id":"ITEM-1","issue":"6","issued":{"date-parts":[["2019"]]},"publisher":"Springer International Publishing","title":"Overcoming challenges in lignocellulosic biomass pretreatment for second-generation (2G) sugar production: emerging role of nano, biotechnological and promising approaches","type":"article-journal","volume":"9"},"uris":["http://www.mendeley.com/documents/?uuid=39a9fa9b-2110-41e4-9f0f-9d3d3e45d653"]}],"mendeley":{"formattedCitation":"(Antunes et al., 2019)","plainTextFormattedCitation":"(Antunes et al., 2019)","previouslyFormattedCitation":"(Antunes et al., 2019)"},"properties":{"noteIndex":0},"schema":"https://github.com/citation-style-language/schema/raw/master/csl-citation.json"}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(Antunes et al., 2019)</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r w:rsidR="00207F4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Pretreatment is required to break</w:t>
      </w:r>
      <w:r w:rsidR="009B32CF"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down the </w:t>
      </w:r>
      <w:r w:rsidRPr="004260F4">
        <w:rPr>
          <w:rFonts w:ascii="Times New Roman" w:hAnsi="Times New Roman"/>
          <w:color w:val="222222"/>
          <w:sz w:val="24"/>
          <w:szCs w:val="24"/>
          <w:shd w:val="clear" w:color="auto" w:fill="FFFFFF"/>
        </w:rPr>
        <w:lastRenderedPageBreak/>
        <w:t>lignin structure and to disrupt cellulose’s crystalline structure so that the acids or enzymes can easily access and hydrolyze the cellulose. Hydrolysis requires enzymes to break down the cellulose and hemicellulose into fermentable sugars that can finally be fermented by the appropriate microb</w:t>
      </w:r>
      <w:r w:rsidR="002D376E">
        <w:rPr>
          <w:rFonts w:ascii="Times New Roman" w:hAnsi="Times New Roman"/>
          <w:color w:val="222222"/>
          <w:sz w:val="24"/>
          <w:szCs w:val="24"/>
          <w:shd w:val="clear" w:color="auto" w:fill="FFFFFF"/>
        </w:rPr>
        <w:t>ial enzymes</w:t>
      </w:r>
      <w:r w:rsidRPr="004260F4">
        <w:rPr>
          <w:rFonts w:ascii="Times New Roman" w:hAnsi="Times New Roman"/>
          <w:color w:val="222222"/>
          <w:sz w:val="24"/>
          <w:szCs w:val="24"/>
          <w:shd w:val="clear" w:color="auto" w:fill="FFFFFF"/>
        </w:rPr>
        <w:t xml:space="preserve">. These processes take place in varying physicochemical conditions such as adverse temperatures, pH and ionic concentration changes, high alcohol concentration, among others, that microbes must withstand </w:t>
      </w:r>
      <w:r w:rsidRPr="004260F4">
        <w:rPr>
          <w:rFonts w:ascii="Times New Roman" w:hAnsi="Times New Roman"/>
          <w:color w:val="222222"/>
          <w:sz w:val="24"/>
          <w:szCs w:val="24"/>
          <w:shd w:val="clear" w:color="auto" w:fill="FFFFFF"/>
        </w:rPr>
        <w:fldChar w:fldCharType="begin" w:fldLock="1"/>
      </w:r>
      <w:r w:rsidRPr="004260F4">
        <w:rPr>
          <w:rFonts w:ascii="Times New Roman" w:hAnsi="Times New Roman"/>
          <w:color w:val="222222"/>
          <w:sz w:val="24"/>
          <w:szCs w:val="24"/>
          <w:shd w:val="clear" w:color="auto" w:fill="FFFFFF"/>
        </w:rPr>
        <w:instrText>ADDIN CSL_CITATION {"citationItems":[{"id":"ITEM-1","itemData":{"DOI":"10.1186/s13568-017-0375-4","ISSN":"21910855","PMID":"28353158","abstract":"Agricultural residues, such as lignocellulosic materials (LM), are the most attractive renewable bioenergy sources and are abundantly found in nature. Anaerobic digestion has been extensively studied for the effective utilization of LM for biogas production. Experimental investigation of physiochemical changes that occur during pretreatment is needed for developing mechanistic and effective models that can be employed for the rational design of pretreatment processes. Various-cutting edge pretreatment technologies (physical, chemical and biological) are being tested on the pilot scale. These different pretreatment methods are widely described in this paper, among them, microaerobic pretreatment (MP) has gained attention as a potential pretreatment method for the degradation of LM, which just requires a limited amount of oxygen (or air) supplied directly during the pretreatment step. MP involves microbial communities under mild conditions (temperature and pressure), uses fewer enzymes and less energy for methane production, and is probably the most promising and environmentally friendly technique in the long run. Moreover, it is technically and economically feasible to use microorganisms instead of expensive chemicals, biological enzymes or mechanical equipment. The information provided in this paper, will endow readers with the background knowledge necessary for finding a promising solution to methane production.","author":[{"dropping-particle":"","family":"Amin","given":"Farrukh Raza","non-dropping-particle":"","parse-names":false,"suffix":""},{"dropping-particle":"","family":"Khalid","given":"Habiba","non-dropping-particle":"","parse-names":false,"suffix":""},{"dropping-particle":"","family":"Zhang","given":"Han","non-dropping-particle":"","parse-names":false,"suffix":""},{"dropping-particle":"","family":"Rahman","given":"Sajidu","non-dropping-particle":"","parse-names":false,"suffix":""},{"dropping-particle":"","family":"Zhang","given":"Ruihong","non-dropping-particle":"","parse-names":false,"suffix":""},{"dropping-particle":"","family":"Liu","given":"Guangqing","non-dropping-particle":"","parse-names":false,"suffix":""},{"dropping-particle":"","family":"Chen","given":"Chang","non-dropping-particle":"","parse-names":false,"suffix":""}],"container-title":"AMB Express","id":"ITEM-1","issue":"1","issued":{"date-parts":[["2017","12","1"]]},"page":"72","publisher":"Springer Verlag","title":"Pretreatment methods of lignocellulosic biomass for anaerobic digestion","type":"article","volume":"7"},"uris":["http://www.mendeley.com/documents/?uuid=1e8efaed-c801-3d47-9e96-e340bef81cc5"]}],"mendeley":{"formattedCitation":"(Amin et al., 2017)","plainTextFormattedCitation":"(Amin et al., 2017)","previouslyFormattedCitation":"(Amin et al., 2017)"},"properties":{"noteIndex":0},"schema":"https://github.com/citation-style-language/schema/raw/master/csl-citation.json"}</w:instrText>
      </w:r>
      <w:r w:rsidRPr="004260F4">
        <w:rPr>
          <w:rFonts w:ascii="Times New Roman" w:hAnsi="Times New Roman"/>
          <w:color w:val="222222"/>
          <w:sz w:val="24"/>
          <w:szCs w:val="24"/>
          <w:shd w:val="clear" w:color="auto" w:fill="FFFFFF"/>
        </w:rPr>
        <w:fldChar w:fldCharType="separate"/>
      </w:r>
      <w:r w:rsidRPr="004260F4">
        <w:rPr>
          <w:rFonts w:ascii="Times New Roman" w:hAnsi="Times New Roman"/>
          <w:noProof/>
          <w:color w:val="222222"/>
          <w:sz w:val="24"/>
          <w:szCs w:val="24"/>
          <w:shd w:val="clear" w:color="auto" w:fill="FFFFFF"/>
        </w:rPr>
        <w:t>(Amin et al., 2017)</w:t>
      </w:r>
      <w:r w:rsidRPr="004260F4">
        <w:rPr>
          <w:rFonts w:ascii="Times New Roman" w:hAnsi="Times New Roman"/>
          <w:color w:val="222222"/>
          <w:sz w:val="24"/>
          <w:szCs w:val="24"/>
          <w:shd w:val="clear" w:color="auto" w:fill="FFFFFF"/>
        </w:rPr>
        <w:fldChar w:fldCharType="end"/>
      </w:r>
      <w:r w:rsidRPr="004260F4">
        <w:rPr>
          <w:rFonts w:ascii="Times New Roman" w:hAnsi="Times New Roman"/>
          <w:color w:val="222222"/>
          <w:sz w:val="24"/>
          <w:szCs w:val="24"/>
          <w:shd w:val="clear" w:color="auto" w:fill="FFFFFF"/>
        </w:rPr>
        <w:t>.</w:t>
      </w:r>
    </w:p>
    <w:p w14:paraId="7EC0C611" w14:textId="77777777" w:rsidR="005B5A87" w:rsidRPr="004260F4" w:rsidRDefault="00810AA8" w:rsidP="00093F13">
      <w:pPr>
        <w:spacing w:line="360" w:lineRule="auto"/>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In t</w:t>
      </w:r>
      <w:r w:rsidR="00093F13" w:rsidRPr="004260F4">
        <w:rPr>
          <w:rFonts w:ascii="Times New Roman" w:hAnsi="Times New Roman"/>
          <w:color w:val="222222"/>
          <w:sz w:val="24"/>
          <w:szCs w:val="24"/>
          <w:shd w:val="clear" w:color="auto" w:fill="FFFFFF"/>
        </w:rPr>
        <w:t>h</w:t>
      </w:r>
      <w:r>
        <w:rPr>
          <w:rFonts w:ascii="Times New Roman" w:hAnsi="Times New Roman"/>
          <w:color w:val="222222"/>
          <w:sz w:val="24"/>
          <w:szCs w:val="24"/>
          <w:shd w:val="clear" w:color="auto" w:fill="FFFFFF"/>
        </w:rPr>
        <w:t>is study,</w:t>
      </w:r>
      <w:r w:rsidR="00E05673" w:rsidRPr="004260F4">
        <w:rPr>
          <w:rFonts w:ascii="Times New Roman" w:hAnsi="Times New Roman"/>
          <w:color w:val="222222"/>
          <w:sz w:val="24"/>
          <w:szCs w:val="24"/>
          <w:shd w:val="clear" w:color="auto" w:fill="FFFFFF"/>
        </w:rPr>
        <w:t xml:space="preserve"> a</w:t>
      </w:r>
      <w:r w:rsidR="00093F13" w:rsidRPr="004260F4">
        <w:rPr>
          <w:rFonts w:ascii="Times New Roman" w:hAnsi="Times New Roman"/>
          <w:color w:val="222222"/>
          <w:sz w:val="24"/>
          <w:szCs w:val="24"/>
          <w:shd w:val="clear" w:color="auto" w:fill="FFFFFF"/>
        </w:rPr>
        <w:t xml:space="preserve"> metatranscriptomic</w:t>
      </w:r>
      <w:r w:rsidR="00E05673" w:rsidRPr="004260F4">
        <w:rPr>
          <w:rFonts w:ascii="Times New Roman" w:hAnsi="Times New Roman"/>
          <w:color w:val="222222"/>
          <w:sz w:val="24"/>
          <w:szCs w:val="24"/>
          <w:shd w:val="clear" w:color="auto" w:fill="FFFFFF"/>
        </w:rPr>
        <w:t>s</w:t>
      </w:r>
      <w:r w:rsidR="00093F13" w:rsidRPr="004260F4">
        <w:rPr>
          <w:rFonts w:ascii="Times New Roman" w:hAnsi="Times New Roman"/>
          <w:color w:val="222222"/>
          <w:sz w:val="24"/>
          <w:szCs w:val="24"/>
          <w:shd w:val="clear" w:color="auto" w:fill="FFFFFF"/>
        </w:rPr>
        <w:t xml:space="preserve"> analysis pipeline </w:t>
      </w:r>
      <w:r>
        <w:rPr>
          <w:rFonts w:ascii="Times New Roman" w:hAnsi="Times New Roman"/>
          <w:color w:val="222222"/>
          <w:sz w:val="24"/>
          <w:szCs w:val="24"/>
          <w:shd w:val="clear" w:color="auto" w:fill="FFFFFF"/>
        </w:rPr>
        <w:t>was</w:t>
      </w:r>
      <w:r w:rsidR="00093F13" w:rsidRPr="004260F4">
        <w:rPr>
          <w:rFonts w:ascii="Times New Roman" w:hAnsi="Times New Roman"/>
          <w:color w:val="222222"/>
          <w:sz w:val="24"/>
          <w:szCs w:val="24"/>
          <w:shd w:val="clear" w:color="auto" w:fill="FFFFFF"/>
        </w:rPr>
        <w:t xml:space="preserve"> formulated to</w:t>
      </w:r>
      <w:r>
        <w:rPr>
          <w:rFonts w:ascii="Times New Roman" w:hAnsi="Times New Roman"/>
          <w:color w:val="222222"/>
          <w:sz w:val="24"/>
          <w:szCs w:val="24"/>
          <w:shd w:val="clear" w:color="auto" w:fill="FFFFFF"/>
        </w:rPr>
        <w:t>:</w:t>
      </w:r>
      <w:r w:rsidR="00093F13" w:rsidRPr="004260F4">
        <w:rPr>
          <w:rFonts w:ascii="Times New Roman" w:hAnsi="Times New Roman"/>
          <w:color w:val="222222"/>
          <w:sz w:val="24"/>
          <w:szCs w:val="24"/>
          <w:shd w:val="clear" w:color="auto" w:fill="FFFFFF"/>
        </w:rPr>
        <w:t xml:space="preserve"> (i) </w:t>
      </w:r>
      <w:r w:rsidR="00E05673" w:rsidRPr="004260F4">
        <w:rPr>
          <w:rFonts w:ascii="Times New Roman" w:hAnsi="Times New Roman"/>
          <w:color w:val="222222"/>
          <w:sz w:val="24"/>
          <w:szCs w:val="24"/>
          <w:shd w:val="clear" w:color="auto" w:fill="FFFFFF"/>
        </w:rPr>
        <w:t xml:space="preserve">identify and functionally characterize organisms that play a direct role in the effective degradation of lignocellulosic biomass present in the </w:t>
      </w:r>
      <w:r>
        <w:rPr>
          <w:rFonts w:ascii="Times New Roman" w:hAnsi="Times New Roman"/>
          <w:color w:val="222222"/>
          <w:sz w:val="24"/>
          <w:szCs w:val="24"/>
          <w:shd w:val="clear" w:color="auto" w:fill="FFFFFF"/>
        </w:rPr>
        <w:t xml:space="preserve">BSF larvae gut microbiota; (ii) </w:t>
      </w:r>
      <w:r w:rsidRPr="00810AA8">
        <w:rPr>
          <w:rFonts w:ascii="Times New Roman" w:hAnsi="Times New Roman"/>
          <w:color w:val="222222"/>
          <w:sz w:val="24"/>
          <w:szCs w:val="24"/>
          <w:shd w:val="clear" w:color="auto" w:fill="FFFFFF"/>
        </w:rPr>
        <w:t xml:space="preserve">improve the accuracy and throughput of Oxford Nanopore long-cDNA reads through error correction and optimization </w:t>
      </w:r>
      <w:r>
        <w:rPr>
          <w:rFonts w:ascii="Times New Roman" w:hAnsi="Times New Roman"/>
          <w:color w:val="222222"/>
          <w:sz w:val="24"/>
          <w:szCs w:val="24"/>
          <w:shd w:val="clear" w:color="auto" w:fill="FFFFFF"/>
        </w:rPr>
        <w:t>methods; (iii) identify lignocellulolytic CAZymes present in the BSF larvae metatranscriptomes and their</w:t>
      </w:r>
      <w:r w:rsidR="00E05673" w:rsidRPr="004260F4">
        <w:rPr>
          <w:rFonts w:ascii="Times New Roman" w:hAnsi="Times New Roman"/>
          <w:color w:val="222222"/>
          <w:sz w:val="24"/>
          <w:szCs w:val="24"/>
          <w:shd w:val="clear" w:color="auto" w:fill="FFFFFF"/>
        </w:rPr>
        <w:t xml:space="preserve"> associated </w:t>
      </w:r>
      <w:r w:rsidR="00535AD6">
        <w:rPr>
          <w:rFonts w:ascii="Times New Roman" w:hAnsi="Times New Roman"/>
          <w:color w:val="222222"/>
          <w:sz w:val="24"/>
          <w:szCs w:val="24"/>
          <w:shd w:val="clear" w:color="auto" w:fill="FFFFFF"/>
        </w:rPr>
        <w:t>PULs</w:t>
      </w:r>
      <w:r>
        <w:rPr>
          <w:rFonts w:ascii="Times New Roman" w:hAnsi="Times New Roman"/>
          <w:color w:val="222222"/>
          <w:sz w:val="24"/>
          <w:szCs w:val="24"/>
          <w:shd w:val="clear" w:color="auto" w:fill="FFFFFF"/>
        </w:rPr>
        <w:t>; (iv) further understand the microbial breakdown of recalcitrant biopolymers and</w:t>
      </w:r>
      <w:r w:rsidR="00093F13" w:rsidRPr="004260F4">
        <w:rPr>
          <w:rFonts w:ascii="Times New Roman" w:hAnsi="Times New Roman"/>
          <w:color w:val="222222"/>
          <w:sz w:val="24"/>
          <w:szCs w:val="24"/>
          <w:shd w:val="clear" w:color="auto" w:fill="FFFFFF"/>
        </w:rPr>
        <w:t xml:space="preserve"> </w:t>
      </w:r>
      <w:r w:rsidR="00E05673" w:rsidRPr="004260F4">
        <w:rPr>
          <w:rFonts w:ascii="Times New Roman" w:hAnsi="Times New Roman"/>
          <w:color w:val="222222"/>
          <w:sz w:val="24"/>
          <w:szCs w:val="24"/>
          <w:shd w:val="clear" w:color="auto" w:fill="FFFFFF"/>
        </w:rPr>
        <w:t xml:space="preserve">propose approaches to </w:t>
      </w:r>
      <w:r w:rsidR="00093F13" w:rsidRPr="004260F4">
        <w:rPr>
          <w:rFonts w:ascii="Times New Roman" w:hAnsi="Times New Roman"/>
          <w:color w:val="222222"/>
          <w:sz w:val="24"/>
          <w:szCs w:val="24"/>
          <w:shd w:val="clear" w:color="auto" w:fill="FFFFFF"/>
        </w:rPr>
        <w:t xml:space="preserve">overcome the inherent challenges in </w:t>
      </w:r>
      <w:r w:rsidR="00EC3CAD">
        <w:rPr>
          <w:rFonts w:ascii="Times New Roman" w:hAnsi="Times New Roman"/>
          <w:color w:val="222222"/>
          <w:sz w:val="24"/>
          <w:szCs w:val="24"/>
          <w:shd w:val="clear" w:color="auto" w:fill="FFFFFF"/>
        </w:rPr>
        <w:t xml:space="preserve">lignocellulosic </w:t>
      </w:r>
      <w:r w:rsidR="00093F13" w:rsidRPr="004260F4">
        <w:rPr>
          <w:rFonts w:ascii="Times New Roman" w:hAnsi="Times New Roman"/>
          <w:color w:val="222222"/>
          <w:sz w:val="24"/>
          <w:szCs w:val="24"/>
          <w:shd w:val="clear" w:color="auto" w:fill="FFFFFF"/>
        </w:rPr>
        <w:t xml:space="preserve">biomass </w:t>
      </w:r>
      <w:r w:rsidR="00EC3CAD">
        <w:rPr>
          <w:rFonts w:ascii="Times New Roman" w:hAnsi="Times New Roman"/>
          <w:color w:val="222222"/>
          <w:sz w:val="24"/>
          <w:szCs w:val="24"/>
          <w:shd w:val="clear" w:color="auto" w:fill="FFFFFF"/>
        </w:rPr>
        <w:t>hydrolysis</w:t>
      </w:r>
      <w:r w:rsidR="00093F13" w:rsidRPr="004260F4">
        <w:rPr>
          <w:rFonts w:ascii="Times New Roman" w:hAnsi="Times New Roman"/>
          <w:color w:val="222222"/>
          <w:sz w:val="24"/>
          <w:szCs w:val="24"/>
          <w:shd w:val="clear" w:color="auto" w:fill="FFFFFF"/>
        </w:rPr>
        <w:t>.</w:t>
      </w:r>
    </w:p>
    <w:p w14:paraId="447B639A" w14:textId="77777777" w:rsidR="00093F13" w:rsidRPr="004260F4" w:rsidRDefault="00093F13" w:rsidP="00093F13">
      <w:pPr>
        <w:spacing w:line="360" w:lineRule="auto"/>
        <w:jc w:val="both"/>
        <w:rPr>
          <w:rStyle w:val="normaltextrun"/>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 xml:space="preserve">The </w:t>
      </w:r>
      <w:r w:rsidR="00EC3CAD">
        <w:rPr>
          <w:rFonts w:ascii="Times New Roman" w:hAnsi="Times New Roman"/>
          <w:color w:val="222222"/>
          <w:sz w:val="24"/>
          <w:szCs w:val="24"/>
          <w:shd w:val="clear" w:color="auto" w:fill="FFFFFF"/>
        </w:rPr>
        <w:t>findings of this study provided novel insights into the BSF larvae microbiome as a source of microorganisms and enzymes</w:t>
      </w:r>
      <w:r w:rsidRPr="004260F4">
        <w:rPr>
          <w:rFonts w:ascii="Times New Roman" w:hAnsi="Times New Roman"/>
          <w:color w:val="222222"/>
          <w:sz w:val="24"/>
          <w:szCs w:val="24"/>
          <w:shd w:val="clear" w:color="auto" w:fill="FFFFFF"/>
        </w:rPr>
        <w:t xml:space="preserve"> that could be applied in, but not limited to, enzyme hydrolysis in second-generation biofuel production.</w:t>
      </w:r>
    </w:p>
    <w:p w14:paraId="4CA8D44D" w14:textId="77777777" w:rsidR="007F635E" w:rsidRPr="004260F4" w:rsidRDefault="007F635E" w:rsidP="007F635E">
      <w:pPr>
        <w:pStyle w:val="Heading2"/>
        <w:rPr>
          <w:rStyle w:val="eop"/>
          <w:color w:val="0E101A"/>
          <w:lang w:val="en-GB"/>
        </w:rPr>
      </w:pPr>
      <w:bookmarkStart w:id="43" w:name="_Toc92192641"/>
      <w:r w:rsidRPr="004260F4">
        <w:rPr>
          <w:rStyle w:val="normaltextrun"/>
          <w:bCs/>
          <w:szCs w:val="24"/>
          <w:lang w:val="en-GB"/>
        </w:rPr>
        <w:t>1.</w:t>
      </w:r>
      <w:r w:rsidR="00331B45" w:rsidRPr="004260F4">
        <w:rPr>
          <w:rStyle w:val="normaltextrun"/>
          <w:bCs/>
          <w:szCs w:val="24"/>
          <w:lang w:val="en-GB"/>
        </w:rPr>
        <w:t>3</w:t>
      </w:r>
      <w:r w:rsidRPr="004260F4">
        <w:rPr>
          <w:rStyle w:val="normaltextrun"/>
          <w:b w:val="0"/>
          <w:bCs/>
          <w:szCs w:val="24"/>
          <w:lang w:val="en-GB"/>
        </w:rPr>
        <w:t xml:space="preserve"> </w:t>
      </w:r>
      <w:r w:rsidRPr="004260F4">
        <w:rPr>
          <w:rStyle w:val="eop"/>
          <w:color w:val="0E101A"/>
          <w:lang w:val="en-GB"/>
        </w:rPr>
        <w:t>Hypothesis</w:t>
      </w:r>
      <w:bookmarkEnd w:id="43"/>
    </w:p>
    <w:p w14:paraId="03E56126" w14:textId="77777777" w:rsidR="007F635E" w:rsidRPr="004260F4" w:rsidRDefault="00093F13" w:rsidP="0060EF5E">
      <w:pPr>
        <w:spacing w:line="360" w:lineRule="auto"/>
        <w:jc w:val="both"/>
        <w:rPr>
          <w:rStyle w:val="normaltextrun"/>
          <w:rFonts w:ascii="Times New Roman" w:hAnsi="Times New Roman"/>
          <w:color w:val="0E101A"/>
          <w:sz w:val="24"/>
          <w:szCs w:val="24"/>
          <w:lang w:val="en-GB"/>
        </w:rPr>
      </w:pPr>
      <w:r w:rsidRPr="004260F4">
        <w:rPr>
          <w:rStyle w:val="eop"/>
          <w:rFonts w:ascii="Times New Roman" w:hAnsi="Times New Roman"/>
          <w:color w:val="0E101A"/>
          <w:sz w:val="24"/>
          <w:szCs w:val="24"/>
          <w:lang w:val="en-GB"/>
        </w:rPr>
        <w:t>Implementing a m</w:t>
      </w:r>
      <w:r w:rsidR="007F635E" w:rsidRPr="004260F4">
        <w:rPr>
          <w:rStyle w:val="eop"/>
          <w:rFonts w:ascii="Times New Roman" w:hAnsi="Times New Roman"/>
          <w:color w:val="0E101A"/>
          <w:sz w:val="24"/>
          <w:szCs w:val="24"/>
          <w:lang w:val="en-GB"/>
        </w:rPr>
        <w:t xml:space="preserve">etatranscriptomic analysis </w:t>
      </w:r>
      <w:r w:rsidRPr="004260F4">
        <w:rPr>
          <w:rStyle w:val="eop"/>
          <w:rFonts w:ascii="Times New Roman" w:hAnsi="Times New Roman"/>
          <w:color w:val="0E101A"/>
          <w:sz w:val="24"/>
          <w:szCs w:val="24"/>
          <w:lang w:val="en-GB"/>
        </w:rPr>
        <w:t xml:space="preserve">pipeline </w:t>
      </w:r>
      <w:r w:rsidR="007F635E" w:rsidRPr="004260F4">
        <w:rPr>
          <w:rStyle w:val="eop"/>
          <w:rFonts w:ascii="Times New Roman" w:hAnsi="Times New Roman"/>
          <w:color w:val="0E101A"/>
          <w:sz w:val="24"/>
          <w:szCs w:val="24"/>
          <w:lang w:val="en-GB"/>
        </w:rPr>
        <w:t>can aid in the identification and characterization of unculturable microbes responsible for lignocellulosic biomass degradation in the gut of the BSF larvae.</w:t>
      </w:r>
    </w:p>
    <w:p w14:paraId="11CC93BF" w14:textId="77777777" w:rsidR="0073490B" w:rsidRPr="004260F4" w:rsidRDefault="007F635E" w:rsidP="003233F2">
      <w:pPr>
        <w:pStyle w:val="Heading2"/>
        <w:rPr>
          <w:bCs/>
        </w:rPr>
      </w:pPr>
      <w:bookmarkStart w:id="44" w:name="_Toc92192642"/>
      <w:r w:rsidRPr="004260F4">
        <w:rPr>
          <w:rStyle w:val="normaltextrun"/>
          <w:bCs/>
        </w:rPr>
        <w:t>1.</w:t>
      </w:r>
      <w:r w:rsidR="00331B45" w:rsidRPr="004260F4">
        <w:rPr>
          <w:rStyle w:val="normaltextrun"/>
          <w:bCs/>
        </w:rPr>
        <w:t>4</w:t>
      </w:r>
      <w:r w:rsidRPr="004260F4">
        <w:rPr>
          <w:rStyle w:val="normaltextrun"/>
          <w:bCs/>
        </w:rPr>
        <w:t xml:space="preserve"> </w:t>
      </w:r>
      <w:r w:rsidR="0073490B" w:rsidRPr="004260F4">
        <w:rPr>
          <w:rStyle w:val="normaltextrun"/>
          <w:bCs/>
        </w:rPr>
        <w:t>General Objective</w:t>
      </w:r>
      <w:bookmarkEnd w:id="44"/>
    </w:p>
    <w:p w14:paraId="704CCEEA" w14:textId="77777777" w:rsidR="008F39C4" w:rsidRDefault="008F39C4" w:rsidP="003233F2">
      <w:pPr>
        <w:pStyle w:val="Heading2"/>
        <w:rPr>
          <w:rStyle w:val="normaltextrun"/>
          <w:b w:val="0"/>
          <w:color w:val="0E101A"/>
          <w:szCs w:val="24"/>
          <w:lang w:val="en-GB"/>
        </w:rPr>
      </w:pPr>
      <w:bookmarkStart w:id="45" w:name="_Toc92192643"/>
      <w:r w:rsidRPr="008F39C4">
        <w:rPr>
          <w:rStyle w:val="normaltextrun"/>
          <w:b w:val="0"/>
          <w:color w:val="0E101A"/>
          <w:szCs w:val="24"/>
          <w:lang w:val="en-GB"/>
        </w:rPr>
        <w:t>To identify and functionally characterize lignocellulosic biomass-degrading microbes and enzymes from the BSF larval gut microbiome.</w:t>
      </w:r>
      <w:bookmarkEnd w:id="45"/>
    </w:p>
    <w:p w14:paraId="4DAAE09E" w14:textId="77777777" w:rsidR="0073490B" w:rsidRPr="004260F4" w:rsidRDefault="007F635E" w:rsidP="003233F2">
      <w:pPr>
        <w:pStyle w:val="Heading2"/>
      </w:pPr>
      <w:bookmarkStart w:id="46" w:name="_Toc92192644"/>
      <w:r w:rsidRPr="004260F4">
        <w:rPr>
          <w:rStyle w:val="normaltextrun"/>
        </w:rPr>
        <w:t>1.</w:t>
      </w:r>
      <w:r w:rsidR="00331B45" w:rsidRPr="004260F4">
        <w:rPr>
          <w:rStyle w:val="normaltextrun"/>
        </w:rPr>
        <w:t>5</w:t>
      </w:r>
      <w:r w:rsidRPr="004260F4">
        <w:rPr>
          <w:rStyle w:val="normaltextrun"/>
        </w:rPr>
        <w:t xml:space="preserve"> </w:t>
      </w:r>
      <w:bookmarkStart w:id="47" w:name="_Toc56512934"/>
      <w:r w:rsidR="00093F13" w:rsidRPr="004260F4">
        <w:rPr>
          <w:rStyle w:val="normaltextrun"/>
        </w:rPr>
        <w:t>Specific Objectives</w:t>
      </w:r>
      <w:bookmarkEnd w:id="46"/>
      <w:bookmarkEnd w:id="47"/>
      <w:r w:rsidR="00093F13" w:rsidRPr="004260F4">
        <w:rPr>
          <w:rStyle w:val="eop"/>
        </w:rPr>
        <w:t> </w:t>
      </w:r>
    </w:p>
    <w:p w14:paraId="2F77DFBF" w14:textId="77777777" w:rsidR="0073490B" w:rsidRPr="004260F4" w:rsidRDefault="0073490B" w:rsidP="003233F2">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t xml:space="preserve">To determine whether dietary intervention significantly alters the BSF larvae gut microbiome </w:t>
      </w:r>
      <w:r w:rsidR="002D376E">
        <w:rPr>
          <w:rStyle w:val="normaltextrun"/>
        </w:rPr>
        <w:t xml:space="preserve">composition </w:t>
      </w:r>
      <w:r w:rsidRPr="004260F4">
        <w:rPr>
          <w:rStyle w:val="normaltextrun"/>
        </w:rPr>
        <w:t>profiles.</w:t>
      </w:r>
    </w:p>
    <w:p w14:paraId="24CF6DC4" w14:textId="77777777" w:rsidR="00D728C9" w:rsidRPr="004260F4" w:rsidRDefault="001918E3" w:rsidP="003233F2">
      <w:pPr>
        <w:pStyle w:val="paragraph"/>
        <w:numPr>
          <w:ilvl w:val="0"/>
          <w:numId w:val="8"/>
        </w:numPr>
        <w:spacing w:before="0" w:beforeAutospacing="0" w:after="0" w:afterAutospacing="0" w:line="360" w:lineRule="auto"/>
        <w:jc w:val="both"/>
        <w:textAlignment w:val="baseline"/>
      </w:pPr>
      <w:r w:rsidRPr="004260F4">
        <w:t xml:space="preserve">To improve the accuracy and throughput of </w:t>
      </w:r>
      <w:r w:rsidR="005B74B1" w:rsidRPr="004260F4">
        <w:t>Oxford Nanopore long-</w:t>
      </w:r>
      <w:r w:rsidRPr="004260F4">
        <w:t xml:space="preserve">cDNA </w:t>
      </w:r>
      <w:r w:rsidR="005B74B1" w:rsidRPr="004260F4">
        <w:t>read</w:t>
      </w:r>
      <w:r w:rsidRPr="004260F4">
        <w:t>s</w:t>
      </w:r>
      <w:r w:rsidR="005B74B1" w:rsidRPr="004260F4">
        <w:t xml:space="preserve"> </w:t>
      </w:r>
      <w:r w:rsidRPr="004260F4">
        <w:t>through error correction and statistical optimization.</w:t>
      </w:r>
    </w:p>
    <w:p w14:paraId="44B2C7B4" w14:textId="77777777" w:rsidR="00876AF1" w:rsidRPr="004260F4" w:rsidRDefault="00F93B50" w:rsidP="00876AF1">
      <w:pPr>
        <w:pStyle w:val="paragraph"/>
        <w:numPr>
          <w:ilvl w:val="0"/>
          <w:numId w:val="8"/>
        </w:numPr>
        <w:spacing w:before="0" w:beforeAutospacing="0" w:after="0" w:afterAutospacing="0" w:line="360" w:lineRule="auto"/>
        <w:jc w:val="both"/>
        <w:textAlignment w:val="baseline"/>
        <w:rPr>
          <w:rStyle w:val="eop"/>
        </w:rPr>
      </w:pPr>
      <w:r w:rsidRPr="004260F4">
        <w:rPr>
          <w:rStyle w:val="normaltextrun"/>
        </w:rPr>
        <w:lastRenderedPageBreak/>
        <w:t>Design and implement</w:t>
      </w:r>
      <w:r w:rsidR="00093F13" w:rsidRPr="004260F4">
        <w:rPr>
          <w:rStyle w:val="normaltextrun"/>
        </w:rPr>
        <w:t xml:space="preserve"> a metatranscriptomic analysis pipeline on </w:t>
      </w:r>
      <w:r w:rsidR="00551329" w:rsidRPr="004260F4">
        <w:rPr>
          <w:rStyle w:val="normaltextrun"/>
        </w:rPr>
        <w:t xml:space="preserve">ONT </w:t>
      </w:r>
      <w:r w:rsidR="00093F13" w:rsidRPr="004260F4">
        <w:rPr>
          <w:rStyle w:val="normaltextrun"/>
        </w:rPr>
        <w:t xml:space="preserve">RNA-sequencing data, obtained from </w:t>
      </w:r>
      <w:r w:rsidR="00810AA8">
        <w:rPr>
          <w:rStyle w:val="normaltextrun"/>
        </w:rPr>
        <w:t xml:space="preserve">the </w:t>
      </w:r>
      <w:r w:rsidR="00093F13" w:rsidRPr="004260F4">
        <w:rPr>
          <w:rStyle w:val="normaltextrun"/>
        </w:rPr>
        <w:t xml:space="preserve">BSF larvae gut, to </w:t>
      </w:r>
      <w:r w:rsidR="00810AA8">
        <w:rPr>
          <w:rStyle w:val="normaltextrun"/>
        </w:rPr>
        <w:t xml:space="preserve">acquire </w:t>
      </w:r>
      <w:r w:rsidR="00093F13" w:rsidRPr="004260F4">
        <w:rPr>
          <w:rStyle w:val="normaltextrun"/>
        </w:rPr>
        <w:t>s</w:t>
      </w:r>
      <w:r w:rsidR="00810AA8">
        <w:rPr>
          <w:rStyle w:val="normaltextrun"/>
        </w:rPr>
        <w:t>pecies</w:t>
      </w:r>
      <w:r w:rsidR="00093F13" w:rsidRPr="004260F4">
        <w:rPr>
          <w:rStyle w:val="normaltextrun"/>
        </w:rPr>
        <w:t xml:space="preserve"> level functions associated with the genera of interest from the preliminary 16S rRNA data</w:t>
      </w:r>
      <w:r w:rsidR="00093F13" w:rsidRPr="004260F4">
        <w:rPr>
          <w:rStyle w:val="eop"/>
        </w:rPr>
        <w:t>.</w:t>
      </w:r>
    </w:p>
    <w:p w14:paraId="19A41384" w14:textId="77777777" w:rsidR="007A020C" w:rsidRPr="004260F4" w:rsidRDefault="007F635E" w:rsidP="003233F2">
      <w:pPr>
        <w:pStyle w:val="Heading2"/>
      </w:pPr>
      <w:bookmarkStart w:id="48" w:name="_Toc92192645"/>
      <w:r w:rsidRPr="004260F4">
        <w:rPr>
          <w:rStyle w:val="eop"/>
          <w:szCs w:val="24"/>
        </w:rPr>
        <w:t>1.</w:t>
      </w:r>
      <w:r w:rsidR="00331B45" w:rsidRPr="004260F4">
        <w:rPr>
          <w:rStyle w:val="eop"/>
          <w:szCs w:val="24"/>
        </w:rPr>
        <w:t>6</w:t>
      </w:r>
      <w:r w:rsidRPr="004260F4">
        <w:rPr>
          <w:rStyle w:val="eop"/>
          <w:szCs w:val="24"/>
        </w:rPr>
        <w:t xml:space="preserve"> </w:t>
      </w:r>
      <w:r w:rsidR="007A020C" w:rsidRPr="004260F4">
        <w:rPr>
          <w:rStyle w:val="eop"/>
          <w:szCs w:val="24"/>
        </w:rPr>
        <w:t>Significance</w:t>
      </w:r>
      <w:bookmarkEnd w:id="48"/>
    </w:p>
    <w:p w14:paraId="468D8199" w14:textId="77777777" w:rsidR="00093F13" w:rsidRPr="004260F4" w:rsidRDefault="00093F13" w:rsidP="00093F13">
      <w:pPr>
        <w:pStyle w:val="paragraph"/>
        <w:spacing w:before="0" w:beforeAutospacing="0" w:after="240" w:afterAutospacing="0" w:line="360" w:lineRule="auto"/>
        <w:jc w:val="both"/>
        <w:textAlignment w:val="baseline"/>
      </w:pPr>
      <w:r w:rsidRPr="004260F4">
        <w:t xml:space="preserve">The use of second-generation (cellulosic) biofuels has for long enough been deemed as a solution to the ecologically unfriendly fossil fuels and food insecurity caused by the production of first-generation biofuels. The success of this study will enable us to identify and characterize microbes that can effectively degrade lignocellulosic biomass and enzymes that can hydrolyze cellulose and hemicellulose </w:t>
      </w:r>
      <w:r w:rsidR="00535AD6">
        <w:t xml:space="preserve">biomass </w:t>
      </w:r>
      <w:r w:rsidRPr="004260F4">
        <w:t>fractions into simple sugars that can easily be fermented. These can be applied in large-scale industrial processes such as biofuel generation, pharmaceuticals, food industries, and the manufacture of other useful bioproducts. Ultimately, the implementation of the findings</w:t>
      </w:r>
      <w:r w:rsidR="007349FF">
        <w:t xml:space="preserve"> and recommendations from this study</w:t>
      </w:r>
      <w:r w:rsidRPr="004260F4">
        <w:t xml:space="preserve"> will </w:t>
      </w:r>
      <w:r w:rsidR="007349FF">
        <w:t>potentially ease</w:t>
      </w:r>
      <w:r w:rsidRPr="004260F4">
        <w:t xml:space="preserve"> the production of eco-friendly second-generation biofuels cheaper, easier, and </w:t>
      </w:r>
      <w:r w:rsidR="007349FF">
        <w:t xml:space="preserve">more </w:t>
      </w:r>
      <w:r w:rsidRPr="004260F4">
        <w:t>time-efficient.</w:t>
      </w:r>
    </w:p>
    <w:p w14:paraId="3DB1B1D5" w14:textId="77777777" w:rsidR="00486372" w:rsidRPr="004260F4" w:rsidRDefault="007F635E" w:rsidP="003233F2">
      <w:pPr>
        <w:pStyle w:val="Heading2"/>
        <w:rPr>
          <w:b w:val="0"/>
          <w:shd w:val="clear" w:color="auto" w:fill="FFFFFF"/>
        </w:rPr>
      </w:pPr>
      <w:bookmarkStart w:id="49" w:name="_Toc92192646"/>
      <w:r w:rsidRPr="004260F4">
        <w:rPr>
          <w:shd w:val="clear" w:color="auto" w:fill="FFFFFF"/>
        </w:rPr>
        <w:t>1.</w:t>
      </w:r>
      <w:r w:rsidR="00331B45" w:rsidRPr="004260F4">
        <w:rPr>
          <w:shd w:val="clear" w:color="auto" w:fill="FFFFFF"/>
        </w:rPr>
        <w:t>7</w:t>
      </w:r>
      <w:r w:rsidRPr="004260F4">
        <w:rPr>
          <w:shd w:val="clear" w:color="auto" w:fill="FFFFFF"/>
        </w:rPr>
        <w:t xml:space="preserve"> </w:t>
      </w:r>
      <w:r w:rsidR="00486372" w:rsidRPr="004260F4">
        <w:rPr>
          <w:shd w:val="clear" w:color="auto" w:fill="FFFFFF"/>
        </w:rPr>
        <w:t>Justification</w:t>
      </w:r>
      <w:bookmarkEnd w:id="49"/>
    </w:p>
    <w:p w14:paraId="65001DC1" w14:textId="77777777" w:rsidR="00293F87" w:rsidRPr="004260F4" w:rsidRDefault="00093F13" w:rsidP="00B32234">
      <w:pPr>
        <w:spacing w:line="360" w:lineRule="auto"/>
        <w:jc w:val="both"/>
        <w:rPr>
          <w:rStyle w:val="normaltextrun"/>
          <w:rFonts w:ascii="Times New Roman" w:hAnsi="Times New Roman"/>
          <w:color w:val="0E101A"/>
          <w:sz w:val="24"/>
          <w:szCs w:val="24"/>
          <w:lang w:val="en-GB"/>
        </w:rPr>
      </w:pPr>
      <w:r w:rsidRPr="004260F4">
        <w:rPr>
          <w:rStyle w:val="normaltextrun"/>
          <w:rFonts w:ascii="Times New Roman" w:hAnsi="Times New Roman"/>
          <w:color w:val="0E101A"/>
          <w:sz w:val="24"/>
          <w:szCs w:val="24"/>
          <w:lang w:val="en-GB"/>
        </w:rPr>
        <w:t>Th</w:t>
      </w:r>
      <w:r w:rsidR="007349FF">
        <w:rPr>
          <w:rStyle w:val="normaltextrun"/>
          <w:rFonts w:ascii="Times New Roman" w:hAnsi="Times New Roman"/>
          <w:color w:val="0E101A"/>
          <w:sz w:val="24"/>
          <w:szCs w:val="24"/>
          <w:lang w:val="en-GB"/>
        </w:rPr>
        <w:t>is study</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utilized</w:t>
      </w:r>
      <w:r w:rsidRPr="004260F4">
        <w:rPr>
          <w:rStyle w:val="normaltextrun"/>
          <w:rFonts w:ascii="Times New Roman" w:hAnsi="Times New Roman"/>
          <w:color w:val="0E101A"/>
          <w:sz w:val="24"/>
          <w:szCs w:val="24"/>
          <w:lang w:val="en-GB"/>
        </w:rPr>
        <w:t xml:space="preserve"> RNA-Seq data</w:t>
      </w:r>
      <w:r w:rsidR="007349FF">
        <w:rPr>
          <w:rStyle w:val="normaltextrun"/>
          <w:rFonts w:ascii="Times New Roman" w:hAnsi="Times New Roman"/>
          <w:color w:val="0E101A"/>
          <w:sz w:val="24"/>
          <w:szCs w:val="24"/>
          <w:lang w:val="en-GB"/>
        </w:rPr>
        <w:t xml:space="preserve"> generated using the MinION MK1B platform from</w:t>
      </w:r>
      <w:r w:rsidR="007349FF" w:rsidRPr="007349FF">
        <w:rPr>
          <w:rStyle w:val="normaltextrun"/>
          <w:rFonts w:ascii="Times New Roman" w:hAnsi="Times New Roman"/>
          <w:color w:val="0E101A"/>
          <w:sz w:val="24"/>
          <w:szCs w:val="24"/>
          <w:lang w:val="en-GB"/>
        </w:rPr>
        <w:t xml:space="preserve"> </w:t>
      </w:r>
      <w:r w:rsidR="007349FF" w:rsidRPr="004260F4">
        <w:rPr>
          <w:rStyle w:val="normaltextrun"/>
          <w:rFonts w:ascii="Times New Roman" w:hAnsi="Times New Roman"/>
          <w:color w:val="0E101A"/>
          <w:sz w:val="24"/>
          <w:szCs w:val="24"/>
          <w:lang w:val="en-GB"/>
        </w:rPr>
        <w:t>Oxford Nanopore Technologies (ONT)</w:t>
      </w:r>
      <w:r w:rsidR="007349FF">
        <w:rPr>
          <w:rStyle w:val="normaltextrun"/>
          <w:rFonts w:ascii="Times New Roman" w:hAnsi="Times New Roman"/>
          <w:color w:val="0E101A"/>
          <w:sz w:val="24"/>
          <w:szCs w:val="24"/>
          <w:lang w:val="en-GB"/>
        </w:rPr>
        <w:t>, to study the BSF larvae gut metatranscriptomes under different dietary regimens.</w:t>
      </w:r>
      <w:r w:rsidR="007349FF" w:rsidRP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The resultant sequencing reads possess </w:t>
      </w:r>
      <w:r w:rsidR="007349FF" w:rsidRPr="004260F4">
        <w:rPr>
          <w:rStyle w:val="normaltextrun"/>
          <w:rFonts w:ascii="Times New Roman" w:hAnsi="Times New Roman"/>
          <w:color w:val="0E101A"/>
          <w:sz w:val="24"/>
          <w:szCs w:val="24"/>
          <w:lang w:val="en-GB"/>
        </w:rPr>
        <w:t>a relatively high accuracy that can be further improved using statistical correction algorithms</w:t>
      </w:r>
      <w:r w:rsidR="007349FF">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fldChar w:fldCharType="begin" w:fldLock="1"/>
      </w:r>
      <w:r w:rsidR="00B32234">
        <w:rPr>
          <w:rStyle w:val="normaltextrun"/>
          <w:rFonts w:ascii="Times New Roman" w:hAnsi="Times New Roman"/>
          <w:color w:val="0E101A"/>
          <w:sz w:val="24"/>
          <w:szCs w:val="24"/>
          <w:lang w:val="en-GB"/>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(Sahlin et al., 2021)</w:t>
      </w:r>
      <w:r w:rsidR="007349FF">
        <w:rPr>
          <w:rStyle w:val="normaltextrun"/>
          <w:rFonts w:ascii="Times New Roman" w:hAnsi="Times New Roman"/>
          <w:color w:val="0E101A"/>
          <w:sz w:val="24"/>
          <w:szCs w:val="24"/>
          <w:lang w:val="en-GB"/>
        </w:rPr>
        <w:fldChar w:fldCharType="end"/>
      </w:r>
      <w:r w:rsidR="007349FF"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platform is considered cost-effective and scalable for various sequencing needs </w:t>
      </w:r>
      <w:r w:rsidR="007349FF">
        <w:rPr>
          <w:rStyle w:val="normaltextrun"/>
          <w:rFonts w:ascii="Times New Roman" w:hAnsi="Times New Roman"/>
          <w:color w:val="0E101A"/>
          <w:sz w:val="24"/>
          <w:szCs w:val="24"/>
          <w:lang w:val="en-GB"/>
        </w:rPr>
        <w:fldChar w:fldCharType="begin" w:fldLock="1"/>
      </w:r>
      <w:r w:rsidR="007349FF">
        <w:rPr>
          <w:rStyle w:val="normaltextrun"/>
          <w:rFonts w:ascii="Times New Roman" w:hAnsi="Times New Roman"/>
          <w:color w:val="0E101A"/>
          <w:sz w:val="24"/>
          <w:szCs w:val="24"/>
          <w:lang w:val="en-GB"/>
        </w:rPr>
        <w:instrText>ADDIN CSL_CITATION {"citationItems":[{"id":"ITEM-1","itemData":{"DOI":"10.1136/JITC-2019-000299","ISSN":"2051-1426","PMID":"32527930","abstract":"BACKGROUND: Analysis of vector integration sites in gene-modified cells can provide critical information on clonality and potential biological impact on nearby genes. Current short-read next-generation sequencing methods require specialized instruments and large batch runs. METHODS: We used nanopore sequencing to analyze the vector integration sites of T cells transduced by the gammaretroviral vector, SFG.iCasp9.2A.ΔCD19. DNA from oligoclonal cell lines and polyclonal clinical samples were restriction enzyme digested with two 6-cutters, NcoI and BspHI; and the flanking genomic DNA amplified by inverse PCR or cassette ligation PCR. Following nested PCR and barcoding, the amplicons were sequenced on the Oxford Nanopore platform. Reads were filtered for quality, trimmed, and aligned. Custom tool was developed to cluster reads and merge overlapping clusters. RESULTS: Both inverse PCR and cassette ligation PCR could successfully amplify flanking genomic DNA, with cassette ligation PCR showing less bias. The 4.8 million raw reads were grouped into 12,186 clusters and 6410 clones. The 3'long terminal repeat (LTR)-genome junction could be resolved within a 5-nucleotide span for a majority of clusters and within one nucleotide span for clusters with ≥5 reads. The chromosomal distributions of the insertional sites and their predilection for regions proximate to transcription start sites were consistent with previous reports for gammaretroviral vector integrants as analyzed by short-read next-generation sequencing. CONCLUSION: Our study shows that it is feasible to use nanopore sequencing to map polyclonal vector integration sites. The assay is scalable and requires minimum capital, which together enable cost-effective and timely analysis. Further refinement is required to reduce amplification bias and improve single nucleotide resolution.","author":[{"dropping-particle":"","family":"Zhang","given":"Ping","non-dropping-particle":"","parse-names":false,"suffix":""},{"dropping-particle":"","family":"Ganesamoorthy","given":"Devika","non-dropping-particle":"","parse-names":false,"suffix":""},{"dropping-particle":"","family":"Nguyen","given":"Son Hoang","non-dropping-particle":"","parse-names":false,"suffix":""},{"dropping-particle":"","family":"Au","given":"Raymond","non-dropping-particle":"","parse-names":false,"suffix":""},{"dropping-particle":"","family":"Coin","given":"Lachlan J.","non-dropping-particle":"","parse-names":false,"suffix":""},{"dropping-particle":"","family":"Tey","given":"Siok Keen","non-dropping-particle":"","parse-names":false,"suffix":""}],"container-title":"Journal for immunotherapy of cancer","id":"ITEM-1","issue":"1","issued":{"date-parts":[["2020","6","1"]]},"publisher":"J Immunother Cancer","title":"Nanopore sequencing as a scalable, cost-effective platform for analyzing polyclonal vector integration sites following clinical T cell therapy","type":"article-journal","volume":"8"},"uris":["http://www.mendeley.com/documents/?uuid=a4a151ab-add7-32cf-89e9-66508e43ef7c"]}],"mendeley":{"formattedCitation":"(Zhang et al., 2020)","plainTextFormattedCitation":"(Zhang et al., 2020)","previouslyFormattedCitation":"(Zhang et al., 2020)"},"properties":{"noteIndex":0},"schema":"https://github.com/citation-style-language/schema/raw/master/csl-citation.json"}</w:instrText>
      </w:r>
      <w:r w:rsidR="007349FF">
        <w:rPr>
          <w:rStyle w:val="normaltextrun"/>
          <w:rFonts w:ascii="Times New Roman" w:hAnsi="Times New Roman"/>
          <w:color w:val="0E101A"/>
          <w:sz w:val="24"/>
          <w:szCs w:val="24"/>
          <w:lang w:val="en-GB"/>
        </w:rPr>
        <w:fldChar w:fldCharType="separate"/>
      </w:r>
      <w:r w:rsidR="007349FF" w:rsidRPr="007349FF">
        <w:rPr>
          <w:rStyle w:val="normaltextrun"/>
          <w:rFonts w:ascii="Times New Roman" w:hAnsi="Times New Roman"/>
          <w:noProof/>
          <w:color w:val="0E101A"/>
          <w:sz w:val="24"/>
          <w:szCs w:val="24"/>
          <w:lang w:val="en-GB"/>
        </w:rPr>
        <w:t>(Zhang et al., 2020)</w:t>
      </w:r>
      <w:r w:rsidR="007349FF">
        <w:rPr>
          <w:rStyle w:val="normaltextrun"/>
          <w:rFonts w:ascii="Times New Roman" w:hAnsi="Times New Roman"/>
          <w:color w:val="0E101A"/>
          <w:sz w:val="24"/>
          <w:szCs w:val="24"/>
          <w:lang w:val="en-GB"/>
        </w:rPr>
        <w:fldChar w:fldCharType="end"/>
      </w:r>
      <w:r w:rsidR="007349FF">
        <w:rPr>
          <w:rStyle w:val="normaltextrun"/>
          <w:rFonts w:ascii="Times New Roman" w:hAnsi="Times New Roman"/>
          <w:color w:val="0E101A"/>
          <w:sz w:val="24"/>
          <w:szCs w:val="24"/>
          <w:lang w:val="en-GB"/>
        </w:rPr>
        <w:t xml:space="preserve">. The sequencing libraries were prepared using the SQK-PCB109 PCR-cDNA barcoding kit from </w:t>
      </w:r>
      <w:r w:rsidRPr="004260F4">
        <w:rPr>
          <w:rStyle w:val="normaltextrun"/>
          <w:rFonts w:ascii="Times New Roman" w:hAnsi="Times New Roman"/>
          <w:color w:val="0E101A"/>
          <w:sz w:val="24"/>
          <w:szCs w:val="24"/>
          <w:lang w:val="en-GB"/>
        </w:rPr>
        <w:t>ONT</w:t>
      </w:r>
      <w:r w:rsidR="007349FF">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 xml:space="preserve">This sequencing approach allows for multiplex sequencing by assigning each sample a unique set of barcode sequences with the possibility of sequencing 12 samples in one sequencing run. </w:t>
      </w:r>
      <w:r w:rsidRPr="004260F4">
        <w:rPr>
          <w:rStyle w:val="normaltextrun"/>
          <w:rFonts w:ascii="Times New Roman" w:hAnsi="Times New Roman"/>
          <w:color w:val="0E101A"/>
          <w:sz w:val="24"/>
          <w:szCs w:val="24"/>
          <w:lang w:val="en-GB"/>
        </w:rPr>
        <w:t>RNA-Sequencing</w:t>
      </w:r>
      <w:r w:rsidR="007349FF">
        <w:rPr>
          <w:rStyle w:val="normaltextrun"/>
          <w:rFonts w:ascii="Times New Roman" w:hAnsi="Times New Roman"/>
          <w:color w:val="0E101A"/>
          <w:sz w:val="24"/>
          <w:szCs w:val="24"/>
          <w:lang w:val="en-GB"/>
        </w:rPr>
        <w:t xml:space="preserve"> approaches</w:t>
      </w:r>
      <w:r w:rsidRPr="004260F4">
        <w:rPr>
          <w:rStyle w:val="normaltextrun"/>
          <w:rFonts w:ascii="Times New Roman" w:hAnsi="Times New Roman"/>
          <w:color w:val="0E101A"/>
          <w:sz w:val="24"/>
          <w:szCs w:val="24"/>
          <w:lang w:val="en-GB"/>
        </w:rPr>
        <w:t xml:space="preserve"> possess a higher resolution than 16S rRNA amplicon sequencing</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and </w:t>
      </w:r>
      <w:r w:rsidR="007349FF">
        <w:rPr>
          <w:rStyle w:val="normaltextrun"/>
          <w:rFonts w:ascii="Times New Roman" w:hAnsi="Times New Roman"/>
          <w:color w:val="0E101A"/>
          <w:sz w:val="24"/>
          <w:szCs w:val="24"/>
          <w:lang w:val="en-GB"/>
        </w:rPr>
        <w:t>th</w:t>
      </w:r>
      <w:r w:rsidR="00B800D5">
        <w:rPr>
          <w:rStyle w:val="normaltextrun"/>
          <w:rFonts w:ascii="Times New Roman" w:hAnsi="Times New Roman"/>
          <w:color w:val="0E101A"/>
          <w:sz w:val="24"/>
          <w:szCs w:val="24"/>
          <w:lang w:val="en-GB"/>
        </w:rPr>
        <w:t>u</w:t>
      </w:r>
      <w:r w:rsidR="007349FF">
        <w:rPr>
          <w:rStyle w:val="normaltextrun"/>
          <w:rFonts w:ascii="Times New Roman" w:hAnsi="Times New Roman"/>
          <w:color w:val="0E101A"/>
          <w:sz w:val="24"/>
          <w:szCs w:val="24"/>
          <w:lang w:val="en-GB"/>
        </w:rPr>
        <w:t>s</w:t>
      </w:r>
      <w:r w:rsidR="00B800D5">
        <w:rPr>
          <w:rStyle w:val="normaltextrun"/>
          <w:rFonts w:ascii="Times New Roman" w:hAnsi="Times New Roman"/>
          <w:color w:val="0E101A"/>
          <w:sz w:val="24"/>
          <w:szCs w:val="24"/>
          <w:lang w:val="en-GB"/>
        </w:rPr>
        <w:t>,</w:t>
      </w:r>
      <w:r w:rsidRPr="004260F4">
        <w:rPr>
          <w:rStyle w:val="normaltextrun"/>
          <w:rFonts w:ascii="Times New Roman" w:hAnsi="Times New Roman"/>
          <w:color w:val="0E101A"/>
          <w:sz w:val="24"/>
          <w:szCs w:val="24"/>
          <w:lang w:val="en-GB"/>
        </w:rPr>
        <w:t xml:space="preserve"> facilitate better analysis of </w:t>
      </w:r>
      <w:r w:rsidR="007349FF">
        <w:rPr>
          <w:rStyle w:val="normaltextrun"/>
          <w:rFonts w:ascii="Times New Roman" w:hAnsi="Times New Roman"/>
          <w:color w:val="0E101A"/>
          <w:sz w:val="24"/>
          <w:szCs w:val="24"/>
          <w:lang w:val="en-GB"/>
        </w:rPr>
        <w:t xml:space="preserve">bacterial communities present in </w:t>
      </w:r>
      <w:commentRangeStart w:id="50"/>
      <w:commentRangeStart w:id="51"/>
      <w:r w:rsidR="007349FF">
        <w:rPr>
          <w:rStyle w:val="normaltextrun"/>
          <w:rFonts w:ascii="Times New Roman" w:hAnsi="Times New Roman"/>
          <w:color w:val="0E101A"/>
          <w:sz w:val="24"/>
          <w:szCs w:val="24"/>
          <w:lang w:val="en-GB"/>
        </w:rPr>
        <w:t>the different metatranscriptomes</w:t>
      </w:r>
      <w:r w:rsidR="00535AD6">
        <w:rPr>
          <w:rStyle w:val="normaltextrun"/>
          <w:rFonts w:ascii="Times New Roman" w:hAnsi="Times New Roman"/>
          <w:color w:val="0E101A"/>
          <w:sz w:val="24"/>
          <w:szCs w:val="24"/>
          <w:lang w:val="en-GB"/>
        </w:rPr>
        <w:t xml:space="preserve"> studied</w:t>
      </w:r>
      <w:r w:rsidR="007349FF">
        <w:rPr>
          <w:rStyle w:val="normaltextrun"/>
          <w:rFonts w:ascii="Times New Roman" w:hAnsi="Times New Roman"/>
          <w:color w:val="0E101A"/>
          <w:sz w:val="24"/>
          <w:szCs w:val="24"/>
          <w:lang w:val="en-GB"/>
        </w:rPr>
        <w:t xml:space="preserve"> </w:t>
      </w:r>
      <w:commentRangeEnd w:id="50"/>
      <w:r w:rsidR="00B800D5">
        <w:rPr>
          <w:rStyle w:val="CommentReference"/>
        </w:rPr>
        <w:commentReference w:id="50"/>
      </w:r>
      <w:commentRangeEnd w:id="51"/>
      <w:r w:rsidR="00535AD6">
        <w:rPr>
          <w:rStyle w:val="CommentReference"/>
        </w:rPr>
        <w:commentReference w:id="51"/>
      </w:r>
      <w:r w:rsidR="007349FF">
        <w:rPr>
          <w:rStyle w:val="normaltextrun"/>
          <w:rFonts w:ascii="Times New Roman" w:hAnsi="Times New Roman"/>
          <w:color w:val="0E101A"/>
          <w:sz w:val="24"/>
          <w:szCs w:val="24"/>
          <w:lang w:val="en-GB"/>
        </w:rPr>
        <w:t>and their respective functional profiles</w:t>
      </w:r>
      <w:r w:rsidRPr="004260F4">
        <w:rPr>
          <w:rStyle w:val="normaltextrun"/>
          <w:rFonts w:ascii="Times New Roman" w:hAnsi="Times New Roman"/>
          <w:color w:val="0E101A"/>
          <w:sz w:val="24"/>
          <w:szCs w:val="24"/>
          <w:lang w:val="en-GB"/>
        </w:rPr>
        <w:t xml:space="preserve">. </w:t>
      </w:r>
      <w:r w:rsidR="007349FF">
        <w:rPr>
          <w:rStyle w:val="normaltextrun"/>
          <w:rFonts w:ascii="Times New Roman" w:hAnsi="Times New Roman"/>
          <w:color w:val="0E101A"/>
          <w:sz w:val="24"/>
          <w:szCs w:val="24"/>
          <w:lang w:val="en-GB"/>
        </w:rPr>
        <w:t>Using this approach</w:t>
      </w:r>
      <w:r w:rsidR="00B800D5">
        <w:rPr>
          <w:rStyle w:val="normaltextrun"/>
          <w:rFonts w:ascii="Times New Roman" w:hAnsi="Times New Roman"/>
          <w:color w:val="0E101A"/>
          <w:sz w:val="24"/>
          <w:szCs w:val="24"/>
          <w:lang w:val="en-GB"/>
        </w:rPr>
        <w:t>,</w:t>
      </w:r>
      <w:r w:rsidR="007349FF">
        <w:rPr>
          <w:rStyle w:val="normaltextrun"/>
          <w:rFonts w:ascii="Times New Roman" w:hAnsi="Times New Roman"/>
          <w:color w:val="0E101A"/>
          <w:sz w:val="24"/>
          <w:szCs w:val="24"/>
          <w:lang w:val="en-GB"/>
        </w:rPr>
        <w:t xml:space="preserve"> we were able to </w:t>
      </w:r>
      <w:r w:rsidRPr="004260F4">
        <w:rPr>
          <w:rStyle w:val="normaltextrun"/>
          <w:rFonts w:ascii="Times New Roman" w:hAnsi="Times New Roman"/>
          <w:color w:val="0E101A"/>
          <w:sz w:val="24"/>
          <w:szCs w:val="24"/>
          <w:lang w:val="en-GB"/>
        </w:rPr>
        <w:t xml:space="preserve">observe variations in </w:t>
      </w:r>
      <w:r w:rsidR="00B32234">
        <w:rPr>
          <w:rStyle w:val="normaltextrun"/>
          <w:rFonts w:ascii="Times New Roman" w:hAnsi="Times New Roman"/>
          <w:color w:val="0E101A"/>
          <w:sz w:val="24"/>
          <w:szCs w:val="24"/>
          <w:lang w:val="en-GB"/>
        </w:rPr>
        <w:t>the organism and functional</w:t>
      </w:r>
      <w:r w:rsidRPr="004260F4">
        <w:rPr>
          <w:rStyle w:val="normaltextrun"/>
          <w:rFonts w:ascii="Times New Roman" w:hAnsi="Times New Roman"/>
          <w:color w:val="0E101A"/>
          <w:sz w:val="24"/>
          <w:szCs w:val="24"/>
          <w:lang w:val="en-GB"/>
        </w:rPr>
        <w:t xml:space="preserve"> profiles that </w:t>
      </w:r>
      <w:r w:rsidR="00B32234">
        <w:rPr>
          <w:rStyle w:val="normaltextrun"/>
          <w:rFonts w:ascii="Times New Roman" w:hAnsi="Times New Roman"/>
          <w:color w:val="0E101A"/>
          <w:sz w:val="24"/>
          <w:szCs w:val="24"/>
          <w:lang w:val="en-GB"/>
        </w:rPr>
        <w:t>arose</w:t>
      </w:r>
      <w:r w:rsidRPr="004260F4">
        <w:rPr>
          <w:rStyle w:val="normaltextrun"/>
          <w:rFonts w:ascii="Times New Roman" w:hAnsi="Times New Roman"/>
          <w:color w:val="0E101A"/>
          <w:sz w:val="24"/>
          <w:szCs w:val="24"/>
          <w:lang w:val="en-GB"/>
        </w:rPr>
        <w:t xml:space="preserve"> with dietary intervention. </w:t>
      </w:r>
      <w:r w:rsidR="00B32234">
        <w:rPr>
          <w:rStyle w:val="normaltextrun"/>
          <w:rFonts w:ascii="Times New Roman" w:hAnsi="Times New Roman"/>
          <w:color w:val="0E101A"/>
          <w:sz w:val="24"/>
          <w:szCs w:val="24"/>
          <w:lang w:val="en-GB"/>
        </w:rPr>
        <w:t xml:space="preserve">The genera </w:t>
      </w:r>
      <w:r w:rsidR="00B32234" w:rsidRPr="00B32234">
        <w:rPr>
          <w:rStyle w:val="normaltextrun"/>
          <w:rFonts w:ascii="Times New Roman" w:hAnsi="Times New Roman"/>
          <w:i/>
          <w:color w:val="0E101A"/>
          <w:sz w:val="24"/>
          <w:szCs w:val="24"/>
          <w:lang w:val="en-GB"/>
        </w:rPr>
        <w:t>Dysgonomonas</w:t>
      </w:r>
      <w:r w:rsidR="00B32234">
        <w:rPr>
          <w:rStyle w:val="normaltextrun"/>
          <w:rFonts w:ascii="Times New Roman" w:hAnsi="Times New Roman"/>
          <w:color w:val="0E101A"/>
          <w:sz w:val="24"/>
          <w:szCs w:val="24"/>
          <w:lang w:val="en-GB"/>
        </w:rPr>
        <w:t xml:space="preserve"> and </w:t>
      </w:r>
      <w:r w:rsidR="00B32234" w:rsidRPr="00B32234">
        <w:rPr>
          <w:rStyle w:val="normaltextrun"/>
          <w:rFonts w:ascii="Times New Roman" w:hAnsi="Times New Roman"/>
          <w:i/>
          <w:color w:val="0E101A"/>
          <w:sz w:val="24"/>
          <w:szCs w:val="24"/>
          <w:lang w:val="en-GB"/>
        </w:rPr>
        <w:t>Bacteroides</w:t>
      </w:r>
      <w:r w:rsidR="00B32234">
        <w:rPr>
          <w:rStyle w:val="normaltextrun"/>
          <w:rFonts w:ascii="Times New Roman" w:hAnsi="Times New Roman"/>
          <w:color w:val="0E101A"/>
          <w:sz w:val="24"/>
          <w:szCs w:val="24"/>
          <w:lang w:val="en-GB"/>
        </w:rPr>
        <w:t xml:space="preserve"> were identified in high abundance in the highly </w:t>
      </w:r>
      <w:commentRangeStart w:id="52"/>
      <w:commentRangeStart w:id="53"/>
      <w:r w:rsidR="00B32234">
        <w:rPr>
          <w:rStyle w:val="normaltextrun"/>
          <w:rFonts w:ascii="Times New Roman" w:hAnsi="Times New Roman"/>
          <w:color w:val="0E101A"/>
          <w:sz w:val="24"/>
          <w:szCs w:val="24"/>
          <w:lang w:val="en-GB"/>
        </w:rPr>
        <w:t xml:space="preserve">lignocellulosic </w:t>
      </w:r>
      <w:commentRangeEnd w:id="52"/>
      <w:commentRangeEnd w:id="53"/>
      <w:r w:rsidR="006058E6">
        <w:rPr>
          <w:rStyle w:val="normaltextrun"/>
          <w:rFonts w:ascii="Times New Roman" w:hAnsi="Times New Roman"/>
          <w:color w:val="0E101A"/>
          <w:sz w:val="24"/>
          <w:szCs w:val="24"/>
          <w:lang w:val="en-GB"/>
        </w:rPr>
        <w:t>diets</w:t>
      </w:r>
      <w:r w:rsidR="00982942">
        <w:rPr>
          <w:rStyle w:val="normaltextrun"/>
          <w:rFonts w:ascii="Times New Roman" w:hAnsi="Times New Roman"/>
          <w:color w:val="0E101A"/>
          <w:sz w:val="24"/>
          <w:szCs w:val="24"/>
          <w:lang w:val="en-GB"/>
        </w:rPr>
        <w:t>,</w:t>
      </w:r>
      <w:r w:rsidR="006058E6">
        <w:rPr>
          <w:rStyle w:val="normaltextrun"/>
          <w:rFonts w:ascii="Times New Roman" w:hAnsi="Times New Roman"/>
          <w:color w:val="0E101A"/>
          <w:sz w:val="24"/>
          <w:szCs w:val="24"/>
          <w:lang w:val="en-GB"/>
        </w:rPr>
        <w:t xml:space="preserve"> </w:t>
      </w:r>
      <w:r w:rsidR="00B800D5">
        <w:rPr>
          <w:rStyle w:val="CommentReference"/>
        </w:rPr>
        <w:commentReference w:id="52"/>
      </w:r>
      <w:r w:rsidR="00982942">
        <w:rPr>
          <w:rStyle w:val="normaltextrun"/>
          <w:rFonts w:ascii="Times New Roman" w:hAnsi="Times New Roman"/>
          <w:color w:val="0E101A"/>
          <w:sz w:val="24"/>
          <w:szCs w:val="24"/>
          <w:lang w:val="en-GB"/>
        </w:rPr>
        <w:t xml:space="preserve">BSG and WH. </w:t>
      </w:r>
      <w:r w:rsidR="006058E6">
        <w:rPr>
          <w:rStyle w:val="CommentReference"/>
        </w:rPr>
        <w:commentReference w:id="53"/>
      </w:r>
      <w:r w:rsidR="00982942" w:rsidRPr="00982942">
        <w:rPr>
          <w:rStyle w:val="normaltextrun"/>
          <w:rFonts w:ascii="Times New Roman" w:hAnsi="Times New Roman"/>
          <w:i/>
          <w:iCs/>
          <w:color w:val="0E101A"/>
          <w:sz w:val="24"/>
          <w:szCs w:val="24"/>
          <w:lang w:val="en-GB"/>
        </w:rPr>
        <w:t xml:space="preserve"> </w:t>
      </w:r>
      <w:commentRangeStart w:id="54"/>
      <w:commentRangeStart w:id="55"/>
      <w:r w:rsidR="00982942" w:rsidRPr="004260F4">
        <w:rPr>
          <w:rStyle w:val="normaltextrun"/>
          <w:rFonts w:ascii="Times New Roman" w:hAnsi="Times New Roman"/>
          <w:i/>
          <w:iCs/>
          <w:color w:val="0E101A"/>
          <w:sz w:val="24"/>
          <w:szCs w:val="24"/>
          <w:lang w:val="en-GB"/>
        </w:rPr>
        <w:t>Dysgonomonas, Bacteriodes</w:t>
      </w:r>
      <w:r w:rsidR="00982942" w:rsidRPr="004260F4">
        <w:rPr>
          <w:rStyle w:val="normaltextrun"/>
          <w:rFonts w:ascii="Times New Roman" w:hAnsi="Times New Roman"/>
          <w:color w:val="0E101A"/>
          <w:sz w:val="24"/>
          <w:szCs w:val="24"/>
          <w:lang w:val="en-GB"/>
        </w:rPr>
        <w:t>, and </w:t>
      </w:r>
      <w:r w:rsidR="00982942" w:rsidRPr="004260F4">
        <w:rPr>
          <w:rStyle w:val="normaltextrun"/>
          <w:rFonts w:ascii="Times New Roman" w:hAnsi="Times New Roman"/>
          <w:i/>
          <w:iCs/>
          <w:color w:val="0E101A"/>
          <w:sz w:val="24"/>
          <w:szCs w:val="24"/>
          <w:lang w:val="en-GB"/>
        </w:rPr>
        <w:t>Actinomycetes</w:t>
      </w:r>
      <w:r w:rsidR="00982942" w:rsidRPr="004260F4">
        <w:rPr>
          <w:rStyle w:val="normaltextrun"/>
          <w:rFonts w:ascii="Times New Roman" w:hAnsi="Times New Roman"/>
          <w:color w:val="0E101A"/>
          <w:sz w:val="24"/>
          <w:szCs w:val="24"/>
          <w:lang w:val="en-GB"/>
        </w:rPr>
        <w:t xml:space="preserve"> were reported in high abundance in previous studies and have been portrayed to possess lignocellulolytic capabilities </w:t>
      </w:r>
      <w:r w:rsidR="00982942">
        <w:rPr>
          <w:rStyle w:val="normaltextrun"/>
          <w:rFonts w:ascii="Times New Roman" w:hAnsi="Times New Roman"/>
          <w:noProof/>
          <w:color w:val="0E101A"/>
          <w:sz w:val="24"/>
          <w:szCs w:val="24"/>
          <w:lang w:val="en-GB"/>
        </w:rPr>
        <w:fldChar w:fldCharType="begin" w:fldLock="1"/>
      </w:r>
      <w:r w:rsidR="00982942">
        <w:rPr>
          <w:rStyle w:val="normaltextrun"/>
          <w:rFonts w:ascii="Times New Roman" w:hAnsi="Times New Roman"/>
          <w:noProof/>
          <w:color w:val="0E101A"/>
          <w:sz w:val="24"/>
          <w:szCs w:val="24"/>
          <w:lang w:val="en-GB"/>
        </w:rPr>
        <w:instrText>ADDIN CSL_CITATION {"citationItems":[{"id":"ITEM-1","itemData":{"DOI":"10.3389/fmicb.2021.635881","ISSN":"1664302X","abstract":"The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Microbiology","id":"ITEM-1","issued":{"date-parts":[["2021","2","12"]]},"publisher":"Frontiers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Microbes","type":"article-journal","volume":"12"},"uris":["http://www.mendeley.com/documents/?uuid=84531178-4124-3fa3-bfec-8ff69cd825f1"]}],"mendeley":{"formattedCitation":"(Tanga et al., 2021)","manualFormatting":"(Tanga et al., 2021","plainTextFormattedCitation":"(Tanga et al., 2021)","previouslyFormattedCitation":"(Tanga et al., 2021)"},"properties":{"noteIndex":0},"schema":"https://github.com/citation-style-language/schema/raw/master/csl-citation.json"}</w:instrText>
      </w:r>
      <w:r w:rsidR="00982942">
        <w:rPr>
          <w:rStyle w:val="normaltextrun"/>
          <w:rFonts w:ascii="Times New Roman" w:hAnsi="Times New Roman"/>
          <w:noProof/>
          <w:color w:val="0E101A"/>
          <w:sz w:val="24"/>
          <w:szCs w:val="24"/>
          <w:lang w:val="en-GB"/>
        </w:rPr>
        <w:fldChar w:fldCharType="separate"/>
      </w:r>
      <w:r w:rsidR="00982942" w:rsidRPr="00B32234">
        <w:rPr>
          <w:rStyle w:val="normaltextrun"/>
          <w:rFonts w:ascii="Times New Roman" w:hAnsi="Times New Roman"/>
          <w:noProof/>
          <w:color w:val="0E101A"/>
          <w:sz w:val="24"/>
          <w:szCs w:val="24"/>
          <w:lang w:val="en-GB"/>
        </w:rPr>
        <w:t>(Tanga et al., 2021</w:t>
      </w:r>
      <w:r w:rsidR="00982942">
        <w:rPr>
          <w:rStyle w:val="normaltextrun"/>
          <w:rFonts w:ascii="Times New Roman" w:hAnsi="Times New Roman"/>
          <w:noProof/>
          <w:color w:val="0E101A"/>
          <w:sz w:val="24"/>
          <w:szCs w:val="24"/>
          <w:lang w:val="en-GB"/>
        </w:rPr>
        <w:fldChar w:fldCharType="end"/>
      </w:r>
      <w:r w:rsidR="00982942" w:rsidRPr="004260F4">
        <w:rPr>
          <w:rStyle w:val="normaltextrun"/>
          <w:rFonts w:ascii="Times New Roman" w:hAnsi="Times New Roman"/>
          <w:noProof/>
          <w:color w:val="0E101A"/>
          <w:sz w:val="24"/>
          <w:szCs w:val="24"/>
          <w:lang w:val="en-GB"/>
        </w:rPr>
        <w:t>; Jeon et al., 2011; Jiang et al., 2019</w:t>
      </w:r>
      <w:r w:rsidR="00982942" w:rsidRPr="004260F4">
        <w:rPr>
          <w:rStyle w:val="normaltextrun"/>
          <w:rFonts w:ascii="Times New Roman" w:hAnsi="Times New Roman"/>
          <w:color w:val="0E101A"/>
          <w:sz w:val="24"/>
          <w:szCs w:val="24"/>
          <w:lang w:val="en-GB"/>
        </w:rPr>
        <w:t xml:space="preserve">). </w:t>
      </w:r>
      <w:commentRangeEnd w:id="54"/>
      <w:r w:rsidR="00982942">
        <w:rPr>
          <w:rStyle w:val="CommentReference"/>
        </w:rPr>
        <w:commentReference w:id="54"/>
      </w:r>
      <w:commentRangeEnd w:id="55"/>
      <w:r w:rsidR="00982942">
        <w:rPr>
          <w:rStyle w:val="CommentReference"/>
        </w:rPr>
        <w:commentReference w:id="55"/>
      </w:r>
      <w:r w:rsidR="00982942">
        <w:rPr>
          <w:rStyle w:val="normaltextrun"/>
          <w:rFonts w:ascii="Times New Roman" w:hAnsi="Times New Roman"/>
          <w:color w:val="0E101A"/>
          <w:sz w:val="24"/>
          <w:szCs w:val="24"/>
          <w:lang w:val="en-GB"/>
        </w:rPr>
        <w:t xml:space="preserve">Also identified from these </w:t>
      </w:r>
      <w:r w:rsidR="00982942">
        <w:rPr>
          <w:rStyle w:val="normaltextrun"/>
          <w:rFonts w:ascii="Times New Roman" w:hAnsi="Times New Roman"/>
          <w:color w:val="0E101A"/>
          <w:sz w:val="24"/>
          <w:szCs w:val="24"/>
          <w:lang w:val="en-GB"/>
        </w:rPr>
        <w:lastRenderedPageBreak/>
        <w:t xml:space="preserve">highly lignocellulosic diets, were </w:t>
      </w:r>
      <w:commentRangeStart w:id="56"/>
      <w:commentRangeStart w:id="57"/>
      <w:r w:rsidR="00B32234">
        <w:rPr>
          <w:rStyle w:val="normaltextrun"/>
          <w:rFonts w:ascii="Times New Roman" w:hAnsi="Times New Roman"/>
          <w:color w:val="0E101A"/>
          <w:sz w:val="24"/>
          <w:szCs w:val="24"/>
          <w:lang w:val="en-GB"/>
        </w:rPr>
        <w:t>CAZyme classes involved in xylan degradation</w:t>
      </w:r>
      <w:commentRangeEnd w:id="56"/>
      <w:r w:rsidR="00B800D5">
        <w:rPr>
          <w:rStyle w:val="CommentReference"/>
        </w:rPr>
        <w:commentReference w:id="56"/>
      </w:r>
      <w:commentRangeEnd w:id="57"/>
      <w:r w:rsidR="000A7152">
        <w:rPr>
          <w:rStyle w:val="CommentReference"/>
        </w:rPr>
        <w:commentReference w:id="57"/>
      </w:r>
      <w:r w:rsidR="00B32234">
        <w:rPr>
          <w:rStyle w:val="normaltextrun"/>
          <w:rFonts w:ascii="Times New Roman" w:hAnsi="Times New Roman"/>
          <w:color w:val="0E101A"/>
          <w:sz w:val="24"/>
          <w:szCs w:val="24"/>
          <w:lang w:val="en-GB"/>
        </w:rPr>
        <w:t>. These</w:t>
      </w:r>
      <w:r w:rsidRPr="004260F4">
        <w:rPr>
          <w:rStyle w:val="normaltextrun"/>
          <w:rFonts w:ascii="Times New Roman" w:hAnsi="Times New Roman"/>
          <w:color w:val="0E101A"/>
          <w:sz w:val="24"/>
          <w:szCs w:val="24"/>
          <w:lang w:val="en-GB"/>
        </w:rPr>
        <w:t xml:space="preserve"> enzymes</w:t>
      </w:r>
      <w:r w:rsidR="007F2ADC">
        <w:rPr>
          <w:rStyle w:val="normaltextrun"/>
          <w:rFonts w:ascii="Times New Roman" w:hAnsi="Times New Roman"/>
          <w:color w:val="0E101A"/>
          <w:sz w:val="24"/>
          <w:szCs w:val="24"/>
          <w:lang w:val="en-GB"/>
        </w:rPr>
        <w:t>, found in this study,</w:t>
      </w:r>
      <w:r w:rsidRPr="004260F4">
        <w:rPr>
          <w:rStyle w:val="normaltextrun"/>
          <w:rFonts w:ascii="Times New Roman" w:hAnsi="Times New Roman"/>
          <w:color w:val="0E101A"/>
          <w:sz w:val="24"/>
          <w:szCs w:val="24"/>
          <w:lang w:val="en-GB"/>
        </w:rPr>
        <w:t xml:space="preserve"> c</w:t>
      </w:r>
      <w:r w:rsidR="007F2ADC">
        <w:rPr>
          <w:rStyle w:val="normaltextrun"/>
          <w:rFonts w:ascii="Times New Roman" w:hAnsi="Times New Roman"/>
          <w:color w:val="0E101A"/>
          <w:sz w:val="24"/>
          <w:szCs w:val="24"/>
          <w:lang w:val="en-GB"/>
        </w:rPr>
        <w:t>ould</w:t>
      </w:r>
      <w:r w:rsidRPr="004260F4">
        <w:rPr>
          <w:rStyle w:val="normaltextrun"/>
          <w:rFonts w:ascii="Times New Roman" w:hAnsi="Times New Roman"/>
          <w:color w:val="0E101A"/>
          <w:sz w:val="24"/>
          <w:szCs w:val="24"/>
          <w:lang w:val="en-GB"/>
        </w:rPr>
        <w:t xml:space="preserve"> be </w:t>
      </w:r>
      <w:r w:rsidR="007F2ADC">
        <w:rPr>
          <w:rStyle w:val="normaltextrun"/>
          <w:rFonts w:ascii="Times New Roman" w:hAnsi="Times New Roman"/>
          <w:color w:val="0E101A"/>
          <w:sz w:val="24"/>
          <w:szCs w:val="24"/>
          <w:lang w:val="en-GB"/>
        </w:rPr>
        <w:t xml:space="preserve">potentially </w:t>
      </w:r>
      <w:r w:rsidRPr="004260F4">
        <w:rPr>
          <w:rStyle w:val="normaltextrun"/>
          <w:rFonts w:ascii="Times New Roman" w:hAnsi="Times New Roman"/>
          <w:color w:val="0E101A"/>
          <w:sz w:val="24"/>
          <w:szCs w:val="24"/>
          <w:lang w:val="en-GB"/>
        </w:rPr>
        <w:t>explo</w:t>
      </w:r>
      <w:r w:rsidR="00B32234">
        <w:rPr>
          <w:rStyle w:val="normaltextrun"/>
          <w:rFonts w:ascii="Times New Roman" w:hAnsi="Times New Roman"/>
          <w:color w:val="0E101A"/>
          <w:sz w:val="24"/>
          <w:szCs w:val="24"/>
          <w:lang w:val="en-GB"/>
        </w:rPr>
        <w:t xml:space="preserve">ited </w:t>
      </w:r>
      <w:r w:rsidRPr="004260F4">
        <w:rPr>
          <w:rStyle w:val="normaltextrun"/>
          <w:rFonts w:ascii="Times New Roman" w:hAnsi="Times New Roman"/>
          <w:color w:val="0E101A"/>
          <w:sz w:val="24"/>
          <w:szCs w:val="24"/>
          <w:lang w:val="en-GB"/>
        </w:rPr>
        <w:t xml:space="preserve">in commercial biofuel production – </w:t>
      </w:r>
      <w:r w:rsidR="00B32234">
        <w:rPr>
          <w:rStyle w:val="normaltextrun"/>
          <w:rFonts w:ascii="Times New Roman" w:hAnsi="Times New Roman"/>
          <w:color w:val="0E101A"/>
          <w:sz w:val="24"/>
          <w:szCs w:val="24"/>
          <w:lang w:val="en-GB"/>
        </w:rPr>
        <w:t xml:space="preserve">to </w:t>
      </w:r>
      <w:r w:rsidRPr="004260F4">
        <w:rPr>
          <w:rStyle w:val="normaltextrun"/>
          <w:rFonts w:ascii="Times New Roman" w:hAnsi="Times New Roman"/>
          <w:color w:val="0E101A"/>
          <w:sz w:val="24"/>
          <w:szCs w:val="24"/>
          <w:lang w:val="en-GB"/>
        </w:rPr>
        <w:t xml:space="preserve">hydrolyze hemicellulosic fractions </w:t>
      </w:r>
      <w:r w:rsidR="00B32234">
        <w:rPr>
          <w:rStyle w:val="normaltextrun"/>
          <w:rFonts w:ascii="Times New Roman" w:hAnsi="Times New Roman"/>
          <w:color w:val="0E101A"/>
          <w:sz w:val="24"/>
          <w:szCs w:val="24"/>
          <w:lang w:val="en-GB"/>
        </w:rPr>
        <w:t xml:space="preserve">of lignocellulosic feedstock </w:t>
      </w:r>
      <w:r w:rsidRPr="004260F4">
        <w:rPr>
          <w:rStyle w:val="normaltextrun"/>
          <w:rFonts w:ascii="Times New Roman" w:hAnsi="Times New Roman"/>
          <w:color w:val="0E101A"/>
          <w:sz w:val="24"/>
          <w:szCs w:val="24"/>
          <w:lang w:val="en-GB"/>
        </w:rPr>
        <w:t>into fermentable sugars to increase the biomass to biofuel conversion rates.</w:t>
      </w:r>
    </w:p>
    <w:p w14:paraId="50826C19" w14:textId="77777777" w:rsidR="00331B45" w:rsidRPr="004260F4" w:rsidRDefault="00331B45" w:rsidP="003233F2">
      <w:pPr>
        <w:pStyle w:val="Heading2"/>
        <w:rPr>
          <w:rStyle w:val="normaltextrun"/>
          <w:color w:val="0E101A"/>
          <w:szCs w:val="24"/>
          <w:lang w:val="en-GB"/>
        </w:rPr>
      </w:pPr>
    </w:p>
    <w:p w14:paraId="3679E601" w14:textId="77777777" w:rsidR="00331B45" w:rsidRPr="004260F4" w:rsidRDefault="00331B45" w:rsidP="00331B45">
      <w:pPr>
        <w:rPr>
          <w:rStyle w:val="normaltextrun"/>
          <w:rFonts w:ascii="Times New Roman" w:eastAsia="Times New Roman" w:hAnsi="Times New Roman"/>
          <w:b/>
          <w:color w:val="0E101A"/>
          <w:sz w:val="24"/>
          <w:szCs w:val="24"/>
          <w:lang w:val="en-GB"/>
        </w:rPr>
      </w:pPr>
      <w:r w:rsidRPr="004260F4">
        <w:rPr>
          <w:rStyle w:val="normaltextrun"/>
          <w:color w:val="0E101A"/>
          <w:szCs w:val="24"/>
          <w:lang w:val="en-GB"/>
        </w:rPr>
        <w:br w:type="page"/>
      </w:r>
    </w:p>
    <w:p w14:paraId="7D7995EB" w14:textId="77777777" w:rsidR="00293F87" w:rsidRPr="004260F4" w:rsidRDefault="007F635E" w:rsidP="003233F2">
      <w:pPr>
        <w:pStyle w:val="Heading2"/>
        <w:rPr>
          <w:rStyle w:val="normaltextrun"/>
          <w:color w:val="0E101A"/>
          <w:szCs w:val="24"/>
          <w:lang w:val="en-GB"/>
        </w:rPr>
      </w:pPr>
      <w:bookmarkStart w:id="58" w:name="_Toc92192647"/>
      <w:r w:rsidRPr="004260F4">
        <w:rPr>
          <w:rStyle w:val="normaltextrun"/>
          <w:color w:val="0E101A"/>
          <w:szCs w:val="24"/>
          <w:lang w:val="en-GB"/>
        </w:rPr>
        <w:lastRenderedPageBreak/>
        <w:t>1.</w:t>
      </w:r>
      <w:r w:rsidR="00331B45" w:rsidRPr="004260F4">
        <w:rPr>
          <w:rStyle w:val="normaltextrun"/>
          <w:color w:val="0E101A"/>
          <w:szCs w:val="24"/>
          <w:lang w:val="en-GB"/>
        </w:rPr>
        <w:t>8</w:t>
      </w:r>
      <w:r w:rsidRPr="004260F4">
        <w:rPr>
          <w:rStyle w:val="normaltextrun"/>
          <w:color w:val="0E101A"/>
          <w:szCs w:val="24"/>
          <w:lang w:val="en-GB"/>
        </w:rPr>
        <w:t xml:space="preserve"> </w:t>
      </w:r>
      <w:r w:rsidR="00293F87" w:rsidRPr="004260F4">
        <w:rPr>
          <w:rStyle w:val="normaltextrun"/>
          <w:color w:val="0E101A"/>
          <w:szCs w:val="24"/>
          <w:lang w:val="en-GB"/>
        </w:rPr>
        <w:t>Conceptual Framework</w:t>
      </w:r>
      <w:bookmarkEnd w:id="58"/>
    </w:p>
    <w:p w14:paraId="3C79453E" w14:textId="77777777" w:rsidR="007A020C" w:rsidRPr="004260F4" w:rsidRDefault="002F2422" w:rsidP="003233F2">
      <w:pPr>
        <w:spacing w:line="360" w:lineRule="auto"/>
        <w:rPr>
          <w:rStyle w:val="normaltextrun"/>
          <w:rFonts w:ascii="Times New Roman" w:hAnsi="Times New Roman"/>
          <w:b/>
          <w:color w:val="0E101A"/>
          <w:sz w:val="24"/>
          <w:szCs w:val="24"/>
          <w:lang w:val="en-GB"/>
        </w:rPr>
      </w:pPr>
      <w:r>
        <w:rPr>
          <w:noProof/>
        </w:rPr>
        <mc:AlternateContent>
          <mc:Choice Requires="wps">
            <w:drawing>
              <wp:anchor distT="0" distB="0" distL="114300" distR="114300" simplePos="0" relativeHeight="251644928" behindDoc="0" locked="0" layoutInCell="1" allowOverlap="1" wp14:anchorId="72E7DC55" wp14:editId="43FCA8A2">
                <wp:simplePos x="0" y="0"/>
                <wp:positionH relativeFrom="column">
                  <wp:posOffset>-283845</wp:posOffset>
                </wp:positionH>
                <wp:positionV relativeFrom="paragraph">
                  <wp:posOffset>6374130</wp:posOffset>
                </wp:positionV>
                <wp:extent cx="6493510" cy="83058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93510" cy="830580"/>
                        </a:xfrm>
                        <a:prstGeom prst="rect">
                          <a:avLst/>
                        </a:prstGeom>
                        <a:solidFill>
                          <a:prstClr val="white"/>
                        </a:solidFill>
                        <a:ln>
                          <a:noFill/>
                        </a:ln>
                      </wps:spPr>
                      <wps:txbx>
                        <w:txbxContent>
                          <w:p w14:paraId="3C304203" w14:textId="4FA4C2B8" w:rsidR="004B3E60" w:rsidRPr="003233F2" w:rsidRDefault="004B3E60" w:rsidP="00043382">
                            <w:pPr>
                              <w:pStyle w:val="Caption"/>
                              <w:rPr>
                                <w:noProof/>
                              </w:rPr>
                            </w:pPr>
                            <w:bookmarkStart w:id="59" w:name="_Toc92187827"/>
                            <w:bookmarkStart w:id="60" w:name="_Toc92192527"/>
                            <w:r w:rsidRPr="008703E0">
                              <w:t xml:space="preserve">Figure </w:t>
                            </w:r>
                            <w:r w:rsidRPr="008703E0">
                              <w:fldChar w:fldCharType="begin"/>
                            </w:r>
                            <w:r w:rsidRPr="008703E0">
                              <w:instrText xml:space="preserve"> SEQ Figure \* ARABIC </w:instrText>
                            </w:r>
                            <w:r w:rsidRPr="008703E0">
                              <w:fldChar w:fldCharType="separate"/>
                            </w:r>
                            <w:r>
                              <w:rPr>
                                <w:noProof/>
                              </w:rPr>
                              <w:t>1</w:t>
                            </w:r>
                            <w:r w:rsidRPr="008703E0">
                              <w:fldChar w:fldCharType="end"/>
                            </w:r>
                            <w:r w:rsidRPr="002A0A81">
                              <w:t xml:space="preserve"> : </w:t>
                            </w:r>
                            <w:r w:rsidRPr="008703E0">
                              <w:t>An illustration of the conceptual framework</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2E7DC55" id="_x0000_t202" coordsize="21600,21600" o:spt="202" path="m,l,21600r21600,l21600,xe">
                <v:stroke joinstyle="miter"/>
                <v:path gradientshapeok="t" o:connecttype="rect"/>
              </v:shapetype>
              <v:shape id="Text Box 67" o:spid="_x0000_s1026" type="#_x0000_t202" style="position:absolute;margin-left:-22.35pt;margin-top:501.9pt;width:511.3pt;height:65.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" stroked="f">
                <v:path arrowok="t"/>
                <v:textbox style="mso-fit-shape-to-text:t" inset="0,0,0,0">
                  <w:txbxContent>
                    <w:p w14:paraId="3C304203" w14:textId="4FA4C2B8" w:rsidR="004B3E60" w:rsidRPr="003233F2" w:rsidRDefault="004B3E60" w:rsidP="00043382">
                      <w:pPr>
                        <w:pStyle w:val="Caption"/>
                        <w:rPr>
                          <w:noProof/>
                        </w:rPr>
                      </w:pPr>
                      <w:bookmarkStart w:id="61" w:name="_Toc92187827"/>
                      <w:bookmarkStart w:id="62" w:name="_Toc92192527"/>
                      <w:r w:rsidRPr="008703E0">
                        <w:t xml:space="preserve">Figure </w:t>
                      </w:r>
                      <w:r w:rsidRPr="008703E0">
                        <w:fldChar w:fldCharType="begin"/>
                      </w:r>
                      <w:r w:rsidRPr="008703E0">
                        <w:instrText xml:space="preserve"> SEQ Figure \* ARABIC </w:instrText>
                      </w:r>
                      <w:r w:rsidRPr="008703E0">
                        <w:fldChar w:fldCharType="separate"/>
                      </w:r>
                      <w:r>
                        <w:rPr>
                          <w:noProof/>
                        </w:rPr>
                        <w:t>1</w:t>
                      </w:r>
                      <w:r w:rsidRPr="008703E0">
                        <w:fldChar w:fldCharType="end"/>
                      </w:r>
                      <w:r w:rsidRPr="002A0A81">
                        <w:t xml:space="preserve"> : </w:t>
                      </w:r>
                      <w:r w:rsidRPr="008703E0">
                        <w:t>An illustration of the conceptual framework</w:t>
                      </w:r>
                      <w:bookmarkEnd w:id="61"/>
                      <w:bookmarkEnd w:id="62"/>
                    </w:p>
                  </w:txbxContent>
                </v:textbox>
              </v:shape>
            </w:pict>
          </mc:Fallback>
        </mc:AlternateContent>
      </w:r>
      <w:r w:rsidRPr="004260F4">
        <w:rPr>
          <w:noProof/>
          <w:color w:val="000000"/>
        </w:rPr>
        <mc:AlternateContent>
          <mc:Choice Requires="wps">
            <w:drawing>
              <wp:anchor distT="0" distB="0" distL="114300" distR="114300" simplePos="0" relativeHeight="251642880" behindDoc="0" locked="0" layoutInCell="1" allowOverlap="1" wp14:anchorId="4EDE1D27" wp14:editId="3A1133E4">
                <wp:simplePos x="0" y="0"/>
                <wp:positionH relativeFrom="column">
                  <wp:posOffset>4400550</wp:posOffset>
                </wp:positionH>
                <wp:positionV relativeFrom="paragraph">
                  <wp:posOffset>640080</wp:posOffset>
                </wp:positionV>
                <wp:extent cx="2322830" cy="4910455"/>
                <wp:effectExtent l="0" t="0" r="1270" b="4445"/>
                <wp:wrapNone/>
                <wp:docPr id="66" name="AutoShape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2830" cy="4910455"/>
                        </a:xfrm>
                        <a:prstGeom prst="roundRect">
                          <a:avLst>
                            <a:gd name="adj" fmla="val 16667"/>
                          </a:avLst>
                        </a:prstGeom>
                        <a:solidFill>
                          <a:srgbClr val="B4C6E7"/>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5C2850B" id="AutoShape 943" o:spid="_x0000_s1026" style="position:absolute;margin-left:346.5pt;margin-top:50.4pt;width:182.9pt;height:386.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" fillcolor="#b4c6e7">
                <v:path arrowok="t"/>
              </v:roundrect>
            </w:pict>
          </mc:Fallback>
        </mc:AlternateContent>
      </w:r>
      <w:r w:rsidRPr="004260F4">
        <w:rPr>
          <w:noProof/>
          <w:color w:val="000000"/>
        </w:rPr>
        <mc:AlternateContent>
          <mc:Choice Requires="wps">
            <w:drawing>
              <wp:anchor distT="0" distB="0" distL="114300" distR="114300" simplePos="0" relativeHeight="251658240" behindDoc="0" locked="0" layoutInCell="1" allowOverlap="1" wp14:anchorId="410079AF" wp14:editId="4A490FD5">
                <wp:simplePos x="0" y="0"/>
                <wp:positionH relativeFrom="column">
                  <wp:posOffset>4466590</wp:posOffset>
                </wp:positionH>
                <wp:positionV relativeFrom="paragraph">
                  <wp:posOffset>934720</wp:posOffset>
                </wp:positionV>
                <wp:extent cx="2208530" cy="2426970"/>
                <wp:effectExtent l="0" t="0" r="1270" b="0"/>
                <wp:wrapNone/>
                <wp:docPr id="65" name="Rectangl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8530" cy="2426970"/>
                        </a:xfrm>
                        <a:prstGeom prst="rect">
                          <a:avLst/>
                        </a:prstGeom>
                        <a:solidFill>
                          <a:srgbClr val="FFFFFF"/>
                        </a:solidFill>
                        <a:ln w="9525">
                          <a:solidFill>
                            <a:srgbClr val="000000"/>
                          </a:solidFill>
                          <a:miter lim="800000"/>
                          <a:headEnd/>
                          <a:tailEnd/>
                        </a:ln>
                      </wps:spPr>
                      <wps:txbx>
                        <w:txbxContent>
                          <w:p w14:paraId="090A88B7" w14:textId="77777777" w:rsidR="004B3E60" w:rsidRPr="00C647F1" w:rsidRDefault="004B3E60">
                            <w:pPr>
                              <w:rPr>
                                <w:rFonts w:ascii="Times New Roman" w:hAnsi="Times New Roman"/>
                                <w:b/>
                                <w:sz w:val="24"/>
                                <w:szCs w:val="24"/>
                              </w:rPr>
                            </w:pPr>
                            <w:r w:rsidRPr="00C647F1">
                              <w:rPr>
                                <w:rFonts w:ascii="Times New Roman" w:hAnsi="Times New Roman"/>
                                <w:b/>
                                <w:sz w:val="24"/>
                                <w:szCs w:val="24"/>
                              </w:rPr>
                              <w:t>Outcomes</w:t>
                            </w:r>
                          </w:p>
                          <w:p w14:paraId="742B8089" w14:textId="77777777" w:rsidR="004B3E60" w:rsidRDefault="004B3E60"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4B3E60" w:rsidRDefault="004B3E60"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4B3E60" w:rsidRDefault="004B3E60"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4B3E60" w:rsidRPr="00D32F8C" w:rsidRDefault="004B3E60"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079AF" id="Rectangle 942" o:spid="_x0000_s1027" style="position:absolute;margin-left:351.7pt;margin-top:73.6pt;width:173.9pt;height:19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">
                <v:path arrowok="t"/>
                <v:textbox>
                  <w:txbxContent>
                    <w:p w14:paraId="090A88B7" w14:textId="77777777" w:rsidR="004B3E60" w:rsidRPr="00C647F1" w:rsidRDefault="004B3E60">
                      <w:pPr>
                        <w:rPr>
                          <w:rFonts w:ascii="Times New Roman" w:hAnsi="Times New Roman"/>
                          <w:b/>
                          <w:sz w:val="24"/>
                          <w:szCs w:val="24"/>
                        </w:rPr>
                      </w:pPr>
                      <w:r w:rsidRPr="00C647F1">
                        <w:rPr>
                          <w:rFonts w:ascii="Times New Roman" w:hAnsi="Times New Roman"/>
                          <w:b/>
                          <w:sz w:val="24"/>
                          <w:szCs w:val="24"/>
                        </w:rPr>
                        <w:t>Outcomes</w:t>
                      </w:r>
                    </w:p>
                    <w:p w14:paraId="742B8089" w14:textId="77777777" w:rsidR="004B3E60" w:rsidRDefault="004B3E60" w:rsidP="00C647F1">
                      <w:pPr>
                        <w:numPr>
                          <w:ilvl w:val="0"/>
                          <w:numId w:val="25"/>
                        </w:numPr>
                        <w:rPr>
                          <w:rFonts w:ascii="Times New Roman" w:hAnsi="Times New Roman"/>
                          <w:sz w:val="24"/>
                          <w:szCs w:val="24"/>
                        </w:rPr>
                      </w:pPr>
                      <w:r>
                        <w:rPr>
                          <w:rFonts w:ascii="Times New Roman" w:hAnsi="Times New Roman"/>
                          <w:sz w:val="24"/>
                          <w:szCs w:val="24"/>
                        </w:rPr>
                        <w:t>Altered gut microbiomes under different dietary conditions</w:t>
                      </w:r>
                    </w:p>
                    <w:p w14:paraId="43EF007B" w14:textId="77777777" w:rsidR="004B3E60" w:rsidRDefault="004B3E60" w:rsidP="00C647F1">
                      <w:pPr>
                        <w:numPr>
                          <w:ilvl w:val="0"/>
                          <w:numId w:val="25"/>
                        </w:numPr>
                        <w:rPr>
                          <w:rFonts w:ascii="Times New Roman" w:hAnsi="Times New Roman"/>
                          <w:sz w:val="24"/>
                          <w:szCs w:val="24"/>
                        </w:rPr>
                      </w:pPr>
                      <w:r>
                        <w:rPr>
                          <w:rFonts w:ascii="Times New Roman" w:hAnsi="Times New Roman"/>
                          <w:sz w:val="24"/>
                          <w:szCs w:val="24"/>
                        </w:rPr>
                        <w:t>Different microbial and functional profiles</w:t>
                      </w:r>
                    </w:p>
                    <w:p w14:paraId="42F23A23" w14:textId="77777777" w:rsidR="004B3E60" w:rsidRDefault="004B3E60" w:rsidP="00C647F1">
                      <w:pPr>
                        <w:numPr>
                          <w:ilvl w:val="0"/>
                          <w:numId w:val="25"/>
                        </w:numPr>
                        <w:rPr>
                          <w:rFonts w:ascii="Times New Roman" w:hAnsi="Times New Roman"/>
                          <w:sz w:val="24"/>
                          <w:szCs w:val="24"/>
                        </w:rPr>
                      </w:pPr>
                      <w:r>
                        <w:rPr>
                          <w:rFonts w:ascii="Times New Roman" w:hAnsi="Times New Roman"/>
                          <w:sz w:val="24"/>
                          <w:szCs w:val="24"/>
                        </w:rPr>
                        <w:t xml:space="preserve">Identification of microorganisms and enzymes actively involved in lignocellulolytic functions. </w:t>
                      </w:r>
                    </w:p>
                    <w:p w14:paraId="61AD272E" w14:textId="77777777" w:rsidR="004B3E60" w:rsidRPr="00D32F8C" w:rsidRDefault="004B3E60" w:rsidP="00C647F1">
                      <w:pPr>
                        <w:numPr>
                          <w:ilvl w:val="0"/>
                          <w:numId w:val="25"/>
                        </w:numPr>
                        <w:rPr>
                          <w:rFonts w:ascii="Times New Roman" w:hAnsi="Times New Roman"/>
                          <w:sz w:val="24"/>
                          <w:szCs w:val="24"/>
                        </w:rPr>
                      </w:pPr>
                      <w:r>
                        <w:rPr>
                          <w:rFonts w:ascii="Times New Roman" w:hAnsi="Times New Roman"/>
                          <w:sz w:val="24"/>
                          <w:szCs w:val="24"/>
                        </w:rPr>
                        <w:t xml:space="preserve">enriched metabolic pathways  </w:t>
                      </w:r>
                    </w:p>
                  </w:txbxContent>
                </v:textbox>
              </v:rect>
            </w:pict>
          </mc:Fallback>
        </mc:AlternateContent>
      </w:r>
      <w:r w:rsidRPr="004260F4">
        <w:rPr>
          <w:noProof/>
          <w:color w:val="000000"/>
        </w:rPr>
        <mc:AlternateContent>
          <mc:Choice Requires="wps">
            <w:drawing>
              <wp:anchor distT="0" distB="0" distL="114300" distR="114300" simplePos="0" relativeHeight="251660288" behindDoc="0" locked="0" layoutInCell="1" allowOverlap="1" wp14:anchorId="6FF12F60" wp14:editId="12B35D47">
                <wp:simplePos x="0" y="0"/>
                <wp:positionH relativeFrom="column">
                  <wp:posOffset>4466590</wp:posOffset>
                </wp:positionH>
                <wp:positionV relativeFrom="paragraph">
                  <wp:posOffset>3455035</wp:posOffset>
                </wp:positionV>
                <wp:extent cx="2199640" cy="1802130"/>
                <wp:effectExtent l="0" t="0" r="0" b="1270"/>
                <wp:wrapNone/>
                <wp:docPr id="64" name="Rectangle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9640" cy="1802130"/>
                        </a:xfrm>
                        <a:prstGeom prst="rect">
                          <a:avLst/>
                        </a:prstGeom>
                        <a:solidFill>
                          <a:srgbClr val="FFFFFF"/>
                        </a:solidFill>
                        <a:ln w="9525">
                          <a:solidFill>
                            <a:srgbClr val="000000"/>
                          </a:solidFill>
                          <a:miter lim="800000"/>
                          <a:headEnd/>
                          <a:tailEnd/>
                        </a:ln>
                      </wps:spPr>
                      <wps:txbx>
                        <w:txbxContent>
                          <w:p w14:paraId="02C72F4A" w14:textId="77777777" w:rsidR="004B3E60" w:rsidRPr="00C647F1" w:rsidRDefault="004B3E60">
                            <w:pPr>
                              <w:rPr>
                                <w:rFonts w:ascii="Times New Roman" w:hAnsi="Times New Roman"/>
                                <w:b/>
                                <w:sz w:val="24"/>
                                <w:szCs w:val="24"/>
                              </w:rPr>
                            </w:pPr>
                            <w:r w:rsidRPr="00C647F1">
                              <w:rPr>
                                <w:rFonts w:ascii="Times New Roman" w:hAnsi="Times New Roman"/>
                                <w:b/>
                                <w:sz w:val="24"/>
                                <w:szCs w:val="24"/>
                              </w:rPr>
                              <w:t>Applications</w:t>
                            </w:r>
                          </w:p>
                          <w:p w14:paraId="2E6DE740" w14:textId="77777777" w:rsidR="004B3E60" w:rsidRPr="00C647F1" w:rsidRDefault="004B3E60"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12F60" id="Rectangle 941" o:spid="_x0000_s1028" style="position:absolute;margin-left:351.7pt;margin-top:272.05pt;width:173.2pt;height:14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">
                <v:path arrowok="t"/>
                <v:textbox>
                  <w:txbxContent>
                    <w:p w14:paraId="02C72F4A" w14:textId="77777777" w:rsidR="004B3E60" w:rsidRPr="00C647F1" w:rsidRDefault="004B3E60">
                      <w:pPr>
                        <w:rPr>
                          <w:rFonts w:ascii="Times New Roman" w:hAnsi="Times New Roman"/>
                          <w:b/>
                          <w:sz w:val="24"/>
                          <w:szCs w:val="24"/>
                        </w:rPr>
                      </w:pPr>
                      <w:r w:rsidRPr="00C647F1">
                        <w:rPr>
                          <w:rFonts w:ascii="Times New Roman" w:hAnsi="Times New Roman"/>
                          <w:b/>
                          <w:sz w:val="24"/>
                          <w:szCs w:val="24"/>
                        </w:rPr>
                        <w:t>Applications</w:t>
                      </w:r>
                    </w:p>
                    <w:p w14:paraId="2E6DE740" w14:textId="77777777" w:rsidR="004B3E60" w:rsidRPr="00C647F1" w:rsidRDefault="004B3E60" w:rsidP="00C647F1">
                      <w:pPr>
                        <w:numPr>
                          <w:ilvl w:val="0"/>
                          <w:numId w:val="26"/>
                        </w:numPr>
                        <w:rPr>
                          <w:rFonts w:ascii="Times New Roman" w:hAnsi="Times New Roman"/>
                          <w:sz w:val="24"/>
                          <w:szCs w:val="24"/>
                        </w:rPr>
                      </w:pPr>
                      <w:r w:rsidRPr="00C647F1">
                        <w:rPr>
                          <w:rFonts w:ascii="Times New Roman" w:hAnsi="Times New Roman"/>
                          <w:sz w:val="24"/>
                          <w:szCs w:val="24"/>
                        </w:rPr>
                        <w:t>Identified and functionally characterized lignocellulolytic organisms and enzymes can be applied in, but not limited to, cellulosic biofuel production.</w:t>
                      </w:r>
                    </w:p>
                  </w:txbxContent>
                </v:textbox>
              </v:rect>
            </w:pict>
          </mc:Fallback>
        </mc:AlternateContent>
      </w:r>
      <w:r w:rsidRPr="004260F4">
        <w:rPr>
          <w:noProof/>
          <w:color w:val="000000"/>
        </w:rPr>
        <mc:AlternateContent>
          <mc:Choice Requires="wps">
            <w:drawing>
              <wp:anchor distT="0" distB="0" distL="114300" distR="114300" simplePos="0" relativeHeight="251643904" behindDoc="0" locked="0" layoutInCell="1" allowOverlap="1" wp14:anchorId="060E39C0" wp14:editId="6ACA1CC4">
                <wp:simplePos x="0" y="0"/>
                <wp:positionH relativeFrom="column">
                  <wp:posOffset>-758825</wp:posOffset>
                </wp:positionH>
                <wp:positionV relativeFrom="paragraph">
                  <wp:posOffset>264795</wp:posOffset>
                </wp:positionV>
                <wp:extent cx="5084445" cy="5641975"/>
                <wp:effectExtent l="12700" t="12700" r="20955" b="34925"/>
                <wp:wrapNone/>
                <wp:docPr id="6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4445" cy="5641975"/>
                        </a:xfrm>
                        <a:prstGeom prst="roundRect">
                          <a:avLst>
                            <a:gd name="adj" fmla="val 16667"/>
                          </a:avLst>
                        </a:prstGeom>
                        <a:solidFill>
                          <a:srgbClr val="C5E0B3"/>
                        </a:solidFill>
                        <a:ln w="38100">
                          <a:solidFill>
                            <a:srgbClr val="F2F2F2"/>
                          </a:solidFill>
                          <a:round/>
                          <a:headEnd/>
                          <a:tailEnd/>
                        </a:ln>
                        <a:effectLst>
                          <a:outerShdw dist="28398" dir="3806097" algn="ctr" rotWithShape="0">
                            <a:srgbClr val="3756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AF269A3" id="AutoShape 940" o:spid="_x0000_s1026" style="position:absolute;margin-left:-59.75pt;margin-top:20.85pt;width:400.35pt;height:44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" fillcolor="#c5e0b3" strokecolor="#f2f2f2" strokeweight="3pt">
                <v:shadow on="t" color="#375623" opacity=".5" offset="1pt"/>
                <v:path arrowok="t"/>
              </v:roundrect>
            </w:pict>
          </mc:Fallback>
        </mc:AlternateContent>
      </w:r>
      <w:r w:rsidRPr="004260F4">
        <w:rPr>
          <w:noProof/>
          <w:color w:val="000000"/>
        </w:rPr>
        <mc:AlternateContent>
          <mc:Choice Requires="wps">
            <w:drawing>
              <wp:anchor distT="0" distB="0" distL="114300" distR="114300" simplePos="0" relativeHeight="251663360" behindDoc="0" locked="0" layoutInCell="1" allowOverlap="1" wp14:anchorId="66BE76E0" wp14:editId="33E349F7">
                <wp:simplePos x="0" y="0"/>
                <wp:positionH relativeFrom="column">
                  <wp:posOffset>4259580</wp:posOffset>
                </wp:positionH>
                <wp:positionV relativeFrom="paragraph">
                  <wp:posOffset>3500755</wp:posOffset>
                </wp:positionV>
                <wp:extent cx="255905" cy="283845"/>
                <wp:effectExtent l="0" t="0" r="23495" b="20955"/>
                <wp:wrapNone/>
                <wp:docPr id="62" name="AutoShap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5905"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74FE3F2" id="_x0000_t32" coordsize="21600,21600" o:spt="32" o:oned="t" path="m,l21600,21600e" filled="f">
                <v:path arrowok="t" fillok="f" o:connecttype="none"/>
                <o:lock v:ext="edit" shapetype="t"/>
              </v:shapetype>
              <v:shape id="AutoShape 939" o:spid="_x0000_s1026" type="#_x0000_t32" style="position:absolute;margin-left:335.4pt;margin-top:275.65pt;width:20.15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2336" behindDoc="0" locked="0" layoutInCell="1" allowOverlap="1" wp14:anchorId="3199535C" wp14:editId="621FC6F6">
                <wp:simplePos x="0" y="0"/>
                <wp:positionH relativeFrom="column">
                  <wp:posOffset>4232275</wp:posOffset>
                </wp:positionH>
                <wp:positionV relativeFrom="paragraph">
                  <wp:posOffset>2234565</wp:posOffset>
                </wp:positionV>
                <wp:extent cx="264795" cy="320040"/>
                <wp:effectExtent l="0" t="25400" r="27305" b="10160"/>
                <wp:wrapNone/>
                <wp:docPr id="61" name="Auto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64795"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605B72C" id="AutoShape 938" o:spid="_x0000_s1026" type="#_x0000_t32" style="position:absolute;margin-left:333.25pt;margin-top:175.95pt;width:20.85pt;height:25.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">
                <v:stroke endarrow="block"/>
                <o:lock v:ext="edit" shapetype="f"/>
              </v:shape>
            </w:pict>
          </mc:Fallback>
        </mc:AlternateContent>
      </w:r>
      <w:r w:rsidRPr="004260F4">
        <w:rPr>
          <w:noProof/>
          <w:color w:val="000000"/>
        </w:rPr>
        <mc:AlternateContent>
          <mc:Choice Requires="wps">
            <w:drawing>
              <wp:anchor distT="0" distB="0" distL="114300" distR="114300" simplePos="0" relativeHeight="251661312" behindDoc="0" locked="0" layoutInCell="1" allowOverlap="1" wp14:anchorId="7820C3B3" wp14:editId="1C009F4B">
                <wp:simplePos x="0" y="0"/>
                <wp:positionH relativeFrom="column">
                  <wp:posOffset>1174115</wp:posOffset>
                </wp:positionH>
                <wp:positionV relativeFrom="paragraph">
                  <wp:posOffset>1009015</wp:posOffset>
                </wp:positionV>
                <wp:extent cx="191135" cy="3502660"/>
                <wp:effectExtent l="0" t="0" r="0" b="2540"/>
                <wp:wrapNone/>
                <wp:docPr id="60" name="Auto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 cy="3502660"/>
                        </a:xfrm>
                        <a:prstGeom prst="rightBrace">
                          <a:avLst>
                            <a:gd name="adj1" fmla="val 15271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BCD5B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937" o:spid="_x0000_s1026" type="#_x0000_t88" style="position:absolute;margin-left:92.45pt;margin-top:79.45pt;width:15.05pt;height:27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"/>
            </w:pict>
          </mc:Fallback>
        </mc:AlternateContent>
      </w:r>
      <w:r w:rsidRPr="004260F4">
        <w:rPr>
          <w:noProof/>
          <w:color w:val="000000"/>
        </w:rPr>
        <mc:AlternateContent>
          <mc:Choice Requires="wps">
            <w:drawing>
              <wp:anchor distT="0" distB="0" distL="114300" distR="114300" simplePos="0" relativeHeight="251656192" behindDoc="0" locked="0" layoutInCell="1" allowOverlap="1" wp14:anchorId="5EEBBE0F" wp14:editId="14E74009">
                <wp:simplePos x="0" y="0"/>
                <wp:positionH relativeFrom="column">
                  <wp:posOffset>-460375</wp:posOffset>
                </wp:positionH>
                <wp:positionV relativeFrom="paragraph">
                  <wp:posOffset>656590</wp:posOffset>
                </wp:positionV>
                <wp:extent cx="1586230" cy="1828800"/>
                <wp:effectExtent l="0" t="0" r="1270" b="0"/>
                <wp:wrapNone/>
                <wp:docPr id="59"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6230" cy="1828800"/>
                        </a:xfrm>
                        <a:prstGeom prst="rect">
                          <a:avLst/>
                        </a:prstGeom>
                        <a:solidFill>
                          <a:srgbClr val="92D050"/>
                        </a:solidFill>
                        <a:ln w="9525">
                          <a:solidFill>
                            <a:srgbClr val="000000"/>
                          </a:solidFill>
                          <a:miter lim="800000"/>
                          <a:headEnd/>
                          <a:tailEnd/>
                        </a:ln>
                      </wps:spPr>
                      <wps:txbx>
                        <w:txbxContent>
                          <w:p w14:paraId="3676F6AE" w14:textId="77777777" w:rsidR="004B3E60" w:rsidRPr="00C647F1" w:rsidRDefault="004B3E60">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4B3E60" w:rsidRPr="007904BE" w:rsidRDefault="004B3E6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4B3E60" w:rsidRPr="007904BE" w:rsidRDefault="004B3E60"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4B3E60" w:rsidRPr="007904BE" w:rsidRDefault="004B3E6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4B3E60" w:rsidRPr="007904BE" w:rsidRDefault="004B3E6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EBBE0F" id="Rectangle 936" o:spid="_x0000_s1029" style="position:absolute;margin-left:-36.25pt;margin-top:51.7pt;width:124.9pt;height:2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" fillcolor="#92d050">
                <v:path arrowok="t"/>
                <v:textbox>
                  <w:txbxContent>
                    <w:p w14:paraId="3676F6AE" w14:textId="77777777" w:rsidR="004B3E60" w:rsidRPr="00C647F1" w:rsidRDefault="004B3E60">
                      <w:pPr>
                        <w:rPr>
                          <w:rFonts w:ascii="Times New Roman" w:hAnsi="Times New Roman"/>
                          <w:b/>
                          <w:color w:val="000000"/>
                          <w:sz w:val="24"/>
                          <w:szCs w:val="24"/>
                        </w:rPr>
                      </w:pPr>
                      <w:r w:rsidRPr="00C647F1">
                        <w:rPr>
                          <w:rFonts w:ascii="Times New Roman" w:hAnsi="Times New Roman"/>
                          <w:b/>
                          <w:color w:val="000000"/>
                          <w:sz w:val="24"/>
                          <w:szCs w:val="24"/>
                        </w:rPr>
                        <w:t>Component</w:t>
                      </w:r>
                    </w:p>
                    <w:p w14:paraId="0CE24176" w14:textId="77777777" w:rsidR="004B3E60" w:rsidRPr="007904BE" w:rsidRDefault="004B3E6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Gut Microbiome</w:t>
                      </w:r>
                    </w:p>
                    <w:p w14:paraId="5EF613F2" w14:textId="77777777" w:rsidR="004B3E60" w:rsidRPr="007904BE" w:rsidRDefault="004B3E60" w:rsidP="00C647F1">
                      <w:pPr>
                        <w:numPr>
                          <w:ilvl w:val="0"/>
                          <w:numId w:val="27"/>
                        </w:numPr>
                        <w:rPr>
                          <w:rFonts w:ascii="Times New Roman" w:hAnsi="Times New Roman"/>
                          <w:color w:val="000000"/>
                          <w:sz w:val="24"/>
                          <w:szCs w:val="24"/>
                        </w:rPr>
                      </w:pPr>
                      <w:r>
                        <w:rPr>
                          <w:rFonts w:ascii="Times New Roman" w:hAnsi="Times New Roman"/>
                          <w:color w:val="000000"/>
                          <w:sz w:val="24"/>
                          <w:szCs w:val="24"/>
                        </w:rPr>
                        <w:t>Microbial s</w:t>
                      </w:r>
                      <w:r w:rsidRPr="007904BE">
                        <w:rPr>
                          <w:rFonts w:ascii="Times New Roman" w:hAnsi="Times New Roman"/>
                          <w:color w:val="000000"/>
                          <w:sz w:val="24"/>
                          <w:szCs w:val="24"/>
                        </w:rPr>
                        <w:t xml:space="preserve">pecies </w:t>
                      </w:r>
                    </w:p>
                    <w:p w14:paraId="21682114" w14:textId="77777777" w:rsidR="004B3E60" w:rsidRPr="007904BE" w:rsidRDefault="004B3E6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Dietary intervention</w:t>
                      </w:r>
                    </w:p>
                    <w:p w14:paraId="32C9C0E7" w14:textId="77777777" w:rsidR="004B3E60" w:rsidRPr="007904BE" w:rsidRDefault="004B3E60" w:rsidP="00C647F1">
                      <w:pPr>
                        <w:numPr>
                          <w:ilvl w:val="0"/>
                          <w:numId w:val="27"/>
                        </w:numPr>
                        <w:rPr>
                          <w:rFonts w:ascii="Times New Roman" w:hAnsi="Times New Roman"/>
                          <w:color w:val="000000"/>
                          <w:sz w:val="24"/>
                          <w:szCs w:val="24"/>
                        </w:rPr>
                      </w:pPr>
                      <w:r w:rsidRPr="007904BE">
                        <w:rPr>
                          <w:rFonts w:ascii="Times New Roman" w:hAnsi="Times New Roman"/>
                          <w:color w:val="000000"/>
                          <w:sz w:val="24"/>
                          <w:szCs w:val="24"/>
                        </w:rPr>
                        <w:t>Gene express</w:t>
                      </w:r>
                      <w:r>
                        <w:rPr>
                          <w:rFonts w:ascii="Times New Roman" w:hAnsi="Times New Roman"/>
                          <w:color w:val="000000"/>
                          <w:sz w:val="24"/>
                          <w:szCs w:val="24"/>
                        </w:rPr>
                        <w:t>ion</w:t>
                      </w:r>
                    </w:p>
                  </w:txbxContent>
                </v:textbox>
              </v:rect>
            </w:pict>
          </mc:Fallback>
        </mc:AlternateContent>
      </w:r>
      <w:r w:rsidRPr="004260F4">
        <w:rPr>
          <w:noProof/>
          <w:color w:val="000000"/>
        </w:rPr>
        <mc:AlternateContent>
          <mc:Choice Requires="wps">
            <w:drawing>
              <wp:anchor distT="0" distB="0" distL="114300" distR="114300" simplePos="0" relativeHeight="251659264" behindDoc="0" locked="0" layoutInCell="1" allowOverlap="1" wp14:anchorId="0690530B" wp14:editId="69CE8231">
                <wp:simplePos x="0" y="0"/>
                <wp:positionH relativeFrom="column">
                  <wp:posOffset>-448310</wp:posOffset>
                </wp:positionH>
                <wp:positionV relativeFrom="paragraph">
                  <wp:posOffset>2600960</wp:posOffset>
                </wp:positionV>
                <wp:extent cx="1574165" cy="2450465"/>
                <wp:effectExtent l="0" t="0" r="635" b="635"/>
                <wp:wrapNone/>
                <wp:docPr id="58"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4165" cy="2450465"/>
                        </a:xfrm>
                        <a:prstGeom prst="rect">
                          <a:avLst/>
                        </a:prstGeom>
                        <a:solidFill>
                          <a:srgbClr val="92D050"/>
                        </a:solidFill>
                        <a:ln w="9525">
                          <a:solidFill>
                            <a:srgbClr val="000000"/>
                          </a:solidFill>
                          <a:miter lim="800000"/>
                          <a:headEnd/>
                          <a:tailEnd/>
                        </a:ln>
                      </wps:spPr>
                      <wps:txbx>
                        <w:txbxContent>
                          <w:p w14:paraId="16AD8805" w14:textId="77777777" w:rsidR="004B3E60" w:rsidRPr="00C647F1" w:rsidRDefault="004B3E60">
                            <w:pPr>
                              <w:rPr>
                                <w:rFonts w:ascii="Times New Roman" w:hAnsi="Times New Roman"/>
                                <w:b/>
                                <w:sz w:val="24"/>
                                <w:szCs w:val="24"/>
                              </w:rPr>
                            </w:pPr>
                            <w:r w:rsidRPr="00C647F1">
                              <w:rPr>
                                <w:rFonts w:ascii="Times New Roman" w:hAnsi="Times New Roman"/>
                                <w:b/>
                                <w:sz w:val="24"/>
                                <w:szCs w:val="24"/>
                              </w:rPr>
                              <w:t>Attribute</w:t>
                            </w:r>
                          </w:p>
                          <w:p w14:paraId="1A47D8C0" w14:textId="77777777" w:rsidR="004B3E60" w:rsidRPr="00E96B65" w:rsidRDefault="004B3E60"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4B3E60" w:rsidRDefault="004B3E60"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4B3E60" w:rsidRDefault="004B3E60"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4B3E60" w:rsidRPr="00E96B65" w:rsidRDefault="004B3E60"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4B3E60" w:rsidRDefault="004B3E6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0530B" id="Rectangle 935" o:spid="_x0000_s1030" style="position:absolute;margin-left:-35.3pt;margin-top:204.8pt;width:123.95pt;height:19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" fillcolor="#92d050">
                <v:path arrowok="t"/>
                <v:textbox>
                  <w:txbxContent>
                    <w:p w14:paraId="16AD8805" w14:textId="77777777" w:rsidR="004B3E60" w:rsidRPr="00C647F1" w:rsidRDefault="004B3E60">
                      <w:pPr>
                        <w:rPr>
                          <w:rFonts w:ascii="Times New Roman" w:hAnsi="Times New Roman"/>
                          <w:b/>
                          <w:sz w:val="24"/>
                          <w:szCs w:val="24"/>
                        </w:rPr>
                      </w:pPr>
                      <w:r w:rsidRPr="00C647F1">
                        <w:rPr>
                          <w:rFonts w:ascii="Times New Roman" w:hAnsi="Times New Roman"/>
                          <w:b/>
                          <w:sz w:val="24"/>
                          <w:szCs w:val="24"/>
                        </w:rPr>
                        <w:t>Attribute</w:t>
                      </w:r>
                    </w:p>
                    <w:p w14:paraId="1A47D8C0" w14:textId="77777777" w:rsidR="004B3E60" w:rsidRPr="00E96B65" w:rsidRDefault="004B3E60" w:rsidP="00C647F1">
                      <w:pPr>
                        <w:numPr>
                          <w:ilvl w:val="0"/>
                          <w:numId w:val="28"/>
                        </w:numPr>
                        <w:rPr>
                          <w:rFonts w:ascii="Times New Roman" w:hAnsi="Times New Roman"/>
                          <w:sz w:val="24"/>
                          <w:szCs w:val="24"/>
                        </w:rPr>
                      </w:pPr>
                      <w:r w:rsidRPr="00E96B65">
                        <w:rPr>
                          <w:rFonts w:ascii="Times New Roman" w:hAnsi="Times New Roman"/>
                          <w:sz w:val="24"/>
                          <w:szCs w:val="24"/>
                        </w:rPr>
                        <w:t>Diversity Analyses</w:t>
                      </w:r>
                    </w:p>
                    <w:p w14:paraId="5152EDD1" w14:textId="77777777" w:rsidR="004B3E60" w:rsidRDefault="004B3E60" w:rsidP="00C647F1">
                      <w:pPr>
                        <w:numPr>
                          <w:ilvl w:val="0"/>
                          <w:numId w:val="28"/>
                        </w:numPr>
                        <w:rPr>
                          <w:rFonts w:ascii="Times New Roman" w:hAnsi="Times New Roman"/>
                          <w:sz w:val="24"/>
                          <w:szCs w:val="24"/>
                        </w:rPr>
                      </w:pPr>
                      <w:r w:rsidRPr="00E96B65">
                        <w:rPr>
                          <w:rFonts w:ascii="Times New Roman" w:hAnsi="Times New Roman"/>
                          <w:sz w:val="24"/>
                          <w:szCs w:val="24"/>
                        </w:rPr>
                        <w:t>Composition</w:t>
                      </w:r>
                    </w:p>
                    <w:p w14:paraId="757A45A0" w14:textId="77777777" w:rsidR="004B3E60" w:rsidRDefault="004B3E60" w:rsidP="00C647F1">
                      <w:pPr>
                        <w:numPr>
                          <w:ilvl w:val="0"/>
                          <w:numId w:val="28"/>
                        </w:numPr>
                        <w:rPr>
                          <w:rFonts w:ascii="Times New Roman" w:hAnsi="Times New Roman"/>
                          <w:sz w:val="24"/>
                          <w:szCs w:val="24"/>
                        </w:rPr>
                      </w:pPr>
                      <w:r>
                        <w:rPr>
                          <w:rFonts w:ascii="Times New Roman" w:hAnsi="Times New Roman"/>
                          <w:sz w:val="24"/>
                          <w:szCs w:val="24"/>
                        </w:rPr>
                        <w:t>Altered microbial and functional profiles</w:t>
                      </w:r>
                    </w:p>
                    <w:p w14:paraId="6ECDF36C" w14:textId="77777777" w:rsidR="004B3E60" w:rsidRPr="00E96B65" w:rsidRDefault="004B3E60" w:rsidP="00C647F1">
                      <w:pPr>
                        <w:numPr>
                          <w:ilvl w:val="0"/>
                          <w:numId w:val="28"/>
                        </w:numPr>
                        <w:rPr>
                          <w:rFonts w:ascii="Times New Roman" w:hAnsi="Times New Roman"/>
                          <w:sz w:val="24"/>
                          <w:szCs w:val="24"/>
                        </w:rPr>
                      </w:pPr>
                      <w:r>
                        <w:rPr>
                          <w:rFonts w:ascii="Times New Roman" w:hAnsi="Times New Roman"/>
                          <w:sz w:val="24"/>
                          <w:szCs w:val="24"/>
                        </w:rPr>
                        <w:t>Enrichment of metabolic pathways</w:t>
                      </w:r>
                    </w:p>
                    <w:p w14:paraId="6E007071" w14:textId="77777777" w:rsidR="004B3E60" w:rsidRDefault="004B3E60"/>
                  </w:txbxContent>
                </v:textbox>
              </v:rect>
            </w:pict>
          </mc:Fallback>
        </mc:AlternateContent>
      </w:r>
      <w:r w:rsidRPr="004260F4">
        <w:rPr>
          <w:noProof/>
          <w:color w:val="000000"/>
        </w:rPr>
        <mc:AlternateContent>
          <mc:Choice Requires="wps">
            <w:drawing>
              <wp:anchor distT="0" distB="0" distL="114300" distR="114300" simplePos="0" relativeHeight="251657216" behindDoc="0" locked="0" layoutInCell="1" allowOverlap="1" wp14:anchorId="326590A8" wp14:editId="7D6B445C">
                <wp:simplePos x="0" y="0"/>
                <wp:positionH relativeFrom="column">
                  <wp:posOffset>1475105</wp:posOffset>
                </wp:positionH>
                <wp:positionV relativeFrom="paragraph">
                  <wp:posOffset>565150</wp:posOffset>
                </wp:positionV>
                <wp:extent cx="2628900" cy="5071745"/>
                <wp:effectExtent l="0" t="0" r="0" b="0"/>
                <wp:wrapNone/>
                <wp:docPr id="57" name="Rectangle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071745"/>
                        </a:xfrm>
                        <a:prstGeom prst="rect">
                          <a:avLst/>
                        </a:prstGeom>
                        <a:solidFill>
                          <a:srgbClr val="00B0F0"/>
                        </a:solidFill>
                        <a:ln w="9525">
                          <a:solidFill>
                            <a:srgbClr val="000000"/>
                          </a:solidFill>
                          <a:miter lim="800000"/>
                          <a:headEnd/>
                          <a:tailEnd/>
                        </a:ln>
                      </wps:spPr>
                      <wps:txbx>
                        <w:txbxContent>
                          <w:p w14:paraId="23340382" w14:textId="77777777" w:rsidR="004B3E60" w:rsidRPr="00C647F1" w:rsidRDefault="004B3E60">
                            <w:pPr>
                              <w:rPr>
                                <w:rFonts w:ascii="Times New Roman" w:hAnsi="Times New Roman"/>
                                <w:b/>
                                <w:sz w:val="24"/>
                                <w:szCs w:val="24"/>
                              </w:rPr>
                            </w:pPr>
                            <w:r w:rsidRPr="00C647F1">
                              <w:rPr>
                                <w:rFonts w:ascii="Times New Roman" w:hAnsi="Times New Roman"/>
                                <w:b/>
                                <w:sz w:val="24"/>
                                <w:szCs w:val="24"/>
                              </w:rPr>
                              <w:t>Mechanisms</w:t>
                            </w:r>
                          </w:p>
                          <w:p w14:paraId="1D774555"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4B3E60" w:rsidRDefault="004B3E60"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4B3E60" w:rsidRDefault="004B3E60"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4B3E60" w:rsidRDefault="004B3E60"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4B3E60" w:rsidRPr="00C647F1" w:rsidRDefault="004B3E60"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4B3E60" w:rsidRPr="00D32F8C" w:rsidRDefault="004B3E60"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4B3E60" w:rsidRDefault="004B3E60"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4B3E60" w:rsidRPr="003233F2" w:rsidRDefault="004B3E60"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4B3E60" w:rsidRPr="00D32F8C" w:rsidRDefault="004B3E60">
                            <w:pPr>
                              <w:rPr>
                                <w:rFonts w:ascii="Times New Roman" w:hAnsi="Times New Roman"/>
                                <w:sz w:val="24"/>
                                <w:szCs w:val="24"/>
                              </w:rPr>
                            </w:pPr>
                          </w:p>
                          <w:p w14:paraId="3D9F03D1" w14:textId="77777777" w:rsidR="004B3E60" w:rsidRPr="00D32F8C" w:rsidRDefault="004B3E60">
                            <w:pPr>
                              <w:rPr>
                                <w:rFonts w:ascii="Times New Roman" w:hAnsi="Times New Roman"/>
                                <w:sz w:val="24"/>
                                <w:szCs w:val="24"/>
                              </w:rPr>
                            </w:pPr>
                          </w:p>
                          <w:p w14:paraId="1862374E" w14:textId="77777777" w:rsidR="004B3E60" w:rsidRPr="00D32F8C" w:rsidRDefault="004B3E60">
                            <w:pPr>
                              <w:rPr>
                                <w:rFonts w:ascii="Times New Roman" w:hAnsi="Times New Roman"/>
                                <w:sz w:val="24"/>
                                <w:szCs w:val="24"/>
                              </w:rPr>
                            </w:pPr>
                          </w:p>
                          <w:p w14:paraId="0AF05EAA" w14:textId="77777777" w:rsidR="004B3E60" w:rsidRPr="00D32F8C" w:rsidRDefault="004B3E60">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590A8" id="Rectangle 934" o:spid="_x0000_s1031" style="position:absolute;margin-left:116.15pt;margin-top:44.5pt;width:207pt;height:399.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" fillcolor="#00b0f0">
                <v:path arrowok="t"/>
                <v:textbox>
                  <w:txbxContent>
                    <w:p w14:paraId="23340382" w14:textId="77777777" w:rsidR="004B3E60" w:rsidRPr="00C647F1" w:rsidRDefault="004B3E60">
                      <w:pPr>
                        <w:rPr>
                          <w:rFonts w:ascii="Times New Roman" w:hAnsi="Times New Roman"/>
                          <w:b/>
                          <w:sz w:val="24"/>
                          <w:szCs w:val="24"/>
                        </w:rPr>
                      </w:pPr>
                      <w:r w:rsidRPr="00C647F1">
                        <w:rPr>
                          <w:rFonts w:ascii="Times New Roman" w:hAnsi="Times New Roman"/>
                          <w:b/>
                          <w:sz w:val="24"/>
                          <w:szCs w:val="24"/>
                        </w:rPr>
                        <w:t>Mechanisms</w:t>
                      </w:r>
                    </w:p>
                    <w:p w14:paraId="1D774555"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BSF Breeding under different dietary conditions</w:t>
                      </w:r>
                    </w:p>
                    <w:p w14:paraId="03AB7CB7"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RNA Extraction</w:t>
                      </w:r>
                    </w:p>
                    <w:p w14:paraId="64DC19BF"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ONT PCR-cDNA synthesis</w:t>
                      </w:r>
                    </w:p>
                    <w:p w14:paraId="6AD4A71A"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ONT MinION sequencing</w:t>
                      </w:r>
                    </w:p>
                    <w:p w14:paraId="7B1B6DCD"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Quality analyses</w:t>
                      </w:r>
                    </w:p>
                    <w:p w14:paraId="66505E43" w14:textId="77777777" w:rsidR="004B3E60" w:rsidRPr="00D32F8C" w:rsidRDefault="004B3E60" w:rsidP="00C647F1">
                      <w:pPr>
                        <w:numPr>
                          <w:ilvl w:val="0"/>
                          <w:numId w:val="19"/>
                        </w:numPr>
                        <w:rPr>
                          <w:rFonts w:ascii="Times New Roman" w:hAnsi="Times New Roman"/>
                          <w:sz w:val="24"/>
                          <w:szCs w:val="24"/>
                        </w:rPr>
                      </w:pPr>
                      <w:r w:rsidRPr="00D32F8C">
                        <w:rPr>
                          <w:rFonts w:ascii="Times New Roman" w:hAnsi="Times New Roman"/>
                          <w:sz w:val="24"/>
                          <w:szCs w:val="24"/>
                        </w:rPr>
                        <w:t>Error correction</w:t>
                      </w:r>
                      <w:r>
                        <w:rPr>
                          <w:rFonts w:ascii="Times New Roman" w:hAnsi="Times New Roman"/>
                          <w:sz w:val="24"/>
                          <w:szCs w:val="24"/>
                        </w:rPr>
                        <w:t xml:space="preserve"> of full-length cDNA reads</w:t>
                      </w:r>
                    </w:p>
                    <w:p w14:paraId="343D15DE" w14:textId="77777777" w:rsidR="004B3E60" w:rsidRDefault="004B3E60" w:rsidP="00C647F1">
                      <w:pPr>
                        <w:numPr>
                          <w:ilvl w:val="0"/>
                          <w:numId w:val="19"/>
                        </w:numPr>
                        <w:spacing w:after="0"/>
                        <w:rPr>
                          <w:rFonts w:ascii="Times New Roman" w:hAnsi="Times New Roman"/>
                          <w:sz w:val="24"/>
                          <w:szCs w:val="24"/>
                        </w:rPr>
                      </w:pPr>
                      <w:r w:rsidRPr="00D32F8C">
                        <w:rPr>
                          <w:rFonts w:ascii="Times New Roman" w:hAnsi="Times New Roman"/>
                          <w:sz w:val="24"/>
                          <w:szCs w:val="24"/>
                        </w:rPr>
                        <w:t>Implement Metatran</w:t>
                      </w:r>
                      <w:r>
                        <w:rPr>
                          <w:rFonts w:ascii="Times New Roman" w:hAnsi="Times New Roman"/>
                          <w:sz w:val="24"/>
                          <w:szCs w:val="24"/>
                        </w:rPr>
                        <w:t>s</w:t>
                      </w:r>
                      <w:r w:rsidRPr="00D32F8C">
                        <w:rPr>
                          <w:rFonts w:ascii="Times New Roman" w:hAnsi="Times New Roman"/>
                          <w:sz w:val="24"/>
                          <w:szCs w:val="24"/>
                        </w:rPr>
                        <w:t>criptomic analysis pipeline</w:t>
                      </w:r>
                      <w:r>
                        <w:rPr>
                          <w:rFonts w:ascii="Times New Roman" w:hAnsi="Times New Roman"/>
                          <w:sz w:val="24"/>
                          <w:szCs w:val="24"/>
                        </w:rPr>
                        <w:t>:</w:t>
                      </w:r>
                    </w:p>
                    <w:p w14:paraId="267CC436" w14:textId="77777777" w:rsidR="004B3E60" w:rsidRDefault="004B3E60"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rRNA removal</w:t>
                      </w:r>
                    </w:p>
                    <w:p w14:paraId="1B8007F0" w14:textId="77777777" w:rsidR="004B3E60" w:rsidRDefault="004B3E60" w:rsidP="00C647F1">
                      <w:pPr>
                        <w:numPr>
                          <w:ilvl w:val="0"/>
                          <w:numId w:val="23"/>
                        </w:numPr>
                        <w:spacing w:after="0" w:line="240" w:lineRule="auto"/>
                        <w:rPr>
                          <w:rFonts w:ascii="Times New Roman" w:hAnsi="Times New Roman"/>
                          <w:sz w:val="24"/>
                          <w:szCs w:val="24"/>
                        </w:rPr>
                      </w:pPr>
                      <w:r>
                        <w:rPr>
                          <w:rFonts w:ascii="Times New Roman" w:hAnsi="Times New Roman"/>
                          <w:sz w:val="24"/>
                          <w:szCs w:val="24"/>
                        </w:rPr>
                        <w:t>Annotation and analyses against reference databases</w:t>
                      </w:r>
                    </w:p>
                    <w:p w14:paraId="19BD3E22" w14:textId="77777777" w:rsidR="004B3E60" w:rsidRPr="00C647F1" w:rsidRDefault="004B3E60" w:rsidP="00C647F1">
                      <w:pPr>
                        <w:numPr>
                          <w:ilvl w:val="0"/>
                          <w:numId w:val="23"/>
                        </w:numPr>
                        <w:spacing w:line="240" w:lineRule="auto"/>
                        <w:rPr>
                          <w:rFonts w:ascii="Times New Roman" w:hAnsi="Times New Roman"/>
                          <w:sz w:val="24"/>
                          <w:szCs w:val="24"/>
                        </w:rPr>
                      </w:pPr>
                      <w:r>
                        <w:rPr>
                          <w:rFonts w:ascii="Times New Roman" w:hAnsi="Times New Roman"/>
                          <w:sz w:val="24"/>
                          <w:szCs w:val="24"/>
                        </w:rPr>
                        <w:t>Generate abundance counts</w:t>
                      </w:r>
                    </w:p>
                    <w:p w14:paraId="0C055DD2" w14:textId="77777777" w:rsidR="004B3E60" w:rsidRPr="00D32F8C" w:rsidRDefault="004B3E60" w:rsidP="00C647F1">
                      <w:pPr>
                        <w:numPr>
                          <w:ilvl w:val="0"/>
                          <w:numId w:val="22"/>
                        </w:numPr>
                        <w:rPr>
                          <w:rFonts w:ascii="Times New Roman" w:hAnsi="Times New Roman"/>
                          <w:sz w:val="24"/>
                          <w:szCs w:val="24"/>
                        </w:rPr>
                      </w:pPr>
                      <w:r w:rsidRPr="00D32F8C">
                        <w:rPr>
                          <w:rFonts w:ascii="Times New Roman" w:hAnsi="Times New Roman"/>
                          <w:sz w:val="24"/>
                          <w:szCs w:val="24"/>
                        </w:rPr>
                        <w:t>Differential expression Analysis (DEA)</w:t>
                      </w:r>
                    </w:p>
                    <w:p w14:paraId="44ECEEFF" w14:textId="77777777" w:rsidR="004B3E60" w:rsidRDefault="004B3E60" w:rsidP="00C647F1">
                      <w:pPr>
                        <w:numPr>
                          <w:ilvl w:val="0"/>
                          <w:numId w:val="22"/>
                        </w:numPr>
                        <w:rPr>
                          <w:rFonts w:ascii="Times New Roman" w:hAnsi="Times New Roman"/>
                          <w:sz w:val="24"/>
                          <w:szCs w:val="24"/>
                        </w:rPr>
                      </w:pPr>
                      <w:r w:rsidRPr="00D32F8C">
                        <w:rPr>
                          <w:rFonts w:ascii="Times New Roman" w:hAnsi="Times New Roman"/>
                          <w:sz w:val="24"/>
                          <w:szCs w:val="24"/>
                        </w:rPr>
                        <w:t>Pathway enrichment Analysis</w:t>
                      </w:r>
                    </w:p>
                    <w:p w14:paraId="50997ED5" w14:textId="77777777" w:rsidR="004B3E60" w:rsidRPr="003233F2" w:rsidRDefault="004B3E60" w:rsidP="00C647F1">
                      <w:pPr>
                        <w:numPr>
                          <w:ilvl w:val="0"/>
                          <w:numId w:val="22"/>
                        </w:numPr>
                        <w:rPr>
                          <w:rFonts w:ascii="Times New Roman" w:hAnsi="Times New Roman"/>
                          <w:sz w:val="24"/>
                          <w:szCs w:val="24"/>
                        </w:rPr>
                      </w:pPr>
                      <w:r w:rsidRPr="003233F2">
                        <w:rPr>
                          <w:rFonts w:ascii="Times New Roman" w:hAnsi="Times New Roman"/>
                          <w:sz w:val="24"/>
                          <w:szCs w:val="24"/>
                        </w:rPr>
                        <w:t>Interpret results</w:t>
                      </w:r>
                      <w:r>
                        <w:rPr>
                          <w:rFonts w:ascii="Times New Roman" w:hAnsi="Times New Roman"/>
                          <w:sz w:val="24"/>
                          <w:szCs w:val="24"/>
                        </w:rPr>
                        <w:t xml:space="preserve">, </w:t>
                      </w:r>
                      <w:r w:rsidRPr="003233F2">
                        <w:rPr>
                          <w:rFonts w:ascii="Times New Roman" w:hAnsi="Times New Roman"/>
                          <w:sz w:val="24"/>
                          <w:szCs w:val="24"/>
                        </w:rPr>
                        <w:t>publish</w:t>
                      </w:r>
                      <w:r>
                        <w:rPr>
                          <w:rFonts w:ascii="Times New Roman" w:hAnsi="Times New Roman"/>
                          <w:sz w:val="24"/>
                          <w:szCs w:val="24"/>
                        </w:rPr>
                        <w:t xml:space="preserve"> and disseminate</w:t>
                      </w:r>
                      <w:r w:rsidRPr="003233F2">
                        <w:rPr>
                          <w:rFonts w:ascii="Times New Roman" w:hAnsi="Times New Roman"/>
                          <w:sz w:val="24"/>
                          <w:szCs w:val="24"/>
                        </w:rPr>
                        <w:t xml:space="preserve"> </w:t>
                      </w:r>
                      <w:r>
                        <w:rPr>
                          <w:rFonts w:ascii="Times New Roman" w:hAnsi="Times New Roman"/>
                          <w:sz w:val="24"/>
                          <w:szCs w:val="24"/>
                        </w:rPr>
                        <w:t xml:space="preserve">research </w:t>
                      </w:r>
                      <w:r w:rsidRPr="003233F2">
                        <w:rPr>
                          <w:rFonts w:ascii="Times New Roman" w:hAnsi="Times New Roman"/>
                          <w:sz w:val="24"/>
                          <w:szCs w:val="24"/>
                        </w:rPr>
                        <w:t>findings</w:t>
                      </w:r>
                    </w:p>
                    <w:p w14:paraId="2BA3952F" w14:textId="77777777" w:rsidR="004B3E60" w:rsidRPr="00D32F8C" w:rsidRDefault="004B3E60">
                      <w:pPr>
                        <w:rPr>
                          <w:rFonts w:ascii="Times New Roman" w:hAnsi="Times New Roman"/>
                          <w:sz w:val="24"/>
                          <w:szCs w:val="24"/>
                        </w:rPr>
                      </w:pPr>
                    </w:p>
                    <w:p w14:paraId="3D9F03D1" w14:textId="77777777" w:rsidR="004B3E60" w:rsidRPr="00D32F8C" w:rsidRDefault="004B3E60">
                      <w:pPr>
                        <w:rPr>
                          <w:rFonts w:ascii="Times New Roman" w:hAnsi="Times New Roman"/>
                          <w:sz w:val="24"/>
                          <w:szCs w:val="24"/>
                        </w:rPr>
                      </w:pPr>
                    </w:p>
                    <w:p w14:paraId="1862374E" w14:textId="77777777" w:rsidR="004B3E60" w:rsidRPr="00D32F8C" w:rsidRDefault="004B3E60">
                      <w:pPr>
                        <w:rPr>
                          <w:rFonts w:ascii="Times New Roman" w:hAnsi="Times New Roman"/>
                          <w:sz w:val="24"/>
                          <w:szCs w:val="24"/>
                        </w:rPr>
                      </w:pPr>
                    </w:p>
                    <w:p w14:paraId="0AF05EAA" w14:textId="77777777" w:rsidR="004B3E60" w:rsidRPr="00D32F8C" w:rsidRDefault="004B3E60">
                      <w:pPr>
                        <w:rPr>
                          <w:rFonts w:ascii="Times New Roman" w:hAnsi="Times New Roman"/>
                          <w:sz w:val="24"/>
                          <w:szCs w:val="24"/>
                        </w:rPr>
                      </w:pPr>
                    </w:p>
                  </w:txbxContent>
                </v:textbox>
              </v:rect>
            </w:pict>
          </mc:Fallback>
        </mc:AlternateContent>
      </w:r>
      <w:r w:rsidR="007A020C" w:rsidRPr="004260F4">
        <w:rPr>
          <w:rStyle w:val="normaltextrun"/>
          <w:rFonts w:ascii="Times New Roman" w:hAnsi="Times New Roman"/>
          <w:b/>
          <w:color w:val="0E101A"/>
          <w:sz w:val="24"/>
          <w:szCs w:val="24"/>
          <w:lang w:val="en-GB"/>
        </w:rPr>
        <w:br w:type="page"/>
      </w:r>
    </w:p>
    <w:p w14:paraId="13623285" w14:textId="77777777" w:rsidR="007F635E" w:rsidRPr="004260F4" w:rsidRDefault="00331B45" w:rsidP="007F635E">
      <w:pPr>
        <w:pStyle w:val="Heading2"/>
        <w:jc w:val="center"/>
        <w:rPr>
          <w:rStyle w:val="eop"/>
          <w:b w:val="0"/>
        </w:rPr>
      </w:pPr>
      <w:bookmarkStart w:id="63" w:name="_Toc92192648"/>
      <w:r w:rsidRPr="004260F4">
        <w:rPr>
          <w:rStyle w:val="eop"/>
        </w:rPr>
        <w:lastRenderedPageBreak/>
        <w:t xml:space="preserve">2.0 </w:t>
      </w:r>
      <w:r w:rsidR="00E60851" w:rsidRPr="004260F4">
        <w:rPr>
          <w:rStyle w:val="eop"/>
        </w:rPr>
        <w:t>CHAPTER 2</w:t>
      </w:r>
      <w:r w:rsidR="007F635E" w:rsidRPr="004260F4">
        <w:rPr>
          <w:rStyle w:val="eop"/>
        </w:rPr>
        <w:t>: LITERATURE REVIEW</w:t>
      </w:r>
      <w:bookmarkEnd w:id="63"/>
    </w:p>
    <w:p w14:paraId="3938C75F" w14:textId="77777777" w:rsidR="00001C16" w:rsidRPr="004260F4" w:rsidRDefault="007F635E" w:rsidP="003233F2">
      <w:pPr>
        <w:pStyle w:val="Heading3"/>
        <w:rPr>
          <w:rStyle w:val="eop"/>
          <w:b w:val="0"/>
        </w:rPr>
      </w:pPr>
      <w:bookmarkStart w:id="64" w:name="_Toc92192649"/>
      <w:r w:rsidRPr="004260F4">
        <w:rPr>
          <w:rStyle w:val="eop"/>
        </w:rPr>
        <w:t xml:space="preserve">2.1 </w:t>
      </w:r>
      <w:r w:rsidR="00001C16" w:rsidRPr="004260F4">
        <w:rPr>
          <w:rStyle w:val="eop"/>
        </w:rPr>
        <w:t>Introduction</w:t>
      </w:r>
      <w:bookmarkEnd w:id="64"/>
    </w:p>
    <w:p w14:paraId="5245640C" w14:textId="5C4B481F" w:rsidR="00BB6A9A"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Second-generation biofuels are </w:t>
      </w:r>
      <w:r w:rsidR="56488494" w:rsidRPr="004260F4">
        <w:rPr>
          <w:rStyle w:val="eop"/>
          <w:rFonts w:ascii="Times New Roman" w:hAnsi="Times New Roman"/>
          <w:color w:val="0E101A"/>
          <w:sz w:val="24"/>
          <w:szCs w:val="24"/>
          <w:lang w:val="en-GB"/>
        </w:rPr>
        <w:t>a viable alternative</w:t>
      </w:r>
      <w:r w:rsidRPr="004260F4">
        <w:rPr>
          <w:rStyle w:val="eop"/>
          <w:rFonts w:ascii="Times New Roman" w:hAnsi="Times New Roman"/>
          <w:color w:val="0E101A"/>
          <w:sz w:val="24"/>
          <w:szCs w:val="24"/>
          <w:lang w:val="en-GB"/>
        </w:rPr>
        <w:t xml:space="preserve"> to petroleum-based fossil fuels. They are produced from lignocellulosic biomass that normally comes from non-food products. This has anticipated benefits such as easing the evident burden on food security caused by the production of first-generation biofuels that are sourced from food crops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65"/>
      <w:commentRangeStart w:id="66"/>
      <w:r w:rsidRPr="004260F4">
        <w:rPr>
          <w:rStyle w:val="eop"/>
          <w:rFonts w:ascii="Times New Roman" w:hAnsi="Times New Roman"/>
          <w:color w:val="0E101A"/>
          <w:sz w:val="24"/>
          <w:szCs w:val="24"/>
          <w:lang w:val="en-GB"/>
        </w:rPr>
        <w:t>There has been an exponential increase in world biofuel production which increased five-fold from about 20 billion liters/year in 2001 to 100 billion liters/year in 2011</w:t>
      </w:r>
      <w:r w:rsidR="007F2ADC">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the numbers keep rising with the incessant appeals to stakeholders in the energy industry to embrace more climate-friendly and sustainable fuel options. </w:t>
      </w:r>
      <w:r w:rsidR="00A96699">
        <w:rPr>
          <w:rStyle w:val="eop"/>
          <w:rFonts w:ascii="Times New Roman" w:hAnsi="Times New Roman"/>
          <w:color w:val="0E101A"/>
          <w:sz w:val="24"/>
          <w:szCs w:val="24"/>
          <w:lang w:val="en-GB"/>
        </w:rPr>
        <w:t>T</w:t>
      </w:r>
      <w:r w:rsidR="00A96699" w:rsidRPr="004260F4">
        <w:rPr>
          <w:rStyle w:val="eop"/>
          <w:rFonts w:ascii="Times New Roman" w:hAnsi="Times New Roman"/>
          <w:color w:val="0E101A"/>
          <w:sz w:val="24"/>
          <w:szCs w:val="24"/>
          <w:lang w:val="en-GB"/>
        </w:rPr>
        <w:t>he sharp rise in demand to produce biofuels has been identified</w:t>
      </w:r>
      <w:r w:rsidR="00A96699">
        <w:rPr>
          <w:rStyle w:val="eop"/>
          <w:rFonts w:ascii="Times New Roman" w:hAnsi="Times New Roman"/>
          <w:color w:val="0E101A"/>
          <w:sz w:val="24"/>
          <w:szCs w:val="24"/>
          <w:lang w:val="en-GB"/>
        </w:rPr>
        <w:t xml:space="preserve"> </w:t>
      </w:r>
      <w:r w:rsidR="00A96699" w:rsidRPr="004260F4">
        <w:rPr>
          <w:rStyle w:val="eop"/>
          <w:rFonts w:ascii="Times New Roman" w:hAnsi="Times New Roman"/>
          <w:color w:val="0E101A"/>
          <w:sz w:val="24"/>
          <w:szCs w:val="24"/>
          <w:lang w:val="en-GB"/>
        </w:rPr>
        <w:t xml:space="preserve">by researchers and </w:t>
      </w:r>
      <w:r w:rsidR="00A96699">
        <w:rPr>
          <w:rStyle w:val="eop"/>
          <w:rFonts w:ascii="Times New Roman" w:hAnsi="Times New Roman"/>
          <w:color w:val="0E101A"/>
          <w:sz w:val="24"/>
          <w:szCs w:val="24"/>
          <w:lang w:val="en-GB"/>
        </w:rPr>
        <w:t>industry players</w:t>
      </w:r>
      <w:r w:rsidR="00A96699" w:rsidRPr="004260F4">
        <w:rPr>
          <w:rStyle w:val="eop"/>
          <w:rFonts w:ascii="Times New Roman" w:hAnsi="Times New Roman"/>
          <w:color w:val="0E101A"/>
          <w:sz w:val="24"/>
          <w:szCs w:val="24"/>
          <w:lang w:val="en-GB"/>
        </w:rPr>
        <w:t xml:space="preserve"> as a </w:t>
      </w:r>
      <w:commentRangeStart w:id="67"/>
      <w:commentRangeStart w:id="68"/>
      <w:r w:rsidR="00A96699" w:rsidRPr="004260F4">
        <w:rPr>
          <w:rStyle w:val="eop"/>
          <w:rFonts w:ascii="Times New Roman" w:hAnsi="Times New Roman"/>
          <w:color w:val="0E101A"/>
          <w:sz w:val="24"/>
          <w:szCs w:val="24"/>
          <w:lang w:val="en-GB"/>
        </w:rPr>
        <w:t xml:space="preserve">key factor </w:t>
      </w:r>
      <w:commentRangeEnd w:id="67"/>
      <w:r w:rsidR="00A96699">
        <w:rPr>
          <w:rStyle w:val="CommentReference"/>
        </w:rPr>
        <w:commentReference w:id="67"/>
      </w:r>
      <w:commentRangeEnd w:id="68"/>
      <w:r w:rsidR="00A96699">
        <w:rPr>
          <w:rStyle w:val="CommentReference"/>
        </w:rPr>
        <w:commentReference w:id="68"/>
      </w:r>
      <w:r w:rsidR="00A96699">
        <w:rPr>
          <w:rStyle w:val="eop"/>
          <w:rFonts w:ascii="Times New Roman" w:hAnsi="Times New Roman"/>
          <w:color w:val="0E101A"/>
          <w:sz w:val="24"/>
          <w:szCs w:val="24"/>
          <w:lang w:val="en-GB"/>
        </w:rPr>
        <w:t>leading to the increase in food prices</w:t>
      </w:r>
      <w:r w:rsidR="00A96699"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The sharpest increase in the production of biofuel happened in 2007/2008, in tandem with a sharp rise in the prices of food commodities. </w:t>
      </w:r>
      <w:commentRangeStart w:id="69"/>
      <w:commentRangeStart w:id="70"/>
      <w:r w:rsidRPr="004260F4">
        <w:rPr>
          <w:rStyle w:val="eop"/>
          <w:rFonts w:ascii="Times New Roman" w:hAnsi="Times New Roman"/>
          <w:color w:val="0E101A"/>
          <w:sz w:val="24"/>
          <w:szCs w:val="24"/>
          <w:lang w:val="en-GB"/>
        </w:rPr>
        <w:t>A substitution effect also arises, at a consumption level as well as at a production level causing a ripple price increase to other crops</w:t>
      </w:r>
      <w:r w:rsidR="00AF5BF9" w:rsidRPr="004260F4">
        <w:rPr>
          <w:rStyle w:val="eop"/>
          <w:rFonts w:ascii="Times New Roman" w:hAnsi="Times New Roman"/>
          <w:color w:val="0E101A"/>
          <w:sz w:val="24"/>
          <w:szCs w:val="24"/>
          <w:lang w:val="en-GB"/>
        </w:rPr>
        <w:t xml:space="preserve"> </w:t>
      </w:r>
      <w:commentRangeEnd w:id="69"/>
      <w:r w:rsidR="007F2ADC">
        <w:rPr>
          <w:rStyle w:val="CommentReference"/>
        </w:rPr>
        <w:commentReference w:id="69"/>
      </w:r>
      <w:commentRangeEnd w:id="70"/>
      <w:r w:rsidR="00DE0A1A">
        <w:rPr>
          <w:rStyle w:val="CommentReference"/>
        </w:rPr>
        <w:commentReference w:id="70"/>
      </w:r>
      <w:r w:rsidRPr="004260F4">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{"citationItems":[{"id":"ITEM-1","itemData":{"ISSN":"01466283","author":[{"dropping-particle":"","family":"MS Swaminathan, Maryam Rahmanian, John Wilkinson","given":"Vincent Gitz","non-dropping-particle":"","parse-names":false,"suffix":""}],"container-title":"Biofuels and Food Security","id":"ITEM-1","issue":"5","issued":{"date-parts":[["2013"]]},"number-of-pages":"1-232","title":"HPLE, 2013 Biofuels and food","type":"report"},"uris":["http://www.mendeley.com/documents/?uuid=c18fced2-d12f-4355-82fb-5632186ab1ba"]}],"mendeley":{"formattedCitation":"(MS Swaminathan, Maryam Rahmanian, John Wilkinson, 2013)","plainTextFormattedCitation":"(MS Swaminathan, Maryam Rahmanian, John Wilkinson, 2013)","previouslyFormattedCitation":"(MS Swaminathan, Maryam Rahmanian, John Wilkinson,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A96699" w:rsidRPr="00A96699">
        <w:rPr>
          <w:rStyle w:val="eop"/>
          <w:rFonts w:ascii="Times New Roman" w:hAnsi="Times New Roman"/>
          <w:noProof/>
          <w:color w:val="0E101A"/>
          <w:sz w:val="24"/>
          <w:szCs w:val="24"/>
          <w:lang w:val="en-GB"/>
        </w:rPr>
        <w:t>(MS Swaminathan, Maryam Rahmanian, John Wilkinson,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65"/>
      <w:r w:rsidR="00877F73">
        <w:rPr>
          <w:rStyle w:val="CommentReference"/>
        </w:rPr>
        <w:commentReference w:id="65"/>
      </w:r>
      <w:commentRangeEnd w:id="66"/>
      <w:r w:rsidR="00A96699">
        <w:rPr>
          <w:rStyle w:val="CommentReference"/>
        </w:rPr>
        <w:commentReference w:id="66"/>
      </w:r>
      <w:r w:rsidRPr="004260F4">
        <w:rPr>
          <w:rStyle w:val="eop"/>
          <w:rFonts w:ascii="Times New Roman" w:hAnsi="Times New Roman"/>
          <w:color w:val="0E101A"/>
          <w:sz w:val="24"/>
          <w:szCs w:val="24"/>
          <w:lang w:val="en-GB"/>
        </w:rPr>
        <w:t xml:space="preserve"> </w:t>
      </w:r>
      <w:r w:rsidR="00980D88">
        <w:rPr>
          <w:rStyle w:val="eop"/>
          <w:rFonts w:ascii="Times New Roman" w:hAnsi="Times New Roman"/>
          <w:color w:val="0E101A"/>
          <w:sz w:val="24"/>
          <w:szCs w:val="24"/>
          <w:lang w:val="en-GB"/>
        </w:rPr>
        <w:t>On the other hand, p</w:t>
      </w:r>
      <w:r w:rsidRPr="004260F4">
        <w:rPr>
          <w:rStyle w:val="eop"/>
          <w:rFonts w:ascii="Times New Roman" w:hAnsi="Times New Roman"/>
          <w:color w:val="0E101A"/>
          <w:sz w:val="24"/>
          <w:szCs w:val="24"/>
          <w:lang w:val="en-GB"/>
        </w:rPr>
        <w:t>lant biomass accounts for about 10% of the global primary energy and is projected to rise to about 25% in 2050</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{"citationItems":[{"id":"ITEM-1","itemData":{"DOI":"10.1021/es5025433","ISSN":"15205851","PMID":"24934084","author":[{"dropping-particle":"","family":"Dale","given":"Bruce E.","non-dropping-particle":"","parse-names":false,"suffix":""},{"dropping-particle":"","family":"Anderson","given":"James E.","non-dropping-particle":"","parse-names":false,"suffix":""},{"dropping-particle":"","family":"Brown","given":"Robert C.","non-dropping-particle":"","parse-names":false,"suffix":""},{"dropping-particle":"","family":"Csonka","given":"Steven","non-dropping-particle":"","parse-names":false,"suffix":""},{"dropping-particle":"","family":"Dale","given":"Virginia H.","non-dropping-particle":"","parse-names":false,"suffix":""},{"dropping-particle":"","family":"Herwick","given":"Gary","non-dropping-particle":"","parse-names":false,"suffix":""},{"dropping-particle":"","family":"Jackson","given":"Randall D.","non-dropping-particle":"","parse-names":false,"suffix":""},{"dropping-particle":"","family":"Jordan","given":"Nicholas","non-dropping-particle":"","parse-names":false,"suffix":""},{"dropping-particle":"","family":"Kaffka","given":"Stephen","non-dropping-particle":"","parse-names":false,"suffix":""},{"dropping-particle":"","family":"Kline","given":"Keith L.","non-dropping-particle":"","parse-names":false,"suffix":""},{"dropping-particle":"","family":"Lynd","given":"Lee R.","non-dropping-particle":"","parse-names":false,"suffix":""},{"dropping-particle":"","family":"Malmstrom","given":"Carolyn","non-dropping-particle":"","parse-names":false,"suffix":""},{"dropping-particle":"","family":"Ong","given":"Rebecca G.","non-dropping-particle":"","parse-names":false,"suffix":""},{"dropping-particle":"","family":"Richard","given":"Tom L.","non-dropping-particle":"","parse-names":false,"suffix":""},{"dropping-particle":"","family":"Taylor","given":"Caroline","non-dropping-particle":"","parse-names":false,"suffix":""},{"dropping-particle":"","family":"Wang","given":"Michael Q.","non-dropping-particle":"","parse-names":false,"suffix":""}],"container-title":"Environmental Science and Technology","id":"ITEM-1","issue":"13","issued":{"date-parts":[["2014","7","1"]]},"page":"7200-7203","publisher":"American Chemical Society","title":"Take a closer look: Biofuels can support environmental, economic and social goals","type":"article","volume":"48"},"uris":["http://www.mendeley.com/documents/?uuid=7d1c3152-dd4d-338f-9c46-e2eda465f6cc"]}],"mendeley":{"formattedCitation":"(Dale et al., 2014)","plainTextFormattedCitation":"(Dale et al., 2014)","previouslyFormattedCitation":"(Dale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(Dale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Amongst the </w:t>
      </w:r>
      <w:r w:rsidR="07B2D9D8" w:rsidRPr="004260F4">
        <w:rPr>
          <w:rStyle w:val="eop"/>
          <w:rFonts w:ascii="Times New Roman" w:hAnsi="Times New Roman"/>
          <w:color w:val="0E101A"/>
          <w:sz w:val="24"/>
          <w:szCs w:val="24"/>
          <w:lang w:val="en-GB"/>
        </w:rPr>
        <w:t>several types</w:t>
      </w:r>
      <w:r w:rsidRPr="004260F4">
        <w:rPr>
          <w:rStyle w:val="eop"/>
          <w:rFonts w:ascii="Times New Roman" w:hAnsi="Times New Roman"/>
          <w:color w:val="0E101A"/>
          <w:sz w:val="24"/>
          <w:szCs w:val="24"/>
          <w:lang w:val="en-GB"/>
        </w:rPr>
        <w:t xml:space="preserve"> of plant-derived biomass, cellulosic feedstocks are believed to possess the highest potential for mitigating climate change and are </w:t>
      </w:r>
      <w:r w:rsidR="34D39691" w:rsidRPr="004260F4">
        <w:rPr>
          <w:rStyle w:val="eop"/>
          <w:rFonts w:ascii="Times New Roman" w:hAnsi="Times New Roman"/>
          <w:color w:val="0E101A"/>
          <w:sz w:val="24"/>
          <w:szCs w:val="24"/>
          <w:lang w:val="en-GB"/>
        </w:rPr>
        <w:t>available</w:t>
      </w:r>
      <w:r w:rsidRPr="004260F4">
        <w:rPr>
          <w:rStyle w:val="eop"/>
          <w:rFonts w:ascii="Times New Roman" w:hAnsi="Times New Roman"/>
          <w:color w:val="0E101A"/>
          <w:sz w:val="24"/>
          <w:szCs w:val="24"/>
          <w:lang w:val="en-GB"/>
        </w:rPr>
        <w:t xml:space="preserve"> at a lesser cost per unit </w:t>
      </w:r>
      <w:r w:rsidR="005D3FA7" w:rsidRPr="004260F4">
        <w:rPr>
          <w:rStyle w:val="eop"/>
          <w:rFonts w:ascii="Times New Roman" w:hAnsi="Times New Roman"/>
          <w:color w:val="0E101A"/>
          <w:sz w:val="24"/>
          <w:szCs w:val="24"/>
          <w:lang w:val="en-GB"/>
        </w:rPr>
        <w:t xml:space="preserve">of </w:t>
      </w:r>
      <w:r w:rsidRPr="004260F4">
        <w:rPr>
          <w:rStyle w:val="eop"/>
          <w:rFonts w:ascii="Times New Roman" w:hAnsi="Times New Roman"/>
          <w:color w:val="0E101A"/>
          <w:sz w:val="24"/>
          <w:szCs w:val="24"/>
          <w:lang w:val="en-GB"/>
        </w:rPr>
        <w:t>energy (e.g., per megajoule) than fossil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{"citationItems":[{"id":"ITEM-1","itemData":{"URL":"https://www.ipcc.ch/report/ar5/wg3/","accessed":{"date-parts":[["2020","11","4"]]},"id":"ITEM-1","issued":{"date-parts":[["0"]]},"title":"AR5 Climate Change 2014: Mitigation of Climate Change — IPCC","type":"webpage"},"uris":["http://www.mendeley.com/documents/?uuid=f41b656d-fd65-3fba-9390-c3fbd9db5c68"]}],"mendeley":{"formattedCitation":"(&lt;i&gt;AR5 Climate Change 2014: Mitigation of Climate Change — IPCC&lt;/i&gt;, n.d.)","plainTextFormattedCitation":"(AR5 Climate Change 2014: Mitigation of Climate Change — IPCC, n.d.)","previouslyFormattedCitation":"(&lt;i&gt;AR5 Climate Change 2014: Mitigation of Climate Change — IPCC&lt;/i&gt;, n.d.)"},"properties":{"noteIndex":0},"schema":"https://github.com/citation-style-language/schema/raw/master/csl-citation.json"}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iCs/>
          <w:noProof/>
          <w:color w:val="0E101A"/>
          <w:sz w:val="24"/>
          <w:szCs w:val="24"/>
          <w:lang w:val="en-GB"/>
        </w:rPr>
        <w:t>AR5 Climate Change 2014: Mitigation of Climate Change — IPCC</w:t>
      </w:r>
      <w:r w:rsidRPr="004260F4">
        <w:rPr>
          <w:rStyle w:val="eop"/>
          <w:rFonts w:ascii="Times New Roman" w:hAnsi="Times New Roman"/>
          <w:noProof/>
          <w:color w:val="0E101A"/>
          <w:sz w:val="24"/>
          <w:szCs w:val="24"/>
          <w:lang w:val="en-GB"/>
        </w:rPr>
        <w:t>, n.d.)</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B1C06B6" w14:textId="635B4221"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Governments saw in cellulosic biofuels the potential to contribute massively to </w:t>
      </w:r>
      <w:r w:rsidR="000479E7" w:rsidRPr="004260F4">
        <w:rPr>
          <w:rStyle w:val="eop"/>
          <w:rFonts w:ascii="Times New Roman" w:hAnsi="Times New Roman"/>
          <w:color w:val="0E101A"/>
          <w:sz w:val="24"/>
          <w:szCs w:val="24"/>
          <w:lang w:val="en-GB"/>
        </w:rPr>
        <w:t xml:space="preserve">economic development and </w:t>
      </w:r>
      <w:r w:rsidRPr="004260F4">
        <w:rPr>
          <w:rStyle w:val="eop"/>
          <w:rFonts w:ascii="Times New Roman" w:hAnsi="Times New Roman"/>
          <w:color w:val="0E101A"/>
          <w:sz w:val="24"/>
          <w:szCs w:val="24"/>
          <w:lang w:val="en-GB"/>
        </w:rPr>
        <w:t>employment especially in less developed areas while cementing their energy security</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This raised the hopes and expectations of stakeholders in the energy industry. However, by 2016, the production capacity for liquid biofuels derived from cellulosic </w:t>
      </w:r>
      <w:r w:rsidR="000479E7" w:rsidRPr="004260F4">
        <w:rPr>
          <w:rStyle w:val="eop"/>
          <w:rFonts w:ascii="Times New Roman" w:hAnsi="Times New Roman"/>
          <w:color w:val="0E101A"/>
          <w:sz w:val="24"/>
          <w:szCs w:val="24"/>
          <w:lang w:val="en-GB"/>
        </w:rPr>
        <w:t xml:space="preserve">biomass </w:t>
      </w:r>
      <w:r w:rsidRPr="004260F4">
        <w:rPr>
          <w:rStyle w:val="eop"/>
          <w:rFonts w:ascii="Times New Roman" w:hAnsi="Times New Roman"/>
          <w:color w:val="0E101A"/>
          <w:sz w:val="24"/>
          <w:szCs w:val="24"/>
          <w:lang w:val="en-GB"/>
        </w:rPr>
        <w:t>was at 0.7 billion liters for cellulosic ethanol and 4.4 billion liters for thermochemically derived renewable diesel and jet fuel, against projections of 17 billion liters</w:t>
      </w:r>
      <w:r w:rsidR="000479E7" w:rsidRPr="004260F4">
        <w:rPr>
          <w:rStyle w:val="eop"/>
          <w:rFonts w:ascii="Times New Roman" w:hAnsi="Times New Roman"/>
          <w:color w:val="0E101A"/>
          <w:sz w:val="24"/>
          <w:szCs w:val="24"/>
          <w:lang w:val="en-GB"/>
        </w:rPr>
        <w:t xml:space="preserve"> globally</w:t>
      </w:r>
      <w:r w:rsidR="009B2740">
        <w:rPr>
          <w:rStyle w:val="eop"/>
          <w:rFonts w:ascii="Times New Roman" w:hAnsi="Times New Roman"/>
          <w:color w:val="0E101A"/>
          <w:sz w:val="24"/>
          <w:szCs w:val="24"/>
          <w:lang w:val="en-GB"/>
        </w:rPr>
        <w:fldChar w:fldCharType="begin" w:fldLock="1"/>
      </w:r>
      <w:r w:rsidR="009B2740">
        <w:rPr>
          <w:rStyle w:val="eop"/>
          <w:rFonts w:ascii="Times New Roman" w:hAnsi="Times New Roman"/>
          <w:color w:val="0E101A"/>
          <w:sz w:val="24"/>
          <w:szCs w:val="24"/>
          <w:lang w:val="en-GB"/>
        </w:rPr>
        <w:instrText>ADDIN CSL_CITATION {"citationItems":[{"id":"ITEM-1","itemData":{"URL":"https://www.epa.gov/renewable-fuel-standard-program/overview-renewable-fuel-standard","accessed":{"date-parts":[["2021","12","9"]]},"author":[{"dropping-particle":"","family":"EPA","given":"","non-dropping-particle":"","parse-names":false,"suffix":""}],"id":"ITEM-1","issued":{"date-parts":[["0"]]},"title":"Overview for Renewable Fuel Standard","type":"webpage"},"uris":["http://www.mendeley.com/documents/?uuid=58da7202-928f-308e-946e-0f5c3c1eac83"]}],"mendeley":{"formattedCitation":"(EPA, n.d.)","manualFormatting":" Overview for Renewable Fuel Standard, EPA, 2017)","plainTextFormattedCitation":"(EPA, n.d.)","previouslyFormattedCitation":"(EPA, n.d.)"},"properties":{"noteIndex":0},"schema":"https://github.com/citation-style-language/schema/raw/master/csl-citation.json"}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noProof/>
        </w:rPr>
        <w:t xml:space="preserve"> </w:t>
      </w:r>
      <w:r w:rsidR="009B2740" w:rsidRPr="009B2740">
        <w:rPr>
          <w:rStyle w:val="eop"/>
          <w:rFonts w:ascii="Times New Roman" w:hAnsi="Times New Roman"/>
          <w:noProof/>
          <w:color w:val="0E101A"/>
          <w:sz w:val="24"/>
          <w:szCs w:val="24"/>
          <w:lang w:val="en-GB"/>
        </w:rPr>
        <w:t>Overv</w:t>
      </w:r>
      <w:r w:rsidR="009B2740">
        <w:rPr>
          <w:rStyle w:val="eop"/>
          <w:rFonts w:ascii="Times New Roman" w:hAnsi="Times New Roman"/>
          <w:noProof/>
          <w:color w:val="0E101A"/>
          <w:sz w:val="24"/>
          <w:szCs w:val="24"/>
          <w:lang w:val="en-GB"/>
        </w:rPr>
        <w:t>iew for Renewable Fuel Standard, EPA, 2017</w:t>
      </w:r>
      <w:r w:rsidR="009B2740" w:rsidRPr="009B2740">
        <w:rPr>
          <w:rStyle w:val="eop"/>
          <w:rFonts w:ascii="Times New Roman" w:hAnsi="Times New Roman"/>
          <w:noProof/>
          <w:color w:val="0E101A"/>
          <w:sz w:val="24"/>
          <w:szCs w:val="24"/>
          <w:lang w:val="en-GB"/>
        </w:rPr>
        <w:t>)</w:t>
      </w:r>
      <w:r w:rsidR="009B274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Many of these biofuel </w:t>
      </w:r>
      <w:r w:rsidR="00BB6A9A" w:rsidRPr="004260F4">
        <w:rPr>
          <w:rStyle w:val="eop"/>
          <w:rFonts w:ascii="Times New Roman" w:hAnsi="Times New Roman"/>
          <w:color w:val="0E101A"/>
          <w:sz w:val="24"/>
          <w:szCs w:val="24"/>
          <w:lang w:val="en-GB"/>
        </w:rPr>
        <w:t xml:space="preserve">companies </w:t>
      </w:r>
      <w:r w:rsidRPr="004260F4">
        <w:rPr>
          <w:rStyle w:val="eop"/>
          <w:rFonts w:ascii="Times New Roman" w:hAnsi="Times New Roman"/>
          <w:color w:val="0E101A"/>
          <w:sz w:val="24"/>
          <w:szCs w:val="24"/>
          <w:lang w:val="en-GB"/>
        </w:rPr>
        <w:t xml:space="preserve">have </w:t>
      </w:r>
      <w:r w:rsidR="00BB6A9A" w:rsidRPr="004260F4">
        <w:rPr>
          <w:rStyle w:val="eop"/>
          <w:rFonts w:ascii="Times New Roman" w:hAnsi="Times New Roman"/>
          <w:color w:val="0E101A"/>
          <w:sz w:val="24"/>
          <w:szCs w:val="24"/>
          <w:lang w:val="en-GB"/>
        </w:rPr>
        <w:t xml:space="preserve">ceased </w:t>
      </w:r>
      <w:r w:rsidRPr="004260F4">
        <w:rPr>
          <w:rStyle w:val="eop"/>
          <w:rFonts w:ascii="Times New Roman" w:hAnsi="Times New Roman"/>
          <w:color w:val="0E101A"/>
          <w:sz w:val="24"/>
          <w:szCs w:val="24"/>
          <w:lang w:val="en-GB"/>
        </w:rPr>
        <w:t>operations while those that are still existent are trading well below their initial public offering price and primarily turning their focus to higher-value products other than fuels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{"citationItems":[{"id":"ITEM-1","itemData":{"DOI":"10.1038/nbt.3976","ISSN":"15461696","PMID":"29019992","author":[{"dropping-particle":"","family":"Lynd","given":"Lee R.","non-dropping-particle":"","parse-names":false,"suffix":""}],"container-title":"Nature Biotechnology","id":"ITEM-1","issue":"10","issued":{"date-parts":[["2017","10","11"]]},"page":"912-915","publisher":"Nature Publishing Group","title":"The grand challenge of cellulosic biofuels","type":"article","volume":"35"},"uris":["http://www.mendeley.com/documents/?uuid=0010aa18-8855-306a-8829-fb19c0139229"]}],"mendeley":{"formattedCitation":"(Lynd, 2017)","plainTextFormattedCitation":"(Lynd, 2017)","previouslyFormattedCitation":"(Lynd,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(Lynd,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It is universally recognized that the main challenge to </w:t>
      </w:r>
      <w:r w:rsidR="00D1127C" w:rsidRPr="004260F4">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 xml:space="preserve">cost-effective production of </w:t>
      </w:r>
      <w:r w:rsidR="000479E7" w:rsidRPr="004260F4">
        <w:rPr>
          <w:rStyle w:val="eop"/>
          <w:rFonts w:ascii="Times New Roman" w:hAnsi="Times New Roman"/>
          <w:color w:val="0E101A"/>
          <w:sz w:val="24"/>
          <w:szCs w:val="24"/>
          <w:lang w:val="en-GB"/>
        </w:rPr>
        <w:t xml:space="preserve">second-generation </w:t>
      </w:r>
      <w:r w:rsidRPr="004260F4">
        <w:rPr>
          <w:rStyle w:val="eop"/>
          <w:rFonts w:ascii="Times New Roman" w:hAnsi="Times New Roman"/>
          <w:color w:val="0E101A"/>
          <w:sz w:val="24"/>
          <w:szCs w:val="24"/>
          <w:lang w:val="en-GB"/>
        </w:rPr>
        <w:t xml:space="preserve">biofuels is the inherent challenge that exists in pretreatment and converting lignocellulosic biomass into more fermentable intermediates. </w:t>
      </w:r>
      <w:r w:rsidRPr="009B2740">
        <w:rPr>
          <w:rStyle w:val="eop"/>
          <w:rFonts w:ascii="Times New Roman" w:hAnsi="Times New Roman"/>
          <w:color w:val="0E101A"/>
          <w:sz w:val="24"/>
          <w:szCs w:val="24"/>
          <w:lang w:val="en-GB"/>
        </w:rPr>
        <w:t xml:space="preserve">This is translated into high </w:t>
      </w:r>
      <w:r w:rsidRPr="009B2740">
        <w:rPr>
          <w:rStyle w:val="eop"/>
          <w:rFonts w:ascii="Times New Roman" w:hAnsi="Times New Roman"/>
          <w:color w:val="0E101A"/>
          <w:sz w:val="24"/>
          <w:szCs w:val="24"/>
          <w:lang w:val="en-GB"/>
        </w:rPr>
        <w:lastRenderedPageBreak/>
        <w:t>pretreatment and enzyme hydrolysis process costs for biological processing and the cost of gasification or pyrolysis in the thermochemical process</w:t>
      </w:r>
      <w:r w:rsidR="00980D88" w:rsidRPr="009B2740">
        <w:rPr>
          <w:rStyle w:val="eop"/>
          <w:rFonts w:ascii="Times New Roman" w:hAnsi="Times New Roman"/>
          <w:color w:val="0E101A"/>
          <w:sz w:val="24"/>
          <w:szCs w:val="24"/>
          <w:lang w:val="en-GB"/>
        </w:rPr>
        <w:t xml:space="preserve"> </w:t>
      </w:r>
      <w:r w:rsidR="009B2740">
        <w:rPr>
          <w:rStyle w:val="eop"/>
          <w:rFonts w:ascii="Times New Roman" w:hAnsi="Times New Roman"/>
          <w:color w:val="0E101A"/>
          <w:sz w:val="24"/>
          <w:szCs w:val="24"/>
          <w:lang w:val="en-GB"/>
        </w:rPr>
        <w:fldChar w:fldCharType="begin" w:fldLock="1"/>
      </w:r>
      <w:r w:rsidR="00CC2CE0">
        <w:rPr>
          <w:rStyle w:val="eop"/>
          <w:rFonts w:ascii="Times New Roman" w:hAnsi="Times New Roman"/>
          <w:color w:val="0E101A"/>
          <w:sz w:val="24"/>
          <w:szCs w:val="24"/>
          <w:lang w:val="en-GB"/>
        </w:rPr>
        <w:instrText>ADDIN CSL_CITATION {"citationItems":[{"id":"ITEM-1","itemData":{"DOI":"10.1186/2043-7129-1-22","ISSN":"2043-7129","abstract":"The contribution of biomass to the world’s energy supply is presently estimated to be around 10% to 14%. The conversion of biomass to biofuels can be achieved primarily via biochemical and thermochemical processes. Recently, the use of thermochemical processes as pyrolysis and gasification has received great attention. The biomass composition and form of process conduction can affect greatly the efficiency of conversion for both gasification and pyrolysis. This review compiles recent thermochemical studies using several kinds of biomass to obtain biofuels and, additionally, it presents a brief description of main gasification and pyrolysis processes employed. Publications in Patent database also were reported and compiled.","author":[{"dropping-particle":"","family":"Canabarro","given":"Nicholas","non-dropping-particle":"","parse-names":false,"suffix":""},{"dropping-particle":"","family":"Soares","given":"Juliana F","non-dropping-particle":"","parse-names":false,"suffix":""},{"dropping-particle":"","family":"Anchieta","given":"Chayene G","non-dropping-particle":"","parse-names":false,"suffix":""},{"dropping-particle":"","family":"Kelling","given":"Camila S","non-dropping-particle":"","parse-names":false,"suffix":""},{"dropping-particle":"","family":"Mazutti","given":"Marcio A","non-dropping-particle":"","parse-names":false,"suffix":""}],"container-title":"Sustainable Chemical Processes 2013 1:1","id":"ITEM-1","issue":"1","issued":{"date-parts":[["2013","11","20"]]},"page":"1-10","publisher":"SpringerOpen","title":"Thermochemical processes for biofuels production from biomass","type":"article-journal","volume":"1"},"uris":["http://www.mendeley.com/documents/?uuid=5400f75a-b5d3-375c-a7c5-6a17ad17862a"]}],"mendeley":{"formattedCitation":"(Canabarro et al., 2013)","plainTextFormattedCitation":"(Canabarro et al., 2013)","previouslyFormattedCitation":"(Canabarro et al., 2013)"},"properties":{"noteIndex":0},"schema":"https://github.com/citation-style-language/schema/raw/master/csl-citation.json"}</w:instrText>
      </w:r>
      <w:r w:rsidR="009B2740">
        <w:rPr>
          <w:rStyle w:val="eop"/>
          <w:rFonts w:ascii="Times New Roman" w:hAnsi="Times New Roman"/>
          <w:color w:val="0E101A"/>
          <w:sz w:val="24"/>
          <w:szCs w:val="24"/>
          <w:lang w:val="en-GB"/>
        </w:rPr>
        <w:fldChar w:fldCharType="separate"/>
      </w:r>
      <w:r w:rsidR="009B2740" w:rsidRPr="009B2740">
        <w:rPr>
          <w:rStyle w:val="eop"/>
          <w:rFonts w:ascii="Times New Roman" w:hAnsi="Times New Roman"/>
          <w:noProof/>
          <w:color w:val="0E101A"/>
          <w:sz w:val="24"/>
          <w:szCs w:val="24"/>
          <w:lang w:val="en-GB"/>
        </w:rPr>
        <w:t>(Canabarro et al., 2013)</w:t>
      </w:r>
      <w:r w:rsidR="009B2740">
        <w:rPr>
          <w:rStyle w:val="eop"/>
          <w:rFonts w:ascii="Times New Roman" w:hAnsi="Times New Roman"/>
          <w:color w:val="0E101A"/>
          <w:sz w:val="24"/>
          <w:szCs w:val="24"/>
          <w:lang w:val="en-GB"/>
        </w:rPr>
        <w:fldChar w:fldCharType="end"/>
      </w:r>
      <w:r w:rsidR="009B2740">
        <w:rPr>
          <w:rStyle w:val="eop"/>
          <w:rFonts w:ascii="Times New Roman" w:hAnsi="Times New Roman"/>
          <w:color w:val="0E101A"/>
          <w:sz w:val="24"/>
          <w:szCs w:val="24"/>
          <w:lang w:val="en-GB"/>
        </w:rPr>
        <w:t>.</w:t>
      </w:r>
      <w:r w:rsidR="00043382">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These render the entire process economically unfeasible. The removal of lignin, a highly recalcitrant polymer, and improving the low yields of sugars from other plant polysaccharides </w:t>
      </w:r>
      <w:r w:rsidR="3AFB9E3E"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hemicellulose and cyclodextrins, must be effectively conducted and the technology improved to make cellulosic biofuels sustainable and economical to produce</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0D3A529B" w14:textId="77777777" w:rsidR="007A020C" w:rsidRPr="004260F4" w:rsidRDefault="007F635E" w:rsidP="003233F2">
      <w:pPr>
        <w:pStyle w:val="Heading3"/>
        <w:rPr>
          <w:rStyle w:val="eop"/>
          <w:color w:val="0E101A"/>
          <w:lang w:val="en-GB"/>
        </w:rPr>
      </w:pPr>
      <w:bookmarkStart w:id="71" w:name="_Toc92192650"/>
      <w:r w:rsidRPr="004260F4">
        <w:rPr>
          <w:rStyle w:val="eop"/>
          <w:color w:val="0E101A"/>
          <w:lang w:val="en-GB"/>
        </w:rPr>
        <w:t xml:space="preserve">2.2 </w:t>
      </w:r>
      <w:r w:rsidR="007A020C" w:rsidRPr="004260F4">
        <w:rPr>
          <w:rStyle w:val="eop"/>
          <w:color w:val="0E101A"/>
          <w:lang w:val="en-GB"/>
        </w:rPr>
        <w:t>Aims of Feedstock Pretreatment</w:t>
      </w:r>
      <w:bookmarkEnd w:id="71"/>
    </w:p>
    <w:p w14:paraId="400C6185" w14:textId="2554B448" w:rsidR="00043382" w:rsidRDefault="00043382" w:rsidP="003233F2">
      <w:pPr>
        <w:spacing w:line="360" w:lineRule="auto"/>
        <w:jc w:val="both"/>
        <w:rPr>
          <w:rStyle w:val="eop"/>
          <w:rFonts w:ascii="Times New Roman" w:hAnsi="Times New Roman"/>
          <w:color w:val="0E101A"/>
          <w:sz w:val="24"/>
          <w:szCs w:val="24"/>
          <w:lang w:val="en-GB"/>
        </w:rPr>
      </w:pPr>
      <w:r>
        <w:rPr>
          <w:rFonts w:ascii="Times New Roman" w:hAnsi="Times New Roman"/>
          <w:noProof/>
          <w:color w:val="0E101A"/>
          <w:sz w:val="24"/>
          <w:szCs w:val="24"/>
        </w:rPr>
        <w:drawing>
          <wp:inline distT="0" distB="0" distL="0" distR="0" wp14:anchorId="726644FE" wp14:editId="0DCDD662">
            <wp:extent cx="5943600" cy="29686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gnocellulose.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53DFD217" w14:textId="336EEACF" w:rsidR="00043382" w:rsidRPr="00043382" w:rsidRDefault="00043382" w:rsidP="00043382">
      <w:pPr>
        <w:pStyle w:val="Caption"/>
      </w:pPr>
      <w:bookmarkStart w:id="72" w:name="_Toc92192528"/>
      <w:r>
        <w:t xml:space="preserve">Figure </w:t>
      </w:r>
      <w:r>
        <w:fldChar w:fldCharType="begin"/>
      </w:r>
      <w:r>
        <w:instrText xml:space="preserve"> SEQ Figure \* ARABIC </w:instrText>
      </w:r>
      <w:r>
        <w:fldChar w:fldCharType="separate"/>
      </w:r>
      <w:r w:rsidR="00D2168F">
        <w:rPr>
          <w:noProof/>
        </w:rPr>
        <w:t>2</w:t>
      </w:r>
      <w:r>
        <w:fldChar w:fldCharType="end"/>
      </w:r>
      <w:r>
        <w:t>:</w:t>
      </w:r>
      <w:r w:rsidRPr="00AC0992">
        <w:t>The structure of lignocellulose (Baruah et al., 2018)</w:t>
      </w:r>
      <w:bookmarkEnd w:id="72"/>
    </w:p>
    <w:p w14:paraId="117FB9A9" w14:textId="07721E98" w:rsidR="007A020C" w:rsidRPr="004260F4"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main goals of successful pretreatment of biomass are </w:t>
      </w:r>
      <w:r w:rsidR="0061542D">
        <w:rPr>
          <w:rStyle w:val="eop"/>
          <w:rFonts w:ascii="Times New Roman" w:hAnsi="Times New Roman"/>
          <w:color w:val="0E101A"/>
          <w:sz w:val="24"/>
          <w:szCs w:val="24"/>
          <w:lang w:val="en-GB"/>
        </w:rPr>
        <w:t xml:space="preserve">the </w:t>
      </w:r>
      <w:r w:rsidRPr="004260F4">
        <w:rPr>
          <w:rStyle w:val="eop"/>
          <w:rFonts w:ascii="Times New Roman" w:hAnsi="Times New Roman"/>
          <w:color w:val="0E101A"/>
          <w:sz w:val="24"/>
          <w:szCs w:val="24"/>
          <w:lang w:val="en-GB"/>
        </w:rPr>
        <w:t>removal or disintegration of the lignin polymer, solubilizing hemicellulose into simple for easier fermentation, decreasing the cellulose</w:t>
      </w:r>
      <w:r w:rsidR="000479E7" w:rsidRPr="004260F4">
        <w:rPr>
          <w:rStyle w:val="eop"/>
          <w:rFonts w:ascii="Times New Roman" w:hAnsi="Times New Roman"/>
          <w:color w:val="0E101A"/>
          <w:sz w:val="24"/>
          <w:szCs w:val="24"/>
          <w:lang w:val="en-GB"/>
        </w:rPr>
        <w:t>’s crystallinity,</w:t>
      </w:r>
      <w:r w:rsidRPr="004260F4">
        <w:rPr>
          <w:rStyle w:val="eop"/>
          <w:rFonts w:ascii="Times New Roman" w:hAnsi="Times New Roman"/>
          <w:color w:val="0E101A"/>
          <w:sz w:val="24"/>
          <w:szCs w:val="24"/>
          <w:lang w:val="en-GB"/>
        </w:rPr>
        <w:t xml:space="preserve"> and </w:t>
      </w:r>
      <w:r w:rsidR="4BC6491D" w:rsidRPr="004260F4">
        <w:rPr>
          <w:rStyle w:val="eop"/>
          <w:rFonts w:ascii="Times New Roman" w:hAnsi="Times New Roman"/>
          <w:color w:val="0E101A"/>
          <w:sz w:val="24"/>
          <w:szCs w:val="24"/>
          <w:lang w:val="en-GB"/>
        </w:rPr>
        <w:t>increas</w:t>
      </w:r>
      <w:r w:rsidR="0043584F">
        <w:rPr>
          <w:rStyle w:val="eop"/>
          <w:rFonts w:ascii="Times New Roman" w:hAnsi="Times New Roman"/>
          <w:color w:val="0E101A"/>
          <w:sz w:val="24"/>
          <w:szCs w:val="24"/>
          <w:lang w:val="en-GB"/>
        </w:rPr>
        <w:t>ing</w:t>
      </w:r>
      <w:r w:rsidRPr="004260F4">
        <w:rPr>
          <w:rStyle w:val="eop"/>
          <w:rFonts w:ascii="Times New Roman" w:hAnsi="Times New Roman"/>
          <w:color w:val="0E101A"/>
          <w:sz w:val="24"/>
          <w:szCs w:val="24"/>
          <w:lang w:val="en-GB"/>
        </w:rPr>
        <w:t xml:space="preserve"> the permeability of lignocellulosic feedstock. Therefore, for a pretreatment strategy to be effective, it must adhere to the following requirements: be cost-effective, improve the overall bioconversion of complex sugars into simple sugars by hydrolysis, avoid the loss or degradation of sugars in the process, and evade the build-up or formation of inhibitory byproducts that might hinder subsequent pretreatment and fermentation steps</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6C024875" w14:textId="54534532" w:rsidR="007A020C" w:rsidRPr="004260F4" w:rsidRDefault="007F635E" w:rsidP="003233F2">
      <w:pPr>
        <w:pStyle w:val="Heading3"/>
        <w:rPr>
          <w:rStyle w:val="eop"/>
        </w:rPr>
      </w:pPr>
      <w:bookmarkStart w:id="73" w:name="_Toc92192651"/>
      <w:r w:rsidRPr="004260F4">
        <w:rPr>
          <w:rStyle w:val="eop"/>
        </w:rPr>
        <w:lastRenderedPageBreak/>
        <w:t xml:space="preserve">2.3 </w:t>
      </w:r>
      <w:r w:rsidR="007A020C" w:rsidRPr="004260F4">
        <w:rPr>
          <w:rStyle w:val="eop"/>
        </w:rPr>
        <w:t xml:space="preserve">Current Biomass </w:t>
      </w:r>
      <w:r w:rsidR="00B96293">
        <w:rPr>
          <w:rStyle w:val="eop"/>
        </w:rPr>
        <w:t xml:space="preserve">Pretreatment and </w:t>
      </w:r>
      <w:r w:rsidR="007A020C" w:rsidRPr="004260F4">
        <w:rPr>
          <w:rStyle w:val="eop"/>
        </w:rPr>
        <w:t>Conversion Technologies</w:t>
      </w:r>
      <w:bookmarkEnd w:id="73"/>
    </w:p>
    <w:p w14:paraId="0E0D1B56" w14:textId="77777777" w:rsidR="00B96293" w:rsidRDefault="007A020C"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biorefinery comprises four major sections: harvesting and handling of feedstock, pretreatment (thermal or chemical), enzymatic hydrolysis, and fermentation. </w:t>
      </w:r>
      <w:r w:rsidR="00B96293">
        <w:rPr>
          <w:rStyle w:val="eop"/>
          <w:rFonts w:ascii="Times New Roman" w:hAnsi="Times New Roman"/>
          <w:color w:val="0E101A"/>
          <w:sz w:val="24"/>
          <w:szCs w:val="24"/>
          <w:lang w:val="en-GB"/>
        </w:rPr>
        <w:t xml:space="preserve">The resistance of lignocellulosic biomass to biological or physicochemical breakdown is known as recalcitrance. This is attributed to several factors such as the crystalline structure of cellulose and the extent of lignification characterized by the structural complexity and heterogeneity of the cell-wall components. These factors must be overcome for the successful utilization of these feedstocks </w:t>
      </w:r>
      <w:r w:rsidR="00B96293">
        <w:rPr>
          <w:rStyle w:val="eop"/>
          <w:rFonts w:ascii="Times New Roman" w:hAnsi="Times New Roman"/>
          <w:color w:val="0E101A"/>
          <w:sz w:val="24"/>
          <w:szCs w:val="24"/>
          <w:lang w:val="en-GB"/>
        </w:rPr>
        <w:fldChar w:fldCharType="begin" w:fldLock="1"/>
      </w:r>
      <w:r w:rsidR="00B96293">
        <w:rPr>
          <w:rStyle w:val="eop"/>
          <w:rFonts w:ascii="Times New Roman" w:hAnsi="Times New Roman"/>
          <w:color w:val="0E101A"/>
          <w:sz w:val="24"/>
          <w:szCs w:val="24"/>
          <w:lang w:val="en-GB"/>
        </w:rPr>
        <w:instrText>ADDIN CSL_CITATION {"citationItems":[{"id":"ITEM-1","itemData":{"DOI":"10.1002/ELSC.201400196","ISSN":"1618-2863","abstract":"Lignocellulose biomass derived from plant cell walls is a rich source of biopolymers, chemicals, and sugars, besides being a sustainable alternative to petrochemicals. A natural armor protecting living protoplasts, the cell wall is currently the target of intense study because of its crucial importance in plant development, morphogenesis, and resistance to (a)biotic stresses. Beyond the intrinsic relevance related to the overall plant physiology, plant cell walls constitute an exquisite example of a natural composite material that is a constant source of inspiration for biotechnology, biofuel, and biomaterial industries. The aim of the present review is to provide the reader with an overview of the current knowledge concerning lignocellulosic biomass synthesis and degradation, by focusing on its three principal constituents, i.e. cellulose, hemicellulose (in particular xylan), and lignin. Furthermore, the current industrial exploitation of lignocellulose from fast growing fibre crops (such as hemp) is highlighted. We conclude this review by suggesting approaches for further research to fill gaps in our current knowledge and to highlight the potential of biotechnology and bioengineering in improving both biomass biosynthesis and degradation.","author":[{"dropping-particle":"","family":"Guerriero","given":"Gea","non-dropping-particle":"","parse-names":false,"suffix":""},{"dropping-particle":"","family":"Hausman","given":"Jean Francois","non-dropping-particle":"","parse-names":false,"suffix":""},{"dropping-particle":"","family":"Strauss","given":"Joseph","non-dropping-particle":"","parse-names":false,"suffix":""},{"dropping-particle":"","family":"Ertan","given":"Haluk","non-dropping-particle":"","parse-names":false,"suffix":""},{"dropping-particle":"","family":"Siddiqui","given":"Khawar Sohail","non-dropping-particle":"","parse-names":false,"suffix":""}],"container-title":"Engineering in Life Sciences","id":"ITEM-1","issue":"1","issued":{"date-parts":[["2016","1","1"]]},"page":"1-16","publisher":"John Wiley &amp; Sons, Ltd","title":"Lignocellulosic biomass: Biosynthesis, degradation, and industrial utilization","type":"article-journal","volume":"16"},"uris":["http://www.mendeley.com/documents/?uuid=098a4c83-ae4d-363a-9b7a-83cf80cb1004"]}],"mendeley":{"formattedCitation":"(Guerriero et al., 2016)","plainTextFormattedCitation":"(Guerriero et al., 2016)","previouslyFormattedCitation":"(Guerriero et al., 2016)"},"properties":{"noteIndex":0},"schema":"https://github.com/citation-style-language/schema/raw/master/csl-citation.json"}</w:instrText>
      </w:r>
      <w:r w:rsidR="00B96293">
        <w:rPr>
          <w:rStyle w:val="eop"/>
          <w:rFonts w:ascii="Times New Roman" w:hAnsi="Times New Roman"/>
          <w:color w:val="0E101A"/>
          <w:sz w:val="24"/>
          <w:szCs w:val="24"/>
          <w:lang w:val="en-GB"/>
        </w:rPr>
        <w:fldChar w:fldCharType="separate"/>
      </w:r>
      <w:r w:rsidR="00B96293" w:rsidRPr="00B96293">
        <w:rPr>
          <w:rStyle w:val="eop"/>
          <w:rFonts w:ascii="Times New Roman" w:hAnsi="Times New Roman"/>
          <w:noProof/>
          <w:color w:val="0E101A"/>
          <w:sz w:val="24"/>
          <w:szCs w:val="24"/>
          <w:lang w:val="en-GB"/>
        </w:rPr>
        <w:t>(Guerriero et al., 2016)</w:t>
      </w:r>
      <w:r w:rsidR="00B96293">
        <w:rPr>
          <w:rStyle w:val="eop"/>
          <w:rFonts w:ascii="Times New Roman" w:hAnsi="Times New Roman"/>
          <w:color w:val="0E101A"/>
          <w:sz w:val="24"/>
          <w:szCs w:val="24"/>
          <w:lang w:val="en-GB"/>
        </w:rPr>
        <w:fldChar w:fldCharType="end"/>
      </w:r>
      <w:r w:rsidR="00B96293">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Most existing biomass conversion structures rely on </w:t>
      </w:r>
      <w:r w:rsidR="000479E7" w:rsidRPr="004260F4">
        <w:rPr>
          <w:rStyle w:val="eop"/>
          <w:rFonts w:ascii="Times New Roman" w:hAnsi="Times New Roman"/>
          <w:color w:val="0E101A"/>
          <w:sz w:val="24"/>
          <w:szCs w:val="24"/>
          <w:lang w:val="en-GB"/>
        </w:rPr>
        <w:t>both</w:t>
      </w:r>
      <w:r w:rsidRPr="004260F4">
        <w:rPr>
          <w:rStyle w:val="eop"/>
          <w:rFonts w:ascii="Times New Roman" w:hAnsi="Times New Roman"/>
          <w:color w:val="0E101A"/>
          <w:sz w:val="24"/>
          <w:szCs w:val="24"/>
          <w:lang w:val="en-GB"/>
        </w:rPr>
        <w:t xml:space="preserve"> chemical and enzymatic treatments</w:t>
      </w:r>
      <w:r w:rsidR="0061542D">
        <w:rPr>
          <w:rStyle w:val="eop"/>
          <w:rFonts w:ascii="Times New Roman" w:hAnsi="Times New Roman"/>
          <w:color w:val="0E101A"/>
          <w:sz w:val="24"/>
          <w:szCs w:val="24"/>
          <w:lang w:val="en-GB"/>
        </w:rPr>
        <w:t xml:space="preserve"> </w:t>
      </w:r>
      <w:r w:rsidR="00CC2CE0">
        <w:rPr>
          <w:rStyle w:val="eop"/>
          <w:rFonts w:ascii="Times New Roman" w:hAnsi="Times New Roman"/>
          <w:color w:val="0E101A"/>
          <w:sz w:val="24"/>
          <w:szCs w:val="24"/>
          <w:lang w:val="en-GB"/>
        </w:rPr>
        <w:fldChar w:fldCharType="begin" w:fldLock="1"/>
      </w:r>
      <w:r w:rsidR="00E0166D">
        <w:rPr>
          <w:rStyle w:val="eop"/>
          <w:rFonts w:ascii="Times New Roman" w:hAnsi="Times New Roman"/>
          <w:color w:val="0E101A"/>
          <w:sz w:val="24"/>
          <w:szCs w:val="24"/>
          <w:lang w:val="en-GB"/>
        </w:rPr>
        <w:instrText>ADDIN CSL_CITATION {"citationItems":[{"id":"ITEM-1","itemData":{"DOI":"10.1016/B978-0-12-821010-9.00001-2","ISBN":"978-0-12-821010-9","abstract":"This chapter focuses on the utilization of lignocellulosic biomass (LCB) waste in value-added products, such as fermentable sugars and biofuels. Biomass to biofuels production is a green process to generate renewable energy. In the biofuel production process, biomass transformation into fermentable sugar is the key step of the process, which is hindered by the complex structure of the LCB. Thus, for practical feasibility and effective production it is important to explore LCB structure and configuration for easy facilitation of bioconversion of LCB feedstock for effective biofuel production. Moreover, the availability of LCB with effective pretreatment and microbial bioconversion is another prime concern which is highlighted in this chapter, along with existing challenges.","author":[{"dropping-particle":"","family":"Srivastava","given":"Neha","non-dropping-particle":"","parse-names":false,"suffix":""},{"dropping-particle":"","family":"Mishra","given":"P.K.","non-dropping-particle":"","parse-names":false,"suffix":""},{"dropping-particle":"","family":"Upadhyay","given":"S.N.","non-dropping-particle":"","parse-names":false,"suffix":""}],"container-title":"Industrial Enzymes for Biofuels Production","id":"ITEM-1","issued":{"date-parts":[["2020","1","1"]]},"page":"1-18","publisher":"Elsevier","title":"Significance of lignocellulosic biomass waste in the biofuel production process","type":"article-journal"},"uris":["http://www.mendeley.com/documents/?uuid=868f983d-110e-39aa-a461-3e9eeee4eb85"]}],"mendeley":{"formattedCitation":"(Srivastava et al., 2020)","plainTextFormattedCitation":"(Srivastava et al., 2020)","previouslyFormattedCitation":"(Srivastava et al., 2020)"},"properties":{"noteIndex":0},"schema":"https://github.com/citation-style-language/schema/raw/master/csl-citation.json"}</w:instrText>
      </w:r>
      <w:r w:rsidR="00CC2CE0">
        <w:rPr>
          <w:rStyle w:val="eop"/>
          <w:rFonts w:ascii="Times New Roman" w:hAnsi="Times New Roman"/>
          <w:color w:val="0E101A"/>
          <w:sz w:val="24"/>
          <w:szCs w:val="24"/>
          <w:lang w:val="en-GB"/>
        </w:rPr>
        <w:fldChar w:fldCharType="separate"/>
      </w:r>
      <w:r w:rsidR="00CC2CE0" w:rsidRPr="00CC2CE0">
        <w:rPr>
          <w:rStyle w:val="eop"/>
          <w:rFonts w:ascii="Times New Roman" w:hAnsi="Times New Roman"/>
          <w:noProof/>
          <w:color w:val="0E101A"/>
          <w:sz w:val="24"/>
          <w:szCs w:val="24"/>
          <w:lang w:val="en-GB"/>
        </w:rPr>
        <w:t>(Srivastava et al., 2020)</w:t>
      </w:r>
      <w:r w:rsidR="00CC2CE0">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B96293">
        <w:rPr>
          <w:rStyle w:val="eop"/>
          <w:rFonts w:ascii="Times New Roman" w:hAnsi="Times New Roman"/>
          <w:color w:val="0E101A"/>
          <w:sz w:val="24"/>
          <w:szCs w:val="24"/>
          <w:lang w:val="en-GB"/>
        </w:rPr>
        <w:t>P</w:t>
      </w:r>
      <w:r w:rsidRPr="004260F4">
        <w:rPr>
          <w:rStyle w:val="eop"/>
          <w:rFonts w:ascii="Times New Roman" w:hAnsi="Times New Roman"/>
          <w:color w:val="0E101A"/>
          <w:sz w:val="24"/>
          <w:szCs w:val="24"/>
          <w:lang w:val="en-GB"/>
        </w:rPr>
        <w:t xml:space="preserve">retreatment is normally done using acids, alkalis, heat treatments, steam explosion, or a blend of the methods to decrease </w:t>
      </w:r>
      <w:r w:rsidR="00CC2CE0">
        <w:rPr>
          <w:rStyle w:val="eop"/>
          <w:rFonts w:ascii="Times New Roman" w:hAnsi="Times New Roman"/>
          <w:color w:val="0E101A"/>
          <w:sz w:val="24"/>
          <w:szCs w:val="24"/>
          <w:lang w:val="en-GB"/>
        </w:rPr>
        <w:t xml:space="preserve">the </w:t>
      </w:r>
      <w:commentRangeStart w:id="74"/>
      <w:commentRangeStart w:id="75"/>
      <w:r w:rsidRPr="004260F4">
        <w:rPr>
          <w:rStyle w:val="eop"/>
          <w:rFonts w:ascii="Times New Roman" w:hAnsi="Times New Roman"/>
          <w:color w:val="0E101A"/>
          <w:sz w:val="24"/>
          <w:szCs w:val="24"/>
          <w:lang w:val="en-GB"/>
        </w:rPr>
        <w:t xml:space="preserve">recalcitrance </w:t>
      </w:r>
      <w:commentRangeEnd w:id="74"/>
      <w:r w:rsidR="0061542D">
        <w:rPr>
          <w:rStyle w:val="CommentReference"/>
        </w:rPr>
        <w:commentReference w:id="74"/>
      </w:r>
      <w:commentRangeEnd w:id="75"/>
      <w:r w:rsidR="008C638F">
        <w:rPr>
          <w:rStyle w:val="CommentReference"/>
        </w:rPr>
        <w:commentReference w:id="75"/>
      </w:r>
      <w:r w:rsidR="00CC2CE0">
        <w:rPr>
          <w:rStyle w:val="eop"/>
          <w:rFonts w:ascii="Times New Roman" w:hAnsi="Times New Roman"/>
          <w:color w:val="0E101A"/>
          <w:sz w:val="24"/>
          <w:szCs w:val="24"/>
          <w:lang w:val="en-GB"/>
        </w:rPr>
        <w:t xml:space="preserve">of the lignocellulosic biomass </w:t>
      </w:r>
      <w:r w:rsidRPr="004260F4">
        <w:rPr>
          <w:rStyle w:val="eop"/>
          <w:rFonts w:ascii="Times New Roman" w:hAnsi="Times New Roman"/>
          <w:color w:val="0E101A"/>
          <w:sz w:val="24"/>
          <w:szCs w:val="24"/>
          <w:lang w:val="en-GB"/>
        </w:rPr>
        <w:t xml:space="preserve">by depolymerizing lignin and solubilizing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The </w:t>
      </w:r>
      <w:r w:rsidR="00B96293">
        <w:rPr>
          <w:rStyle w:val="eop"/>
          <w:rFonts w:ascii="Times New Roman" w:hAnsi="Times New Roman"/>
          <w:color w:val="0E101A"/>
          <w:sz w:val="24"/>
          <w:szCs w:val="24"/>
          <w:lang w:val="en-GB"/>
        </w:rPr>
        <w:t xml:space="preserve">cellulose and </w:t>
      </w:r>
      <w:r w:rsidRPr="004260F4">
        <w:rPr>
          <w:rStyle w:val="eop"/>
          <w:rFonts w:ascii="Times New Roman" w:hAnsi="Times New Roman"/>
          <w:color w:val="0E101A"/>
          <w:sz w:val="24"/>
          <w:szCs w:val="24"/>
          <w:lang w:val="en-GB"/>
        </w:rPr>
        <w:t xml:space="preserve">hemicellulose end up being converted to oligosaccharides or monosaccharides that can be easily enzymatically hydrolyzed and fermented. Thermochemical biomass pretreatment </w:t>
      </w:r>
      <w:r w:rsidR="003176A2" w:rsidRPr="004260F4">
        <w:rPr>
          <w:rStyle w:val="eop"/>
          <w:rFonts w:ascii="Times New Roman" w:hAnsi="Times New Roman"/>
          <w:color w:val="0E101A"/>
          <w:sz w:val="24"/>
          <w:szCs w:val="24"/>
          <w:lang w:val="en-GB"/>
        </w:rPr>
        <w:t>methods include pretreatment with dilute sulphuric acid at 140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 – 200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 which</w:t>
      </w:r>
      <w:r w:rsidRPr="004260F4">
        <w:rPr>
          <w:rStyle w:val="eop"/>
          <w:rFonts w:ascii="Times New Roman" w:hAnsi="Times New Roman"/>
          <w:color w:val="0E101A"/>
          <w:sz w:val="24"/>
          <w:szCs w:val="24"/>
          <w:lang w:val="en-GB"/>
        </w:rPr>
        <w:t xml:space="preserve"> has for a long time been regarded as the standard reference technology that yields biomass with enzymatic digestibilities that are generally acceptable</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{"citationItems":[{"id":"ITEM-1","itemData":{"DOI":"10.1126/science.1137016","ISSN":"00368075","PMID":"17289988","abstract":"Lignocellulosic biomass has long been recognized as a potential sustainable source of mixed sugars for fermentation to biofuels and other biomaterials. Several technologies have been developed during the past 80 years that allow this conversion process to occur, and the clear objective now is to make this process cost-competitive in today's markets. Here, we consider the natural resistance of plant cell walls to microbial and enzymatic deconstruction, collectively known as \"biomass recalcitrance.\" It is this property of plants that is largely responsible for the high cost of lignocellulose conversion. To achieve sustainable energy production, it will be necessary to overcome the chemical and structural properties that have evolved in biomass to prevent its disassembly.","author":[{"dropping-particle":"","family":"Himmel","given":"Michael E.","non-dropping-particle":"","parse-names":false,"suffix":""},{"dropping-particle":"","family":"Ding","given":"Shi You","non-dropping-particle":"","parse-names":false,"suffix":""},{"dropping-particle":"","family":"Johnson","given":"David K.","non-dropping-particle":"","parse-names":false,"suffix":""},{"dropping-particle":"","family":"Adney","given":"William S.","non-dropping-particle":"","parse-names":false,"suffix":""},{"dropping-particle":"","family":"Nimlos","given":"Mark R.","non-dropping-particle":"","parse-names":false,"suffix":""},{"dropping-particle":"","family":"Brady","given":"John W.","non-dropping-particle":"","parse-names":false,"suffix":""},{"dropping-particle":"","family":"Foust","given":"Thomas D.","non-dropping-particle":"","parse-names":false,"suffix":""}],"container-title":"Science","id":"ITEM-1","issue":"5813","issued":{"date-parts":[["2007","2","9"]]},"page":"804-807","publisher":"Science","title":"Biomass recalcitrance: Engineering plants and enzymes for biofuels production","type":"article","volume":"315"},"uris":["http://www.mendeley.com/documents/?uuid=3672187c-1d4f-3c21-a023-eaebabbb3584"]}],"mendeley":{"formattedCitation":"(Himmel et al., 2007)","plainTextFormattedCitation":"(Himmel et al., 2007)","previouslyFormattedCitation":"(Himmel et al.,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(Himmel et al.,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Physicochemical pretreatment methods include s</w:t>
      </w:r>
      <w:r w:rsidRPr="004260F4">
        <w:rPr>
          <w:rStyle w:val="eop"/>
          <w:rFonts w:ascii="Times New Roman" w:hAnsi="Times New Roman"/>
          <w:color w:val="0E101A"/>
          <w:sz w:val="24"/>
          <w:szCs w:val="24"/>
          <w:lang w:val="en-GB"/>
        </w:rPr>
        <w:t>team explosion</w:t>
      </w:r>
      <w:r w:rsidR="003176A2" w:rsidRPr="004260F4">
        <w:rPr>
          <w:rStyle w:val="eop"/>
          <w:rFonts w:ascii="Times New Roman" w:hAnsi="Times New Roman"/>
          <w:color w:val="0E101A"/>
          <w:sz w:val="24"/>
          <w:szCs w:val="24"/>
          <w:lang w:val="en-GB"/>
        </w:rPr>
        <w:t xml:space="preserve"> at 160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C-260</w:t>
      </w:r>
      <w:r w:rsidR="003176A2" w:rsidRPr="004260F4">
        <w:rPr>
          <w:rStyle w:val="eop"/>
          <w:rFonts w:ascii="Times New Roman" w:hAnsi="Times New Roman"/>
          <w:color w:val="0E101A"/>
          <w:sz w:val="24"/>
          <w:szCs w:val="24"/>
          <w:vertAlign w:val="superscript"/>
          <w:lang w:val="en-GB"/>
        </w:rPr>
        <w:t>0</w:t>
      </w:r>
      <w:r w:rsidR="003176A2" w:rsidRPr="004260F4">
        <w:rPr>
          <w:rStyle w:val="eop"/>
          <w:rFonts w:ascii="Times New Roman" w:hAnsi="Times New Roman"/>
          <w:color w:val="0E101A"/>
          <w:sz w:val="24"/>
          <w:szCs w:val="24"/>
          <w:lang w:val="en-GB"/>
        </w:rPr>
        <w:t xml:space="preserve">C and pressures of &lt;50atm, and Ammonia Fiber Explosion (AFEX) using liquid ammonia at high temperature and pressure </w:t>
      </w:r>
      <w:r w:rsidRPr="004260F4">
        <w:rPr>
          <w:rStyle w:val="eop"/>
          <w:rFonts w:ascii="Times New Roman" w:hAnsi="Times New Roman"/>
          <w:color w:val="0E101A"/>
          <w:sz w:val="24"/>
          <w:szCs w:val="24"/>
          <w:lang w:val="en-GB"/>
        </w:rPr>
        <w:t>for some time before suddenly dropping the pressure levels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99481A">
        <w:rPr>
          <w:rStyle w:val="eop"/>
          <w:rFonts w:ascii="Times New Roman" w:hAnsi="Times New Roman"/>
          <w:color w:val="0E101A"/>
          <w:sz w:val="24"/>
          <w:szCs w:val="24"/>
          <w:lang w:val="en-GB"/>
        </w:rPr>
        <w:instrText>ADDIN CSL_CITATION {"citationItems":[{"id":"ITEM-1","itemData":{"DOI":"10.1021/ie801542g","ISSN":"08885885","abstract":"Biofuels produced from various lignocellulosic materials, such as wood, agricultural, or forest residues, have the potential to be a valuable substitute for, or complement to, gasoline. Many physicochemical structural and compositional factors hinder the hydrolysis of cellulose present in biomass to sugars and other organic compounds that can later be converted to fuels. The goal of pretreatment is to make the cellulose accessible to hydrolysis for conversion to fuels. Various pretreatment techniques change the physical and chemical structure of the lignocellulosic biomass and improve hydrolysis rates. During the past few years a large number of pretreatment methods have been developed, including alkali treatment, ammonia explosion, and others. Many methods have been shown to result in high sugar yields, above 90% of the theoretical yield for lignocellulosic biomasses such as woods, grasses, corn, and so on. In this review, we discuss the various pretreatment process methods and the recent literature that has reported on the use of these technologies for pretreatment of various lignocellulosic biomasses. © 2009 American Chemical Society.","author":[{"dropping-particle":"","family":"Kumar","given":"Parveen","non-dropping-particle":"","parse-names":false,"suffix":""},{"dropping-particle":"","family":"Barrett","given":"Diane M.","non-dropping-particle":"","parse-names":false,"suffix":""},{"dropping-particle":"","family":"Delwiche","given":"Michael J.","non-dropping-particle":"","parse-names":false,"suffix":""},{"dropping-particle":"","family":"Stroeve","given":"Pieter","non-dropping-particle":"","parse-names":false,"suffix":""}],"container-title":"Industrial and Engineering Chemistry Research","id":"ITEM-1","issue":"8","issued":{"date-parts":[["2009"]]},"page":"3713-3729","title":"Methods for pretreatment of lignocellulosic biomass for efficient hydrolysis and biofuel production","type":"article-journal","volume":"48"},"uris":["http://www.mendeley.com/documents/?uuid=bcdbd4e8-2791-48cf-8580-692ae6b3ad3c"]}],"mendeley":{"formattedCitation":"(P. Kumar et al., 2009)","plainTextFormattedCitation":"(P. Kumar et al., 2009)","previouslyFormattedCitation":"(P. Kumar et al., 2009)"},"properties":{"noteIndex":0},"schema":"https://github.com/citation-style-language/schema/raw/master/csl-citation.json"}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D1BFF" w:rsidRPr="00ED1BFF">
        <w:rPr>
          <w:rStyle w:val="eop"/>
          <w:rFonts w:ascii="Times New Roman" w:hAnsi="Times New Roman"/>
          <w:noProof/>
          <w:color w:val="0E101A"/>
          <w:sz w:val="24"/>
          <w:szCs w:val="24"/>
          <w:lang w:val="en-GB"/>
        </w:rPr>
        <w:t>(P. Kumar et al., 2009)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176A2" w:rsidRPr="004260F4">
        <w:rPr>
          <w:rStyle w:val="eop"/>
          <w:rFonts w:ascii="Times New Roman" w:hAnsi="Times New Roman"/>
          <w:color w:val="0E101A"/>
          <w:sz w:val="24"/>
          <w:szCs w:val="24"/>
          <w:lang w:val="en-GB"/>
        </w:rPr>
        <w:t xml:space="preserve">Milling is a </w:t>
      </w:r>
      <w:r w:rsidRPr="004260F4">
        <w:rPr>
          <w:rStyle w:val="eop"/>
          <w:rFonts w:ascii="Times New Roman" w:hAnsi="Times New Roman"/>
          <w:color w:val="0E101A"/>
          <w:sz w:val="24"/>
          <w:szCs w:val="24"/>
          <w:lang w:val="en-GB"/>
        </w:rPr>
        <w:t>physical pretreatment method that involves breaking down the feedstock into small fractions to increase the surface area to volume ratio of the feedstocks while reducing the crystallinity of cellulose and its polymerization. Microwave radiation pretreatment uses the magnetic field components of microwaves to speed up the biological, and physicochemical processes due to the heat and the extensive collisions brought about by the vibration of ion movements and polar molecules</w:t>
      </w:r>
      <w:r w:rsidR="00C03773"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{"citationItems":[{"id":"ITEM-1","itemData":{"DOI":"10.4236/jsbs.2013.31002","ISSN":"2165-400X","abstract":"Lignocellulosic materials are promising alternative feedstocks for bioethanol production. However, the recalcitrant nature of lignocellulosic biomass necessitates an efficient pretreatment pretreatment step to improve the yield of fermentable sugars and maximizing the enzymatic hydrolysis efficiency. Microwave pretreatment may be a good alternative as it can reduce the pretreatment time and improve the enzymatic activity during hydrolysis. The overall goal of this paper is to expand the current state of knowledge on microwave-based pretreatment of lignocellulosic biomass and microwave assisted enzymatic reaction or Microwave Irradiation-Enzyme Coupling Catalysis (MIECC). In the present study, a comparison of microwave assisted alkali pretreatment was tried using Oil Palm empty fruit bunch. The microwave assisted alkali pretreatment of EFB using NaOH, significantly improved the enzymatic saccharification of EFB by removing more lignin and hemicellulose and increasing its accessibility to hydrolytic enzymes. The results showed that the optimum pretreatment condition was 3% (w/v) NaOH at 180 W for 12 minutes with the optimum component loss of lignin and holocellulose of about 74% and 24.5% respectively. The subsequent enzymatic saccharification of EFB pretreated by microwave assisted NaOH (3% w/v); resulted in 411 mg of reducing sugar per gram EFB at cellulose enzyme dosage of 20 FPU. The overall enhancement by the microwave treatment during the microwave assisted alkali pretreatment and microwave assisted enzymatic hydrolysis was 5.8 fold. The present study has highlighted the importance of well controlled microwave assisted enzymatic reaction to enhance the overall reaction rate of the process.","author":[{"dropping-particle":"","family":"Nomanbhay","given":"Saifuddin M.","non-dropping-particle":"","parse-names":false,"suffix":""},{"dropping-particle":"","family":"Hussain","given":"Refal","non-dropping-particle":"","parse-names":false,"suffix":""},{"dropping-particle":"","family":"Palanisamy","given":"Kumaran","non-dropping-particle":"","parse-names":false,"suffix":""}],"container-title":"Journal of Sustainable Bioenergy Systems","id":"ITEM-1","issue":"01","issued":{"date-parts":[["2013"]]},"page":"7-17","title":"Microwave-Assisted Alkaline Pretreatment and Microwave Assisted Enzymatic Saccharification of Oil Palm Empty Fruit Bunch Fiber for Enhanced Fermentable Sugar Yield","type":"article-journal","volume":"03"},"uris":["http://www.mendeley.com/documents/?uuid=c5c5c8fb-ec36-4013-bea3-b856d1fe553c"]}],"mendeley":{"formattedCitation":"(Nomanbhay et al., 2013)","plainTextFormattedCitation":"(Nomanbhay et al., 2013)","previouslyFormattedCitation":"(Nomanbhay et al., 2013)"},"properties":{"noteIndex":0},"schema":"https://github.com/citation-style-language/schema/raw/master/csl-citation.json"}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(Nomanbhay et al., 2013)</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76"/>
      <w:commentRangeStart w:id="77"/>
      <w:r w:rsidRPr="004260F4">
        <w:rPr>
          <w:rStyle w:val="eop"/>
          <w:rFonts w:ascii="Times New Roman" w:hAnsi="Times New Roman"/>
          <w:color w:val="0E101A"/>
          <w:sz w:val="24"/>
          <w:szCs w:val="24"/>
          <w:lang w:val="en-GB"/>
        </w:rPr>
        <w:t>Alkali pretreatment e.g.</w:t>
      </w:r>
      <w:r w:rsidR="00001C16" w:rsidRPr="004260F4">
        <w:rPr>
          <w:rStyle w:val="eop"/>
          <w:rFonts w:ascii="Times New Roman" w:hAnsi="Times New Roman"/>
          <w:color w:val="0E101A"/>
          <w:sz w:val="24"/>
          <w:szCs w:val="24"/>
          <w:lang w:val="en-GB"/>
        </w:rPr>
        <w:t>, on the other hand,</w:t>
      </w:r>
      <w:r w:rsidRPr="004260F4">
        <w:rPr>
          <w:rStyle w:val="eop"/>
          <w:rFonts w:ascii="Times New Roman" w:hAnsi="Times New Roman"/>
          <w:color w:val="0E101A"/>
          <w:sz w:val="24"/>
          <w:szCs w:val="24"/>
          <w:lang w:val="en-GB"/>
        </w:rPr>
        <w:t xml:space="preserve"> involves the addition of bases to the feedstock, leading to the swelling of the internal surface and the disentanglement of lignin. It is, however, a suitable method for biomass with low lignin content</w:t>
      </w:r>
      <w:r w:rsidR="00AF5BF9"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{"citationItems":[{"id":"ITEM-1","itemData":{"DOI":"10.1016/j.apcbee.2014.01.030","ISSN":"22126708","abstract":"The variety in physiochemical characteristics of cellulosic biomass reveals the need for pretreatment technologies to help in the rapid and efficient conversion of carbohydrate polymers into fermentable sugars. Suitable pretreatment methods enhance the enzymatic hydrolysis of biomass because of the crystalline structure of cellulose and the complex structure of lignin and hemicellulose. The choice of pretreatment method affects on the sugar yield, avoids the degradation of sugars derived from hemicellulose and minimize the formation of inhibitors for subsequent fermentation steps. A suitable process should minimize heat and power requirements to be cost effective in operation. The present review focuses on various chemical pretreatment methods for lignocellulosic biomass based on recent reports in literature. An analysis of the methods shows that the composition of biomass is the main factor in the selection of pretreatment method.","author":[{"dropping-particle":"","family":"Badiei","given":"Marzieh","non-dropping-particle":"","parse-names":false,"suffix":""},{"dropping-particle":"","family":"Asim","given":"Nilofar","non-dropping-particle":"","parse-names":false,"suffix":""},{"dropping-particle":"","family":"Jahim","given":"Jamilah M.","non-dropping-particle":"","parse-names":false,"suffix":""},{"dropping-particle":"","family":"Sopian","given":"Kamaruzzaman","non-dropping-particle":"","parse-names":false,"suffix":""}],"container-title":"APCBEE Procedia","id":"ITEM-1","issue":"Icbee 2013","issued":{"date-parts":[["2014"]]},"page":"170-174","publisher":"Elsevier B.V.","title":"Comparison of Chemical Pretreatment Methods for Cellulosic Biomass","type":"article-journal","volume":"9"},"uris":["http://www.mendeley.com/documents/?uuid=e3b85562-b60a-4e6d-af75-0201e134dfbb"]}],"mendeley":{"formattedCitation":"(Badiei et al., 2014)","plainTextFormattedCitation":"(Badiei et al., 2014)","previouslyFormattedCitation":"(Badiei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(Badiei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End w:id="76"/>
      <w:r w:rsidR="00C71550">
        <w:rPr>
          <w:rStyle w:val="CommentReference"/>
        </w:rPr>
        <w:commentReference w:id="76"/>
      </w:r>
      <w:commentRangeEnd w:id="77"/>
      <w:r w:rsidR="00B96293">
        <w:rPr>
          <w:rStyle w:val="CommentReference"/>
        </w:rPr>
        <w:commentReference w:id="77"/>
      </w:r>
    </w:p>
    <w:p w14:paraId="2EA295F5" w14:textId="1948FBD0" w:rsidR="00C03773" w:rsidRPr="004260F4" w:rsidRDefault="00B96293"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main disadvantage of using physical pretreatment methods e.g. steam explosion is the high energy consumption which significantly increases the overall costs. Chemical pretreatment methods, on the other hand, face challenges such as toxic byproducts produced by the chemicals, and the high costs of organic solvents. Biological methods provide a cheaper, less toxic alternative </w:t>
      </w:r>
      <w:r>
        <w:rPr>
          <w:rStyle w:val="eop"/>
          <w:rFonts w:ascii="Times New Roman" w:hAnsi="Times New Roman"/>
          <w:color w:val="0E101A"/>
          <w:sz w:val="24"/>
          <w:szCs w:val="24"/>
          <w:lang w:val="en-GB"/>
        </w:rPr>
        <w:lastRenderedPageBreak/>
        <w:t>but face major disadvantages such as low efficiency when used in isolation and longer turnaround times</w:t>
      </w:r>
      <w:r w:rsidR="00E65CE5">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They involve using potent microorganisms such as fungi and bacteria which secrete lignocellulolytic enzymes</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{"citationItems":[{"id":"ITEM-1","itemData":{"DOI":"10.3389/FENRG.2018.00141/BIBTEX","ISSN":"2296598X","abstract":"Lignocellulosic biomass (LCB) is the most abundantly available bioresource amounting to about a global yield of up to 1. 3 billion tons per year. The hydrolysis of LCB results in the release of various reducing sugars which are highly valued in the production of biofuels such as bioethanol and biogas, various organic acids, phenols, and aldehydes. The majority of LCB is composed of biological polymers such as cellulose, hemicellulose, and lignin, which are strongly associated with each other by covalent and hydrogen bonds thus forming a highly recalcitrant structure. The presence of lignin renders the bio-polymeric structure highly resistant to solubilization thereby inhibiting the hydrolysis of cellulose and hemicellulose which presents a significant challenge for the isolation of the respective bio-polymeric components. This has led to extensive research in the development of various pretreatment techniques utilizing various physical, chemical, physicochemical, and biological approaches which are specifically tailored toward the source biomaterial and its application. The objective of this review is to discuss the various pretreatment strategies currently in use and provide an overview of their utilization for the isolation of high-value bio-polymeric components. The article further discusses the advantages and disadvantages of the various pretreatment methodologies as well as addresses the role of various key factors that are likely to have a significant impact on the pretreatment and digestibility of LCB.","author":[{"dropping-particle":"","family":"Baruah","given":"Julie","non-dropping-particle":"","parse-names":false,"suffix":""},{"dropping-particle":"","family":"Nath","given":"Bikash Kar","non-dropping-particle":"","parse-names":false,"suffix":""},{"dropping-particle":"","family":"Sharma","given":"Ritika","non-dropping-particle":"","parse-names":false,"suffix":""},{"dropping-particle":"","family":"Kumar","given":"Sachin","non-dropping-particle":"","parse-names":false,"suffix":""},{"dropping-particle":"","family":"Deka","given":"Ramesh Chandra","non-dropping-particle":"","parse-names":false,"suffix":""},{"dropping-particle":"","family":"Baruah","given":"Deben Chandra","non-dropping-particle":"","parse-names":false,"suffix":""},{"dropping-particle":"","family":"Kalita","given":"Eeshan","non-dropping-particle":"","parse-names":false,"suffix":""}],"container-title":"Frontiers in Energy Research","id":"ITEM-1","issue":"DEC","issued":{"date-parts":[["2018","12","18"]]},"page":"141","publisher":"Frontiers Media S.A.","title":"Recent trends in the pretreatment of lignocellulosic biomass for value-added products","type":"article-journal","volume":"6"},"uris":["http://www.mendeley.com/documents/?uuid=f7ef08f8-3a87-384b-b62b-a5d3731d27d8"]}],"mendeley":{"formattedCitation":"(Baruah et al., 2018)","plainTextFormattedCitation":"(Baruah et al., 2018)","previouslyFormattedCitation":"(Baruah et al., 2018)"},"properties":{"noteIndex":0},"schema":"https://github.com/citation-style-language/schema/raw/master/csl-citation.json"}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(Baruah et al., 2018)</w:t>
      </w:r>
      <w:r w:rsidR="00E65CE5">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In light of these reasons, studying the lignocellulolytic efficiency of entire microbial communities in their natural environments e.g. gut microbiota of potent waste-degrading BSF larvae using techniques such as metatranscriptomics can provide better outcomes for biological methods by identifying Polysaccharide Utilization Loci (PULs) where various microorganisms work together to break down complex polysaccharides.</w:t>
      </w:r>
    </w:p>
    <w:p w14:paraId="2E5FAFBF" w14:textId="77777777" w:rsidR="00C03773" w:rsidRPr="004260F4" w:rsidRDefault="007F635E" w:rsidP="003233F2">
      <w:pPr>
        <w:pStyle w:val="Heading3"/>
        <w:rPr>
          <w:rStyle w:val="eop"/>
          <w:color w:val="0E101A"/>
          <w:lang w:val="en-GB"/>
        </w:rPr>
      </w:pPr>
      <w:bookmarkStart w:id="78" w:name="_Toc92192652"/>
      <w:r w:rsidRPr="004260F4">
        <w:rPr>
          <w:rStyle w:val="eop"/>
          <w:color w:val="0E101A"/>
          <w:lang w:val="en-GB"/>
        </w:rPr>
        <w:t xml:space="preserve">2.4 </w:t>
      </w:r>
      <w:commentRangeStart w:id="79"/>
      <w:commentRangeStart w:id="80"/>
      <w:r w:rsidR="00C03773" w:rsidRPr="004260F4">
        <w:rPr>
          <w:rStyle w:val="eop"/>
          <w:color w:val="0E101A"/>
          <w:lang w:val="en-GB"/>
        </w:rPr>
        <w:t>The Black Soldier Fly</w:t>
      </w:r>
      <w:r w:rsidR="00BE6D9F" w:rsidRPr="004260F4">
        <w:rPr>
          <w:rStyle w:val="eop"/>
          <w:color w:val="0E101A"/>
          <w:lang w:val="en-GB"/>
        </w:rPr>
        <w:t xml:space="preserve"> </w:t>
      </w:r>
      <w:commentRangeEnd w:id="79"/>
      <w:r w:rsidR="00726F58">
        <w:rPr>
          <w:rStyle w:val="CommentReference"/>
          <w:rFonts w:ascii="Calibri" w:eastAsia="Calibri" w:hAnsi="Calibri"/>
          <w:b w:val="0"/>
        </w:rPr>
        <w:commentReference w:id="79"/>
      </w:r>
      <w:commentRangeEnd w:id="80"/>
      <w:r w:rsidR="005B4D30">
        <w:rPr>
          <w:rStyle w:val="CommentReference"/>
          <w:rFonts w:ascii="Calibri" w:eastAsia="Calibri" w:hAnsi="Calibri"/>
          <w:b w:val="0"/>
        </w:rPr>
        <w:commentReference w:id="80"/>
      </w:r>
      <w:bookmarkEnd w:id="78"/>
    </w:p>
    <w:p w14:paraId="27E600C3" w14:textId="77777777" w:rsidR="00C03773" w:rsidRDefault="00C03773"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Natively from South America, the Black Soldier Fly has found its way into other tropical and subtropical regions of the world and can be found </w:t>
      </w:r>
      <w:r w:rsidR="5BA81C38" w:rsidRPr="004260F4">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all continents excluding the Arctic and Antarctic regions. The adult flies are large and can grow up to 2cm long. The larvae normally develop through 6 larval instars and can attain lengths of 1.8-2cm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(Čičková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Adult flies are not very mobile and spend </w:t>
      </w:r>
      <w:r w:rsidR="7C880E88" w:rsidRPr="004260F4">
        <w:rPr>
          <w:rStyle w:val="eop"/>
          <w:rFonts w:ascii="Times New Roman" w:hAnsi="Times New Roman"/>
          <w:color w:val="0E101A"/>
          <w:sz w:val="24"/>
          <w:szCs w:val="24"/>
          <w:lang w:val="en-GB"/>
        </w:rPr>
        <w:t>most of</w:t>
      </w:r>
      <w:r w:rsidRPr="004260F4">
        <w:rPr>
          <w:rStyle w:val="eop"/>
          <w:rFonts w:ascii="Times New Roman" w:hAnsi="Times New Roman"/>
          <w:color w:val="0E101A"/>
          <w:sz w:val="24"/>
          <w:szCs w:val="24"/>
          <w:lang w:val="en-GB"/>
        </w:rPr>
        <w:t xml:space="preserve"> the time resting on vegetation. The flies do not eat as adults and therefore, the</w:t>
      </w:r>
      <w:r w:rsidR="005D3FA7" w:rsidRPr="004260F4">
        <w:rPr>
          <w:rStyle w:val="eop"/>
          <w:rFonts w:ascii="Times New Roman" w:hAnsi="Times New Roman"/>
          <w:color w:val="0E101A"/>
          <w:sz w:val="24"/>
          <w:szCs w:val="24"/>
          <w:lang w:val="en-GB"/>
        </w:rPr>
        <w:t>ir</w:t>
      </w:r>
      <w:r w:rsidRPr="004260F4">
        <w:rPr>
          <w:rStyle w:val="eop"/>
          <w:rFonts w:ascii="Times New Roman" w:hAnsi="Times New Roman"/>
          <w:color w:val="0E101A"/>
          <w:sz w:val="24"/>
          <w:szCs w:val="24"/>
          <w:lang w:val="en-GB"/>
        </w:rPr>
        <w:t xml:space="preserve"> </w:t>
      </w:r>
      <w:r w:rsidR="005D3FA7" w:rsidRPr="004260F4">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are known to consume diets rich in fats and proteins to be able to complete their development and survive their adulthood long enough to mate and lay eggs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{"citationItems":[{"id":"ITEM-1","itemData":{"DOI":"10.1093/ee/nvv002","ISSN":"0046225X","PMID":"26313195","abstract":"Accumulation of organic wastes, especially in livestock facilities, can be a potential pollution issue. The black soldier fly, Hermetia illucens L. (Diptera: Stratiomyidae), can consume a wide range of organic material and has the potential to be used in waste management. In addition, the prepupae stage of this insect can be harvested and used as a valuable nutritious feed for animal livestock. Five waste types with a wide range of organic source matter were specifically chosen to evaluate the consumption and reduction ability of black soldier fly larvae. H. illucens was able to reduce all waste types examined: 1) control poultry feed, 2) pig liver, 3) pig manure, 4) kitchen waste, 5) fruits and vegetables, and 6) rendered fish. Kitchen waste had the greatest mean rate of reduction (consumption by black soldier fly) per day and produced the longest and heaviest black soldier flies. Larvae reared on liver, manure, fruits and vegetables, and fish were approximately the same length and weight as larvae fed the control feed, although some diets produced larvae with a higher nutritional content. The black soldier fly has the ability to consume and reduce organic waste and be utilized as valuable animal feed. Exploration of the potential use of black soldier flies as an agent for waste management on a large-scale system should continue.","author":[{"dropping-particle":"","family":"Nguyen","given":"Trinh T.X.","non-dropping-particle":"","parse-names":false,"suffix":""},{"dropping-particle":"","family":"Tomberlin","given":"Jeffery K.","non-dropping-particle":"","parse-names":false,"suffix":""},{"dropping-particle":"","family":"Vanlaerhoven","given":"Sherah","non-dropping-particle":"","parse-names":false,"suffix":""}],"container-title":"Environmental Entomology","id":"ITEM-1","issue":"2","issued":{"date-parts":[["2015"]]},"page":"406-410","title":"Ability of Black Soldier Fly (Diptera: Stratiomyidae) Larvae to Recycle Food Waste","type":"article-journal","volume":"44"},"uris":["http://www.mendeley.com/documents/?uuid=81deb73f-f708-43ff-8192-249a7ae497e8"]}],"mendeley":{"formattedCitation":"(Nguyen et al., 2015)","plainTextFormattedCitation":"(Nguyen et al., 2015)","previouslyFormattedCitation":"(Nguyen et al.,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(Nguyen et al.,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DB81288" w14:textId="77777777" w:rsidR="00BF6E6C" w:rsidRDefault="00BF6E6C" w:rsidP="002F3B97">
      <w:pPr>
        <w:spacing w:line="360" w:lineRule="auto"/>
        <w:jc w:val="center"/>
      </w:pPr>
      <w:r>
        <w:fldChar w:fldCharType="begin"/>
      </w:r>
      <w:r>
        <w:instrText xml:space="preserve"> INCLUDEPICTURE "https://lh3.googleusercontent.com/h9NY6KZre6KxZlfiFH5Mi3B4hllcTBnvvBtG8SekflXHj4DPppPEda6aBuiIkxEeBqMgIiZ45tHq4dBWxBpFc8Q0YtA-zDnd8LUCAOjPQdPKlnTkXse5T4_kVYwI7nlbAD2T1ohRtfA-" \* MERGEFORMATINET </w:instrText>
      </w:r>
      <w:r>
        <w:fldChar w:fldCharType="separate"/>
      </w:r>
      <w:r w:rsidR="002F2422">
        <w:rPr>
          <w:noProof/>
        </w:rPr>
        <w:drawing>
          <wp:inline distT="0" distB="0" distL="0" distR="0" wp14:anchorId="172A7AA1" wp14:editId="04EC31C1">
            <wp:extent cx="3977640" cy="3268980"/>
            <wp:effectExtent l="0" t="0" r="3810" b="762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7640" cy="3268980"/>
                    </a:xfrm>
                    <a:prstGeom prst="rect">
                      <a:avLst/>
                    </a:prstGeom>
                    <a:noFill/>
                    <a:ln>
                      <a:noFill/>
                    </a:ln>
                  </pic:spPr>
                </pic:pic>
              </a:graphicData>
            </a:graphic>
          </wp:inline>
        </w:drawing>
      </w:r>
      <w:r>
        <w:fldChar w:fldCharType="end"/>
      </w:r>
    </w:p>
    <w:p w14:paraId="2A6AD9B6" w14:textId="613F6076" w:rsidR="00AE183A" w:rsidRPr="00AE183A" w:rsidRDefault="001C14E1" w:rsidP="00043382">
      <w:pPr>
        <w:pStyle w:val="Caption"/>
      </w:pPr>
      <w:bookmarkStart w:id="81" w:name="_Toc92192529"/>
      <w:r w:rsidRPr="001C14E1">
        <w:t xml:space="preserve">Figure </w:t>
      </w:r>
      <w:r w:rsidRPr="001C14E1">
        <w:fldChar w:fldCharType="begin"/>
      </w:r>
      <w:r w:rsidRPr="001C14E1">
        <w:instrText xml:space="preserve"> SEQ Figure \* ARABIC </w:instrText>
      </w:r>
      <w:r w:rsidRPr="001C14E1">
        <w:fldChar w:fldCharType="separate"/>
      </w:r>
      <w:r w:rsidR="00D2168F">
        <w:rPr>
          <w:noProof/>
        </w:rPr>
        <w:t>3</w:t>
      </w:r>
      <w:r w:rsidRPr="001C14E1">
        <w:fldChar w:fldCharType="end"/>
      </w:r>
      <w:r w:rsidR="008703E0">
        <w:t>:</w:t>
      </w:r>
      <w:r w:rsidRPr="00AE183A">
        <w:t xml:space="preserve"> The life cycle of the Black soldier fly</w:t>
      </w:r>
      <w:r w:rsidR="00184D3F">
        <w:t xml:space="preserve"> </w:t>
      </w:r>
      <w:r w:rsidR="00184D3F" w:rsidRPr="00184D3F">
        <w:fldChar w:fldCharType="begin" w:fldLock="1"/>
      </w:r>
      <w:r w:rsidR="007237AA">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184D3F" w:rsidRPr="00184D3F">
        <w:fldChar w:fldCharType="separate"/>
      </w:r>
      <w:r w:rsidR="00184D3F" w:rsidRPr="00184D3F">
        <w:rPr>
          <w:noProof/>
        </w:rPr>
        <w:t>(De Smet et al., 2018)</w:t>
      </w:r>
      <w:bookmarkEnd w:id="81"/>
      <w:r w:rsidR="00184D3F" w:rsidRPr="00184D3F">
        <w:fldChar w:fldCharType="end"/>
      </w:r>
    </w:p>
    <w:p w14:paraId="602EE897" w14:textId="433B8DEC" w:rsidR="00C03773" w:rsidRPr="004260F4" w:rsidRDefault="005D3FA7" w:rsidP="008703E0">
      <w:pPr>
        <w:spacing w:before="240"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lastRenderedPageBreak/>
        <w:t xml:space="preserve">The use of larvae for processing organic wastes was recommended about a century ago. The </w:t>
      </w:r>
      <w:r w:rsidR="00761EDE">
        <w:rPr>
          <w:rStyle w:val="eop"/>
          <w:rFonts w:ascii="Times New Roman" w:hAnsi="Times New Roman"/>
          <w:color w:val="0E101A"/>
          <w:sz w:val="24"/>
          <w:szCs w:val="24"/>
          <w:lang w:val="en-GB"/>
        </w:rPr>
        <w:t>B</w:t>
      </w:r>
      <w:r w:rsidRPr="004260F4">
        <w:rPr>
          <w:rStyle w:val="eop"/>
          <w:rFonts w:ascii="Times New Roman" w:hAnsi="Times New Roman"/>
          <w:color w:val="0E101A"/>
          <w:sz w:val="24"/>
          <w:szCs w:val="24"/>
          <w:lang w:val="en-GB"/>
        </w:rPr>
        <w:t xml:space="preserve">lack </w:t>
      </w:r>
      <w:r w:rsidR="00761EDE">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oldier </w:t>
      </w:r>
      <w:r w:rsidR="00761EDE">
        <w:rPr>
          <w:rStyle w:val="eop"/>
          <w:rFonts w:ascii="Times New Roman" w:hAnsi="Times New Roman"/>
          <w:color w:val="0E101A"/>
          <w:sz w:val="24"/>
          <w:szCs w:val="24"/>
          <w:lang w:val="en-GB"/>
        </w:rPr>
        <w:t>F</w:t>
      </w:r>
      <w:r w:rsidRPr="004260F4">
        <w:rPr>
          <w:rStyle w:val="eop"/>
          <w:rFonts w:ascii="Times New Roman" w:hAnsi="Times New Roman"/>
          <w:color w:val="0E101A"/>
          <w:sz w:val="24"/>
          <w:szCs w:val="24"/>
          <w:lang w:val="en-GB"/>
        </w:rPr>
        <w:t xml:space="preserve">ly and the house fly have been extensively studied for this reason. </w:t>
      </w:r>
      <w:r w:rsidR="0004051F">
        <w:rPr>
          <w:rStyle w:val="eop"/>
          <w:rFonts w:ascii="Times New Roman" w:hAnsi="Times New Roman"/>
          <w:color w:val="0E101A"/>
          <w:sz w:val="24"/>
          <w:szCs w:val="24"/>
          <w:lang w:val="en-GB"/>
        </w:rPr>
        <w:t xml:space="preserve">Temperature and pH are some of the common physiological parameters observed and analyzed during BSF larvae breeding. </w:t>
      </w:r>
      <w:r w:rsidR="00E65CE5">
        <w:rPr>
          <w:rStyle w:val="eop"/>
          <w:rFonts w:ascii="Times New Roman" w:hAnsi="Times New Roman"/>
          <w:color w:val="0E101A"/>
          <w:sz w:val="24"/>
          <w:szCs w:val="24"/>
          <w:lang w:val="en-GB"/>
        </w:rPr>
        <w:t xml:space="preserve">Degradation under suitable dietary conditions changes the pH from neutral to alkaline, the moisture decreases, and the temperature rises.  A study by </w:t>
      </w:r>
      <w:r w:rsidR="00E65CE5">
        <w:rPr>
          <w:rStyle w:val="eop"/>
          <w:rFonts w:ascii="Times New Roman" w:hAnsi="Times New Roman"/>
          <w:color w:val="0E101A"/>
          <w:sz w:val="24"/>
          <w:szCs w:val="24"/>
          <w:lang w:val="en-GB"/>
        </w:rPr>
        <w:fldChar w:fldCharType="begin" w:fldLock="1"/>
      </w:r>
      <w:r w:rsidR="00E65CE5">
        <w:rPr>
          <w:rStyle w:val="eop"/>
          <w:rFonts w:ascii="Times New Roman" w:hAnsi="Times New Roman"/>
          <w:color w:val="0E101A"/>
          <w:sz w:val="24"/>
          <w:szCs w:val="24"/>
          <w:lang w:val="en-GB"/>
        </w:rPr>
        <w:instrText>ADDIN CSL_CITATION {"citationItems":[{"id":"ITEM-1","itemData":{"DOI":"10.1016/j.wasman.2014.09.026","ISSN":"18792456","PMID":"25453313","abstract":"The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costs.","author":[{"dropping-particle":"","family":"Čičková","given":"Helena","non-dropping-particle":"","parse-names":false,"suffix":""},{"dropping-particle":"","family":"Newton","given":"G. Larry","non-dropping-particle":"","parse-names":false,"suffix":""},{"dropping-particle":"","family":"Lacy","given":"R. Curt","non-dropping-particle":"","parse-names":false,"suffix":""},{"dropping-particle":"","family":"Kozánek","given":"Milan","non-dropping-particle":"","parse-names":false,"suffix":""}],"container-title":"Waste Management","id":"ITEM-1","issued":{"date-parts":[["2015"]]},"page":"68-80","title":"The use of fly larvae for organic waste treatment","type":"article-journal","volume":"35"},"uris":["http://www.mendeley.com/documents/?uuid=395c4a46-f689-4429-967d-1b18ce8c66c8"]}],"mendeley":{"formattedCitation":"(Čičková et al., 2015)","plainTextFormattedCitation":"(Čičková et al., 2015)","previouslyFormattedCitation":"(Čičková et al., 2015)"},"properties":{"noteIndex":0},"schema":"https://github.com/citation-style-language/schema/raw/master/csl-citation.json"}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(Čičková et al., 2015)</w:t>
      </w:r>
      <w:r w:rsidR="00E65CE5">
        <w:rPr>
          <w:rStyle w:val="eop"/>
          <w:rFonts w:ascii="Times New Roman" w:hAnsi="Times New Roman"/>
          <w:color w:val="0E101A"/>
          <w:sz w:val="24"/>
          <w:szCs w:val="24"/>
          <w:lang w:val="en-GB"/>
        </w:rPr>
        <w:fldChar w:fldCharType="end"/>
      </w:r>
      <w:commentRangeStart w:id="82"/>
      <w:commentRangeStart w:id="83"/>
      <w:r w:rsidRPr="004260F4">
        <w:rPr>
          <w:rStyle w:val="eop"/>
          <w:rFonts w:ascii="Times New Roman" w:hAnsi="Times New Roman"/>
          <w:color w:val="0E101A"/>
          <w:sz w:val="24"/>
          <w:szCs w:val="24"/>
          <w:lang w:val="en-GB"/>
        </w:rPr>
        <w:t xml:space="preserve"> found that </w:t>
      </w:r>
      <w:r w:rsidR="00E65CE5">
        <w:rPr>
          <w:rStyle w:val="eop"/>
          <w:rFonts w:ascii="Times New Roman" w:hAnsi="Times New Roman"/>
          <w:color w:val="0E101A"/>
          <w:sz w:val="24"/>
          <w:szCs w:val="24"/>
          <w:lang w:val="en-GB"/>
        </w:rPr>
        <w:t xml:space="preserve">some </w:t>
      </w:r>
      <w:r w:rsidRPr="004260F4">
        <w:rPr>
          <w:rStyle w:val="eop"/>
          <w:rFonts w:ascii="Times New Roman" w:hAnsi="Times New Roman"/>
          <w:color w:val="0E101A"/>
          <w:sz w:val="24"/>
          <w:szCs w:val="24"/>
          <w:lang w:val="en-GB"/>
        </w:rPr>
        <w:t>microbial pathogen loads present in the organic substrate tend to be substantially reduced upon degradation,</w:t>
      </w:r>
      <w:r w:rsidR="00E65CE5">
        <w:rPr>
          <w:rStyle w:val="eop"/>
          <w:rFonts w:ascii="Times New Roman" w:hAnsi="Times New Roman"/>
          <w:color w:val="0E101A"/>
          <w:sz w:val="24"/>
          <w:szCs w:val="24"/>
          <w:lang w:val="en-GB"/>
        </w:rPr>
        <w:t xml:space="preserve"> but further treatment may be required to eliminate all pathogens</w:t>
      </w:r>
      <w:r w:rsidRPr="004260F4">
        <w:rPr>
          <w:rStyle w:val="eop"/>
          <w:rFonts w:ascii="Times New Roman" w:hAnsi="Times New Roman"/>
          <w:color w:val="0E101A"/>
          <w:sz w:val="24"/>
          <w:szCs w:val="24"/>
          <w:lang w:val="en-GB"/>
        </w:rPr>
        <w:t>.</w:t>
      </w:r>
      <w:commentRangeEnd w:id="82"/>
      <w:r w:rsidR="00F531FD">
        <w:rPr>
          <w:rStyle w:val="CommentReference"/>
        </w:rPr>
        <w:commentReference w:id="82"/>
      </w:r>
      <w:commentRangeEnd w:id="83"/>
      <w:r w:rsidR="00E65CE5">
        <w:rPr>
          <w:rStyle w:val="CommentReference"/>
        </w:rPr>
        <w:commentReference w:id="83"/>
      </w:r>
      <w:r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The rapid growth rate, its broad degradation capabilities make </w:t>
      </w:r>
      <w:r w:rsidRPr="004260F4">
        <w:rPr>
          <w:rStyle w:val="eop"/>
          <w:rFonts w:ascii="Times New Roman" w:hAnsi="Times New Roman"/>
          <w:color w:val="0E101A"/>
          <w:sz w:val="24"/>
          <w:szCs w:val="24"/>
          <w:lang w:val="en-GB"/>
        </w:rPr>
        <w:t>the larvae</w:t>
      </w:r>
      <w:r w:rsidR="00C03773" w:rsidRPr="004260F4">
        <w:rPr>
          <w:rStyle w:val="eop"/>
          <w:rFonts w:ascii="Times New Roman" w:hAnsi="Times New Roman"/>
          <w:color w:val="0E101A"/>
          <w:sz w:val="24"/>
          <w:szCs w:val="24"/>
          <w:lang w:val="en-GB"/>
        </w:rPr>
        <w:t xml:space="preserve"> a</w:t>
      </w:r>
      <w:r w:rsidR="0004051F">
        <w:rPr>
          <w:rStyle w:val="eop"/>
          <w:rFonts w:ascii="Times New Roman" w:hAnsi="Times New Roman"/>
          <w:color w:val="0E101A"/>
          <w:sz w:val="24"/>
          <w:szCs w:val="24"/>
          <w:lang w:val="en-GB"/>
        </w:rPr>
        <w:t>n</w:t>
      </w:r>
      <w:r w:rsidR="00C03773" w:rsidRPr="004260F4">
        <w:rPr>
          <w:rStyle w:val="eop"/>
          <w:rFonts w:ascii="Times New Roman" w:hAnsi="Times New Roman"/>
          <w:color w:val="0E101A"/>
          <w:sz w:val="24"/>
          <w:szCs w:val="24"/>
          <w:lang w:val="en-GB"/>
        </w:rPr>
        <w:t xml:space="preserve"> </w:t>
      </w:r>
      <w:r w:rsidR="00B87889">
        <w:rPr>
          <w:rStyle w:val="eop"/>
          <w:rFonts w:ascii="Times New Roman" w:hAnsi="Times New Roman"/>
          <w:color w:val="0E101A"/>
          <w:sz w:val="24"/>
          <w:szCs w:val="24"/>
          <w:lang w:val="en-GB"/>
        </w:rPr>
        <w:t>ideal</w:t>
      </w:r>
      <w:r w:rsidR="00B87889" w:rsidRPr="004260F4">
        <w:rPr>
          <w:rStyle w:val="eop"/>
          <w:rFonts w:ascii="Times New Roman" w:hAnsi="Times New Roman"/>
          <w:color w:val="0E101A"/>
          <w:sz w:val="24"/>
          <w:szCs w:val="24"/>
          <w:lang w:val="en-GB"/>
        </w:rPr>
        <w:t xml:space="preserve"> </w:t>
      </w:r>
      <w:r w:rsidR="00C03773" w:rsidRPr="004260F4">
        <w:rPr>
          <w:rStyle w:val="eop"/>
          <w:rFonts w:ascii="Times New Roman" w:hAnsi="Times New Roman"/>
          <w:color w:val="0E101A"/>
          <w:sz w:val="24"/>
          <w:szCs w:val="24"/>
          <w:lang w:val="en-GB"/>
        </w:rPr>
        <w:t xml:space="preserve">candidate for </w:t>
      </w:r>
      <w:r w:rsidR="00BB6A9A" w:rsidRPr="004260F4">
        <w:rPr>
          <w:rStyle w:val="eop"/>
          <w:rFonts w:ascii="Times New Roman" w:hAnsi="Times New Roman"/>
          <w:color w:val="0E101A"/>
          <w:sz w:val="24"/>
          <w:szCs w:val="24"/>
          <w:lang w:val="en-GB"/>
        </w:rPr>
        <w:t>large-</w:t>
      </w:r>
      <w:r w:rsidR="00C03773" w:rsidRPr="004260F4">
        <w:rPr>
          <w:rStyle w:val="eop"/>
          <w:rFonts w:ascii="Times New Roman" w:hAnsi="Times New Roman"/>
          <w:color w:val="0E101A"/>
          <w:sz w:val="24"/>
          <w:szCs w:val="24"/>
          <w:lang w:val="en-GB"/>
        </w:rPr>
        <w:t>scale solid waste degradation as well as other industrial applications</w:t>
      </w:r>
      <w:r w:rsidR="0004051F">
        <w:rPr>
          <w:rStyle w:val="eop"/>
          <w:rFonts w:ascii="Times New Roman" w:hAnsi="Times New Roman"/>
          <w:color w:val="0E101A"/>
          <w:sz w:val="24"/>
          <w:szCs w:val="24"/>
          <w:lang w:val="en-GB"/>
        </w:rPr>
        <w:t xml:space="preserve"> such as converting low-value wastes to high-value protein and oil for </w:t>
      </w:r>
      <w:r w:rsidR="006B3838">
        <w:rPr>
          <w:rStyle w:val="eop"/>
          <w:rFonts w:ascii="Times New Roman" w:hAnsi="Times New Roman"/>
          <w:color w:val="0E101A"/>
          <w:sz w:val="24"/>
          <w:szCs w:val="24"/>
          <w:lang w:val="en-GB"/>
        </w:rPr>
        <w:t xml:space="preserve">the manufacture of </w:t>
      </w:r>
      <w:r w:rsidR="0004051F">
        <w:rPr>
          <w:rStyle w:val="eop"/>
          <w:rFonts w:ascii="Times New Roman" w:hAnsi="Times New Roman"/>
          <w:color w:val="0E101A"/>
          <w:sz w:val="24"/>
          <w:szCs w:val="24"/>
          <w:lang w:val="en-GB"/>
        </w:rPr>
        <w:t>alternative animal feeds</w:t>
      </w:r>
      <w:r w:rsidR="00712562">
        <w:rPr>
          <w:rStyle w:val="eop"/>
          <w:rFonts w:ascii="Times New Roman" w:hAnsi="Times New Roman"/>
          <w:color w:val="0E101A"/>
          <w:sz w:val="24"/>
          <w:szCs w:val="24"/>
          <w:lang w:val="en-GB"/>
        </w:rPr>
        <w:t xml:space="preserve"> </w:t>
      </w:r>
      <w:r w:rsidR="0004051F">
        <w:rPr>
          <w:rStyle w:val="eop"/>
          <w:rFonts w:ascii="Times New Roman" w:hAnsi="Times New Roman"/>
          <w:color w:val="0E101A"/>
          <w:sz w:val="24"/>
          <w:szCs w:val="24"/>
          <w:lang w:val="en-GB"/>
        </w:rPr>
        <w:fldChar w:fldCharType="begin" w:fldLock="1"/>
      </w:r>
      <w:r w:rsidR="00ED2E10">
        <w:rPr>
          <w:rStyle w:val="eop"/>
          <w:rFonts w:ascii="Times New Roman" w:hAnsi="Times New Roman"/>
          <w:color w:val="0E101A"/>
          <w:sz w:val="24"/>
          <w:szCs w:val="24"/>
          <w:lang w:val="en-GB"/>
        </w:rPr>
        <w:instrText>ADDIN CSL_CITATION {"citationItems":[{"id":"ITEM-1","itemData":{"DOI":"10.1016/J.PSJ.2020.01.018","ISSN":"0032-5791","PMID":"32475450","abstract":"The present study was conducted to investigate growth performance, carcass characteristics, short-chain fatty acids, fatty acid composition in abdominal fat, and serum parameters in broiler chickens fed diets containing corn oil, coconut oil, or black soldier fly larvae (BSFL) oil at the level of 50 g per kg of diet during the 30-day-feeding period. A total 450 one-day-old male broiler chicks (Ross 308) were randomly allocated to one of 3 dietary groups. Each treatment had 10 replicates with 15 chicks per replicate. Feed conversion ratio was decreased in the coconut and BSFL oil group compared with the corn oil group. Dietary BSFL oil increased ileal weight-to-length ratio at day 30 after hatch. Dietary BSFL oil increased significantly ileal branched-chain fatty acid (P &lt; 0.05) and moderately total short-chain fatty acid in 15-day-old broilers (P = 0.074). At day 30, ileal propionate was highest in the coconut oil group but cecal propionate was highest (P &lt; 0.05) in the BSFL oil group. Fatty acid composition of abdominal fat was affected by dietary fat sources. Especially, chickens fed diets containing coconut oil or BSFL oil had higher contents (P &lt; 0.05) of saturated fatty acid being dominant in lauric and myristic acids compared with those fed on corn oil. On the other hand, the reverse trend was noted (P &lt; 0.05) as to polyunsaturated fatty acids being dominant in corn oil compared with coconut oil and BSFL oil. Coconut oil vs. corn oil significantly increased total and high-density lipoprotein cholesterol. Finally, BSFL oil vs. corn oil significantly increased total antioxidant capacity in chickens. It is concluded that dietary BSFL oil improves feed conversion ratio and increases the incorporation of medium-chain fatty acids into abdominal fat pad and serum antioxidant capacity in broiler chickens.","author":[{"dropping-particle":"","family":"Kim","given":"Yoo Bhin","non-dropping-particle":"","parse-names":false,"suffix":""},{"dropping-particle":"","family":"Kim","given":"Da Hye","non-dropping-particle":"","parse-names":false,"suffix":""},{"dropping-particle":"","family":"Jeong","given":"Su Been","non-dropping-particle":"","parse-names":false,"suffix":""},{"dropping-particle":"","family":"Lee","given":"Jeong Woo","non-dropping-particle":"","parse-names":false,"suffix":""},{"dropping-particle":"","family":"Kim","given":"Tae Hoon","non-dropping-particle":"","parse-names":false,"suffix":""},{"dropping-particle":"","family":"Lee","given":"Hong Gu","non-dropping-particle":"","parse-names":false,"suffix":""},{"dropping-particle":"","family":"Lee","given":"Kyung Woo","non-dropping-particle":"","parse-names":false,"suffix":""}],"container-title":"Poultry Science","id":"ITEM-1","issue":"6","issued":{"date-parts":[["2020","6","1"]]},"page":"3133-3143","publisher":"Elsevier","title":"Black soldier fly larvae oil as an alternative fat source in broiler nutrition","type":"article-journal","volume":"99"},"uris":["http://www.mendeley.com/documents/?uuid=76bb68a6-7a1a-39a8-bb41-f43e9a55c696"]}],"mendeley":{"formattedCitation":"(Kim et al., 2020)","plainTextFormattedCitation":"(Kim et al., 2020)","previouslyFormattedCitation":"(Kim et al., 2020)"},"properties":{"noteIndex":0},"schema":"https://github.com/citation-style-language/schema/raw/master/csl-citation.json"}</w:instrText>
      </w:r>
      <w:r w:rsidR="0004051F">
        <w:rPr>
          <w:rStyle w:val="eop"/>
          <w:rFonts w:ascii="Times New Roman" w:hAnsi="Times New Roman"/>
          <w:color w:val="0E101A"/>
          <w:sz w:val="24"/>
          <w:szCs w:val="24"/>
          <w:lang w:val="en-GB"/>
        </w:rPr>
        <w:fldChar w:fldCharType="separate"/>
      </w:r>
      <w:r w:rsidR="0004051F" w:rsidRPr="0004051F">
        <w:rPr>
          <w:rStyle w:val="eop"/>
          <w:rFonts w:ascii="Times New Roman" w:hAnsi="Times New Roman"/>
          <w:noProof/>
          <w:color w:val="0E101A"/>
          <w:sz w:val="24"/>
          <w:szCs w:val="24"/>
          <w:lang w:val="en-GB"/>
        </w:rPr>
        <w:t>(Kim et al., 2020)</w:t>
      </w:r>
      <w:r w:rsidR="0004051F">
        <w:rPr>
          <w:rStyle w:val="eop"/>
          <w:rFonts w:ascii="Times New Roman" w:hAnsi="Times New Roman"/>
          <w:color w:val="0E101A"/>
          <w:sz w:val="24"/>
          <w:szCs w:val="24"/>
          <w:lang w:val="en-GB"/>
        </w:rPr>
        <w:fldChar w:fldCharType="end"/>
      </w:r>
      <w:r w:rsidR="0004051F">
        <w:rPr>
          <w:rStyle w:val="eop"/>
          <w:rFonts w:ascii="Times New Roman" w:hAnsi="Times New Roman"/>
          <w:color w:val="0E101A"/>
          <w:sz w:val="24"/>
          <w:szCs w:val="24"/>
          <w:lang w:val="en-GB"/>
        </w:rPr>
        <w:t>.</w:t>
      </w:r>
      <w:r w:rsidR="00BB6A9A" w:rsidRPr="004260F4">
        <w:rPr>
          <w:rStyle w:val="eop"/>
          <w:rFonts w:ascii="Times New Roman" w:hAnsi="Times New Roman"/>
          <w:color w:val="0E101A"/>
          <w:sz w:val="24"/>
          <w:szCs w:val="24"/>
          <w:lang w:val="en-GB"/>
        </w:rPr>
        <w:t xml:space="preserve"> The </w:t>
      </w:r>
      <w:r w:rsidRPr="004260F4">
        <w:rPr>
          <w:rStyle w:val="eop"/>
          <w:rFonts w:ascii="Times New Roman" w:hAnsi="Times New Roman"/>
          <w:color w:val="0E101A"/>
          <w:sz w:val="24"/>
          <w:szCs w:val="24"/>
          <w:lang w:val="en-GB"/>
        </w:rPr>
        <w:t xml:space="preserve">adult </w:t>
      </w:r>
      <w:r w:rsidR="00BB6A9A" w:rsidRPr="004260F4">
        <w:rPr>
          <w:rStyle w:val="eop"/>
          <w:rFonts w:ascii="Times New Roman" w:hAnsi="Times New Roman"/>
          <w:color w:val="0E101A"/>
          <w:sz w:val="24"/>
          <w:szCs w:val="24"/>
          <w:lang w:val="en-GB"/>
        </w:rPr>
        <w:t xml:space="preserve">fly has not been identified as a vector or pest for any known diseases </w:t>
      </w:r>
      <w:r w:rsidR="00C03773" w:rsidRPr="004260F4">
        <w:rPr>
          <w:rStyle w:val="eop"/>
          <w:rFonts w:ascii="Times New Roman" w:hAnsi="Times New Roman"/>
          <w:color w:val="0E101A"/>
          <w:sz w:val="24"/>
          <w:szCs w:val="24"/>
          <w:lang w:val="en-GB"/>
        </w:rPr>
        <w:fldChar w:fldCharType="begin" w:fldLock="1"/>
      </w:r>
      <w:r w:rsidR="00BB6A9A" w:rsidRPr="004260F4">
        <w:rPr>
          <w:rStyle w:val="eop"/>
          <w:rFonts w:ascii="Times New Roman" w:hAnsi="Times New Roman"/>
          <w:color w:val="0E101A"/>
          <w:sz w:val="24"/>
          <w:szCs w:val="24"/>
          <w:lang w:val="en-GB"/>
        </w:rPr>
        <w:instrText>ADDIN CSL_CITATION {"citationItems":[{"id":"ITEM-1","itemData":{"DOI":"10.1093/jee/tow201","ISSN":"1938291X","PMID":"27986944","abstract":"The black soldier fly, Hermetia illucens (L.) (Diptera: Stratiomyidae), was reared on artificial diet (wheat bran and chicken feed) in the laboratory at 28°C (immature stages) and under a greenhouse set at 28°C (adults). Data were collected and analyzed based on an age-stage, two-sex life table. The intrinsic rate of increase (r), finite rate of increase (λ), net reproduction rate (R0), and mean generation time (T) were 0.0759 (d1), 1.0759 (d1), 68.225 offspring, and 55.635 d, respectively. The maximum reproductive value of females occurred at 54 d. Only six females out of 21 were able to successfully oviposit. The number of eggs laid per female ranged from 236 to a maximum of 1,088 eggs. We demonstrated that first-instar larvae of H. illucens are more susceptible to perishing when reared under artificial diet than are later instars.","author":[{"dropping-particle":"","family":"Samayoa","given":"Ana Clariza","non-dropping-particle":"","parse-names":false,"suffix":""},{"dropping-particle":"","family":"Chen","given":"Wei Ting","non-dropping-particle":"","parse-names":false,"suffix":""},{"dropping-particle":"","family":"Hwang","given":"Shaw Yhi","non-dropping-particle":"","parse-names":false,"suffix":""}],"container-title":"Journal of Economic Entomology","id":"ITEM-1","issue":"6","issued":{"date-parts":[["2016"]]},"page":"2580-2585","title":"Survival and development of Hermetia illucens (Diptera: Stratiomyidae): A biodegradation agent of organic waste","type":"article-journal","volume":"109"},"uris":["http://www.mendeley.com/documents/?uuid=8245a131-ca88-4caf-8bc1-7d20ddc4c1ab"]},{"id":"ITEM-2","itemData":{"DOI":"10.3389/fmicb.2020.00993","ISSN":"1664302X","abstract":"An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Diets","type":"article-journal","volume":"11"},"uris":["http://www.mendeley.com/documents/?uuid=867f7894-d951-4a8a-bd72-8327a6b7b3ba"]}],"mendeley":{"formattedCitation":"(Klammsteiner et al., 2020; Samayoa et al., 2016a)","plainTextFormattedCitation":"(Klammsteiner et al., 2020; Samayoa et al., 2016a)","previouslyFormattedCitation":"(Klammsteiner et al., 2020; Samayoa et al., 2016a)"},"properties":{"noteIndex":0},"schema":"https://github.com/citation-style-language/schema/raw/master/csl-citation.json"}</w:instrText>
      </w:r>
      <w:r w:rsidR="00C03773"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(Klammsteiner et al., 2020; Samayoa et al., 2016a)</w:t>
      </w:r>
      <w:r w:rsidR="00C03773" w:rsidRPr="004260F4">
        <w:rPr>
          <w:rStyle w:val="eop"/>
          <w:rFonts w:ascii="Times New Roman" w:hAnsi="Times New Roman"/>
          <w:color w:val="0E101A"/>
          <w:sz w:val="24"/>
          <w:szCs w:val="24"/>
          <w:lang w:val="en-GB"/>
        </w:rPr>
        <w:fldChar w:fldCharType="end"/>
      </w:r>
      <w:r w:rsidR="00C03773" w:rsidRPr="004260F4">
        <w:rPr>
          <w:rStyle w:val="eop"/>
          <w:rFonts w:ascii="Times New Roman" w:hAnsi="Times New Roman"/>
          <w:color w:val="0E101A"/>
          <w:sz w:val="24"/>
          <w:szCs w:val="24"/>
          <w:lang w:val="en-GB"/>
        </w:rPr>
        <w:t>.</w:t>
      </w:r>
      <w:r w:rsidR="003F3E99" w:rsidRPr="004260F4">
        <w:rPr>
          <w:rStyle w:val="eop"/>
          <w:rFonts w:ascii="Times New Roman" w:hAnsi="Times New Roman"/>
          <w:color w:val="0E101A"/>
          <w:sz w:val="24"/>
          <w:szCs w:val="24"/>
          <w:lang w:val="en-GB"/>
        </w:rPr>
        <w:t xml:space="preserve"> However, it is still unclear whether opportunistic pathogens do proliferate in the presence of BSF larvae posing further health and environmental risks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Control","type":"article-journal","volume":"11"},"uris":["http://www.mendeley.com/documents/?uuid=94497c19-f998-31d1-be68-6a56fe65a333"]}],"mendeley":{"formattedCitation":"(Khamis et al., 2020)","plainTextFormattedCitation":"(Khamis et al., 2020)","previouslyFormattedCitation":"(Khamis et al., 2020)"},"properties":{"noteIndex":0},"schema":"https://github.com/citation-style-language/schema/raw/master/csl-citation.json"}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w:t>
      </w:r>
    </w:p>
    <w:p w14:paraId="029DE205" w14:textId="77777777" w:rsidR="005B4D30" w:rsidRPr="004260F4" w:rsidRDefault="00A94D1B" w:rsidP="00A94D1B">
      <w:pPr>
        <w:pStyle w:val="Heading3"/>
        <w:rPr>
          <w:rStyle w:val="eop"/>
        </w:rPr>
      </w:pPr>
      <w:bookmarkStart w:id="84" w:name="_Toc92192653"/>
      <w:r>
        <w:rPr>
          <w:rStyle w:val="eop"/>
        </w:rPr>
        <w:t xml:space="preserve">2.5 </w:t>
      </w:r>
      <w:commentRangeStart w:id="85"/>
      <w:commentRangeStart w:id="86"/>
      <w:r>
        <w:rPr>
          <w:rStyle w:val="eop"/>
        </w:rPr>
        <w:t>Diet</w:t>
      </w:r>
      <w:r w:rsidR="005B4D30" w:rsidRPr="004260F4">
        <w:rPr>
          <w:rStyle w:val="eop"/>
        </w:rPr>
        <w:t xml:space="preserve"> Selection and Breeding Conditions</w:t>
      </w:r>
      <w:commentRangeEnd w:id="85"/>
      <w:r w:rsidR="005B4D30">
        <w:rPr>
          <w:rStyle w:val="CommentReference"/>
          <w:rFonts w:ascii="Calibri" w:eastAsia="Calibri" w:hAnsi="Calibri"/>
          <w:b w:val="0"/>
        </w:rPr>
        <w:commentReference w:id="85"/>
      </w:r>
      <w:commentRangeEnd w:id="86"/>
      <w:r w:rsidR="007428E3">
        <w:rPr>
          <w:rStyle w:val="CommentReference"/>
          <w:rFonts w:ascii="Calibri" w:eastAsia="Calibri" w:hAnsi="Calibri"/>
          <w:b w:val="0"/>
        </w:rPr>
        <w:commentReference w:id="86"/>
      </w:r>
      <w:r>
        <w:rPr>
          <w:rStyle w:val="eop"/>
        </w:rPr>
        <w:t xml:space="preserve"> for the BSF Larvae</w:t>
      </w:r>
      <w:bookmarkEnd w:id="84"/>
    </w:p>
    <w:p w14:paraId="7DF48246" w14:textId="11F1460D"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choice of feedstock has been found to significantly impact the duration of the BSF larval phase</w:t>
      </w:r>
      <w:r w:rsidR="00E65CE5">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E65CE5">
        <w:rPr>
          <w:rStyle w:val="eop"/>
          <w:rFonts w:ascii="Times New Roman" w:hAnsi="Times New Roman"/>
          <w:color w:val="0E101A"/>
          <w:sz w:val="24"/>
          <w:szCs w:val="24"/>
          <w:lang w:val="en-GB"/>
        </w:rPr>
        <w:fldChar w:fldCharType="separate"/>
      </w:r>
      <w:r w:rsidR="00E65CE5" w:rsidRPr="00E65CE5">
        <w:rPr>
          <w:rStyle w:val="eop"/>
          <w:rFonts w:ascii="Times New Roman" w:hAnsi="Times New Roman"/>
          <w:noProof/>
          <w:color w:val="0E101A"/>
          <w:sz w:val="24"/>
          <w:szCs w:val="24"/>
          <w:lang w:val="en-GB"/>
        </w:rPr>
        <w:t>(Klammsteiner et al., 2020)</w:t>
      </w:r>
      <w:r w:rsidR="00E65CE5">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E65CE5">
        <w:rPr>
          <w:rStyle w:val="eop"/>
          <w:rFonts w:ascii="Times New Roman" w:hAnsi="Times New Roman"/>
          <w:color w:val="0E101A"/>
          <w:sz w:val="24"/>
          <w:szCs w:val="24"/>
          <w:lang w:val="en-GB"/>
        </w:rPr>
        <w:t>P</w:t>
      </w:r>
      <w:r w:rsidR="00E65CE5" w:rsidRPr="004260F4">
        <w:rPr>
          <w:rStyle w:val="eop"/>
          <w:rFonts w:ascii="Times New Roman" w:hAnsi="Times New Roman"/>
          <w:color w:val="0E101A"/>
          <w:sz w:val="24"/>
          <w:szCs w:val="24"/>
          <w:lang w:val="en-GB"/>
        </w:rPr>
        <w:t xml:space="preserve">rocessed feedstocks such as processed chicken feed, or manure </w:t>
      </w:r>
      <w:r w:rsidR="00E65CE5">
        <w:rPr>
          <w:rStyle w:val="eop"/>
          <w:rFonts w:ascii="Times New Roman" w:hAnsi="Times New Roman"/>
          <w:color w:val="0E101A"/>
          <w:sz w:val="24"/>
          <w:szCs w:val="24"/>
          <w:lang w:val="en-GB"/>
        </w:rPr>
        <w:t xml:space="preserve">are degraded faster compared to </w:t>
      </w:r>
      <w:commentRangeStart w:id="87"/>
      <w:commentRangeStart w:id="88"/>
      <w:r w:rsidR="00E65CE5">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ignocellulosic biomass containing </w:t>
      </w:r>
      <w:commentRangeEnd w:id="87"/>
      <w:r>
        <w:rPr>
          <w:rStyle w:val="CommentReference"/>
        </w:rPr>
        <w:commentReference w:id="87"/>
      </w:r>
      <w:commentRangeEnd w:id="88"/>
      <w:r w:rsidR="00E65CE5">
        <w:rPr>
          <w:rStyle w:val="CommentReference"/>
        </w:rPr>
        <w:commentReference w:id="88"/>
      </w:r>
      <w:r w:rsidRPr="004260F4">
        <w:rPr>
          <w:rStyle w:val="eop"/>
          <w:rFonts w:ascii="Times New Roman" w:hAnsi="Times New Roman"/>
          <w:color w:val="0E101A"/>
          <w:sz w:val="24"/>
          <w:szCs w:val="24"/>
          <w:lang w:val="en-GB"/>
        </w:rPr>
        <w:t xml:space="preserve">lignin, hemicellulose, and cellulose fractions. If different diets are used in experimental breeding, the moisture content, as well as other </w:t>
      </w:r>
      <w:r>
        <w:rPr>
          <w:rStyle w:val="eop"/>
          <w:rFonts w:ascii="Times New Roman" w:hAnsi="Times New Roman"/>
          <w:color w:val="0E101A"/>
          <w:sz w:val="24"/>
          <w:szCs w:val="24"/>
          <w:lang w:val="en-GB"/>
        </w:rPr>
        <w:t xml:space="preserve">physiological </w:t>
      </w:r>
      <w:commentRangeStart w:id="89"/>
      <w:commentRangeStart w:id="90"/>
      <w:r w:rsidRPr="004260F4">
        <w:rPr>
          <w:rStyle w:val="eop"/>
          <w:rFonts w:ascii="Times New Roman" w:hAnsi="Times New Roman"/>
          <w:color w:val="0E101A"/>
          <w:sz w:val="24"/>
          <w:szCs w:val="24"/>
          <w:lang w:val="en-GB"/>
        </w:rPr>
        <w:t>conditions</w:t>
      </w:r>
      <w:commentRangeEnd w:id="89"/>
      <w:r>
        <w:rPr>
          <w:rStyle w:val="CommentReference"/>
        </w:rPr>
        <w:commentReference w:id="89"/>
      </w:r>
      <w:commentRangeEnd w:id="90"/>
      <w:r>
        <w:rPr>
          <w:rStyle w:val="CommentReference"/>
        </w:rPr>
        <w:commentReference w:id="90"/>
      </w:r>
      <w:r>
        <w:rPr>
          <w:rStyle w:val="eop"/>
          <w:rFonts w:ascii="Times New Roman" w:hAnsi="Times New Roman"/>
          <w:color w:val="0E101A"/>
          <w:sz w:val="24"/>
          <w:szCs w:val="24"/>
          <w:lang w:val="en-GB"/>
        </w:rPr>
        <w:t xml:space="preserve"> e.g. the photoperiod and the texture of the diets</w:t>
      </w:r>
      <w:r w:rsidRPr="004260F4">
        <w:rPr>
          <w:rStyle w:val="eop"/>
          <w:rFonts w:ascii="Times New Roman" w:hAnsi="Times New Roman"/>
          <w:color w:val="0E101A"/>
          <w:sz w:val="24"/>
          <w:szCs w:val="24"/>
          <w:lang w:val="en-GB"/>
        </w:rPr>
        <w:t>, should be standardized in each.</w:t>
      </w:r>
    </w:p>
    <w:p w14:paraId="2836BAEF" w14:textId="7DDBBCFF" w:rsidR="005B4D30" w:rsidRDefault="005B4D30" w:rsidP="005B4D30">
      <w:pPr>
        <w:spacing w:line="360" w:lineRule="auto"/>
        <w:jc w:val="both"/>
        <w:rPr>
          <w:rStyle w:val="eop"/>
          <w:rFonts w:ascii="Times New Roman" w:hAnsi="Times New Roman"/>
          <w:color w:val="0E101A"/>
          <w:sz w:val="24"/>
          <w:szCs w:val="24"/>
          <w:lang w:val="en-GB"/>
        </w:rPr>
      </w:pPr>
      <w:commentRangeStart w:id="91"/>
      <w:commentRangeStart w:id="92"/>
      <w:r w:rsidRPr="004260F4">
        <w:rPr>
          <w:rStyle w:val="eop"/>
          <w:rFonts w:ascii="Times New Roman" w:hAnsi="Times New Roman"/>
          <w:color w:val="0E101A"/>
          <w:sz w:val="24"/>
          <w:szCs w:val="24"/>
          <w:lang w:val="en-GB"/>
        </w:rPr>
        <w:t xml:space="preserve">To investigate the </w:t>
      </w:r>
      <w:commentRangeStart w:id="93"/>
      <w:commentRangeStart w:id="94"/>
      <w:r w:rsidRPr="004260F4">
        <w:rPr>
          <w:rStyle w:val="eop"/>
          <w:rFonts w:ascii="Times New Roman" w:hAnsi="Times New Roman"/>
          <w:color w:val="0E101A"/>
          <w:sz w:val="24"/>
          <w:szCs w:val="24"/>
          <w:lang w:val="en-GB"/>
        </w:rPr>
        <w:t>impact</w:t>
      </w:r>
      <w:commentRangeEnd w:id="93"/>
      <w:r>
        <w:rPr>
          <w:rStyle w:val="CommentReference"/>
        </w:rPr>
        <w:commentReference w:id="93"/>
      </w:r>
      <w:commentRangeEnd w:id="94"/>
      <w:r>
        <w:rPr>
          <w:rStyle w:val="CommentReference"/>
        </w:rPr>
        <w:commentReference w:id="94"/>
      </w:r>
      <w:r w:rsidRPr="004260F4">
        <w:rPr>
          <w:rStyle w:val="eop"/>
          <w:rFonts w:ascii="Times New Roman" w:hAnsi="Times New Roman"/>
          <w:color w:val="0E101A"/>
          <w:sz w:val="24"/>
          <w:szCs w:val="24"/>
          <w:lang w:val="en-GB"/>
        </w:rPr>
        <w:t xml:space="preserve"> of different diets on the BSF larvae</w:t>
      </w:r>
      <w:r>
        <w:rPr>
          <w:rStyle w:val="eop"/>
          <w:rFonts w:ascii="Times New Roman" w:hAnsi="Times New Roman"/>
          <w:color w:val="0E101A"/>
          <w:sz w:val="24"/>
          <w:szCs w:val="24"/>
          <w:lang w:val="en-GB"/>
        </w:rPr>
        <w:t xml:space="preserve"> on microbial diversity</w:t>
      </w:r>
      <w:r w:rsidRPr="004260F4">
        <w:rPr>
          <w:rStyle w:val="eop"/>
          <w:rFonts w:ascii="Times New Roman" w:hAnsi="Times New Roman"/>
          <w:color w:val="0E101A"/>
          <w:sz w:val="24"/>
          <w:szCs w:val="24"/>
          <w:lang w:val="en-GB"/>
        </w:rPr>
        <w:t xml:space="preserve">, </w:t>
      </w:r>
      <w:commentRangeStart w:id="95"/>
      <w:commentRangeStart w:id="96"/>
      <w:r>
        <w:rPr>
          <w:rStyle w:val="eop"/>
          <w:rFonts w:ascii="Times New Roman" w:hAnsi="Times New Roman"/>
          <w:color w:val="0E101A"/>
          <w:sz w:val="24"/>
          <w:szCs w:val="24"/>
          <w:lang w:val="en-GB"/>
        </w:rPr>
        <w:t>we selected the diets</w:t>
      </w:r>
      <w:r w:rsidRPr="004260F4">
        <w:rPr>
          <w:rStyle w:val="eop"/>
          <w:rFonts w:ascii="Times New Roman" w:hAnsi="Times New Roman"/>
          <w:color w:val="0E101A"/>
          <w:sz w:val="24"/>
          <w:szCs w:val="24"/>
          <w:lang w:val="en-GB"/>
        </w:rPr>
        <w:t xml:space="preserve"> selected based </w:t>
      </w:r>
      <w:commentRangeEnd w:id="95"/>
      <w:r>
        <w:rPr>
          <w:rStyle w:val="CommentReference"/>
        </w:rPr>
        <w:commentReference w:id="95"/>
      </w:r>
      <w:commentRangeEnd w:id="96"/>
      <w:r>
        <w:rPr>
          <w:rStyle w:val="CommentReference"/>
        </w:rPr>
        <w:commentReference w:id="96"/>
      </w:r>
      <w:r w:rsidRPr="004260F4">
        <w:rPr>
          <w:rStyle w:val="eop"/>
          <w:rFonts w:ascii="Times New Roman" w:hAnsi="Times New Roman"/>
          <w:color w:val="0E101A"/>
          <w:sz w:val="24"/>
          <w:szCs w:val="24"/>
          <w:lang w:val="en-GB"/>
        </w:rPr>
        <w:t xml:space="preserve">on varying </w:t>
      </w:r>
      <w:r>
        <w:rPr>
          <w:rStyle w:val="eop"/>
          <w:rFonts w:ascii="Times New Roman" w:hAnsi="Times New Roman"/>
          <w:color w:val="0E101A"/>
          <w:sz w:val="24"/>
          <w:szCs w:val="24"/>
          <w:lang w:val="en-GB"/>
        </w:rPr>
        <w:t xml:space="preserve">lignocellulose </w:t>
      </w:r>
      <w:r w:rsidRPr="004260F4">
        <w:rPr>
          <w:rStyle w:val="eop"/>
          <w:rFonts w:ascii="Times New Roman" w:hAnsi="Times New Roman"/>
          <w:color w:val="0E101A"/>
          <w:sz w:val="24"/>
          <w:szCs w:val="24"/>
          <w:lang w:val="en-GB"/>
        </w:rPr>
        <w:t xml:space="preserve">content. A control diet should be selected based on </w:t>
      </w:r>
      <w:r>
        <w:rPr>
          <w:rStyle w:val="eop"/>
          <w:rFonts w:ascii="Times New Roman" w:hAnsi="Times New Roman"/>
          <w:color w:val="0E101A"/>
          <w:sz w:val="24"/>
          <w:szCs w:val="24"/>
          <w:lang w:val="en-GB"/>
        </w:rPr>
        <w:t>its</w:t>
      </w:r>
      <w:r w:rsidRPr="004260F4">
        <w:rPr>
          <w:rStyle w:val="eop"/>
          <w:rFonts w:ascii="Times New Roman" w:hAnsi="Times New Roman"/>
          <w:color w:val="0E101A"/>
          <w:sz w:val="24"/>
          <w:szCs w:val="24"/>
          <w:lang w:val="en-GB"/>
        </w:rPr>
        <w:t xml:space="preserve"> ability to</w:t>
      </w:r>
      <w:r>
        <w:rPr>
          <w:rStyle w:val="eop"/>
          <w:rFonts w:ascii="Times New Roman" w:hAnsi="Times New Roman"/>
          <w:color w:val="0E101A"/>
          <w:sz w:val="24"/>
          <w:szCs w:val="24"/>
          <w:lang w:val="en-GB"/>
        </w:rPr>
        <w:t xml:space="preserve"> provide a steady and balanced supply of nutrients </w:t>
      </w:r>
      <w:r>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37F3D">
        <w:rPr>
          <w:rStyle w:val="eop"/>
          <w:rFonts w:ascii="Times New Roman" w:hAnsi="Times New Roman"/>
          <w:noProof/>
          <w:color w:val="0E101A"/>
          <w:sz w:val="24"/>
          <w:szCs w:val="24"/>
          <w:lang w:val="en-GB"/>
        </w:rPr>
        <w:t>(Klammsteiner et al., 2020)</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and in our study, it had to be well-digestible by the BSF larva</w:t>
      </w:r>
      <w:commentRangeStart w:id="97"/>
      <w:commentRangeStart w:id="98"/>
      <w:r w:rsidRPr="004260F4">
        <w:rPr>
          <w:rStyle w:val="eop"/>
          <w:rFonts w:ascii="Times New Roman" w:hAnsi="Times New Roman"/>
          <w:color w:val="0E101A"/>
          <w:sz w:val="24"/>
          <w:szCs w:val="24"/>
          <w:lang w:val="en-GB"/>
        </w:rPr>
        <w:t>e</w:t>
      </w:r>
      <w:commentRangeEnd w:id="97"/>
      <w:r>
        <w:rPr>
          <w:rStyle w:val="CommentReference"/>
        </w:rPr>
        <w:commentReference w:id="97"/>
      </w:r>
      <w:commentRangeEnd w:id="98"/>
      <w:r>
        <w:rPr>
          <w:rStyle w:val="CommentReference"/>
        </w:rPr>
        <w:commentReference w:id="98"/>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Processed animal feeds are normally preferred as control diets. </w:t>
      </w:r>
      <w:r>
        <w:rPr>
          <w:rStyle w:val="eop"/>
          <w:rFonts w:ascii="Times New Roman" w:hAnsi="Times New Roman"/>
          <w:color w:val="0E101A"/>
          <w:sz w:val="24"/>
          <w:szCs w:val="24"/>
          <w:lang w:val="en-GB"/>
        </w:rPr>
        <w:t xml:space="preserve">Processed chicken feed (Grower’s mash) was selected as the control for this study. </w:t>
      </w:r>
      <w:r w:rsidR="004C2D34">
        <w:rPr>
          <w:rStyle w:val="eop"/>
          <w:rFonts w:ascii="Times New Roman" w:hAnsi="Times New Roman"/>
          <w:color w:val="0E101A"/>
          <w:sz w:val="24"/>
          <w:szCs w:val="24"/>
          <w:lang w:val="en-GB"/>
        </w:rPr>
        <w:t xml:space="preserve">However, this diet is expensive and is not among the low-value waste materials which are degraded and transformed by BSF larvae into high-value commodities such as fertilizer. </w:t>
      </w:r>
      <w:r>
        <w:rPr>
          <w:rStyle w:val="eop"/>
          <w:rFonts w:ascii="Times New Roman" w:hAnsi="Times New Roman"/>
          <w:color w:val="0E101A"/>
          <w:sz w:val="24"/>
          <w:szCs w:val="24"/>
          <w:lang w:val="en-GB"/>
        </w:rPr>
        <w:t xml:space="preserve">On the other hand, the other dietary substrates selected for this study possessed varying lignocellulose content. </w:t>
      </w:r>
    </w:p>
    <w:p w14:paraId="56AE24D6" w14:textId="77777777" w:rsidR="005B4D30" w:rsidRDefault="005B4D30" w:rsidP="005B4D30">
      <w:pPr>
        <w:spacing w:line="360" w:lineRule="auto"/>
        <w:jc w:val="both"/>
        <w:rPr>
          <w:rStyle w:val="eop"/>
          <w:rFonts w:ascii="Times New Roman" w:hAnsi="Times New Roman"/>
          <w:color w:val="0E101A"/>
          <w:sz w:val="24"/>
          <w:szCs w:val="24"/>
          <w:lang w:val="en-GB"/>
        </w:rPr>
      </w:pPr>
      <w:commentRangeStart w:id="99"/>
      <w:commentRangeStart w:id="100"/>
      <w:r w:rsidRPr="004260F4">
        <w:rPr>
          <w:rStyle w:val="eop"/>
          <w:rFonts w:ascii="Times New Roman" w:hAnsi="Times New Roman"/>
          <w:color w:val="0E101A"/>
          <w:sz w:val="24"/>
          <w:szCs w:val="24"/>
          <w:lang w:val="en-GB"/>
        </w:rPr>
        <w:lastRenderedPageBreak/>
        <w:t>Chicken manure</w:t>
      </w:r>
      <w:r>
        <w:rPr>
          <w:rStyle w:val="eop"/>
          <w:rFonts w:ascii="Times New Roman" w:hAnsi="Times New Roman"/>
          <w:color w:val="0E101A"/>
          <w:sz w:val="24"/>
          <w:szCs w:val="24"/>
          <w:lang w:val="en-GB"/>
        </w:rPr>
        <w:t xml:space="preserve"> (CM)</w:t>
      </w:r>
      <w:r w:rsidRPr="004260F4">
        <w:rPr>
          <w:rStyle w:val="eop"/>
          <w:rFonts w:ascii="Times New Roman" w:hAnsi="Times New Roman"/>
          <w:color w:val="0E101A"/>
          <w:sz w:val="24"/>
          <w:szCs w:val="24"/>
          <w:lang w:val="en-GB"/>
        </w:rPr>
        <w:t xml:space="preserve"> </w:t>
      </w:r>
      <w:commentRangeEnd w:id="99"/>
      <w:r>
        <w:rPr>
          <w:rStyle w:val="CommentReference"/>
        </w:rPr>
        <w:commentReference w:id="99"/>
      </w:r>
      <w:commentRangeEnd w:id="100"/>
      <w:r w:rsidR="004C2D34">
        <w:rPr>
          <w:rStyle w:val="CommentReference"/>
        </w:rPr>
        <w:commentReference w:id="100"/>
      </w:r>
      <w:r w:rsidRPr="004260F4">
        <w:rPr>
          <w:rStyle w:val="eop"/>
          <w:rFonts w:ascii="Times New Roman" w:hAnsi="Times New Roman"/>
          <w:color w:val="0E101A"/>
          <w:sz w:val="24"/>
          <w:szCs w:val="24"/>
          <w:lang w:val="en-GB"/>
        </w:rPr>
        <w:t xml:space="preserve">has been extensively used for BSF larvae breeding as it is readily available and possesses high nutritive value. This diet has reported a high turnover of nutrients and minerals compared with other common diets such as kitchen waste and brewers’ spent grain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{"citationItems":[{"id":"ITEM-1","itemData":{"DOI":"10.1038/s41598-019-46603-z","ISSN":"2045-2322","abstract":"In Africa, livestock production currently accounts for about 30% of the gross value of agricultural production. However, production is struggling to keep up with the demands of expanding human populations, the rise in urbanization and the associated shifts in diet habits. High costs of feed prevent the livestock sector from thriving and to meet the rising demand. Insects have been identified as potential alternatives to the conventionally used protein sources in livestock feed due to their rich nutrients content and the fact that they can be reared on organic side streams. Substrates derived from organic by-products are suitable for industrial large-scale production of insect meal. Thus, a holistic comparison of the nutritive value of Black Soldier Fly larvae (BSFL) reared on three different organic substrates, i.e. chicken manure (CM), brewers’ spent grain (SG) and kitchen waste (KW), was conducted. BSFL samples reared on every substrate were collected for chemical analysis after the feeding process. Five-hundred (500) neonatal BSFL were placed in 23 × 15 cm metallic trays on the respective substrates for a period of 3–4 weeks at 28 ± 2 °C and 65 ± 5% relative humidity. The larvae were harvested when the prepupal stage was reached using a 5 mm mesh size sieve. A sample of 200 grams prepupae was taken from each replicate and pooled for every substrate and then frozen at −20 °C for chemical analysis. Samples of BSFL and substrates were analyzed for dry matter (DM), crude protein (CP), ether extracts (EE), ash, acid detergent fibre (ADF), neutral detergent fibre (NDF), amino acids (AA), fatty acids (FA), vitamins, flavonoids, minerals and aflatoxins. The data were then subjected to analysis of variance (ANOVA) using general linear model procedure. BSFL differed in terms of nutrient composition depending on the organic substrates they were reared on. CP, EE, minerals, amino acids, ADF and NDF but not vitamins were affected by the different rearing substrates. BSFL fed on different substrates exhibited different accumulation patterns of minerals, with CM resulting in the largest turnover of minerals. Low concentrations of heavy metals (cadmium and lead) were detected in the BSFL, but no traces of aflatoxins were found. In conclusion, it is possible to take advantage of the readily available organic waste streams in Kenya to produce nutrient-rich BSFL-derived feed.","author":[{"dropping-particle":"","family":"Shumo","given":"Marwa","non-dropping-particle":"","parse-names":false,"suffix":""},{"dropping-particle":"","family":"Osuga","given":"Isaac M.","non-dropping-particle":"","parse-names":false,"suffix":""},{"dropping-particle":"","family":"Khamis","given":"Fathiya M.","non-dropping-particle":"","parse-names":false,"suffix":""},{"dropping-particle":"","family":"Tanga","given":"Chrysantus M.","non-dropping-particle":"","parse-names":false,"suffix":""},{"dropping-particle":"","family":"Fiaboe","given":"Komi K. M.","non-dropping-particle":"","parse-names":false,"suffix":""},{"dropping-particle":"","family":"Subramanian","given":"Sevgan","non-dropping-particle":"","parse-names":false,"suffix":""},{"dropping-particle":"","family":"Ekesi","given":"Sunday","non-dropping-particle":"","parse-names":false,"suffix":""},{"dropping-particle":"","family":"Huis","given":"Arnold","non-dropping-particle":"van","parse-names":false,"suffix":""},{"dropping-particle":"","family":"Borgemeister","given":"Christian","non-dropping-particle":"","parse-names":false,"suffix":""}],"container-title":"Scientific Reports 2019 9:1","id":"ITEM-1","issue":"1","issued":{"date-parts":[["2019","7","12"]]},"page":"1-13","publisher":"Nature Publishing Group","title":"The nutritive value of black soldier fly larvae reared on common organic waste streams in Kenya","type":"article-journal","volume":"9"},"uris":["http://www.mendeley.com/documents/?uuid=da763bae-f3a6-3704-8069-33feeea4fab5"]}],"mendeley":{"formattedCitation":"(Shumo et al., 2019)","plainTextFormattedCitation":"(Shumo et al., 2019)","previouslyFormattedCitation":"(Shumo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(Shumo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71C8008D" w14:textId="77777777" w:rsidR="005B4D30" w:rsidRDefault="005B4D30" w:rsidP="005B4D30">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 xml:space="preserve">The highly </w:t>
      </w:r>
      <w:commentRangeStart w:id="101"/>
      <w:commentRangeStart w:id="102"/>
      <w:commentRangeStart w:id="103"/>
      <w:commentRangeStart w:id="104"/>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ignocellulosic feedstocks</w:t>
      </w:r>
      <w:r>
        <w:rPr>
          <w:rStyle w:val="eop"/>
          <w:rFonts w:ascii="Times New Roman" w:hAnsi="Times New Roman"/>
          <w:color w:val="0E101A"/>
          <w:sz w:val="24"/>
          <w:szCs w:val="24"/>
          <w:lang w:val="en-GB"/>
        </w:rPr>
        <w:t xml:space="preserve"> - Brewer’s spent grain (BSG) and Water hyacinth (WH), </w:t>
      </w:r>
      <w:r w:rsidRPr="004260F4">
        <w:rPr>
          <w:rStyle w:val="eop"/>
          <w:rFonts w:ascii="Times New Roman" w:hAnsi="Times New Roman"/>
          <w:color w:val="0E101A"/>
          <w:sz w:val="24"/>
          <w:szCs w:val="24"/>
          <w:lang w:val="en-GB"/>
        </w:rPr>
        <w:t>contain</w:t>
      </w:r>
      <w:r>
        <w:rPr>
          <w:rStyle w:val="eop"/>
          <w:rFonts w:ascii="Times New Roman" w:hAnsi="Times New Roman"/>
          <w:color w:val="0E101A"/>
          <w:sz w:val="24"/>
          <w:szCs w:val="24"/>
          <w:lang w:val="en-GB"/>
        </w:rPr>
        <w:t>ed high proportions of</w:t>
      </w:r>
      <w:r w:rsidRPr="004260F4">
        <w:rPr>
          <w:rStyle w:val="eop"/>
          <w:rFonts w:ascii="Times New Roman" w:hAnsi="Times New Roman"/>
          <w:color w:val="0E101A"/>
          <w:sz w:val="24"/>
          <w:szCs w:val="24"/>
          <w:lang w:val="en-GB"/>
        </w:rPr>
        <w:t xml:space="preserve"> lignin, hemicellulose, and cellulose.</w:t>
      </w:r>
      <w:commentRangeEnd w:id="101"/>
      <w:r>
        <w:rPr>
          <w:rStyle w:val="CommentReference"/>
        </w:rPr>
        <w:commentReference w:id="101"/>
      </w:r>
      <w:commentRangeEnd w:id="102"/>
      <w:r>
        <w:rPr>
          <w:rStyle w:val="CommentReference"/>
        </w:rPr>
        <w:commentReference w:id="102"/>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Due to lower amounts of available carbon,</w:t>
      </w:r>
      <w:r w:rsidRPr="004260F4">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t</w:t>
      </w:r>
      <w:r w:rsidRPr="004260F4">
        <w:rPr>
          <w:rStyle w:val="eop"/>
          <w:rFonts w:ascii="Times New Roman" w:hAnsi="Times New Roman"/>
          <w:color w:val="0E101A"/>
          <w:sz w:val="24"/>
          <w:szCs w:val="24"/>
          <w:lang w:val="en-GB"/>
        </w:rPr>
        <w:t xml:space="preserve">he breakdown of such biomass is </w:t>
      </w:r>
      <w:r>
        <w:rPr>
          <w:rStyle w:val="eop"/>
          <w:rFonts w:ascii="Times New Roman" w:hAnsi="Times New Roman"/>
          <w:color w:val="0E101A"/>
          <w:sz w:val="24"/>
          <w:szCs w:val="24"/>
          <w:lang w:val="en-GB"/>
        </w:rPr>
        <w:t>more</w:t>
      </w:r>
      <w:r w:rsidRPr="004260F4">
        <w:rPr>
          <w:rStyle w:val="eop"/>
          <w:rFonts w:ascii="Times New Roman" w:hAnsi="Times New Roman"/>
          <w:color w:val="0E101A"/>
          <w:sz w:val="24"/>
          <w:szCs w:val="24"/>
          <w:lang w:val="en-GB"/>
        </w:rPr>
        <w:t xml:space="preserve"> complex and is performed by </w:t>
      </w:r>
      <w:r>
        <w:rPr>
          <w:rStyle w:val="eop"/>
          <w:rFonts w:ascii="Times New Roman" w:hAnsi="Times New Roman"/>
          <w:color w:val="0E101A"/>
          <w:sz w:val="24"/>
          <w:szCs w:val="24"/>
          <w:lang w:val="en-GB"/>
        </w:rPr>
        <w:t>specialized groups</w:t>
      </w:r>
      <w:r w:rsidRPr="004260F4">
        <w:rPr>
          <w:rStyle w:val="eop"/>
          <w:rFonts w:ascii="Times New Roman" w:hAnsi="Times New Roman"/>
          <w:color w:val="0E101A"/>
          <w:sz w:val="24"/>
          <w:szCs w:val="24"/>
          <w:lang w:val="en-GB"/>
        </w:rPr>
        <w:t xml:space="preserve"> of bacteria</w:t>
      </w:r>
      <w:r>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and fung</w:t>
      </w:r>
      <w:r>
        <w:rPr>
          <w:rStyle w:val="eop"/>
          <w:rFonts w:ascii="Times New Roman" w:hAnsi="Times New Roman"/>
          <w:color w:val="0E101A"/>
          <w:sz w:val="24"/>
          <w:szCs w:val="24"/>
          <w:lang w:val="en-GB"/>
        </w:rPr>
        <w:t>al communities</w:t>
      </w:r>
      <w:r w:rsidRPr="004260F4">
        <w:rPr>
          <w:rStyle w:val="eop"/>
          <w:rFonts w:ascii="Times New Roman" w:hAnsi="Times New Roman"/>
          <w:color w:val="0E101A"/>
          <w:sz w:val="24"/>
          <w:szCs w:val="24"/>
          <w:lang w:val="en-GB"/>
        </w:rPr>
        <w:t>. Therefore, feedstocks with higher lignocellulosic fractions are expected to be broken down less efficiently by BSF larvae as compared to non-lignocellulosic feedstocks</w:t>
      </w:r>
      <w:r>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Production","id":"ITEM-1","issued":{"date-parts":[["2019"]]},"page":"211-219","publisher":"Elsevier Ltd","title":"Effects of feedstock on larval development and process efficiency in waste treatment with black soldier fly (Hermetia illucens)","type":"article-journal","volume":"208"},"uris":["http://www.mendeley.com/documents/?uuid=86970476-037d-4af5-9552-4335395932af"]}],"mendeley":{"formattedCitation":"(Lalander et al., 2019)","plainTextFormattedCitation":"(Lalander et al., 2019)","previouslyFormattedCitation":"(Lalander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(Lalander et al., 2019)</w:t>
      </w:r>
      <w:r w:rsidRPr="004260F4">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However, the breakdown of these lignocellulosic dietary substrates by BSF larvae provided insights into their efficiency in breaking down complex polysaccharides such as cellulose and hemicellulose</w:t>
      </w:r>
      <w:r w:rsidRPr="004260F4">
        <w:rPr>
          <w:rStyle w:val="eop"/>
          <w:rFonts w:ascii="Times New Roman" w:hAnsi="Times New Roman"/>
          <w:color w:val="0E101A"/>
          <w:sz w:val="24"/>
          <w:szCs w:val="24"/>
          <w:lang w:val="en-GB"/>
        </w:rPr>
        <w:t>.</w:t>
      </w:r>
      <w:commentRangeEnd w:id="103"/>
      <w:r>
        <w:rPr>
          <w:rStyle w:val="CommentReference"/>
        </w:rPr>
        <w:commentReference w:id="103"/>
      </w:r>
      <w:commentRangeEnd w:id="104"/>
      <w:r>
        <w:rPr>
          <w:rStyle w:val="CommentReference"/>
        </w:rPr>
        <w:commentReference w:id="104"/>
      </w:r>
    </w:p>
    <w:p w14:paraId="20CA271F"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BSG</w:t>
      </w:r>
      <w:r w:rsidRPr="004260F4">
        <w:rPr>
          <w:rStyle w:val="eop"/>
          <w:rFonts w:ascii="Times New Roman" w:hAnsi="Times New Roman"/>
          <w:color w:val="0E101A"/>
          <w:sz w:val="24"/>
          <w:szCs w:val="24"/>
          <w:lang w:val="en-GB"/>
        </w:rPr>
        <w:t xml:space="preserve"> has been </w:t>
      </w:r>
      <w:r>
        <w:rPr>
          <w:rStyle w:val="eop"/>
          <w:rFonts w:ascii="Times New Roman" w:hAnsi="Times New Roman"/>
          <w:color w:val="0E101A"/>
          <w:sz w:val="24"/>
          <w:szCs w:val="24"/>
          <w:lang w:val="en-GB"/>
        </w:rPr>
        <w:t xml:space="preserve">widely </w:t>
      </w:r>
      <w:r w:rsidRPr="004260F4">
        <w:rPr>
          <w:rStyle w:val="eop"/>
          <w:rFonts w:ascii="Times New Roman" w:hAnsi="Times New Roman"/>
          <w:color w:val="0E101A"/>
          <w:sz w:val="24"/>
          <w:szCs w:val="24"/>
          <w:lang w:val="en-GB"/>
        </w:rPr>
        <w:t xml:space="preserve">used in BSF rearing studies and has </w:t>
      </w:r>
      <w:r>
        <w:rPr>
          <w:rStyle w:val="eop"/>
          <w:rFonts w:ascii="Times New Roman" w:hAnsi="Times New Roman"/>
          <w:color w:val="0E101A"/>
          <w:sz w:val="24"/>
          <w:szCs w:val="24"/>
          <w:lang w:val="en-GB"/>
        </w:rPr>
        <w:t xml:space="preserve">been recommended for its sustainability footprint as it is a by-product of the alcohol brewing process. It has been regarded as a </w:t>
      </w:r>
      <w:r w:rsidRPr="004260F4">
        <w:rPr>
          <w:rStyle w:val="eop"/>
          <w:rFonts w:ascii="Times New Roman" w:hAnsi="Times New Roman"/>
          <w:color w:val="0E101A"/>
          <w:sz w:val="24"/>
          <w:szCs w:val="24"/>
          <w:lang w:val="en-GB"/>
        </w:rPr>
        <w:t xml:space="preserve">good </w:t>
      </w:r>
      <w:r>
        <w:rPr>
          <w:rStyle w:val="eop"/>
          <w:rFonts w:ascii="Times New Roman" w:hAnsi="Times New Roman"/>
          <w:color w:val="0E101A"/>
          <w:sz w:val="24"/>
          <w:szCs w:val="24"/>
          <w:lang w:val="en-GB"/>
        </w:rPr>
        <w:t>substrate,</w:t>
      </w:r>
      <w:r w:rsidRPr="004260F4">
        <w:rPr>
          <w:rStyle w:val="eop"/>
          <w:rFonts w:ascii="Times New Roman" w:hAnsi="Times New Roman"/>
          <w:color w:val="0E101A"/>
          <w:sz w:val="24"/>
          <w:szCs w:val="24"/>
          <w:lang w:val="en-GB"/>
        </w:rPr>
        <w:t xml:space="preserve"> especially for BSF </w:t>
      </w:r>
      <w:r>
        <w:rPr>
          <w:rStyle w:val="eop"/>
          <w:rFonts w:ascii="Times New Roman" w:hAnsi="Times New Roman"/>
          <w:color w:val="0E101A"/>
          <w:sz w:val="24"/>
          <w:szCs w:val="24"/>
          <w:lang w:val="en-GB"/>
        </w:rPr>
        <w:t xml:space="preserve">larvae </w:t>
      </w:r>
      <w:r w:rsidRPr="004260F4">
        <w:rPr>
          <w:rStyle w:val="eop"/>
          <w:rFonts w:ascii="Times New Roman" w:hAnsi="Times New Roman"/>
          <w:color w:val="0E101A"/>
          <w:sz w:val="24"/>
          <w:szCs w:val="24"/>
          <w:lang w:val="en-GB"/>
        </w:rPr>
        <w:t xml:space="preserve">reared for use </w:t>
      </w:r>
      <w:r>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animal feeds. As compared to many other feedstocks, BSF larvae fed on this feedstock possessed higher fat </w:t>
      </w:r>
      <w:r>
        <w:rPr>
          <w:rStyle w:val="eop"/>
          <w:rFonts w:ascii="Times New Roman" w:hAnsi="Times New Roman"/>
          <w:color w:val="0E101A"/>
          <w:sz w:val="24"/>
          <w:szCs w:val="24"/>
          <w:lang w:val="en-GB"/>
        </w:rPr>
        <w:t xml:space="preserve">and nutrient </w:t>
      </w:r>
      <w:r w:rsidRPr="004260F4">
        <w:rPr>
          <w:rStyle w:val="eop"/>
          <w:rFonts w:ascii="Times New Roman" w:hAnsi="Times New Roman"/>
          <w:color w:val="0E101A"/>
          <w:sz w:val="24"/>
          <w:szCs w:val="24"/>
          <w:lang w:val="en-GB"/>
        </w:rPr>
        <w:t xml:space="preserve">content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{"citationItems":[{"id":"ITEM-1","itemData":{"DOI":"10.1111/eea.12940","ISSN":"15707458","abstract":"Black soldier fly (BSF) larvae, Hermetia illucens L. (Diptera: Stratiomyidae), bio-convert organic side streams into high-quality biomass, the composition of which largely depends on the side stream used. In the present study, BSF larvae were reared on feed substrates composed of dried brewers’ spent grains, each supplemented with either water, waste brewer’s yeast, or a mixture of waste brewer’s yeast and cane molasses to obtain 12 different substrates: barley/water, barley/yeast, barley/yeast/molasses, malted barley/water, malted barley/yeast, malted barley/yeast/molasses, malted corn/water, malted corn/yeast, malted corn/yeast/molasses, sorghum-barley/water, sorghum-barley/yeast, and sorghum-barley/yeast/molasses. The crude protein, fat, ash, and mineral contents of the BSF larvae fed each feed substrate were quantified by chemical analyses. The effect of substrate, supplementation, and their interaction on crude protein, fat, and ash contents of BSF larval body composition was significant. Calcium, phosphorus, and potassium were the most abundant macrominerals in the larvae and their concentrations differed significantly among substrates. These findings provide important information to support the use of BSF larval meal as potential new source of nutrient-rich and sustainable animal feed ingredients to substitute expensive and scarce protein sources such as fishmeal and soya bean meal.","author":[{"dropping-particle":"","family":"Chia","given":"Shaphan Y.","non-dropping-particle":"","parse-names":false,"suffix":""},{"dropping-particle":"","family":"Tanga","given":"Chrysantus M.","non-dropping-particle":"","parse-names":false,"suffix":""},{"dropping-particle":"","family":"Osuga","given":"Isaac M.","non-dropping-particle":"","parse-names":false,"suffix":""},{"dropping-particle":"","family":"Cheseto","given":"Xavier","non-dropping-particle":"","parse-names":false,"suffix":""},{"dropping-particle":"","family":"Ekesi","given":"Sunday","non-dropping-particle":"","parse-names":false,"suffix":""},{"dropping-particle":"","family":"Dicke","given":"Marcel","non-dropping-particle":"","parse-names":false,"suffix":""},{"dropping-particle":"","family":"Loon","given":"Joop J.A.","non-dropping-particle":"van","parse-names":false,"suffix":""}],"container-title":"Entomologia Experimentalis et Applicata","id":"ITEM-1","issue":"6-7","issued":{"date-parts":[["2020"]]},"page":"472-481","title":"Nutritional composition of black soldier fly larvae feeding on agro-industrial by-products","type":"article-journal","volume":"168"},"uris":["http://www.mendeley.com/documents/?uuid=2b86e3ba-77a3-42d2-b0a4-0bd514df6fb4"]}],"mendeley":{"formattedCitation":"(Chia et al., 2020)","plainTextFormattedCitation":"(Chia et al., 2020)","previouslyFormattedCitation":"(Chia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(Chia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This is normally characteristic of larvae fed on feedstocks they can effectively break down.</w:t>
      </w:r>
    </w:p>
    <w:p w14:paraId="064B9A8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Water hyacinth (Eichhornia crassipes) is a rapid-growing prolific water weed that has choked freshwater bodies all over the world and has emerged as a potential feedstock for second-generation biofuel production due to its low lignin levels and high availability. The plant can reach growth rates as high as 60-100 tons/ha/yr and does not compete with food crops for arable land. Additionally, the waterweed can reach these growth rates without human interference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{"citationItems":[{"id":"ITEM-1","itemData":{"DOI":"10.1016/J.BIORTECH.2007.04.056","ISSN":"0960-8524","abstract":"Fermentation modes and microorganisms related to two typical free-floating aquatic plants, water hyacinth and water lettuce, were investigated for their use in ethanol production. Except for arabinose, sugar contents in water lettuce resembled those in water hyacinth leaves. Water lettuce had slightly higher starch contents and lower contents of cellulose and hemicellulose. A traditional strain, Saccharomyces cerevisiae NBRC 2346, produced 14.4 and 14.9gl−1 ethanol, respectively, from water hyacinth and water lettuce. Moreover, a recombinant strain, Escherichia coli KO11, produced 16.9 and 16.2gl−1 ethanol in the simultaneous saccharification and fermentation mode (SSF), which was more effective than the separated hydrolysis and fermentation mode (SHF). The ethanol yield per unit biomass was comparable to those reported for other agricultural biomasses: 0.14–0.17gg-dry−1 for water hyacinth and 0.15–0.16gg-dry−1 for water lettuce.","author":[{"dropping-particle":"","family":"Mishima","given":"D.","non-dropping-particle":"","parse-names":false,"suffix":""},{"dropping-particle":"","family":"Kuniki","given":"M.","non-dropping-particle":"","parse-names":false,"suffix":""},{"dropping-particle":"","family":"Sei","given":"K.","non-dropping-particle":"","parse-names":false,"suffix":""},{"dropping-particle":"","family":"Soda","given":"S.","non-dropping-particle":"","parse-names":false,"suffix":""},{"dropping-particle":"","family":"Ike","given":"M.","non-dropping-particle":"","parse-names":false,"suffix":""},{"dropping-particle":"","family":"Fujita","given":"M.","non-dropping-particle":"","parse-names":false,"suffix":""}],"container-title":"Bioresource Technology","id":"ITEM-1","issue":"7","issued":{"date-parts":[["2008","5","1"]]},"page":"2495-2500","publisher":"Elsevier","title":"Ethanol production from candidate energy crops: Water hyacinth (Eichhornia crassipes) and water lettuce (Pistia stratiotes L.)","type":"article-journal","volume":"99"},"uris":["http://www.mendeley.com/documents/?uuid=144cc9ec-737a-3d5f-b7cc-57e067c3de91"]}],"mendeley":{"formattedCitation":"(Mishima et al., 2008)","plainTextFormattedCitation":"(Mishima et al., 2008)","previouslyFormattedCitation":"(Mishima et al., 2008)"},"properties":{"noteIndex":0},"schema":"https://github.com/citation-style-language/schema/raw/master/csl-citation.json"}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(Mishima et al., 2008)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commentRangeStart w:id="105"/>
      <w:commentRangeStart w:id="106"/>
      <w:r w:rsidRPr="004260F4">
        <w:rPr>
          <w:rStyle w:val="eop"/>
          <w:rFonts w:ascii="Times New Roman" w:hAnsi="Times New Roman"/>
          <w:color w:val="0E101A"/>
          <w:sz w:val="24"/>
          <w:szCs w:val="24"/>
          <w:lang w:val="en-GB"/>
        </w:rPr>
        <w:t>Successful degradation of this plant by the BSF larvae would prove potentially useful in the identification and characterization of microbial communities present in their guts</w:t>
      </w:r>
      <w:commentRangeEnd w:id="105"/>
      <w:r>
        <w:rPr>
          <w:rStyle w:val="CommentReference"/>
        </w:rPr>
        <w:commentReference w:id="105"/>
      </w:r>
      <w:commentRangeEnd w:id="106"/>
      <w:r>
        <w:rPr>
          <w:rStyle w:val="CommentReference"/>
        </w:rPr>
        <w:commentReference w:id="106"/>
      </w:r>
      <w:r w:rsidRPr="004260F4">
        <w:rPr>
          <w:rStyle w:val="eop"/>
          <w:rFonts w:ascii="Times New Roman" w:hAnsi="Times New Roman"/>
          <w:color w:val="0E101A"/>
          <w:sz w:val="24"/>
          <w:szCs w:val="24"/>
          <w:lang w:val="en-GB"/>
        </w:rPr>
        <w:t>. Further analysis of metabolic pathways would be useful in potentially identifying pathways and novel enzymes that can be utilized in the hydrolysis of lignocellulosic biomass into simple sugars for more efficient fermentation.</w:t>
      </w:r>
    </w:p>
    <w:p w14:paraId="1D739405" w14:textId="77777777" w:rsidR="005B4D30" w:rsidRPr="004260F4" w:rsidRDefault="005B4D30" w:rsidP="005B4D30">
      <w:pPr>
        <w:spacing w:line="360" w:lineRule="auto"/>
        <w:jc w:val="both"/>
        <w:rPr>
          <w:rStyle w:val="eop"/>
          <w:rFonts w:ascii="Times New Roman" w:hAnsi="Times New Roman"/>
          <w:color w:val="0E101A"/>
          <w:sz w:val="24"/>
          <w:szCs w:val="24"/>
          <w:lang w:val="en-GB"/>
        </w:rPr>
      </w:pPr>
      <w:commentRangeStart w:id="107"/>
      <w:commentRangeStart w:id="108"/>
      <w:r w:rsidRPr="004260F4">
        <w:rPr>
          <w:rStyle w:val="eop"/>
          <w:rFonts w:ascii="Times New Roman" w:hAnsi="Times New Roman"/>
          <w:color w:val="0E101A"/>
          <w:sz w:val="24"/>
          <w:szCs w:val="24"/>
          <w:lang w:val="en-GB"/>
        </w:rPr>
        <w:t xml:space="preserve">Choosing an appropriate sampling strategy for the BSF larval samples is crucial </w:t>
      </w:r>
      <w:commentRangeEnd w:id="107"/>
      <w:r>
        <w:rPr>
          <w:rStyle w:val="CommentReference"/>
        </w:rPr>
        <w:commentReference w:id="107"/>
      </w:r>
      <w:commentRangeEnd w:id="108"/>
      <w:r w:rsidR="007428E3">
        <w:rPr>
          <w:rStyle w:val="CommentReference"/>
        </w:rPr>
        <w:commentReference w:id="108"/>
      </w:r>
      <w:commentRangeStart w:id="109"/>
      <w:commentRangeStart w:id="110"/>
      <w:r w:rsidRPr="004260F4">
        <w:rPr>
          <w:rStyle w:val="eop"/>
          <w:rFonts w:ascii="Times New Roman" w:hAnsi="Times New Roman"/>
          <w:color w:val="0E101A"/>
          <w:sz w:val="24"/>
          <w:szCs w:val="24"/>
          <w:lang w:val="en-GB"/>
        </w:rPr>
        <w:t>for a study</w:t>
      </w:r>
      <w:r w:rsidR="007428E3">
        <w:rPr>
          <w:rStyle w:val="eop"/>
          <w:rFonts w:ascii="Times New Roman" w:hAnsi="Times New Roman"/>
          <w:color w:val="0E101A"/>
          <w:sz w:val="24"/>
          <w:szCs w:val="24"/>
          <w:lang w:val="en-GB"/>
        </w:rPr>
        <w:t xml:space="preserve"> </w:t>
      </w:r>
      <w:r w:rsidR="007428E3">
        <w:rPr>
          <w:rStyle w:val="eop"/>
          <w:rFonts w:ascii="Times New Roman" w:hAnsi="Times New Roman"/>
          <w:color w:val="0E101A"/>
          <w:sz w:val="24"/>
          <w:szCs w:val="24"/>
          <w:lang w:val="en-GB"/>
        </w:rPr>
        <w:fldChar w:fldCharType="begin" w:fldLock="1"/>
      </w:r>
      <w:r w:rsidR="007428E3">
        <w:rPr>
          <w:rStyle w:val="eop"/>
          <w:rFonts w:ascii="Times New Roman" w:hAnsi="Times New Roman"/>
          <w:color w:val="0E101A"/>
          <w:sz w:val="24"/>
          <w:szCs w:val="24"/>
          <w:lang w:val="en-GB"/>
        </w:rPr>
        <w:instrText>ADDIN CSL_CITATION {"citationItems":[{"id":"ITEM-1","itemData":{"DOI":"10.4103/0019-5154.190118","ISSN":"19983611","PMID":"27688438","abstract":"Once the research question and the research design have been finalised, it is important to select the appropriate sample for the study. The method by which the researcher selects the sample is the 'Sampling Method'. There are essentially two types of sampling methods: 1) probability sampling - based on chance events (such as random numbers, flipping a coin etc.); and 2) non-probability sampling - based on researcher's choice, population that accessible &amp; available. Some of the non-probability sampling methods are: purposive sampling, convenience sampling, or quota sampling. Random sampling method (such as simple random sample or stratified random sample) is a form of probability sampling. It is important to understand the different sampling methods used in clinical studies and mention this method clearly in the manuscript. The researcher should not misrepresent the sampling method in the manuscript (such as using the term 'random sample' when the researcher has used convenience sample). The sampling method will depend on the research question. For instance, the researcher may want to understand an issue in greater detail for one particular population rather than worry about the 'generalizability' of these results. In such a scenario, the researcher may want to use 'purposive sampling' for the study.","author":[{"dropping-particle":"","family":"Setia","given":"Maninder","non-dropping-particle":"","parse-names":false,"suffix":""}],"container-title":"Indian Journal of Dermatology","id":"ITEM-1","issue":"5","issued":{"date-parts":[["2016","9","1"]]},"page":"505","publisher":"Wolters Kluwer -- Medknow Publications","title":"Methodology Series Module 5: Sampling Strategies","type":"article-journal","volume":"61"},"uris":["http://www.mendeley.com/documents/?uuid=aaa1d50c-aec2-3efe-ba09-a3c8203779c7"]}],"mendeley":{"formattedCitation":"(Setia, 2016)","plainTextFormattedCitation":"(Setia, 2016)","previouslyFormattedCitation":"(Setia, 2016)"},"properties":{"noteIndex":0},"schema":"https://github.com/citation-style-language/schema/raw/master/csl-citation.json"}</w:instrText>
      </w:r>
      <w:r w:rsidR="007428E3">
        <w:rPr>
          <w:rStyle w:val="eop"/>
          <w:rFonts w:ascii="Times New Roman" w:hAnsi="Times New Roman"/>
          <w:color w:val="0E101A"/>
          <w:sz w:val="24"/>
          <w:szCs w:val="24"/>
          <w:lang w:val="en-GB"/>
        </w:rPr>
        <w:fldChar w:fldCharType="separate"/>
      </w:r>
      <w:r w:rsidR="007428E3" w:rsidRPr="007428E3">
        <w:rPr>
          <w:rStyle w:val="eop"/>
          <w:rFonts w:ascii="Times New Roman" w:hAnsi="Times New Roman"/>
          <w:noProof/>
          <w:color w:val="0E101A"/>
          <w:sz w:val="24"/>
          <w:szCs w:val="24"/>
          <w:lang w:val="en-GB"/>
        </w:rPr>
        <w:t>(Setia, 2016)</w:t>
      </w:r>
      <w:r w:rsidR="007428E3">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Samples can either be individually sampled or pooled. The main factors that guide the selection of a sampling strategy include the expected analytical variance and statistical power, the </w:t>
      </w:r>
      <w:r w:rsidRPr="004260F4">
        <w:rPr>
          <w:rStyle w:val="eop"/>
          <w:rFonts w:ascii="Times New Roman" w:hAnsi="Times New Roman"/>
          <w:color w:val="0E101A"/>
          <w:sz w:val="24"/>
          <w:szCs w:val="24"/>
          <w:lang w:val="en-GB"/>
        </w:rPr>
        <w:lastRenderedPageBreak/>
        <w:t xml:space="preserve">costs for sample collection, and sample preparation and analysis. The number of pools selected should be able to achieve high-cost efficiency and good statistical power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{"citationItems":[{"id":"ITEM-1","itemData":{"DOI":"10.1016/j.chemosphere.2013.09.096","ISSN":"18791298","PMID":"24144465","abstract":"Choosing an appropriate sampling strategy for chemical analysis within environmental monitoring includes the important decision of whether to sample and store individual or pooled samples. This choice impacts on future analyses from Environmental Specimen Bank samples. A number of advantages exist to support using either individual or pooled samples for temporal trend studies. However, it is important to know the total and analytical variance to be able to design the best sampling strategy. Statistical power in temporal or spatial studies is determined by the random/unexplained sample variation. The relationship between chemical analytical error and other sources of variation, as well as the cost for collection, preparation of samples and chemical analysis, will determine the number of individuals in each pool, and the number of pools that should be analysed to achieve high cost efficiency and good statistical power. Various scenarios of different numbers of individual samples, different numbers of pooled samples containing various numbers of individual specimens, the relationships between chemical analytical error and other sources of sample variance, have been compared by simulating random sampling from computer generated populations using realistic measures of variation from ongoing monitoring activities. These results offer guidance in the design of a cost-efficient, statistically sound sampling strategy. © 2013 Elsevier Ltd.","author":[{"dropping-particle":"","family":"Bignert","given":"Anders","non-dropping-particle":"","parse-names":false,"suffix":""},{"dropping-particle":"","family":"Eriksson","given":"Ulla","non-dropping-particle":"","parse-names":false,"suffix":""},{"dropping-particle":"","family":"Nyberg","given":"Elisabeth","non-dropping-particle":"","parse-names":false,"suffix":""},{"dropping-particle":"","family":"Miller","given":"Aroha","non-dropping-particle":"","parse-names":false,"suffix":""},{"dropping-particle":"","family":"Danielsson","given":"Sara","non-dropping-particle":"","parse-names":false,"suffix":""}],"container-title":"Chemosphere","id":"ITEM-1","issued":{"date-parts":[["2014"]]},"page":"177-182","publisher":"Elsevier Ltd","title":"Consequences of using pooled versus individual samples for designing environmental monitoring sampling strategies","type":"article-journal","volume":"94"},"uris":["http://www.mendeley.com/documents/?uuid=0e8c0797-d3f7-4989-8449-262beb999b31"]}],"mendeley":{"formattedCitation":"(Bignert et al., 2014)","plainTextFormattedCitation":"(Bignert et al., 2014)","previouslyFormattedCitation":"(Bignert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(Bignert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Pooling also improves the statistical significance of the samples and minimizes the amount of information that is lost below a detection threshold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{"citationItems":[{"id":"ITEM-1","itemData":{"DOI":"10.1186/s12864-017-3757-8","ISSN":"14712164","PMID":"28532419","abstract":"Background: Despite the economic importance of sugarcane in sugar and bioenergy production, there is not yet a reference genome available. Most of the sugarcane transcriptomic studies have been based on Saccharum officinarum gene indices (SoGI), expressed sequence tags (ESTs) and de novo assembled transcript contigs from short-reads; hence knowledge of the sugarcane transcriptome is limited in relation to transcript length and number of transcript isoforms. Results: The sugarcane transcriptome was sequenced using PacBio isoform sequencing (Iso-Seq) of a pooled RNA sample derived from leaf, internode and root tissues, of different developmental stages, from 22 varieties, to explore the potential for capturing full-length transcript isoforms. A total of 107,598 unique transcript isoforms were obtained, representing about 71% of the total number of predicted sugarcane genes. The majority of this dataset (92%) matched the plant protein database, while just over 2% was novel transcripts, and over 2% was putative long non-coding RNAs. About 56% and 23% of total sequences were annotated against the gene ontology and KEGG pathway databases, respectively. Comparison with de novo contigs from Illumina RNA-Sequencing (RNA-Seq) of the internode samples from the same experiment and public databases showed that the Iso-Seq method recovered more full-length transcript isoforms, had a higher N50 and average length of largest 1,000 proteins; whereas a greater representation of the gene content and RNA diversity was captured in RNA-Seq. Only 62% of PacBio transcript isoforms matched 67% of de novo contigs, while the non-matched proportions were attributed to the inclusion of leaf/root tissues and the normalization in PacBio, and the representation of more gene content and RNA classes in the de novo assembly, respectively. About 69% of PacBio transcript isoforms and 41% of de novo contigs aligned with the sorghum genome, indicating the high conservation of orthologs in the genic regions of the two genomes. Conclusions: The transcriptome dataset should contribute to improved sugarcane gene models and sugarcane protein predictions; and will serve as a reference database for analysis of transcript expression in sugarcane.","author":[{"dropping-particle":"V.","family":"Hoang","given":"Nam","non-dropping-particle":"","parse-names":false,"suffix":""},{"dropping-particle":"","family":"Furtado","given":"Agnelo","non-dropping-particle":"","parse-names":false,"suffix":""},{"dropping-particle":"","family":"Mason","given":"Patrick J.","non-dropping-particle":"","parse-names":false,"suffix":""},{"dropping-particle":"","family":"Marquardt","given":"Annelie","non-dropping-particle":"","parse-names":false,"suffix":""},{"dropping-particle":"","family":"Kasirajan","given":"Lakshmi","non-dropping-particle":"","parse-names":false,"suffix":""},{"dropping-particle":"","family":"Thirugnanasambandam","given":"Prathima P.","non-dropping-particle":"","parse-names":false,"suffix":""},{"dropping-particle":"","family":"Botha","given":"Frederik C.","non-dropping-particle":"","parse-names":false,"suffix":""},{"dropping-particle":"","family":"Henry","given":"Robert J.","non-dropping-particle":"","parse-names":false,"suffix":""}],"container-title":"BMC Genomics","id":"ITEM-1","issue":"1","issued":{"date-parts":[["2017"]]},"page":"1-22","publisher":"BMC Genomics","title":"A survey of the complex transcriptome from the highly polyploid sugarcane genome using full-length isoform sequencing and de novo assembly from short read sequencing","type":"article-journal","volume":"18"},"uris":["http://www.mendeley.com/documents/?uuid=25893f37-c767-4e3d-adef-c3853d13bf6e"]}],"mendeley":{"formattedCitation":"(Hoang et al., 2017)","plainTextFormattedCitation":"(Hoang et al., 2017)","previouslyFormattedCitation":"(Hoang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(Hoang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commentRangeEnd w:id="109"/>
      <w:r>
        <w:rPr>
          <w:rStyle w:val="CommentReference"/>
        </w:rPr>
        <w:commentReference w:id="109"/>
      </w:r>
      <w:commentRangeEnd w:id="110"/>
      <w:r>
        <w:rPr>
          <w:rStyle w:val="eop"/>
          <w:rFonts w:ascii="Times New Roman" w:hAnsi="Times New Roman"/>
          <w:color w:val="0E101A"/>
          <w:sz w:val="24"/>
          <w:szCs w:val="24"/>
          <w:lang w:val="en-GB"/>
        </w:rPr>
        <w:t xml:space="preserve"> </w:t>
      </w:r>
      <w:commentRangeStart w:id="111"/>
      <w:r>
        <w:rPr>
          <w:rStyle w:val="eop"/>
          <w:rFonts w:ascii="Times New Roman" w:hAnsi="Times New Roman"/>
          <w:color w:val="0E101A"/>
          <w:sz w:val="24"/>
          <w:szCs w:val="24"/>
          <w:lang w:val="en-GB"/>
        </w:rPr>
        <w:t>For this study, 3 samples were sequenced for each dietary subst</w:t>
      </w:r>
      <w:r>
        <w:rPr>
          <w:rStyle w:val="CommentReference"/>
        </w:rPr>
        <w:commentReference w:id="110"/>
      </w:r>
      <w:r>
        <w:rPr>
          <w:rStyle w:val="eop"/>
          <w:rFonts w:ascii="Times New Roman" w:hAnsi="Times New Roman"/>
          <w:color w:val="0E101A"/>
          <w:sz w:val="24"/>
          <w:szCs w:val="24"/>
          <w:lang w:val="en-GB"/>
        </w:rPr>
        <w:t>rate, except for the control substrate where 4 samples were sequenced. For CAZyme family analysis and screening for PULs, all individual samples belonging to a dietary substrate were pooled.</w:t>
      </w:r>
      <w:commentRangeEnd w:id="111"/>
      <w:r>
        <w:rPr>
          <w:rStyle w:val="CommentReference"/>
        </w:rPr>
        <w:commentReference w:id="111"/>
      </w:r>
      <w:commentRangeEnd w:id="91"/>
      <w:r w:rsidR="0070323B">
        <w:rPr>
          <w:rStyle w:val="CommentReference"/>
        </w:rPr>
        <w:commentReference w:id="91"/>
      </w:r>
      <w:commentRangeEnd w:id="92"/>
      <w:r w:rsidR="004C2D34">
        <w:rPr>
          <w:rStyle w:val="CommentReference"/>
        </w:rPr>
        <w:commentReference w:id="92"/>
      </w:r>
    </w:p>
    <w:p w14:paraId="76024407" w14:textId="77777777" w:rsidR="005B4D30" w:rsidRDefault="00A94D1B" w:rsidP="00A94D1B">
      <w:pPr>
        <w:pStyle w:val="Heading2"/>
        <w:rPr>
          <w:rStyle w:val="eop"/>
          <w:color w:val="0E101A"/>
          <w:szCs w:val="24"/>
          <w:lang w:val="en-GB"/>
        </w:rPr>
      </w:pPr>
      <w:bookmarkStart w:id="112" w:name="_Toc92192654"/>
      <w:r>
        <w:rPr>
          <w:rStyle w:val="eop"/>
          <w:color w:val="0E101A"/>
          <w:szCs w:val="24"/>
          <w:lang w:val="en-GB"/>
        </w:rPr>
        <w:t xml:space="preserve">2.6 </w:t>
      </w:r>
      <w:r w:rsidR="005B4D30">
        <w:rPr>
          <w:rStyle w:val="eop"/>
          <w:color w:val="0E101A"/>
          <w:szCs w:val="24"/>
          <w:lang w:val="en-GB"/>
        </w:rPr>
        <w:t>The Black Soldier Fly larval microbiome</w:t>
      </w:r>
      <w:bookmarkEnd w:id="112"/>
      <w:r w:rsidR="005B4D30">
        <w:rPr>
          <w:rStyle w:val="eop"/>
          <w:color w:val="0E101A"/>
          <w:szCs w:val="24"/>
          <w:lang w:val="en-GB"/>
        </w:rPr>
        <w:t xml:space="preserve"> </w:t>
      </w:r>
    </w:p>
    <w:p w14:paraId="4FF8B3EF" w14:textId="0B8677DF"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microbiome was described by Nobel laureate Joshua Lederberg as the combination of commensal, symbiotic, and pathogenic microorganisms that colonize the human body</w:t>
      </w:r>
      <w:r w:rsidR="00001C16"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6D55F1" w:rsidRPr="004260F4">
        <w:rPr>
          <w:rStyle w:val="eop"/>
          <w:rFonts w:ascii="Times New Roman" w:hAnsi="Times New Roman"/>
          <w:color w:val="0E101A"/>
          <w:sz w:val="24"/>
          <w:szCs w:val="24"/>
          <w:lang w:val="en-GB"/>
        </w:rPr>
        <w:instrText>ADDIN CSL_CITATION {"citationItems":[{"id":"ITEM-1","itemData":{"ISSN":"08903670","author":[{"dropping-particle":"","family":"LEDERBERG","given":"JOSHUA","non-dropping-particle":"","parse-names":false,"suffix":""},{"dropping-particle":"","family":"MCCRAY","given":"ALEXA T.","non-dropping-particle":"","parse-names":false,"suffix":""}],"container-title":"The Scientist","id":"ITEM-1","issue":"7","issued":{"date-parts":[["2001","4","2"]]},"page":"8-8","publisher":"Scientist Inc.","title":"`Ome Sweet `Omics--A Genealogical Treasury of Words","type":"article-journal","volume":"15"},"uris":["http://www.mendeley.com/documents/?uuid=6da5d5a5-7539-3182-b6d0-d72384249d3e"]}],"mendeley":{"formattedCitation":"(LEDERBERG &amp; MCCRAY, 2001)","manualFormatting":"(Lederberg &amp; McCray, 2001)","plainTextFormattedCitation":"(LEDERBERG &amp; MCCRAY, 2001)","previouslyFormattedCitation":"(LEDERBERG &amp; MCCRAY, 2001)"},"properties":{"noteIndex":0},"schema":"https://github.com/citation-style-language/schema/raw/master/csl-citation.json"}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00A048F0" w:rsidRPr="004260F4">
        <w:rPr>
          <w:rStyle w:val="eop"/>
          <w:rFonts w:ascii="Times New Roman" w:hAnsi="Times New Roman"/>
          <w:noProof/>
          <w:color w:val="0E101A"/>
          <w:sz w:val="24"/>
          <w:szCs w:val="24"/>
          <w:lang w:val="en-GB"/>
        </w:rPr>
        <w:t>Lederberg &amp; McCray,</w:t>
      </w:r>
      <w:r w:rsidRPr="004260F4">
        <w:rPr>
          <w:rStyle w:val="eop"/>
          <w:rFonts w:ascii="Times New Roman" w:hAnsi="Times New Roman"/>
          <w:noProof/>
          <w:color w:val="0E101A"/>
          <w:sz w:val="24"/>
          <w:szCs w:val="24"/>
          <w:lang w:val="en-GB"/>
        </w:rPr>
        <w:t xml:space="preserve"> 2001)</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3F3E99" w:rsidRPr="004260F4">
        <w:rPr>
          <w:rStyle w:val="eop"/>
          <w:rFonts w:ascii="Times New Roman" w:hAnsi="Times New Roman"/>
          <w:color w:val="0E101A"/>
          <w:sz w:val="24"/>
          <w:szCs w:val="24"/>
          <w:lang w:val="en-GB"/>
        </w:rPr>
        <w:t xml:space="preserve">Bacteria are a key component of organic waste decomposition and insects such as BSF employ these resources. </w:t>
      </w:r>
      <w:r w:rsidR="00ED2E10" w:rsidRPr="004260F4">
        <w:rPr>
          <w:rStyle w:val="eop"/>
          <w:rFonts w:ascii="Times New Roman" w:hAnsi="Times New Roman"/>
          <w:color w:val="0E101A"/>
          <w:sz w:val="24"/>
          <w:szCs w:val="24"/>
          <w:lang w:val="en-GB"/>
        </w:rPr>
        <w:t>S</w:t>
      </w:r>
      <w:r w:rsidR="00ED2E10">
        <w:rPr>
          <w:rStyle w:val="eop"/>
          <w:rFonts w:ascii="Times New Roman" w:hAnsi="Times New Roman"/>
          <w:color w:val="0E101A"/>
          <w:sz w:val="24"/>
          <w:szCs w:val="24"/>
          <w:lang w:val="en-GB"/>
        </w:rPr>
        <w:t xml:space="preserve">ome </w:t>
      </w:r>
      <w:r w:rsidR="003F3E99" w:rsidRPr="004260F4">
        <w:rPr>
          <w:rStyle w:val="eop"/>
          <w:rFonts w:ascii="Times New Roman" w:hAnsi="Times New Roman"/>
          <w:color w:val="0E101A"/>
          <w:sz w:val="24"/>
          <w:szCs w:val="24"/>
          <w:lang w:val="en-GB"/>
        </w:rPr>
        <w:t>insects largely depend on</w:t>
      </w:r>
      <w:commentRangeStart w:id="113"/>
      <w:commentRangeEnd w:id="113"/>
      <w:r w:rsidR="00712562">
        <w:rPr>
          <w:rStyle w:val="CommentReference"/>
        </w:rPr>
        <w:commentReference w:id="113"/>
      </w:r>
      <w:r w:rsidR="006B3838">
        <w:rPr>
          <w:rStyle w:val="eop"/>
          <w:rFonts w:ascii="Times New Roman" w:hAnsi="Times New Roman"/>
          <w:color w:val="0E101A"/>
          <w:sz w:val="24"/>
          <w:szCs w:val="24"/>
          <w:lang w:val="en-GB"/>
        </w:rPr>
        <w:t xml:space="preserve"> </w:t>
      </w:r>
      <w:commentRangeStart w:id="114"/>
      <w:commentRangeEnd w:id="114"/>
      <w:r w:rsidR="006B3838">
        <w:rPr>
          <w:rStyle w:val="CommentReference"/>
        </w:rPr>
        <w:commentReference w:id="114"/>
      </w:r>
      <w:r w:rsidR="003F3E99" w:rsidRPr="004260F4">
        <w:rPr>
          <w:rStyle w:val="eop"/>
          <w:rFonts w:ascii="Times New Roman" w:hAnsi="Times New Roman"/>
          <w:color w:val="0E101A"/>
          <w:sz w:val="24"/>
          <w:szCs w:val="24"/>
          <w:lang w:val="en-GB"/>
        </w:rPr>
        <w:t xml:space="preserve">bacterial mutualism to survive and reproduce effectively </w:t>
      </w:r>
      <w:r w:rsidR="003F3E99" w:rsidRPr="004260F4">
        <w:rPr>
          <w:rStyle w:val="eop"/>
          <w:rFonts w:ascii="Times New Roman" w:hAnsi="Times New Roman"/>
          <w:color w:val="0E101A"/>
          <w:sz w:val="24"/>
          <w:szCs w:val="24"/>
          <w:lang w:val="en-GB"/>
        </w:rPr>
        <w:fldChar w:fldCharType="begin" w:fldLock="1"/>
      </w:r>
      <w:r w:rsidR="003F3E99" w:rsidRPr="004260F4">
        <w:rPr>
          <w:rStyle w:val="eop"/>
          <w:rFonts w:ascii="Times New Roman" w:hAnsi="Times New Roman"/>
          <w:color w:val="0E101A"/>
          <w:sz w:val="24"/>
          <w:szCs w:val="24"/>
          <w:lang w:val="en-GB"/>
        </w:rPr>
        <w:instrText>ADDIN CSL_CITATION {"citationItems":[{"id":"ITEM-1","itemData":{"DOI":"10.1098/rspb.1995.0117","ISSN":"0962-8452","abstract":"Wolbachia are cytoplasmically inherited bacteria found in reproductive tissues of many arthropod species. These bacteria are associated with reproductive alterations in their hosts, including parthenogenesis, reproductive incompatibility and feminization. A fine-scale phylogenetic analysis was done using DNA sequences from ftsZ, a rapidly evolving bacterial cell-cycle gene. ftsZ sequences were determined for 38 different Wolbachia strains from 31 different species of insects and one isopod. The following results were found: (i) there are two major division of Wolbachia (A and B) which diverged 58-67 millions years before present based upon synonymous substitution rates; (ii) a general concordance is found between the ftsZ and 16S rDNA phylogenies, indicating that these represent bacterial strain (rather than simply gene) phylogenies; however, a possible example of recombination between A and B division bacteria may have occurred in the feminizing Wolbachia present in an isopod; (iii) extensive horizontal transmission of Wolbachia has occurred between insect taxa, including different insect orders; one strain in particular (designated Adm) shows extensive recent horizontal transmission; (iv) there is an association between the Wolbachia found in a parasitic wasp (Nasonia) and its fly host (Protocalliphora), suggesting exchange of bacteria between these species; (v) parthenogenesis induction has evolved several times among the Wolbachia; and (vi) some insects harbour infections with more than one Wolbachia strain, even within individual insects.","author":[{"dropping-particle":"","family":"Werren","given":"J. H.","non-dropping-particle":"","parse-names":false,"suffix":""},{"dropping-particle":"","family":"Zhang","given":"W.","non-dropping-particle":"","parse-names":false,"suffix":""},{"dropping-particle":"","family":"Guo","given":"L. R.","non-dropping-particle":"","parse-names":false,"suffix":""}],"container-title":"Proceedings of the Royal Society of London. Series B: Biological Sciences","id":"ITEM-1","issue":"1360","issued":{"date-parts":[["1995","7","22"]]},"page":"55-63","publisher":"Royal Society","title":"Evolution and phylogeny of &lt;i&gt;Wolbachia&lt;/i&gt; : reproductive parasites of arthropods","type":"article-journal","volume":"261"},"uris":["http://www.mendeley.com/documents/?uuid=66162297-5d05-3cb2-94cb-cec070962af9"]}],"mendeley":{"formattedCitation":"(Werren et al., 1995)","plainTextFormattedCitation":"(Werren et al., 1995)","previouslyFormattedCitation":"(Werren et al., 1995)"},"properties":{"noteIndex":0},"schema":"https://github.com/citation-style-language/schema/raw/master/csl-citation.json"}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(Werren et al., 1995)</w:t>
      </w:r>
      <w:r w:rsidR="003F3E99" w:rsidRPr="004260F4">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Bacteria that have been isolated from BSF larvae have in many instances been used as probiotics in enhancing waste reduction and are gradually finding their way in other </w:t>
      </w:r>
      <w:commentRangeStart w:id="115"/>
      <w:commentRangeStart w:id="116"/>
      <w:r w:rsidR="003F3E99" w:rsidRPr="004260F4">
        <w:rPr>
          <w:rStyle w:val="eop"/>
          <w:rFonts w:ascii="Times New Roman" w:hAnsi="Times New Roman"/>
          <w:color w:val="0E101A"/>
          <w:sz w:val="24"/>
          <w:szCs w:val="24"/>
          <w:lang w:val="en-GB"/>
        </w:rPr>
        <w:t>applications</w:t>
      </w:r>
      <w:r w:rsidR="00712562">
        <w:rPr>
          <w:rStyle w:val="eop"/>
          <w:rFonts w:ascii="Times New Roman" w:hAnsi="Times New Roman"/>
          <w:color w:val="0E101A"/>
          <w:sz w:val="24"/>
          <w:szCs w:val="24"/>
          <w:lang w:val="en-GB"/>
        </w:rPr>
        <w:t xml:space="preserve"> </w:t>
      </w:r>
      <w:commentRangeEnd w:id="115"/>
      <w:r w:rsidR="00712562">
        <w:rPr>
          <w:rStyle w:val="CommentReference"/>
        </w:rPr>
        <w:commentReference w:id="115"/>
      </w:r>
      <w:commentRangeEnd w:id="116"/>
      <w:r w:rsidR="00ED2E10">
        <w:rPr>
          <w:rStyle w:val="CommentReference"/>
        </w:rPr>
        <w:commentReference w:id="116"/>
      </w:r>
      <w:r w:rsidR="00ED2E10">
        <w:rPr>
          <w:rStyle w:val="eop"/>
          <w:rFonts w:ascii="Times New Roman" w:hAnsi="Times New Roman"/>
          <w:color w:val="0E101A"/>
          <w:sz w:val="24"/>
          <w:szCs w:val="24"/>
          <w:lang w:val="en-GB"/>
        </w:rPr>
        <w:t>such as the production of protein and oil for alternative animal feeds, chitin</w:t>
      </w:r>
      <w:r w:rsidR="00FE0D17">
        <w:rPr>
          <w:rStyle w:val="eop"/>
          <w:rFonts w:ascii="Times New Roman" w:hAnsi="Times New Roman"/>
          <w:color w:val="0E101A"/>
          <w:sz w:val="24"/>
          <w:szCs w:val="24"/>
          <w:lang w:val="en-GB"/>
        </w:rPr>
        <w:t xml:space="preserve"> production</w:t>
      </w:r>
      <w:r w:rsidR="00ED2E10">
        <w:rPr>
          <w:rStyle w:val="eop"/>
          <w:rFonts w:ascii="Times New Roman" w:hAnsi="Times New Roman"/>
          <w:color w:val="0E101A"/>
          <w:sz w:val="24"/>
          <w:szCs w:val="24"/>
          <w:lang w:val="en-GB"/>
        </w:rPr>
        <w:t>, among other</w:t>
      </w:r>
      <w:r w:rsidR="00FE0D17">
        <w:rPr>
          <w:rStyle w:val="eop"/>
          <w:rFonts w:ascii="Times New Roman" w:hAnsi="Times New Roman"/>
          <w:color w:val="0E101A"/>
          <w:sz w:val="24"/>
          <w:szCs w:val="24"/>
          <w:lang w:val="en-GB"/>
        </w:rPr>
        <w:t xml:space="preserve"> uses</w:t>
      </w:r>
      <w:r w:rsidR="00ED2E10">
        <w:rPr>
          <w:rStyle w:val="eop"/>
          <w:rFonts w:ascii="Times New Roman" w:hAnsi="Times New Roman"/>
          <w:color w:val="0E101A"/>
          <w:sz w:val="24"/>
          <w:szCs w:val="24"/>
          <w:lang w:val="en-GB"/>
        </w:rPr>
        <w:t xml:space="preserve"> </w:t>
      </w:r>
      <w:r w:rsidR="00ED2E10">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{"citationItems":[{"id":"ITEM-1","itemData":{"DOI":"10.1088/1755-1315/315/4/042003","ISSN":"17551315","abstract":"Searching for new ecologically and economically efficient sources of chitin is of great interest in the field of biotechnology. Nowadays, the topic is growing fast, and many scientists, researchers, primarily the representatives of the Russian Chitin Society, study and search for new sources of chitin not only from large crustaceans, molluscs, and crabs, but also from insects and small crustaceans. Domesticated and liable to breeding representatives of invertebrate animals, particularly large American Black Soldier Fly (Hermetia illucens L.) can be new and promising raw material source. The Fly is a promising object of research because it contains a chitinous external skeleton. During the studies at the Biology, Ecology and Biotechnology Department of NARFU named after M. V. Lomonosov, there were determined a sufficiently high percentage chitin yield from dead flies equal to 21.3% (1281.2 g per year per 1 m3 of a cage), almost complete absence of residual protein (C = 0.98 μg/ml) and high adsorption ability (X = 156.6 mg/g) of the extracted polysaccharide. Studied qualitative characteristics enable to consider the product as environmentally and economically cost-effective sorbent with the possibility of application in many areas of biotechnology, environmental and industrial fields of production.","author":[{"dropping-particle":"","family":"Antonov","given":"A.","non-dropping-particle":"","parse-names":false,"suffix":""},{"dropping-particle":"","family":"Ivanov","given":"G.","non-dropping-particle":"","parse-names":false,"suffix":""},{"dropping-particle":"","family":"Pastukhova","given":"N.","non-dropping-particle":"","parse-names":false,"suffix":""},{"dropping-particle":"","family":"Bovykina","given":"G.","non-dropping-particle":"","parse-names":false,"suffix":""}],"container-title":"IOP Conference Series: Earth and Environmental Science","id":"ITEM-1","issue":"4","issued":{"date-parts":[["2019"]]},"title":"Production of chitin from dead Hermetia Illucens","type":"article-journal","volume":"315"},"uris":["http://www.mendeley.com/documents/?uuid=d311e330-af3d-4325-9176-8173336bab8d"]}],"mendeley":{"formattedCitation":"(Antonov et al., 2019)","plainTextFormattedCitation":"(Antonov et al., 2019)","previouslyFormattedCitation":"(Antonov et al., 2019)"},"properties":{"noteIndex":0},"schema":"https://github.com/citation-style-language/schema/raw/master/csl-citation.json"}</w:instrText>
      </w:r>
      <w:r w:rsidR="00ED2E10">
        <w:rPr>
          <w:rStyle w:val="eop"/>
          <w:rFonts w:ascii="Times New Roman" w:hAnsi="Times New Roman"/>
          <w:color w:val="0E101A"/>
          <w:sz w:val="24"/>
          <w:szCs w:val="24"/>
          <w:lang w:val="en-GB"/>
        </w:rPr>
        <w:fldChar w:fldCharType="separate"/>
      </w:r>
      <w:r w:rsidR="00ED2E10" w:rsidRPr="00ED2E10">
        <w:rPr>
          <w:rStyle w:val="eop"/>
          <w:rFonts w:ascii="Times New Roman" w:hAnsi="Times New Roman"/>
          <w:noProof/>
          <w:color w:val="0E101A"/>
          <w:sz w:val="24"/>
          <w:szCs w:val="24"/>
          <w:lang w:val="en-GB"/>
        </w:rPr>
        <w:t>(Antonov et al., 2019)</w:t>
      </w:r>
      <w:r w:rsidR="00ED2E10">
        <w:rPr>
          <w:rStyle w:val="eop"/>
          <w:rFonts w:ascii="Times New Roman" w:hAnsi="Times New Roman"/>
          <w:color w:val="0E101A"/>
          <w:sz w:val="24"/>
          <w:szCs w:val="24"/>
          <w:lang w:val="en-GB"/>
        </w:rPr>
        <w:fldChar w:fldCharType="end"/>
      </w:r>
      <w:r w:rsidR="003F3E99" w:rsidRPr="004260F4">
        <w:rPr>
          <w:rStyle w:val="eop"/>
          <w:rFonts w:ascii="Times New Roman" w:hAnsi="Times New Roman"/>
          <w:color w:val="0E101A"/>
          <w:sz w:val="24"/>
          <w:szCs w:val="24"/>
          <w:lang w:val="en-GB"/>
        </w:rPr>
        <w:t xml:space="preserve">. However, it has been reported that the microbial diversity based on diet and geographic distribution of BSF also determines the core components of the microbiome </w:t>
      </w:r>
      <w:commentRangeStart w:id="117"/>
      <w:commentRangeStart w:id="118"/>
      <w:r w:rsidR="003F3E99" w:rsidRPr="004260F4">
        <w:rPr>
          <w:rStyle w:val="eop"/>
          <w:rFonts w:ascii="Times New Roman" w:hAnsi="Times New Roman"/>
          <w:color w:val="0E101A"/>
          <w:sz w:val="24"/>
          <w:szCs w:val="24"/>
          <w:lang w:val="en-GB"/>
        </w:rPr>
        <w:fldChar w:fldCharType="begin" w:fldLock="1"/>
      </w:r>
      <w:r w:rsidR="00FE0D17">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Control","type":"article-journal","volume":"11"},"uris":["http://www.mendeley.com/documents/?uuid=94497c19-f998-31d1-be68-6a56fe65a333"]},{"id":"ITEM-2","itemData":{"DOI":"10.1007/s00248-018-1286-x","ISSN":"00953628","PMID":"30430196","abstract":"This study aimed to gain insight into the microbial quality, safety and bacterial community composition of black soldier fly larvae (Hermetia illucens) reared at different facilities on a variety of organic waste streams. For seven rearing cycles, both on laboratory-scale and in large-scale facilities at several locations, the microbiota of the larvae was studied. Also samples of the substrate used and the residue (= leftover substrate after rearing, existing of non-consumed substrate, exuviae and faeces) were investigated. Depending on the sample, it was subjected to plate counting, Illumina Miseq sequencing and/or detection of specific food pathogens. The results revealed that the substrates applied at the various locations differed substantially in microbial numbers as well as in the bacterial community composition. Furthermore, little similarity was observed between the microbiota of the substrate and that of the larvae reared on that substrate. Despite substantial differences between the microbiota of larvae reared at several locations, 48 species-level operational taxonomic units (OTUs) were shared by all larvae, among which most belonged to the phyla Firmicutes and Proteobacteria. Although the substrate is assumed to be an important source of bacteria, our results suggest that a variety of supposedly interacting factors-both abiotic and biotic-are likely to affect the microbiota in the larvae. In some larvae and/or residue samples, potential foodborne pathogens such as Salmonella and Bacillus cereus were detected, emphasising that decontamination technologies are required when the larvae are used in feed, just as for other feed ingredients, or eventually in food.","author":[{"dropping-particle":"","family":"Wynants","given":"E.","non-dropping-particle":"","parse-names":false,"suffix":""},{"dropping-particle":"","family":"Frooninckx","given":"L.","non-dropping-particle":"","parse-names":false,"suffix":""},{"dropping-particle":"","family":"Crauwels","given":"S.","non-dropping-particle":"","parse-names":false,"suffix":""},{"dropping-particle":"","family":"Verreth","given":"C.","non-dropping-particle":"","parse-names":false,"suffix":""},{"dropping-particle":"","family":"Smet","given":"J.","non-dropping-particle":"De","parse-names":false,"suffix":""},{"dropping-particle":"","family":"Sandrock","given":"C.","non-dropping-particle":"","parse-names":false,"suffix":""},{"dropping-particle":"","family":"Wohlfahrt","given":"J.","non-dropping-particle":"","parse-names":false,"suffix":""},{"dropping-particle":"","family":"Schelt","given":"J.","non-dropping-particle":"Van","parse-names":false,"suffix":""},{"dropping-particle":"","family":"Depraetere","given":"S.","non-dropping-particle":"","parse-names":false,"suffix":""},{"dropping-particle":"","family":"Lievens","given":"B.","non-dropping-particle":"","parse-names":false,"suffix":""},{"dropping-particle":"","family":"Miert","given":"S.","non-dropping-particle":"Van","parse-names":false,"suffix":""},{"dropping-particle":"","family":"Claes","given":"J.","non-dropping-particle":"","parse-names":false,"suffix":""},{"dropping-particle":"","family":"Campenhout","given":"L.","non-dropping-particle":"Van","parse-names":false,"suffix":""}],"container-title":"Microbial Ecology","id":"ITEM-2","issue":"4","issued":{"date-parts":[["2019","5","15"]]},"page":"913-930","publisher":"Springer New York LLC","title":"Assessing the Microbiota of Black Soldier Fly Larvae (Hermetia illucens) Reared on Organic Waste Streams on Four Different Locations at Laboratory and Large Scale","type":"article-journal","volume":"77"},"uris":["http://www.mendeley.com/documents/?uuid=c292d7ff-bbed-386b-a785-a79a60f372b6"]},{"id":"ITEM-3","itemData":{"DOI":"10.3389/fmicb.2021.635881","ISSN":"1664302X","abstract":"The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Tanga et al., 2021; Wynants et al., 2019)","manualFormatting":"(Khamis et al., 2020; Tanga et al., 2021; Wynants et al., 2019)","plainTextFormattedCitation":"(Khamis et al., 2020; Tanga et al., 2021; Wynants et al., 2019)","previouslyFormattedCitation":"(Khamis et al., 2020; Tanga et al., 2021; Wynants et al., 2019)"},"properties":{"noteIndex":0},"schema":"https://github.com/citation-style-language/schema/raw/master/csl-citation.json"}</w:instrText>
      </w:r>
      <w:r w:rsidR="003F3E99" w:rsidRPr="004260F4">
        <w:rPr>
          <w:rStyle w:val="eop"/>
          <w:rFonts w:ascii="Times New Roman" w:hAnsi="Times New Roman"/>
          <w:color w:val="0E101A"/>
          <w:sz w:val="24"/>
          <w:szCs w:val="24"/>
          <w:lang w:val="en-GB"/>
        </w:rPr>
        <w:fldChar w:fldCharType="separate"/>
      </w:r>
      <w:r w:rsidR="003F3E99" w:rsidRPr="004260F4">
        <w:rPr>
          <w:rStyle w:val="eop"/>
          <w:rFonts w:ascii="Times New Roman" w:hAnsi="Times New Roman"/>
          <w:noProof/>
          <w:color w:val="0E101A"/>
          <w:sz w:val="24"/>
          <w:szCs w:val="24"/>
          <w:lang w:val="en-GB"/>
        </w:rPr>
        <w:t>(Khamis et al., 2020;</w:t>
      </w:r>
      <w:r w:rsidR="00FE0D17">
        <w:rPr>
          <w:rStyle w:val="eop"/>
          <w:rFonts w:ascii="Times New Roman" w:hAnsi="Times New Roman"/>
          <w:noProof/>
          <w:color w:val="0E101A"/>
          <w:sz w:val="24"/>
          <w:szCs w:val="24"/>
          <w:lang w:val="en-GB"/>
        </w:rPr>
        <w:t xml:space="preserve"> </w:t>
      </w:r>
      <w:r w:rsidR="00FE0D17" w:rsidRPr="00FE0D17">
        <w:rPr>
          <w:rStyle w:val="eop"/>
          <w:rFonts w:ascii="Times New Roman" w:hAnsi="Times New Roman"/>
          <w:noProof/>
          <w:color w:val="0E101A"/>
          <w:sz w:val="24"/>
          <w:szCs w:val="24"/>
          <w:lang w:val="en-GB"/>
        </w:rPr>
        <w:t>Tanga et al., 2021</w:t>
      </w:r>
      <w:r w:rsidR="00FE0D17">
        <w:rPr>
          <w:rStyle w:val="eop"/>
          <w:rFonts w:ascii="Times New Roman" w:hAnsi="Times New Roman"/>
          <w:noProof/>
          <w:color w:val="0E101A"/>
          <w:sz w:val="24"/>
          <w:szCs w:val="24"/>
          <w:lang w:val="en-GB"/>
        </w:rPr>
        <w:t xml:space="preserve">; </w:t>
      </w:r>
      <w:r w:rsidR="003F3E99" w:rsidRPr="004260F4">
        <w:rPr>
          <w:rStyle w:val="eop"/>
          <w:rFonts w:ascii="Times New Roman" w:hAnsi="Times New Roman"/>
          <w:noProof/>
          <w:color w:val="0E101A"/>
          <w:sz w:val="24"/>
          <w:szCs w:val="24"/>
          <w:lang w:val="en-GB"/>
        </w:rPr>
        <w:t>Wynants et al., 2019)</w:t>
      </w:r>
      <w:r w:rsidR="003F3E99" w:rsidRPr="004260F4">
        <w:rPr>
          <w:rStyle w:val="eop"/>
          <w:rFonts w:ascii="Times New Roman" w:hAnsi="Times New Roman"/>
          <w:color w:val="0E101A"/>
          <w:sz w:val="24"/>
          <w:szCs w:val="24"/>
          <w:lang w:val="en-GB"/>
        </w:rPr>
        <w:fldChar w:fldCharType="end"/>
      </w:r>
      <w:commentRangeEnd w:id="117"/>
      <w:r w:rsidR="00712562">
        <w:rPr>
          <w:rStyle w:val="CommentReference"/>
        </w:rPr>
        <w:commentReference w:id="117"/>
      </w:r>
      <w:commentRangeEnd w:id="118"/>
      <w:r w:rsidR="007428E3">
        <w:rPr>
          <w:rStyle w:val="CommentReference"/>
        </w:rPr>
        <w:commentReference w:id="118"/>
      </w:r>
      <w:r w:rsidR="003F3E99" w:rsidRPr="004260F4">
        <w:rPr>
          <w:rStyle w:val="eop"/>
          <w:rFonts w:ascii="Times New Roman" w:hAnsi="Times New Roman"/>
          <w:color w:val="0E101A"/>
          <w:sz w:val="24"/>
          <w:szCs w:val="24"/>
          <w:lang w:val="en-GB"/>
        </w:rPr>
        <w:t xml:space="preserve">. </w:t>
      </w:r>
      <w:commentRangeStart w:id="119"/>
      <w:commentRangeStart w:id="120"/>
      <w:r w:rsidR="003F3E99" w:rsidRPr="004260F4">
        <w:rPr>
          <w:rStyle w:val="eop"/>
          <w:rFonts w:ascii="Times New Roman" w:hAnsi="Times New Roman"/>
          <w:color w:val="0E101A"/>
          <w:sz w:val="24"/>
          <w:szCs w:val="24"/>
          <w:lang w:val="en-GB"/>
        </w:rPr>
        <w:t xml:space="preserve">Although the diet fed to the BSF larvae is assumed to be a key source of </w:t>
      </w:r>
      <w:r w:rsidR="00792534">
        <w:rPr>
          <w:rStyle w:val="eop"/>
          <w:rFonts w:ascii="Times New Roman" w:hAnsi="Times New Roman"/>
          <w:color w:val="0E101A"/>
          <w:sz w:val="24"/>
          <w:szCs w:val="24"/>
          <w:lang w:val="en-GB"/>
        </w:rPr>
        <w:t xml:space="preserve">gut </w:t>
      </w:r>
      <w:r w:rsidR="003F3E99" w:rsidRPr="004260F4">
        <w:rPr>
          <w:rStyle w:val="eop"/>
          <w:rFonts w:ascii="Times New Roman" w:hAnsi="Times New Roman"/>
          <w:color w:val="0E101A"/>
          <w:sz w:val="24"/>
          <w:szCs w:val="24"/>
          <w:lang w:val="en-GB"/>
        </w:rPr>
        <w:t>bacteria, other interrelating biotic and abiotic factors also contribute to the microbiota composition</w:t>
      </w:r>
      <w:r w:rsidR="00FE0D17">
        <w:rPr>
          <w:rStyle w:val="eop"/>
          <w:rFonts w:ascii="Times New Roman" w:hAnsi="Times New Roman"/>
          <w:color w:val="0E101A"/>
          <w:sz w:val="24"/>
          <w:szCs w:val="24"/>
          <w:lang w:val="en-GB"/>
        </w:rPr>
        <w:t xml:space="preserve"> </w:t>
      </w:r>
      <w:r w:rsidR="00FE0D17">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review","type":"article-journal","volume":"3"},"uris":["http://www.mendeley.com/documents/?uuid=31ba12f5-7387-4298-bf0d-426341bb837e"]}],"mendeley":{"formattedCitation":"(Barragan-Fonseca et al., 2017)","plainTextFormattedCitation":"(Barragan-Fonseca et al., 2017)","previouslyFormattedCitation":"(Barragan-Fonseca et al., 2017)"},"properties":{"noteIndex":0},"schema":"https://github.com/citation-style-language/schema/raw/master/csl-citation.json"}</w:instrText>
      </w:r>
      <w:r w:rsidR="00FE0D17">
        <w:rPr>
          <w:rStyle w:val="eop"/>
          <w:rFonts w:ascii="Times New Roman" w:hAnsi="Times New Roman"/>
          <w:color w:val="0E101A"/>
          <w:sz w:val="24"/>
          <w:szCs w:val="24"/>
          <w:lang w:val="en-GB"/>
        </w:rPr>
        <w:fldChar w:fldCharType="separate"/>
      </w:r>
      <w:r w:rsidR="00FE0D17" w:rsidRPr="00FE0D17">
        <w:rPr>
          <w:rStyle w:val="eop"/>
          <w:rFonts w:ascii="Times New Roman" w:hAnsi="Times New Roman"/>
          <w:noProof/>
          <w:color w:val="0E101A"/>
          <w:sz w:val="24"/>
          <w:szCs w:val="24"/>
          <w:lang w:val="en-GB"/>
        </w:rPr>
        <w:t>(Barragan-Fonseca et al., 2017)</w:t>
      </w:r>
      <w:r w:rsidR="00FE0D17">
        <w:rPr>
          <w:rStyle w:val="eop"/>
          <w:rFonts w:ascii="Times New Roman" w:hAnsi="Times New Roman"/>
          <w:color w:val="0E101A"/>
          <w:sz w:val="24"/>
          <w:szCs w:val="24"/>
          <w:lang w:val="en-GB"/>
        </w:rPr>
        <w:fldChar w:fldCharType="end"/>
      </w:r>
      <w:commentRangeStart w:id="121"/>
      <w:r w:rsidR="003F3E99" w:rsidRPr="004260F4">
        <w:rPr>
          <w:rStyle w:val="eop"/>
          <w:rFonts w:ascii="Times New Roman" w:hAnsi="Times New Roman"/>
          <w:color w:val="0E101A"/>
          <w:sz w:val="24"/>
          <w:szCs w:val="24"/>
          <w:lang w:val="en-GB"/>
        </w:rPr>
        <w:t>.</w:t>
      </w:r>
      <w:commentRangeEnd w:id="121"/>
      <w:r w:rsidR="00712562">
        <w:rPr>
          <w:rStyle w:val="CommentReference"/>
        </w:rPr>
        <w:commentReference w:id="121"/>
      </w:r>
      <w:r w:rsidR="004C2D34">
        <w:rPr>
          <w:rStyle w:val="eop"/>
          <w:rFonts w:ascii="Times New Roman" w:hAnsi="Times New Roman"/>
          <w:color w:val="0E101A"/>
          <w:sz w:val="24"/>
          <w:szCs w:val="24"/>
          <w:lang w:val="en-GB"/>
        </w:rPr>
        <w:t xml:space="preserve"> The presence of some species of bacteria such as </w:t>
      </w:r>
      <w:r w:rsidR="004C2D34" w:rsidRPr="004C2D34">
        <w:rPr>
          <w:rStyle w:val="eop"/>
          <w:rFonts w:ascii="Times New Roman" w:hAnsi="Times New Roman"/>
          <w:i/>
          <w:color w:val="0E101A"/>
          <w:sz w:val="24"/>
          <w:szCs w:val="24"/>
          <w:lang w:val="en-GB"/>
        </w:rPr>
        <w:t>Providencia</w:t>
      </w:r>
      <w:r w:rsidR="004C2D34">
        <w:rPr>
          <w:rStyle w:val="eop"/>
          <w:rFonts w:ascii="Times New Roman" w:hAnsi="Times New Roman"/>
          <w:color w:val="0E101A"/>
          <w:sz w:val="24"/>
          <w:szCs w:val="24"/>
          <w:lang w:val="en-GB"/>
        </w:rPr>
        <w:t xml:space="preserve"> can be attributed to vertical transmission </w:t>
      </w:r>
      <w:commentRangeEnd w:id="119"/>
      <w:commentRangeEnd w:id="120"/>
      <w:r w:rsidR="004C2D34">
        <w:rPr>
          <w:rStyle w:val="eop"/>
          <w:rFonts w:ascii="Times New Roman" w:hAnsi="Times New Roman"/>
          <w:color w:val="0E101A"/>
          <w:sz w:val="24"/>
          <w:szCs w:val="24"/>
          <w:lang w:val="en-GB"/>
        </w:rPr>
        <w:t xml:space="preserve">as they were reported across all stages of the BSF life cycle </w:t>
      </w:r>
      <w:r w:rsidR="004C2D3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004C2D34">
        <w:rPr>
          <w:rStyle w:val="eop"/>
          <w:rFonts w:ascii="Times New Roman" w:hAnsi="Times New Roman"/>
          <w:color w:val="0E101A"/>
          <w:sz w:val="24"/>
          <w:szCs w:val="24"/>
          <w:lang w:val="en-GB"/>
        </w:rPr>
        <w:fldChar w:fldCharType="end"/>
      </w:r>
      <w:r w:rsidR="004C2D34">
        <w:rPr>
          <w:rStyle w:val="eop"/>
          <w:rFonts w:ascii="Times New Roman" w:hAnsi="Times New Roman"/>
          <w:color w:val="0E101A"/>
          <w:sz w:val="24"/>
          <w:szCs w:val="24"/>
          <w:lang w:val="en-GB"/>
        </w:rPr>
        <w:t>.</w:t>
      </w:r>
      <w:r w:rsidR="0076670C">
        <w:rPr>
          <w:rStyle w:val="CommentReference"/>
        </w:rPr>
        <w:commentReference w:id="119"/>
      </w:r>
      <w:r w:rsidR="004C2D34">
        <w:rPr>
          <w:rStyle w:val="CommentReference"/>
        </w:rPr>
        <w:commentReference w:id="120"/>
      </w:r>
    </w:p>
    <w:p w14:paraId="131BA72D" w14:textId="56A7DB11" w:rsidR="005B4D30" w:rsidRPr="004260F4" w:rsidRDefault="005B4D30"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Despite the great industrial potential possessed by the BSF larvae, the biochemical and molecular potential of microbial hydrolytic enzymes present in the larval gut are not properly understood as many gut microbes are unculturable. Advanced metagenomic approaches such as metatranscriptomic analyses have come in handy by providing potent tools for novel gene surveillance without necessarily cultivating gut microbes </w:t>
      </w:r>
      <w:r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6E92A8A" w14:textId="24A9A429" w:rsidR="003F3E99" w:rsidRPr="004260F4" w:rsidRDefault="003F3E99" w:rsidP="003233F2">
      <w:pPr>
        <w:spacing w:line="360" w:lineRule="auto"/>
        <w:jc w:val="both"/>
        <w:rPr>
          <w:rStyle w:val="eop"/>
          <w:rFonts w:ascii="Times New Roman" w:hAnsi="Times New Roman"/>
          <w:color w:val="0E101A"/>
          <w:sz w:val="24"/>
          <w:szCs w:val="24"/>
          <w:lang w:val="en-GB"/>
        </w:rPr>
      </w:pPr>
      <w:commentRangeStart w:id="122"/>
      <w:commentRangeStart w:id="123"/>
      <w:commentRangeStart w:id="124"/>
      <w:r w:rsidRPr="004260F4">
        <w:rPr>
          <w:rStyle w:val="eop"/>
          <w:rFonts w:ascii="Times New Roman" w:hAnsi="Times New Roman"/>
          <w:color w:val="0E101A"/>
          <w:sz w:val="24"/>
          <w:szCs w:val="24"/>
          <w:lang w:val="en-GB"/>
        </w:rPr>
        <w:t>The BSF larva</w:t>
      </w:r>
      <w:r w:rsidR="00726F58">
        <w:rPr>
          <w:rStyle w:val="eop"/>
          <w:rFonts w:ascii="Times New Roman" w:hAnsi="Times New Roman"/>
          <w:color w:val="0E101A"/>
          <w:sz w:val="24"/>
          <w:szCs w:val="24"/>
          <w:lang w:val="en-GB"/>
        </w:rPr>
        <w:t>l</w:t>
      </w:r>
      <w:r w:rsidRPr="004260F4">
        <w:rPr>
          <w:rStyle w:val="eop"/>
          <w:rFonts w:ascii="Times New Roman" w:hAnsi="Times New Roman"/>
          <w:color w:val="0E101A"/>
          <w:sz w:val="24"/>
          <w:szCs w:val="24"/>
          <w:lang w:val="en-GB"/>
        </w:rPr>
        <w:t xml:space="preserve"> gut is divided into three sections: the anterior</w:t>
      </w:r>
      <w:r w:rsidR="55DB7D0B" w:rsidRPr="004260F4">
        <w:rPr>
          <w:rStyle w:val="eop"/>
          <w:rFonts w:ascii="Times New Roman" w:hAnsi="Times New Roman"/>
          <w:color w:val="0E101A"/>
          <w:sz w:val="24"/>
          <w:szCs w:val="24"/>
          <w:lang w:val="en-GB"/>
        </w:rPr>
        <w:t>, the</w:t>
      </w:r>
      <w:r w:rsidRPr="004260F4">
        <w:rPr>
          <w:rStyle w:val="eop"/>
          <w:rFonts w:ascii="Times New Roman" w:hAnsi="Times New Roman"/>
          <w:color w:val="0E101A"/>
          <w:sz w:val="24"/>
          <w:szCs w:val="24"/>
          <w:lang w:val="en-GB"/>
        </w:rPr>
        <w:t xml:space="preserve"> middle, and the posterior section. </w:t>
      </w:r>
      <w:r w:rsidR="004C2D34">
        <w:rPr>
          <w:rStyle w:val="eop"/>
          <w:rFonts w:ascii="Times New Roman" w:hAnsi="Times New Roman"/>
          <w:color w:val="0E101A"/>
          <w:sz w:val="24"/>
          <w:szCs w:val="24"/>
          <w:lang w:val="en-GB"/>
        </w:rPr>
        <w:t xml:space="preserve">A study by </w:t>
      </w:r>
      <w:r w:rsidR="004C2D34">
        <w:rPr>
          <w:rStyle w:val="eop"/>
          <w:rFonts w:ascii="Times New Roman" w:hAnsi="Times New Roman"/>
          <w:color w:val="0E101A"/>
          <w:sz w:val="24"/>
          <w:szCs w:val="24"/>
          <w:lang w:val="en-GB"/>
        </w:rPr>
        <w:fldChar w:fldCharType="begin" w:fldLock="1"/>
      </w:r>
      <w:r w:rsidR="004C2D3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4C2D3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(Bruno et al., 2019)</w:t>
      </w:r>
      <w:r w:rsidR="004C2D34">
        <w:rPr>
          <w:rStyle w:val="eop"/>
          <w:rFonts w:ascii="Times New Roman" w:hAnsi="Times New Roman"/>
          <w:color w:val="0E101A"/>
          <w:sz w:val="24"/>
          <w:szCs w:val="24"/>
          <w:lang w:val="en-GB"/>
        </w:rPr>
        <w:fldChar w:fldCharType="end"/>
      </w:r>
      <w:r w:rsidR="004C2D34" w:rsidRPr="004260F4">
        <w:rPr>
          <w:rStyle w:val="eop"/>
          <w:rFonts w:ascii="Times New Roman" w:hAnsi="Times New Roman"/>
          <w:color w:val="0E101A"/>
          <w:sz w:val="24"/>
          <w:szCs w:val="24"/>
          <w:lang w:val="en-GB"/>
        </w:rPr>
        <w:t xml:space="preserve"> </w:t>
      </w:r>
      <w:r w:rsidR="004C2D34">
        <w:rPr>
          <w:rStyle w:val="eop"/>
          <w:rFonts w:ascii="Times New Roman" w:hAnsi="Times New Roman"/>
          <w:color w:val="0E101A"/>
          <w:sz w:val="24"/>
          <w:szCs w:val="24"/>
          <w:lang w:val="en-GB"/>
        </w:rPr>
        <w:t>showed</w:t>
      </w:r>
      <w:r w:rsidRPr="004260F4">
        <w:rPr>
          <w:rStyle w:val="eop"/>
          <w:rFonts w:ascii="Times New Roman" w:hAnsi="Times New Roman"/>
          <w:color w:val="0E101A"/>
          <w:sz w:val="24"/>
          <w:szCs w:val="24"/>
          <w:lang w:val="en-GB"/>
        </w:rPr>
        <w:t xml:space="preserve"> that changing the diet results in dysbiosis limited to the </w:t>
      </w:r>
      <w:r w:rsidRPr="004260F4">
        <w:rPr>
          <w:rStyle w:val="eop"/>
          <w:rFonts w:ascii="Times New Roman" w:hAnsi="Times New Roman"/>
          <w:color w:val="0E101A"/>
          <w:sz w:val="24"/>
          <w:szCs w:val="24"/>
          <w:lang w:val="en-GB"/>
        </w:rPr>
        <w:lastRenderedPageBreak/>
        <w:t xml:space="preserve">anterior gut region which also portrays the highest diversity and that the feeding activity of the larvae does significantly alter the microbiota of the substrate. The diversity gradually decreases through the midgut to the posterior region as the bacterial load increases. However, when the substrate contains more protein, as compared to other macronutrients, dysbiosis was found to favor the midgut region which has been attributed to different structural and functional domains present in this region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(Bruno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Therefore, based on different studies, by placing the larvae on different diets, one can expect to observe altered taxonomic profiles.</w:t>
      </w:r>
      <w:commentRangeEnd w:id="122"/>
      <w:r w:rsidR="00726F58">
        <w:rPr>
          <w:rStyle w:val="CommentReference"/>
        </w:rPr>
        <w:commentReference w:id="122"/>
      </w:r>
      <w:commentRangeEnd w:id="123"/>
      <w:r w:rsidR="00792534">
        <w:rPr>
          <w:rStyle w:val="CommentReference"/>
        </w:rPr>
        <w:commentReference w:id="123"/>
      </w:r>
      <w:commentRangeEnd w:id="124"/>
      <w:r w:rsidR="00A401AF">
        <w:rPr>
          <w:rStyle w:val="CommentReference"/>
        </w:rPr>
        <w:commentReference w:id="124"/>
      </w:r>
    </w:p>
    <w:p w14:paraId="5A11A4A8" w14:textId="77777777" w:rsidR="003F3E99" w:rsidRPr="004260F4"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Findings from</w:t>
      </w:r>
      <w:r w:rsidR="00876528">
        <w:rPr>
          <w:rStyle w:val="eop"/>
          <w:rFonts w:ascii="Times New Roman" w:hAnsi="Times New Roman"/>
          <w:color w:val="0E101A"/>
          <w:sz w:val="24"/>
          <w:szCs w:val="24"/>
          <w:lang w:val="en-GB"/>
        </w:rPr>
        <w:t xml:space="preserve"> </w:t>
      </w:r>
      <w:r w:rsidR="00876528" w:rsidRPr="004260F4">
        <w:rPr>
          <w:rStyle w:val="eop"/>
          <w:rFonts w:ascii="Times New Roman" w:hAnsi="Times New Roman"/>
          <w:color w:val="0E101A"/>
          <w:sz w:val="24"/>
          <w:szCs w:val="24"/>
          <w:lang w:val="en-GB"/>
        </w:rPr>
        <w:t>different 16S rRNA gene</w:t>
      </w:r>
      <w:r w:rsidRPr="004260F4">
        <w:rPr>
          <w:rStyle w:val="eop"/>
          <w:rFonts w:ascii="Times New Roman" w:hAnsi="Times New Roman"/>
          <w:color w:val="0E101A"/>
          <w:sz w:val="24"/>
          <w:szCs w:val="24"/>
          <w:lang w:val="en-GB"/>
        </w:rPr>
        <w:t xml:space="preserve"> studies have shown </w:t>
      </w:r>
      <w:r w:rsidR="00876528" w:rsidRPr="004260F4">
        <w:rPr>
          <w:rStyle w:val="eop"/>
          <w:rFonts w:ascii="Times New Roman" w:hAnsi="Times New Roman"/>
          <w:color w:val="0E101A"/>
          <w:sz w:val="24"/>
          <w:szCs w:val="24"/>
          <w:lang w:val="en-GB"/>
        </w:rPr>
        <w:t>s</w:t>
      </w:r>
      <w:r w:rsidR="00876528">
        <w:rPr>
          <w:rStyle w:val="eop"/>
          <w:rFonts w:ascii="Times New Roman" w:hAnsi="Times New Roman"/>
          <w:color w:val="0E101A"/>
          <w:sz w:val="24"/>
          <w:szCs w:val="24"/>
          <w:lang w:val="en-GB"/>
        </w:rPr>
        <w:t>ome</w:t>
      </w:r>
      <w:r w:rsidR="00876528"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significant differences in </w:t>
      </w:r>
      <w:r w:rsidR="00EC7A60">
        <w:rPr>
          <w:rStyle w:val="eop"/>
          <w:rFonts w:ascii="Times New Roman" w:hAnsi="Times New Roman"/>
          <w:color w:val="0E101A"/>
          <w:sz w:val="24"/>
          <w:szCs w:val="24"/>
          <w:lang w:val="en-GB"/>
        </w:rPr>
        <w:t xml:space="preserve">the gut </w:t>
      </w:r>
      <w:r w:rsidRPr="004260F4">
        <w:rPr>
          <w:rStyle w:val="eop"/>
          <w:rFonts w:ascii="Times New Roman" w:hAnsi="Times New Roman"/>
          <w:color w:val="0E101A"/>
          <w:sz w:val="24"/>
          <w:szCs w:val="24"/>
          <w:lang w:val="en-GB"/>
        </w:rPr>
        <w:t xml:space="preserve">microbial </w:t>
      </w:r>
      <w:commentRangeStart w:id="125"/>
      <w:commentRangeStart w:id="126"/>
      <w:r w:rsidRPr="004260F4">
        <w:rPr>
          <w:rStyle w:val="eop"/>
          <w:rFonts w:ascii="Times New Roman" w:hAnsi="Times New Roman"/>
          <w:color w:val="0E101A"/>
          <w:sz w:val="24"/>
          <w:szCs w:val="24"/>
          <w:lang w:val="en-GB"/>
        </w:rPr>
        <w:t xml:space="preserve">composition </w:t>
      </w:r>
      <w:r w:rsidR="00EC7A60">
        <w:rPr>
          <w:rStyle w:val="eop"/>
          <w:rFonts w:ascii="Times New Roman" w:hAnsi="Times New Roman"/>
          <w:color w:val="0E101A"/>
          <w:sz w:val="24"/>
          <w:szCs w:val="24"/>
          <w:lang w:val="en-GB"/>
        </w:rPr>
        <w:t>of</w:t>
      </w:r>
      <w:r w:rsidR="00EC7A60"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BSF larvae</w:t>
      </w:r>
      <w:commentRangeEnd w:id="125"/>
      <w:r w:rsidR="00726F58">
        <w:rPr>
          <w:rStyle w:val="CommentReference"/>
        </w:rPr>
        <w:commentReference w:id="125"/>
      </w:r>
      <w:commentRangeEnd w:id="126"/>
      <w:r w:rsidR="00EC7A60">
        <w:rPr>
          <w:rStyle w:val="CommentReference"/>
        </w:rPr>
        <w:commentReference w:id="126"/>
      </w:r>
      <w:r w:rsidRPr="004260F4">
        <w:rPr>
          <w:rStyle w:val="eop"/>
          <w:rFonts w:ascii="Times New Roman" w:hAnsi="Times New Roman"/>
          <w:color w:val="0E101A"/>
          <w:sz w:val="24"/>
          <w:szCs w:val="24"/>
          <w:lang w:val="en-GB"/>
        </w:rPr>
        <w:t xml:space="preserve">. This </w:t>
      </w:r>
      <w:r w:rsidR="00876528">
        <w:rPr>
          <w:rStyle w:val="eop"/>
          <w:rFonts w:ascii="Times New Roman" w:hAnsi="Times New Roman"/>
          <w:color w:val="0E101A"/>
          <w:sz w:val="24"/>
          <w:szCs w:val="24"/>
          <w:lang w:val="en-GB"/>
        </w:rPr>
        <w:t>has been mainly</w:t>
      </w:r>
      <w:r w:rsidRPr="004260F4">
        <w:rPr>
          <w:rStyle w:val="eop"/>
          <w:rFonts w:ascii="Times New Roman" w:hAnsi="Times New Roman"/>
          <w:color w:val="0E101A"/>
          <w:sz w:val="24"/>
          <w:szCs w:val="24"/>
          <w:lang w:val="en-GB"/>
        </w:rPr>
        <w:t xml:space="preserve"> attributed to</w:t>
      </w:r>
      <w:r w:rsidR="00876528">
        <w:rPr>
          <w:rStyle w:val="eop"/>
          <w:rFonts w:ascii="Times New Roman" w:hAnsi="Times New Roman"/>
          <w:color w:val="0E101A"/>
          <w:sz w:val="24"/>
          <w:szCs w:val="24"/>
          <w:lang w:val="en-GB"/>
        </w:rPr>
        <w:t xml:space="preserve"> the different dietary substrates used in each study</w:t>
      </w:r>
      <w:r w:rsidRPr="004260F4">
        <w:rPr>
          <w:rStyle w:val="eop"/>
          <w:rFonts w:ascii="Times New Roman" w:hAnsi="Times New Roman"/>
          <w:color w:val="0E101A"/>
          <w:sz w:val="24"/>
          <w:szCs w:val="24"/>
          <w:lang w:val="en-GB"/>
        </w:rPr>
        <w:t>,</w:t>
      </w:r>
      <w:r w:rsidR="00876528">
        <w:rPr>
          <w:rStyle w:val="eop"/>
          <w:rFonts w:ascii="Times New Roman" w:hAnsi="Times New Roman"/>
          <w:color w:val="0E101A"/>
          <w:sz w:val="24"/>
          <w:szCs w:val="24"/>
          <w:lang w:val="en-GB"/>
        </w:rPr>
        <w:t xml:space="preserve"> and environmental factors credited to the various study sites. Other factors such as the </w:t>
      </w:r>
      <w:r w:rsidRPr="004260F4">
        <w:rPr>
          <w:rStyle w:val="eop"/>
          <w:rFonts w:ascii="Times New Roman" w:hAnsi="Times New Roman"/>
          <w:color w:val="0E101A"/>
          <w:sz w:val="24"/>
          <w:szCs w:val="24"/>
          <w:lang w:val="en-GB"/>
        </w:rPr>
        <w:t xml:space="preserve">sections of the 16S rRNA gene </w:t>
      </w:r>
      <w:r w:rsidR="00876528">
        <w:rPr>
          <w:rStyle w:val="eop"/>
          <w:rFonts w:ascii="Times New Roman" w:hAnsi="Times New Roman"/>
          <w:color w:val="0E101A"/>
          <w:sz w:val="24"/>
          <w:szCs w:val="24"/>
          <w:lang w:val="en-GB"/>
        </w:rPr>
        <w:t xml:space="preserve">studied and the choice of analysis tools contribute to changes in abundance and diversity, especially for lower taxonomic classes </w:t>
      </w:r>
      <w:r w:rsidR="00876528">
        <w:rPr>
          <w:rStyle w:val="eop"/>
          <w:rFonts w:ascii="Times New Roman" w:hAnsi="Times New Roman"/>
          <w:color w:val="0E101A"/>
          <w:sz w:val="24"/>
          <w:szCs w:val="24"/>
          <w:lang w:val="en-GB"/>
        </w:rPr>
        <w:fldChar w:fldCharType="begin" w:fldLock="1"/>
      </w:r>
      <w:r w:rsidR="00A445C1">
        <w:rPr>
          <w:rStyle w:val="eop"/>
          <w:rFonts w:ascii="Times New Roman" w:hAnsi="Times New Roman"/>
          <w:color w:val="0E101A"/>
          <w:sz w:val="24"/>
          <w:szCs w:val="24"/>
          <w:lang w:val="en-GB"/>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sidR="00876528">
        <w:rPr>
          <w:rStyle w:val="eop"/>
          <w:rFonts w:ascii="Times New Roman" w:hAnsi="Times New Roman"/>
          <w:color w:val="0E101A"/>
          <w:sz w:val="24"/>
          <w:szCs w:val="24"/>
          <w:lang w:val="en-GB"/>
        </w:rPr>
        <w:fldChar w:fldCharType="separate"/>
      </w:r>
      <w:r w:rsidR="00876528" w:rsidRPr="00876528">
        <w:rPr>
          <w:rStyle w:val="eop"/>
          <w:rFonts w:ascii="Times New Roman" w:hAnsi="Times New Roman"/>
          <w:noProof/>
          <w:color w:val="0E101A"/>
          <w:sz w:val="24"/>
          <w:szCs w:val="24"/>
          <w:lang w:val="en-GB"/>
        </w:rPr>
        <w:t>(Jeong et al., 2021)</w:t>
      </w:r>
      <w:r w:rsidR="00876528">
        <w:rPr>
          <w:rStyle w:val="eop"/>
          <w:rFonts w:ascii="Times New Roman" w:hAnsi="Times New Roman"/>
          <w:color w:val="0E101A"/>
          <w:sz w:val="24"/>
          <w:szCs w:val="24"/>
          <w:lang w:val="en-GB"/>
        </w:rPr>
        <w:fldChar w:fldCharType="end"/>
      </w:r>
      <w:r w:rsidR="00876528">
        <w:rPr>
          <w:rStyle w:val="eop"/>
          <w:rFonts w:ascii="Times New Roman" w:hAnsi="Times New Roman"/>
          <w:color w:val="0E101A"/>
          <w:sz w:val="24"/>
          <w:szCs w:val="24"/>
          <w:lang w:val="en-GB"/>
        </w:rPr>
        <w:t xml:space="preserve">, but to a lower </w:t>
      </w:r>
      <w:commentRangeStart w:id="127"/>
      <w:commentRangeStart w:id="128"/>
      <w:r w:rsidRPr="004260F4">
        <w:rPr>
          <w:rStyle w:val="eop"/>
          <w:rFonts w:ascii="Times New Roman" w:hAnsi="Times New Roman"/>
          <w:color w:val="0E101A"/>
          <w:sz w:val="24"/>
          <w:szCs w:val="24"/>
          <w:lang w:val="en-GB"/>
        </w:rPr>
        <w:t>extent</w:t>
      </w:r>
      <w:r w:rsidR="00BB6A9A" w:rsidRPr="004260F4">
        <w:rPr>
          <w:rStyle w:val="eop"/>
          <w:rFonts w:ascii="Times New Roman" w:hAnsi="Times New Roman"/>
          <w:color w:val="0E101A"/>
          <w:sz w:val="24"/>
          <w:szCs w:val="24"/>
          <w:lang w:val="en-GB"/>
        </w:rPr>
        <w:t xml:space="preserve"> </w:t>
      </w:r>
      <w:commentRangeEnd w:id="127"/>
      <w:r w:rsidR="007069CA">
        <w:rPr>
          <w:rStyle w:val="CommentReference"/>
        </w:rPr>
        <w:commentReference w:id="127"/>
      </w:r>
      <w:commentRangeEnd w:id="128"/>
      <w:r w:rsidR="00876528">
        <w:rPr>
          <w:rStyle w:val="CommentReference"/>
        </w:rPr>
        <w:commentReference w:id="128"/>
      </w:r>
      <w:r w:rsidR="00BB6A9A" w:rsidRPr="004260F4">
        <w:rPr>
          <w:rStyle w:val="eop"/>
          <w:rFonts w:ascii="Times New Roman" w:hAnsi="Times New Roman"/>
          <w:color w:val="0E101A"/>
          <w:sz w:val="24"/>
          <w:szCs w:val="24"/>
          <w:lang w:val="en-GB"/>
        </w:rPr>
        <w:fldChar w:fldCharType="begin" w:fldLock="1"/>
      </w:r>
      <w:r w:rsidR="00876528">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id":"ITEM-2","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11:1","id":"ITEM-2","issue":"1","issued":{"date-parts":[["2021","1","18"]]},"page":"1-12","publisher":"Nature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technology","type":"article-journal","volume":"11"},"uris":["http://www.mendeley.com/documents/?uuid=ddf1abec-cb10-33ac-aca2-97ba8a6597ce"]}],"mendeley":{"formattedCitation":"(Chung et al., 2020; Jeong et al., 2021)","manualFormatting":"(Chung et al., 2020)","plainTextFormattedCitation":"(Chung et al., 2020; Jeong et al., 2021)","previouslyFormattedCitation":"(Chung et al., 2020; Jeong et al., 2021)"},"properties":{"noteIndex":0},"schema":"https://github.com/citation-style-language/schema/raw/master/csl-citation.json"}</w:instrText>
      </w:r>
      <w:r w:rsidR="00BB6A9A" w:rsidRPr="004260F4">
        <w:rPr>
          <w:rStyle w:val="eop"/>
          <w:rFonts w:ascii="Times New Roman" w:hAnsi="Times New Roman"/>
          <w:color w:val="0E101A"/>
          <w:sz w:val="24"/>
          <w:szCs w:val="24"/>
          <w:lang w:val="en-GB"/>
        </w:rPr>
        <w:fldChar w:fldCharType="separate"/>
      </w:r>
      <w:r w:rsidR="00BB6A9A" w:rsidRPr="004260F4">
        <w:rPr>
          <w:rStyle w:val="eop"/>
          <w:rFonts w:ascii="Times New Roman" w:hAnsi="Times New Roman"/>
          <w:noProof/>
          <w:color w:val="0E101A"/>
          <w:sz w:val="24"/>
          <w:szCs w:val="24"/>
          <w:lang w:val="en-GB"/>
        </w:rPr>
        <w:t>(Chung et al., 2020)</w:t>
      </w:r>
      <w:r w:rsidR="00BB6A9A"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w:t>
      </w:r>
      <w:r w:rsidR="00A445C1">
        <w:rPr>
          <w:rStyle w:val="eop"/>
          <w:rFonts w:ascii="Times New Roman" w:hAnsi="Times New Roman"/>
          <w:color w:val="0E101A"/>
          <w:sz w:val="24"/>
          <w:szCs w:val="24"/>
          <w:lang w:val="en-GB"/>
        </w:rPr>
        <w:t xml:space="preserve">different dietary </w:t>
      </w:r>
      <w:r w:rsidRPr="004260F4">
        <w:rPr>
          <w:rStyle w:val="eop"/>
          <w:rFonts w:ascii="Times New Roman" w:hAnsi="Times New Roman"/>
          <w:color w:val="0E101A"/>
          <w:sz w:val="24"/>
          <w:szCs w:val="24"/>
          <w:lang w:val="en-GB"/>
        </w:rPr>
        <w:t xml:space="preserve">substrates ingested by the larvae </w:t>
      </w:r>
      <w:r w:rsidR="00A445C1">
        <w:rPr>
          <w:rStyle w:val="eop"/>
          <w:rFonts w:ascii="Times New Roman" w:hAnsi="Times New Roman"/>
          <w:color w:val="0E101A"/>
          <w:sz w:val="24"/>
          <w:szCs w:val="24"/>
          <w:lang w:val="en-GB"/>
        </w:rPr>
        <w:t>are</w:t>
      </w:r>
      <w:r w:rsidR="00A445C1"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capable of </w:t>
      </w:r>
      <w:r w:rsidR="00A445C1">
        <w:rPr>
          <w:rStyle w:val="eop"/>
          <w:rFonts w:ascii="Times New Roman" w:hAnsi="Times New Roman"/>
          <w:color w:val="0E101A"/>
          <w:sz w:val="24"/>
          <w:szCs w:val="24"/>
          <w:lang w:val="en-GB"/>
        </w:rPr>
        <w:t>shap</w:t>
      </w:r>
      <w:r w:rsidR="00A445C1" w:rsidRPr="004260F4">
        <w:rPr>
          <w:rStyle w:val="eop"/>
          <w:rFonts w:ascii="Times New Roman" w:hAnsi="Times New Roman"/>
          <w:color w:val="0E101A"/>
          <w:sz w:val="24"/>
          <w:szCs w:val="24"/>
          <w:lang w:val="en-GB"/>
        </w:rPr>
        <w:t xml:space="preserve">ing </w:t>
      </w:r>
      <w:commentRangeStart w:id="129"/>
      <w:commentRangeEnd w:id="129"/>
      <w:r w:rsidR="007069CA">
        <w:rPr>
          <w:rStyle w:val="CommentReference"/>
        </w:rPr>
        <w:commentReference w:id="129"/>
      </w:r>
      <w:commentRangeStart w:id="130"/>
      <w:commentRangeEnd w:id="130"/>
      <w:r w:rsidR="00A445C1">
        <w:rPr>
          <w:rStyle w:val="CommentReference"/>
        </w:rPr>
        <w:commentReference w:id="130"/>
      </w:r>
      <w:r w:rsidR="00A445C1">
        <w:rPr>
          <w:rStyle w:val="eop"/>
          <w:rFonts w:ascii="Times New Roman" w:hAnsi="Times New Roman"/>
          <w:color w:val="0E101A"/>
          <w:sz w:val="24"/>
          <w:szCs w:val="24"/>
          <w:lang w:val="en-GB"/>
        </w:rPr>
        <w:t xml:space="preserve">the gut microbial load and diversity profiles </w:t>
      </w:r>
      <w:r w:rsidR="00A445C1">
        <w:rPr>
          <w:rStyle w:val="eop"/>
          <w:rFonts w:ascii="Times New Roman" w:hAnsi="Times New Roman"/>
          <w:color w:val="0E101A"/>
          <w:sz w:val="24"/>
          <w:szCs w:val="24"/>
          <w:lang w:val="en-GB"/>
        </w:rPr>
        <w:fldChar w:fldCharType="begin" w:fldLock="1"/>
      </w:r>
      <w:r w:rsidR="00537F3D">
        <w:rPr>
          <w:rStyle w:val="eop"/>
          <w:rFonts w:ascii="Times New Roman" w:hAnsi="Times New Roman"/>
          <w:color w:val="0E101A"/>
          <w:sz w:val="24"/>
          <w:szCs w:val="24"/>
          <w:lang w:val="en-GB"/>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A445C1">
        <w:rPr>
          <w:rStyle w:val="eop"/>
          <w:rFonts w:ascii="Times New Roman" w:hAnsi="Times New Roman"/>
          <w:color w:val="0E101A"/>
          <w:sz w:val="24"/>
          <w:szCs w:val="24"/>
          <w:lang w:val="en-GB"/>
        </w:rPr>
        <w:fldChar w:fldCharType="separate"/>
      </w:r>
      <w:r w:rsidR="00A445C1" w:rsidRPr="00A445C1">
        <w:rPr>
          <w:rStyle w:val="eop"/>
          <w:rFonts w:ascii="Times New Roman" w:hAnsi="Times New Roman"/>
          <w:noProof/>
          <w:color w:val="0E101A"/>
          <w:sz w:val="24"/>
          <w:szCs w:val="24"/>
          <w:lang w:val="en-GB"/>
        </w:rPr>
        <w:t>(Bruno et al., 2019)</w:t>
      </w:r>
      <w:r w:rsidR="00A445C1">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As potent as the BSF larvae are in degrading organic compounds, their waste reduction capabilities show a notable reduction when the substrates in question contain recalcitrant compounds such as cellulose and lignin, and </w:t>
      </w:r>
      <w:r w:rsidR="00B7469A">
        <w:rPr>
          <w:rStyle w:val="eop"/>
          <w:rFonts w:ascii="Times New Roman" w:hAnsi="Times New Roman"/>
          <w:color w:val="0E101A"/>
          <w:sz w:val="24"/>
          <w:szCs w:val="24"/>
          <w:lang w:val="en-GB"/>
        </w:rPr>
        <w:t xml:space="preserve">in turn, </w:t>
      </w:r>
      <w:r w:rsidR="00AE7698">
        <w:rPr>
          <w:rStyle w:val="eop"/>
          <w:rFonts w:ascii="Times New Roman" w:hAnsi="Times New Roman"/>
          <w:color w:val="0E101A"/>
          <w:sz w:val="24"/>
          <w:szCs w:val="24"/>
          <w:lang w:val="en-GB"/>
        </w:rPr>
        <w:t>portray</w:t>
      </w:r>
      <w:r w:rsidR="00B7469A">
        <w:rPr>
          <w:rStyle w:val="eop"/>
          <w:rFonts w:ascii="Times New Roman" w:hAnsi="Times New Roman"/>
          <w:color w:val="0E101A"/>
          <w:sz w:val="24"/>
          <w:szCs w:val="24"/>
          <w:lang w:val="en-GB"/>
        </w:rPr>
        <w:t xml:space="preserve"> altered</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 xml:space="preserve">gut </w:t>
      </w:r>
      <w:r w:rsidRPr="004260F4">
        <w:rPr>
          <w:rStyle w:val="eop"/>
          <w:rFonts w:ascii="Times New Roman" w:hAnsi="Times New Roman"/>
          <w:color w:val="0E101A"/>
          <w:sz w:val="24"/>
          <w:szCs w:val="24"/>
          <w:lang w:val="en-GB"/>
        </w:rPr>
        <w:t xml:space="preserve">microbial </w:t>
      </w:r>
      <w:r w:rsidR="00B7469A">
        <w:rPr>
          <w:rStyle w:val="eop"/>
          <w:rFonts w:ascii="Times New Roman" w:hAnsi="Times New Roman"/>
          <w:color w:val="0E101A"/>
          <w:sz w:val="24"/>
          <w:szCs w:val="24"/>
          <w:lang w:val="en-GB"/>
        </w:rPr>
        <w:t>diversity profiles</w:t>
      </w:r>
      <w:r w:rsidRPr="004260F4">
        <w:rPr>
          <w:rStyle w:val="eop"/>
          <w:rFonts w:ascii="Times New Roman" w:hAnsi="Times New Roman"/>
          <w:color w:val="0E101A"/>
          <w:sz w:val="24"/>
          <w:szCs w:val="24"/>
          <w:lang w:val="en-GB"/>
        </w:rPr>
        <w:t xml:space="preserve"> </w:t>
      </w:r>
      <w:r w:rsidR="00B7469A">
        <w:rPr>
          <w:rStyle w:val="eop"/>
          <w:rFonts w:ascii="Times New Roman" w:hAnsi="Times New Roman"/>
          <w:color w:val="0E101A"/>
          <w:sz w:val="24"/>
          <w:szCs w:val="24"/>
          <w:lang w:val="en-GB"/>
        </w:rPr>
        <w:t>as</w:t>
      </w:r>
      <w:r w:rsidR="00B746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compared to those observed in processed substrates. This has been revealed by diversity analysis using various alpha diversity indices with very </w:t>
      </w:r>
      <w:r w:rsidR="007069CA">
        <w:rPr>
          <w:rStyle w:val="eop"/>
          <w:rFonts w:ascii="Times New Roman" w:hAnsi="Times New Roman"/>
          <w:color w:val="0E101A"/>
          <w:sz w:val="24"/>
          <w:szCs w:val="24"/>
          <w:lang w:val="en-GB"/>
        </w:rPr>
        <w:t>small</w:t>
      </w:r>
      <w:r w:rsidR="007F635E"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changes being detected at a beta-diversity level </w:t>
      </w:r>
      <w:commentRangeStart w:id="131"/>
      <w:commentRangeStart w:id="132"/>
      <w:r w:rsidRPr="004260F4">
        <w:rPr>
          <w:rStyle w:val="eop"/>
          <w:rFonts w:ascii="Times New Roman" w:hAnsi="Times New Roman"/>
          <w:color w:val="0E101A"/>
          <w:sz w:val="24"/>
          <w:szCs w:val="24"/>
          <w:lang w:val="en-GB"/>
        </w:rPr>
        <w:fldChar w:fldCharType="begin" w:fldLock="1"/>
      </w:r>
      <w:r w:rsidR="007570BD">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2020)","manualFormatting":"(Klammsteiner et al., 2020; Tanga et al., 2021; Khamis et al., 2020)","plainTextFormattedCitation":"(Klammsteiner et al., 2020)","previouslyFormattedCitation":"(Klammsteiner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(Klammsteiner et al., 2020</w:t>
      </w:r>
      <w:r w:rsidR="007570BD">
        <w:rPr>
          <w:rStyle w:val="eop"/>
          <w:rFonts w:ascii="Times New Roman" w:hAnsi="Times New Roman"/>
          <w:noProof/>
          <w:color w:val="0E101A"/>
          <w:sz w:val="24"/>
          <w:szCs w:val="24"/>
          <w:lang w:val="en-GB"/>
        </w:rPr>
        <w:t>;</w:t>
      </w:r>
      <w:r w:rsidR="007570BD" w:rsidRPr="007570BD">
        <w:rPr>
          <w:rStyle w:val="eop"/>
          <w:rFonts w:ascii="Times New Roman" w:hAnsi="Times New Roman"/>
          <w:noProof/>
          <w:color w:val="0E101A"/>
          <w:sz w:val="24"/>
          <w:szCs w:val="24"/>
          <w:lang w:val="en-GB"/>
        </w:rPr>
        <w:t xml:space="preserve"> Tanga et al., 2021</w:t>
      </w:r>
      <w:r w:rsidR="007570BD">
        <w:rPr>
          <w:rStyle w:val="eop"/>
          <w:rFonts w:ascii="Times New Roman" w:hAnsi="Times New Roman"/>
          <w:noProof/>
          <w:color w:val="0E101A"/>
          <w:sz w:val="24"/>
          <w:szCs w:val="24"/>
          <w:lang w:val="en-GB"/>
        </w:rPr>
        <w:t xml:space="preserve">; </w:t>
      </w:r>
      <w:r w:rsidR="007570BD" w:rsidRPr="00E0166D">
        <w:rPr>
          <w:rStyle w:val="eop"/>
          <w:rFonts w:ascii="Times New Roman" w:hAnsi="Times New Roman"/>
          <w:noProof/>
          <w:color w:val="0E101A"/>
          <w:sz w:val="24"/>
          <w:szCs w:val="24"/>
          <w:lang w:val="en-GB"/>
        </w:rPr>
        <w:t>Khamis et al., 2020</w:t>
      </w:r>
      <w:r w:rsidRPr="004260F4">
        <w:rPr>
          <w:rStyle w:val="eop"/>
          <w:rFonts w:ascii="Times New Roman" w:hAnsi="Times New Roman"/>
          <w:noProof/>
          <w:color w:val="0E101A"/>
          <w:sz w:val="24"/>
          <w:szCs w:val="24"/>
          <w:lang w:val="en-GB"/>
        </w:rPr>
        <w:t>)</w:t>
      </w:r>
      <w:r w:rsidRPr="004260F4">
        <w:rPr>
          <w:rStyle w:val="eop"/>
          <w:rFonts w:ascii="Times New Roman" w:hAnsi="Times New Roman"/>
          <w:color w:val="0E101A"/>
          <w:sz w:val="24"/>
          <w:szCs w:val="24"/>
          <w:lang w:val="en-GB"/>
        </w:rPr>
        <w:fldChar w:fldCharType="end"/>
      </w:r>
      <w:commentRangeEnd w:id="131"/>
      <w:r w:rsidR="007069CA">
        <w:rPr>
          <w:rStyle w:val="CommentReference"/>
        </w:rPr>
        <w:commentReference w:id="131"/>
      </w:r>
      <w:commentRangeEnd w:id="132"/>
      <w:r w:rsidR="007570BD">
        <w:rPr>
          <w:rStyle w:val="CommentReference"/>
        </w:rPr>
        <w:commentReference w:id="132"/>
      </w:r>
      <w:r w:rsidRPr="004260F4">
        <w:rPr>
          <w:rStyle w:val="eop"/>
          <w:rFonts w:ascii="Times New Roman" w:hAnsi="Times New Roman"/>
          <w:color w:val="0E101A"/>
          <w:sz w:val="24"/>
          <w:szCs w:val="24"/>
          <w:lang w:val="en-GB"/>
        </w:rPr>
        <w:t>.</w:t>
      </w:r>
    </w:p>
    <w:p w14:paraId="71E6A788" w14:textId="183AC366" w:rsidR="009D5F7A"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From previous studies, several bacterial </w:t>
      </w:r>
      <w:r w:rsidR="00B50D18">
        <w:rPr>
          <w:rStyle w:val="eop"/>
          <w:rFonts w:ascii="Times New Roman" w:hAnsi="Times New Roman"/>
          <w:color w:val="0E101A"/>
          <w:sz w:val="24"/>
          <w:szCs w:val="24"/>
          <w:lang w:val="en-GB"/>
        </w:rPr>
        <w:t xml:space="preserve">conserved </w:t>
      </w:r>
      <w:r w:rsidRPr="004260F4">
        <w:rPr>
          <w:rStyle w:val="eop"/>
          <w:rFonts w:ascii="Times New Roman" w:hAnsi="Times New Roman"/>
          <w:color w:val="0E101A"/>
          <w:sz w:val="24"/>
          <w:szCs w:val="24"/>
          <w:lang w:val="en-GB"/>
        </w:rPr>
        <w:t xml:space="preserve">Operational Taxonomic Units (OTUs) have been found </w:t>
      </w:r>
      <w:commentRangeStart w:id="133"/>
      <w:commentRangeStart w:id="134"/>
      <w:r w:rsidR="00B50D18">
        <w:rPr>
          <w:rStyle w:val="eop"/>
          <w:rFonts w:ascii="Times New Roman" w:hAnsi="Times New Roman"/>
          <w:color w:val="0E101A"/>
          <w:sz w:val="24"/>
          <w:szCs w:val="24"/>
          <w:lang w:val="en-GB"/>
        </w:rPr>
        <w:t>in</w:t>
      </w:r>
      <w:r w:rsidRPr="004260F4">
        <w:rPr>
          <w:rStyle w:val="eop"/>
          <w:rFonts w:ascii="Times New Roman" w:hAnsi="Times New Roman"/>
          <w:color w:val="0E101A"/>
          <w:sz w:val="24"/>
          <w:szCs w:val="24"/>
          <w:lang w:val="en-GB"/>
        </w:rPr>
        <w:t xml:space="preserve"> </w:t>
      </w:r>
      <w:commentRangeEnd w:id="133"/>
      <w:r w:rsidR="007069CA">
        <w:rPr>
          <w:rStyle w:val="CommentReference"/>
        </w:rPr>
        <w:commentReference w:id="133"/>
      </w:r>
      <w:commentRangeEnd w:id="134"/>
      <w:r w:rsidR="00B50D18">
        <w:rPr>
          <w:rStyle w:val="CommentReference"/>
        </w:rPr>
        <w:commentReference w:id="134"/>
      </w:r>
      <w:r w:rsidRPr="004260F4">
        <w:rPr>
          <w:rStyle w:val="eop"/>
          <w:rFonts w:ascii="Times New Roman" w:hAnsi="Times New Roman"/>
          <w:color w:val="0E101A"/>
          <w:sz w:val="24"/>
          <w:szCs w:val="24"/>
          <w:lang w:val="en-GB"/>
        </w:rPr>
        <w:t>larval guts exposed to various diets, laying</w:t>
      </w:r>
      <w:commentRangeStart w:id="135"/>
      <w:commentRangeStart w:id="136"/>
      <w:r w:rsidRPr="004260F4">
        <w:rPr>
          <w:rStyle w:val="eop"/>
          <w:rFonts w:ascii="Times New Roman" w:hAnsi="Times New Roman"/>
          <w:color w:val="0E101A"/>
          <w:sz w:val="24"/>
          <w:szCs w:val="24"/>
          <w:lang w:val="en-GB"/>
        </w:rPr>
        <w:t xml:space="preserve"> </w:t>
      </w:r>
      <w:commentRangeEnd w:id="135"/>
      <w:r w:rsidR="007069CA">
        <w:rPr>
          <w:rStyle w:val="CommentReference"/>
        </w:rPr>
        <w:commentReference w:id="135"/>
      </w:r>
      <w:commentRangeEnd w:id="136"/>
      <w:r w:rsidR="003529D3">
        <w:rPr>
          <w:rStyle w:val="CommentReference"/>
        </w:rPr>
        <w:commentReference w:id="136"/>
      </w:r>
      <w:r w:rsidRPr="004260F4">
        <w:rPr>
          <w:rStyle w:val="eop"/>
          <w:rFonts w:ascii="Times New Roman" w:hAnsi="Times New Roman"/>
          <w:color w:val="0E101A"/>
          <w:sz w:val="24"/>
          <w:szCs w:val="24"/>
          <w:lang w:val="en-GB"/>
        </w:rPr>
        <w:t xml:space="preserve">assertions of an extant core microbiome. Nevertheless, microbial </w:t>
      </w:r>
      <w:r w:rsidR="00B50D18">
        <w:rPr>
          <w:rStyle w:val="eop"/>
          <w:rFonts w:ascii="Times New Roman" w:hAnsi="Times New Roman"/>
          <w:color w:val="0E101A"/>
          <w:sz w:val="24"/>
          <w:szCs w:val="24"/>
          <w:lang w:val="en-GB"/>
        </w:rPr>
        <w:t>acquisitio</w:t>
      </w:r>
      <w:r w:rsidR="00B50D18" w:rsidRPr="004260F4">
        <w:rPr>
          <w:rStyle w:val="eop"/>
          <w:rFonts w:ascii="Times New Roman" w:hAnsi="Times New Roman"/>
          <w:color w:val="0E101A"/>
          <w:sz w:val="24"/>
          <w:szCs w:val="24"/>
          <w:lang w:val="en-GB"/>
        </w:rPr>
        <w:t xml:space="preserve">n </w:t>
      </w:r>
      <w:commentRangeStart w:id="137"/>
      <w:commentRangeEnd w:id="137"/>
      <w:r w:rsidR="009D5F7A">
        <w:rPr>
          <w:rStyle w:val="CommentReference"/>
        </w:rPr>
        <w:commentReference w:id="137"/>
      </w:r>
      <w:r w:rsidRPr="004260F4">
        <w:rPr>
          <w:rStyle w:val="eop"/>
          <w:rFonts w:ascii="Times New Roman" w:hAnsi="Times New Roman"/>
          <w:color w:val="0E101A"/>
          <w:sz w:val="24"/>
          <w:szCs w:val="24"/>
          <w:lang w:val="en-GB"/>
        </w:rPr>
        <w:t xml:space="preserve">of the </w:t>
      </w:r>
      <w:r w:rsidR="007570BD">
        <w:rPr>
          <w:rStyle w:val="eop"/>
          <w:rFonts w:ascii="Times New Roman" w:hAnsi="Times New Roman"/>
          <w:color w:val="0E101A"/>
          <w:sz w:val="24"/>
          <w:szCs w:val="24"/>
          <w:lang w:val="en-GB"/>
        </w:rPr>
        <w:t xml:space="preserve">BSF </w:t>
      </w:r>
      <w:r w:rsidRPr="004260F4">
        <w:rPr>
          <w:rStyle w:val="eop"/>
          <w:rFonts w:ascii="Times New Roman" w:hAnsi="Times New Roman"/>
          <w:color w:val="0E101A"/>
          <w:sz w:val="24"/>
          <w:szCs w:val="24"/>
          <w:lang w:val="en-GB"/>
        </w:rPr>
        <w:t>larval gut microbiota from the surroundings, diets</w:t>
      </w:r>
      <w:r w:rsidR="000A4E7C"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and other factors contribute</w:t>
      </w:r>
      <w:r w:rsidR="00EA697E" w:rsidRPr="004260F4">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significantly to the microbial composition</w:t>
      </w:r>
      <w:r w:rsidR="00BB6A9A"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043382">
        <w:rPr>
          <w:rStyle w:val="eop"/>
          <w:rFonts w:ascii="Times New Roman" w:hAnsi="Times New Roman"/>
          <w:color w:val="0E101A"/>
          <w:sz w:val="24"/>
          <w:szCs w:val="24"/>
          <w:lang w:val="en-GB"/>
        </w:rPr>
        <w:instrText>ADDIN CSL_CITATION {"citationItems":[{"id":"ITEM-1","itemData":{"DOI":"10.1128/AEM.02722-17","ISSN":"10985336","PMID":"29475866","abstract":"The need to increase sustainability in agriculture, to ensure food security for the future generations, is leading to the emergence of industrial rearing facilities for insects. One promising species being industrially reared as an alternative protein source for animal feed and as a raw material for the chemical industry is the black soldier fly (Hermetia illucens). However, scientific knowledge toward the optimization of the productivity for this insect is scarce. One knowledge gap concerns the impact of the microbial community associated with H. illucens on the performance and health of this insect. In this review, the first steps in the characterization of the microbiota in H. illucens and the analysis of substrate-dependent dynamics in its composition are summarized and discussed. Furthermore, this review zooms in on the interactions between microorganisms and the insect during H. illucens development. Finally, attention is paid to how the microbiome research can lead to alternative valorization strategies for H. illucens, such as (i) the manipulation of the microbiota to optimize insect biomass production and (ii) the exploitation of the H. illucensmicrobiota interplay for the discovery of new enzymes and novel antimicrobial strategies based on H. illucens immunity using either the whole organism or its molecules. The next decade promises to be extremely interesting for this research field and will see an emergence of the microbiological optimization of H. illucens as a sustainable insect for industrial rearing and the exploitation of its microbiome for novel biotechnological applications.","author":[{"dropping-particle":"","family":"Smet","given":"Jeroen","non-dropping-particle":"De","parse-names":false,"suffix":""},{"dropping-particle":"","family":"Wynants","given":"Enya","non-dropping-particle":"","parse-names":false,"suffix":""},{"dropping-particle":"","family":"Cos","given":"Paul","non-dropping-particle":"","parse-names":false,"suffix":""},{"dropping-particle":"","family":"Campenhout","given":"Leen","non-dropping-particle":"Van","parse-names":false,"suffix":""}],"container-title":"Applied and Environmental Microbiology","id":"ITEM-1","issue":"9","issued":{"date-parts":[["2018","5","1"]]},"publisher":"American Society for Microbiology","title":"Microbial community dynamics during rearing of black soldier fly larvae (Hermetia illucens) and impact on exploitation potential","type":"article","volume":"84"},"uris":["http://www.mendeley.com/documents/?uuid=c1098f9d-d24b-3a80-99f7-926cbfda09d5"]}],"mendeley":{"formattedCitation":"(De Smet et al., 2018)","plainTextFormattedCitation":"(De Smet et al., 2018)","previouslyFormattedCitation":"(De Smet et al., 2018)"},"properties":{"noteIndex":0},"schema":"https://github.com/citation-style-language/schema/raw/master/csl-citation.json"}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4C2D34" w:rsidRPr="004C2D34">
        <w:rPr>
          <w:rStyle w:val="eop"/>
          <w:rFonts w:ascii="Times New Roman" w:hAnsi="Times New Roman"/>
          <w:noProof/>
          <w:color w:val="0E101A"/>
          <w:sz w:val="24"/>
          <w:szCs w:val="24"/>
          <w:lang w:val="en-GB"/>
        </w:rPr>
        <w:t>(De Smet et al., 2018)</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 core microbial community has been reported in about 80% of the gut samples. From multiple studies, </w:t>
      </w:r>
      <w:r w:rsidRPr="004260F4">
        <w:rPr>
          <w:rStyle w:val="eop"/>
          <w:rFonts w:ascii="Times New Roman" w:hAnsi="Times New Roman"/>
          <w:i/>
          <w:color w:val="0E101A"/>
          <w:sz w:val="24"/>
          <w:szCs w:val="24"/>
          <w:lang w:val="en-GB"/>
        </w:rPr>
        <w:t>Actinomyces, Dysgonomonas, Enterococcus, Bacteroides</w:t>
      </w:r>
      <w:r w:rsidRPr="004260F4">
        <w:rPr>
          <w:rStyle w:val="eop"/>
          <w:rFonts w:ascii="Times New Roman" w:hAnsi="Times New Roman"/>
          <w:color w:val="0E101A"/>
          <w:sz w:val="24"/>
          <w:szCs w:val="24"/>
          <w:lang w:val="en-GB"/>
        </w:rPr>
        <w:t xml:space="preserve"> genera have been reported to constitute this core microbiome</w:t>
      </w:r>
      <w:r w:rsidR="00BB6A9A" w:rsidRPr="004260F4">
        <w:rPr>
          <w:rStyle w:val="eop"/>
          <w:rFonts w:ascii="Times New Roman" w:hAnsi="Times New Roman"/>
          <w:color w:val="0E101A"/>
          <w:sz w:val="24"/>
          <w:szCs w:val="24"/>
          <w:lang w:val="en-GB"/>
        </w:rPr>
        <w:t xml:space="preserve"> </w:t>
      </w:r>
      <w:commentRangeStart w:id="138"/>
      <w:commentRangeStart w:id="139"/>
      <w:r w:rsidRPr="004260F4">
        <w:rPr>
          <w:rStyle w:val="eop"/>
          <w:rFonts w:ascii="Times New Roman" w:hAnsi="Times New Roman"/>
          <w:color w:val="0E101A"/>
          <w:sz w:val="24"/>
          <w:szCs w:val="24"/>
          <w:lang w:val="en-GB"/>
        </w:rPr>
        <w:fldChar w:fldCharType="begin" w:fldLock="1"/>
      </w:r>
      <w:r w:rsidR="00773859">
        <w:rPr>
          <w:rStyle w:val="eop"/>
          <w:rFonts w:ascii="Times New Roman" w:hAnsi="Times New Roman"/>
          <w:color w:val="0E101A"/>
          <w:sz w:val="24"/>
          <w:szCs w:val="24"/>
          <w:lang w:val="en-GB"/>
        </w:rPr>
        <w:instrText>ADDIN CSL_CITATION {"citationItems":[{"id":"ITEM-1","itemData":{"DOI":"10.3389/fmicb.2020.01538","ISSN":"1664302X","abstract":"The utilization of the black soldier fly (BSF) Hermetia illucens L. for recycling organic waste into high-quality protein and fat biomass for animal feeds has gained momentum worldwide. However, information on the genetic diversity and environmental implications on safety of the larvae is limited. This study delineates genetic variability and unravels gut microbiome complex of wild-collected and domesticated BSF populations from six continents using mitochondrial COI gene and 16S metagenomics. All sequences generated from the study linked to H. illucens accessions KM967419.1, FJ794355.1, FJ794361.1, FJ794367.1, KC192965.1, and KY817115.1 from GenBank. Phylogenetic analyses of the sequences generated from the study and rooted by GenBank accessions of Hermetia albitarsis Fabricius and Hermetia sexmaculata Macquart separated all samples into three branches, with H. illucens and H. sexmaculata being closely related. Genetic distances between H. illucens samples from the study and GenBank accessions of H. illucens ranged between 0.0091 and 0.0407 while H. sexmaculata and H. albitarsis samples clearly separated from all H. illucens by distances of 0.1745 and 0.1903, respectively. Genetic distance matrix was used to generate a principal coordinate plot that further confirmed the phylogenetic clustering. Haplotype network map demonstrated that Australia, United States 1 (Rhode Island), United States 2 (Colorado), Kenya, and China shared a haplotype, while Uganda shared a haplotype with GenBank accession KC192965 BSF from United States. All other samples analyzed had individual haplotypes. Out of 481,695 reads analyzed from 16S metagenomics, four bacterial families (Enterobactereaceae, Dysgonomonadaceae, Wohlfahrtiimonadaceae, and Enterococcaceae) were most abundant in the BSF samples. Alpha-diversity, as assessed by Shannon index, showed that the Kenyan and Thailand populations had the highest and lowest microbe diversity, respectively; while microbial diversity assessed through Bray Curtis distance showed United States 3 (Maysville) and Netherlands populations to be the most dissimilar. Our findings on genetic diversity revealed slight phylogeographic variation between BSF populations across the globe. The 16S data depicted larval gut bacterial families with economically important genera that might pose health risks to both animals and humans. This study recommends pre-treatment of feedstocks and postharvest measures of the harvested BSF larvae to minimize ris…","author":[{"dropping-particle":"","family":"Khamis","given":"Fathiya M.","non-dropping-particle":"","parse-names":false,"suffix":""},{"dropping-particle":"","family":"Ombura","given":"Fidelis L.O.","non-dropping-particle":"","parse-names":false,"suffix":""},{"dropping-particle":"","family":"Akutse","given":"Komivi S.","non-dropping-particle":"","parse-names":false,"suffix":""},{"dropping-particle":"","family":"Subramanian","given":"Sevgan","non-dropping-particle":"","parse-names":false,"suffix":""},{"dropping-particle":"","family":"Mohamed","given":"Samira A.","non-dropping-particle":"","parse-names":false,"suffix":""},{"dropping-particle":"","family":"Fiaboe","given":"Komi K.M.","non-dropping-particle":"","parse-names":false,"suffix":""},{"dropping-particle":"","family":"Saijuntha","given":"Weerachai","non-dropping-particle":"","parse-names":false,"suffix":""},{"dropping-particle":"","family":"Loon","given":"Joop J.A.","non-dropping-particle":"Van","parse-names":false,"suffix":""},{"dropping-particle":"","family":"Dicke","given":"Marcel","non-dropping-particle":"","parse-names":false,"suffix":""},{"dropping-particle":"","family":"Dubois","given":"Thomas","non-dropping-particle":"","parse-names":false,"suffix":""},{"dropping-particle":"","family":"Ekesi","given":"Sunday","non-dropping-particle":"","parse-names":false,"suffix":""},{"dropping-particle":"","family":"Tanga","given":"Chrysantus M.","non-dropping-particle":"","parse-names":false,"suffix":""}],"container-title":"Frontiers in Microbiology","id":"ITEM-1","issued":{"date-parts":[["2020","7","7"]]},"page":"1538","publisher":"Frontiers Media S.A.","title":"Insights in the Global Genetics and Gut Microbiome of Black Soldier Fly, Hermetia illucens: Implications for Animal Feed Safety Control","type":"article-journal","volume":"11"},"uris":["http://www.mendeley.com/documents/?uuid=94497c19-f998-31d1-be68-6a56fe65a333"]},{"id":"ITEM-2","itemData":{"DOI":"10.3389/fmicb.2020.00993","ISSN":"1664302X","abstract":"An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Diets","type":"article-journal","volume":"11"},"uris":["http://www.mendeley.com/documents/?uuid=867f7894-d951-4a8a-bd72-8327a6b7b3ba"]},{"id":"ITEM-3","itemData":{"DOI":"10.3389/fmicb.2021.635881","ISSN":"1664302X","abstract":"The sustainable utilization of black soldier fly (BSF) for recycling organic waste into nutrient-rich biomass, such as high-quality protein additive, is gaining momentum, and its microbiota is thought to play important roles in these processes. Several studies have characterized the BSF gut microbiota in different substrates and locations; nonetheless, in-depth knowledge on community stability, consistency of member associations, pathogenic associations, and microbe–microbe and host–microbe interactions remains largely elusive. In this study, we characterized the bacterial and fungal communities of BSF larval gut across four untreated substrates (brewers’ spent grain, kitchen food waste, poultry manure, and rabbit manure) using 16S and ITS2 amplicon sequencing. Results demonstrated that substrate impacted larval weight gain from 30 to 100% gain differences among diets and induced an important microbial shift in the gut of BSF larvae: fungal communities were highly substrate dependent with Pichia being the only prevalent genus across 96% of the samples; bacterial communities also varied across diets; nonetheless, we observed six conserved bacterial members in 99.9% of our samples, namely, Dysgonomonas, Morganella, Enterococcus, Pseudomonas, Actinomyces, and Providencia. Among these, Enterococcus was highly correlated with other genera including Morganella and Providencia. Additionally, we showed that diets such as rabbit manure induced a dysbiosis with higher loads of the pathogenic bacteria Campylobacter. Together, this study provides the first comprehensive analysis of bacterial and fungal communities of BSF gut across untreated substrates and highlights conserved members, potential pathogens, and their interactions. This information will contribute to the establishment of safety measures for future processing of BSF larval meals and the creation of legislation to regulate their use in animal feeds.","author":[{"dropping-particle":"","family":"Tanga","given":"Chrysantus M.","non-dropping-particle":"","parse-names":false,"suffix":""},{"dropping-particle":"","family":"Waweru","given":"Jacqueline Wahura","non-dropping-particle":"","parse-names":false,"suffix":""},{"dropping-particle":"","family":"Tola","given":"Yosef Hamba","non-dropping-particle":"","parse-names":false,"suffix":""},{"dropping-particle":"","family":"Onyoni","given":"Abel Anyega","non-dropping-particle":"","parse-names":false,"suffix":""},{"dropping-particle":"","family":"Khamis","given":"Fathiya M.","non-dropping-particle":"","parse-names":false,"suffix":""},{"dropping-particle":"","family":"Ekesi","given":"Sunday","non-dropping-particle":"","parse-names":false,"suffix":""},{"dropping-particle":"","family":"Paredes","given":"Juan C.","non-dropping-particle":"","parse-names":false,"suffix":""}],"container-title":"Frontiers in Microbiology","id":"ITEM-3","issued":{"date-parts":[["2021","2","12"]]},"publisher":"Frontiers Media S.A.","title":"Organic Waste Substrates Induce Important Shifts in Gut Microbiota of Black Soldier Fly (Hermetia illucens L.): Coexistence of Conserved, Variable, and Potential Pathogenic Microbes","type":"article-journal","volume":"12"},"uris":["http://www.mendeley.com/documents/?uuid=84531178-4124-3fa3-bfec-8ff69cd825f1"]}],"mendeley":{"formattedCitation":"(Khamis et al., 2020; Klammsteiner et al., 2020; Tanga et al., 2021)","plainTextFormattedCitation":"(Khamis et al., 2020; Klammsteiner et al., 2020; Tanga et al., 2021)","previouslyFormattedCitation":"(Khamis et al., 2020; Klammsteiner et al., 2020; Tanga et al., 2021)"},"properties":{"noteIndex":0},"schema":"https://github.com/citation-style-language/schema/raw/master/csl-citation.json"}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00E0166D" w:rsidRPr="00E0166D">
        <w:rPr>
          <w:rStyle w:val="eop"/>
          <w:rFonts w:ascii="Times New Roman" w:hAnsi="Times New Roman"/>
          <w:noProof/>
          <w:color w:val="0E101A"/>
          <w:sz w:val="24"/>
          <w:szCs w:val="24"/>
          <w:lang w:val="en-GB"/>
        </w:rPr>
        <w:t>(Khamis et al., 2020; Klammsteiner et al., 2020; Tanga et al., 2021)</w:t>
      </w:r>
      <w:r w:rsidRPr="004260F4">
        <w:rPr>
          <w:rStyle w:val="eop"/>
          <w:rFonts w:ascii="Times New Roman" w:hAnsi="Times New Roman"/>
          <w:color w:val="0E101A"/>
          <w:sz w:val="24"/>
          <w:szCs w:val="24"/>
          <w:lang w:val="en-GB"/>
        </w:rPr>
        <w:fldChar w:fldCharType="end"/>
      </w:r>
      <w:commentRangeEnd w:id="138"/>
      <w:r w:rsidR="009D5F7A">
        <w:rPr>
          <w:rStyle w:val="CommentReference"/>
        </w:rPr>
        <w:commentReference w:id="138"/>
      </w:r>
      <w:commentRangeEnd w:id="139"/>
      <w:r w:rsidR="00773859">
        <w:rPr>
          <w:rStyle w:val="CommentReference"/>
        </w:rPr>
        <w:commentReference w:id="139"/>
      </w:r>
      <w:r w:rsidRPr="004260F4">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w:t>
      </w:r>
    </w:p>
    <w:p w14:paraId="38B5F8D4" w14:textId="77777777" w:rsidR="009D5F7A" w:rsidRDefault="00BE6D9F" w:rsidP="003233F2">
      <w:pPr>
        <w:spacing w:line="360" w:lineRule="auto"/>
        <w:jc w:val="both"/>
        <w:rPr>
          <w:rStyle w:val="eop"/>
          <w:rFonts w:ascii="Times New Roman" w:hAnsi="Times New Roman"/>
          <w:color w:val="0E101A"/>
          <w:sz w:val="24"/>
          <w:szCs w:val="24"/>
          <w:lang w:val="en-GB"/>
        </w:rPr>
      </w:pPr>
      <w:commentRangeStart w:id="140"/>
      <w:commentRangeStart w:id="141"/>
      <w:r w:rsidRPr="004260F4">
        <w:rPr>
          <w:rStyle w:val="eop"/>
          <w:rFonts w:ascii="Times New Roman" w:hAnsi="Times New Roman"/>
          <w:i/>
          <w:color w:val="0E101A"/>
          <w:sz w:val="24"/>
          <w:szCs w:val="24"/>
          <w:lang w:val="en-GB"/>
        </w:rPr>
        <w:t>Actinomyces</w:t>
      </w:r>
      <w:r w:rsidRPr="004260F4">
        <w:rPr>
          <w:rStyle w:val="eop"/>
          <w:rFonts w:ascii="Times New Roman" w:hAnsi="Times New Roman"/>
          <w:color w:val="0E101A"/>
          <w:sz w:val="24"/>
          <w:szCs w:val="24"/>
          <w:lang w:val="en-GB"/>
        </w:rPr>
        <w:t xml:space="preserve"> sp</w:t>
      </w:r>
      <w:commentRangeEnd w:id="140"/>
      <w:r w:rsidR="009D5F7A">
        <w:rPr>
          <w:rStyle w:val="CommentReference"/>
        </w:rPr>
        <w:commentReference w:id="140"/>
      </w:r>
      <w:commentRangeEnd w:id="141"/>
      <w:r w:rsidR="003510C2">
        <w:rPr>
          <w:rStyle w:val="CommentReference"/>
        </w:rPr>
        <w:commentReference w:id="141"/>
      </w:r>
      <w:r w:rsidRPr="004260F4">
        <w:rPr>
          <w:rStyle w:val="eop"/>
          <w:rFonts w:ascii="Times New Roman" w:hAnsi="Times New Roman"/>
          <w:color w:val="0E101A"/>
          <w:sz w:val="24"/>
          <w:szCs w:val="24"/>
          <w:lang w:val="en-GB"/>
        </w:rPr>
        <w:t xml:space="preserve">. is a commensal, Gram-positive, filamentous facultative anaerobe that can degrade a wide array of organic materials such as chitin and lignin. It has also been used in the production </w:t>
      </w:r>
      <w:r w:rsidRPr="004260F4">
        <w:rPr>
          <w:rStyle w:val="eop"/>
          <w:rFonts w:ascii="Times New Roman" w:hAnsi="Times New Roman"/>
          <w:color w:val="0E101A"/>
          <w:sz w:val="24"/>
          <w:szCs w:val="24"/>
          <w:lang w:val="en-GB"/>
        </w:rPr>
        <w:lastRenderedPageBreak/>
        <w:t xml:space="preserve">of a variety of antibiotics while inhibiting the growth of other organisms in the gut, normally a benefit to the BSF larval gut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{"citationItems":[{"id":"ITEM-1","itemData":{"DOI":"10.1007/s00253-013-5424-6","ISSN":"0175-7598","abstract":"Despite advancing knowledge about the functional role of actinomycetes in degrading lignocellulosic materials, definitive knowledge concerning the diversity and dynamics of the actinomycetal community in composting is still lacking. In this study, real-time polymerase chain reaction (PCR) coupled with denaturing gradient gel electrophoresis (DGGE) and clone library construction were applied to investigate actinomycetal diversity and dynamics in a pilot-scale composting. Quantitative real-time PCR data revealed that actinomycetes accounted for 18-86 % of bacteria and that the fraction peaked during the maturing phase, indicating that Actinobacteria were critical to the compost ecosystem. Qualitatively, actinomycetal communities displayed distinct temporal variations during composting. Fourteen distinct genera of actinomycetes and an unknown group were observed in manure composts. Redundancy analysis indicated that temperature exerted an influence over the actinomycetal communities. Specifically, pathogenic Corynebacterium species dominated in the initial phase, whereas the genera Saccharomonospora and Thermobifida were abundant in the thermophilic phase. In maturing composts, mesophilic Micrococcineae members were most prevalent. The dominant thermophiles along with Micrococcineae may jointly facilitate the degradation of lignocellulosic materials during composting. Together, our research revealed a more detailed ecological and potential functional role for actinomycetes in the compost ecology. © 2013 Springer-Verlag Berlin Heidelberg.","author":[{"dropping-particle":"","family":"Wang","given":"Cheng","non-dropping-particle":"","parse-names":false,"suffix":""},{"dropping-particle":"","family":"Guo","given":"Xiaohui","non-dropping-particle":"","parse-names":false,"suffix":""},{"dropping-particle":"","family":"Deng","given":"Hui","non-dropping-particle":"","parse-names":false,"suffix":""},{"dropping-particle":"","family":"Dong","given":"Da","non-dropping-particle":"","parse-names":false,"suffix":""},{"dropping-particle":"","family":"Tu","given":"Qiaoping","non-dropping-particle":"","parse-names":false,"suffix":""},{"dropping-particle":"","family":"Wu","given":"Weixiang","non-dropping-particle":"","parse-names":false,"suffix":""}],"container-title":"Applied Microbiology and Biotechnology","id":"ITEM-1","issue":"7","issued":{"date-parts":[["2014","4","5"]]},"page":"3327-3337","publisher":"Springer Verlag","title":"New insights into the structure and dynamics of actinomycetal community during manure composting","type":"article-journal","volume":"98"},"uris":["http://www.mendeley.com/documents/?uuid=a3a26f61-3f80-3d9d-9e84-44c6c2257b5e"]}],"mendeley":{"formattedCitation":"(Wang et al., 2014)","plainTextFormattedCitation":"(Wang et al., 2014)","previouslyFormattedCitation":"(Wang et al.,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(Wang et al.,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3817B090" w14:textId="3FD04B88" w:rsidR="00A94D1B" w:rsidRDefault="003F3E99"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Dysgomonas</w:t>
      </w:r>
      <w:r w:rsidR="00E846F6" w:rsidRPr="004260F4">
        <w:rPr>
          <w:rStyle w:val="eop"/>
          <w:rFonts w:ascii="Times New Roman" w:hAnsi="Times New Roman"/>
          <w:i/>
          <w:color w:val="0E101A"/>
          <w:sz w:val="24"/>
          <w:szCs w:val="24"/>
          <w:lang w:val="en-GB"/>
        </w:rPr>
        <w:t xml:space="preserve"> </w:t>
      </w:r>
      <w:r w:rsidR="00E846F6" w:rsidRPr="004260F4">
        <w:rPr>
          <w:rStyle w:val="eop"/>
          <w:rFonts w:ascii="Times New Roman" w:hAnsi="Times New Roman"/>
          <w:color w:val="0E101A"/>
          <w:sz w:val="24"/>
          <w:szCs w:val="24"/>
          <w:lang w:val="en-GB"/>
        </w:rPr>
        <w:t>sp.</w:t>
      </w:r>
      <w:r w:rsidRPr="004260F4">
        <w:rPr>
          <w:rStyle w:val="eop"/>
          <w:rFonts w:ascii="Times New Roman" w:hAnsi="Times New Roman"/>
          <w:color w:val="0E101A"/>
          <w:sz w:val="24"/>
          <w:szCs w:val="24"/>
          <w:lang w:val="en-GB"/>
        </w:rPr>
        <w:t xml:space="preserve"> is known for playing a key role in the degradation of recalcitrant and complex polysaccharides </w:t>
      </w:r>
      <w:r w:rsidR="00E846F6" w:rsidRPr="004260F4">
        <w:rPr>
          <w:rStyle w:val="eop"/>
          <w:rFonts w:ascii="Times New Roman" w:hAnsi="Times New Roman"/>
          <w:color w:val="0E101A"/>
          <w:sz w:val="24"/>
          <w:szCs w:val="24"/>
          <w:lang w:val="en-GB"/>
        </w:rPr>
        <w:t>and has also been positively correlated with genes involved in carbohydrate, sulfate, and nitrogen metabolism</w:t>
      </w:r>
      <w:r w:rsidR="00A93E2F" w:rsidRPr="004260F4">
        <w:rPr>
          <w:rStyle w:val="eop"/>
          <w:rFonts w:ascii="Times New Roman" w:hAnsi="Times New Roman"/>
          <w:color w:val="0E101A"/>
          <w:sz w:val="24"/>
          <w:szCs w:val="24"/>
          <w:lang w:val="en-GB"/>
        </w:rPr>
        <w:t xml:space="preserve"> </w:t>
      </w:r>
      <w:r w:rsidR="00E846F6" w:rsidRPr="004260F4">
        <w:rPr>
          <w:rStyle w:val="eop"/>
          <w:rFonts w:ascii="Times New Roman" w:hAnsi="Times New Roman"/>
          <w:color w:val="0E101A"/>
          <w:sz w:val="24"/>
          <w:szCs w:val="24"/>
          <w:lang w:val="en-GB"/>
        </w:rPr>
        <w:fldChar w:fldCharType="begin" w:fldLock="1"/>
      </w:r>
      <w:r w:rsidR="00A93E2F" w:rsidRPr="004260F4">
        <w:rPr>
          <w:rStyle w:val="eop"/>
          <w:rFonts w:ascii="Times New Roman" w:hAnsi="Times New Roman"/>
          <w:color w:val="0E101A"/>
          <w:sz w:val="24"/>
          <w:szCs w:val="24"/>
          <w:lang w:val="en-GB"/>
        </w:rPr>
        <w:instrText>ADDIN CSL_CITATION {"citationItems":[{"id":"ITEM-1","itemData":{"DOI":"10.1093/ee/nvz164","ISSN":"19382936","PMID":"31904089","abstract":"Black soldier fly (Hermetia illucens L.) larvae are capable of valorizing waste by converting it into insect biomass that can be used as animal feed, leaving undigested residue that can be used as soil enrichment. Evidence is conflicting over whether larvae fed substrate containing pathogenic microbes emerge uncontaminated. Studies also differ on which clades comprise the species' gut microbiome, and on whether and how diet affects these microbes. Using culturing and metabarcoding, the bacterial microbiota of black soldier fly larvae reared on two different kinds of food waste (postproduction soy pulp and postconsumer cafeteria waste) were analyzed, along with the microbes of their substrates. Little to no overlap was found between the wastes, the larvae, and the residues, but the larvae fed different foods had a significant percentage of their microbes in common. The data, in line with other works on this species, suggest the larvae have a conserved microbiota whose components vary geographically.","author":[{"dropping-particle":"","family":"Shelomi","given":"Matan","non-dropping-particle":"","parse-names":false,"suffix":""},{"dropping-particle":"","family":"Wu","given":"Meng Kun","non-dropping-particle":"","parse-names":false,"suffix":""},{"dropping-particle":"","family":"Chen","given":"Shu Min","non-dropping-particle":"","parse-names":false,"suffix":""},{"dropping-particle":"","family":"Huang","given":"Jing Jiun","non-dropping-particle":"","parse-names":false,"suffix":""},{"dropping-particle":"","family":"Burke","given":"Christopher Glen","non-dropping-particle":"","parse-names":false,"suffix":""}],"container-title":"Environmental entomology","id":"ITEM-1","issue":"2","issued":{"date-parts":[["2020","4","14"]]},"page":"405-411","publisher":"NLM (Medline)","title":"Microbes Associated With Black Soldier Fly (Diptera: Stratiomiidae) Degradation of Food Waste","type":"article-journal","volume":"49"},"uris":["http://www.mendeley.com/documents/?uuid=ecca6b21-5f97-3d83-80a5-9d3040fa9e1c"]}],"mendeley":{"formattedCitation":"(Shelomi et al., 2020)","plainTextFormattedCitation":"(Shelomi et al., 2020)","previouslyFormattedCitation":"(Shelomi et al., 2020)"},"properties":{"noteIndex":0},"schema":"https://github.com/citation-style-language/schema/raw/master/csl-citation.json"}</w:instrText>
      </w:r>
      <w:r w:rsidR="00E846F6" w:rsidRPr="004260F4">
        <w:rPr>
          <w:rStyle w:val="eop"/>
          <w:rFonts w:ascii="Times New Roman" w:hAnsi="Times New Roman"/>
          <w:color w:val="0E101A"/>
          <w:sz w:val="24"/>
          <w:szCs w:val="24"/>
          <w:lang w:val="en-GB"/>
        </w:rPr>
        <w:fldChar w:fldCharType="separate"/>
      </w:r>
      <w:r w:rsidR="00E846F6" w:rsidRPr="004260F4">
        <w:rPr>
          <w:rStyle w:val="eop"/>
          <w:rFonts w:ascii="Times New Roman" w:hAnsi="Times New Roman"/>
          <w:noProof/>
          <w:color w:val="0E101A"/>
          <w:sz w:val="24"/>
          <w:szCs w:val="24"/>
          <w:lang w:val="en-GB"/>
        </w:rPr>
        <w:t>(Shelomi et al., 2020)</w:t>
      </w:r>
      <w:r w:rsidR="00E846F6" w:rsidRPr="004260F4">
        <w:rPr>
          <w:rStyle w:val="eop"/>
          <w:rFonts w:ascii="Times New Roman" w:hAnsi="Times New Roman"/>
          <w:color w:val="0E101A"/>
          <w:sz w:val="24"/>
          <w:szCs w:val="24"/>
          <w:lang w:val="en-GB"/>
        </w:rPr>
        <w:fldChar w:fldCharType="end"/>
      </w:r>
      <w:r w:rsidR="00E846F6" w:rsidRPr="004260F4">
        <w:rPr>
          <w:rStyle w:val="eop"/>
          <w:rFonts w:ascii="Times New Roman" w:hAnsi="Times New Roman"/>
          <w:color w:val="0E101A"/>
          <w:sz w:val="24"/>
          <w:szCs w:val="24"/>
          <w:lang w:val="en-GB"/>
        </w:rPr>
        <w:t>.</w:t>
      </w:r>
      <w:r w:rsidR="00A93E2F" w:rsidRPr="004260F4">
        <w:rPr>
          <w:rStyle w:val="eop"/>
          <w:rFonts w:ascii="Times New Roman" w:hAnsi="Times New Roman"/>
          <w:color w:val="0E101A"/>
          <w:sz w:val="24"/>
          <w:szCs w:val="24"/>
          <w:lang w:val="en-GB"/>
        </w:rPr>
        <w:t xml:space="preserve"> From a recent study, the metagenomic analysis of the gut of the BSF larvae, it was found out that the origin of a novel α-galactosidase gene that makes it possible to break down α-galactoses that are abundant in most non-digestible plant carbohydrates was traced back to a specific </w:t>
      </w:r>
      <w:r w:rsidR="00A93E2F" w:rsidRPr="004260F4">
        <w:rPr>
          <w:rStyle w:val="eop"/>
          <w:rFonts w:ascii="Times New Roman" w:hAnsi="Times New Roman"/>
          <w:i/>
          <w:color w:val="0E101A"/>
          <w:sz w:val="24"/>
          <w:szCs w:val="24"/>
          <w:lang w:val="en-GB"/>
        </w:rPr>
        <w:t>Dysgonomonas</w:t>
      </w:r>
      <w:r w:rsidR="00A93E2F" w:rsidRPr="004260F4">
        <w:rPr>
          <w:rStyle w:val="eop"/>
          <w:rFonts w:ascii="Times New Roman" w:hAnsi="Times New Roman"/>
          <w:color w:val="0E101A"/>
          <w:sz w:val="24"/>
          <w:szCs w:val="24"/>
          <w:lang w:val="en-GB"/>
        </w:rPr>
        <w:t xml:space="preserve"> strain</w:t>
      </w:r>
      <w:r w:rsidR="00955806" w:rsidRPr="004260F4">
        <w:rPr>
          <w:rStyle w:val="eop"/>
          <w:rFonts w:ascii="Times New Roman" w:hAnsi="Times New Roman"/>
          <w:color w:val="0E101A"/>
          <w:sz w:val="24"/>
          <w:szCs w:val="24"/>
          <w:lang w:val="en-GB"/>
        </w:rPr>
        <w:t xml:space="preserve"> </w:t>
      </w:r>
      <w:r w:rsidR="00A93E2F" w:rsidRPr="004260F4">
        <w:rPr>
          <w:rStyle w:val="eop"/>
          <w:rFonts w:ascii="Times New Roman" w:hAnsi="Times New Roman"/>
          <w:color w:val="0E101A"/>
          <w:sz w:val="24"/>
          <w:szCs w:val="24"/>
          <w:lang w:val="en-GB"/>
        </w:rPr>
        <w:fldChar w:fldCharType="begin" w:fldLock="1"/>
      </w:r>
      <w:r w:rsidR="00A212E4">
        <w:rPr>
          <w:rStyle w:val="eop"/>
          <w:rFonts w:ascii="Times New Roman" w:hAnsi="Times New Roman"/>
          <w:color w:val="0E101A"/>
          <w:sz w:val="24"/>
          <w:szCs w:val="24"/>
          <w:lang w:val="en-GB"/>
        </w:rPr>
        <w:instrText>ADDIN CSL_CITATION {"citationItems":[{"id":"ITEM-1","itemData":{"DOI":"10.1016/j.jbiotec.2018.05.003","ISSN":"18734863","PMID":"29730317","abstract":"Hermetia illucens is a voracious insect scavenger, decomposing food waste efficiently. To survey novel hydrolytic enzymes, we constructed a fosmid metagenome library using unculturable intestinal microorganisms from H. illucens in our previous study (Lee et al., 2014). Functional screening of the library on carboxymethyl cellulose plates identified a fosmid clone the product of which displayed hydrolytic activity. Sequence analysis of the fosmid revealed a novel α-galactosidase gene, Agas2. The Agas2 gene is composed of 2,007 base pairs encoding 668 amino acids with a deduced 25 amino acid N-terminal signal peptide sequence. The conceptual translation and domain analysis of Agas2 showed the highest sequence identity (84%) with the putative α-galactosidase of Dysgonomonas sp. HGC4, exhibiting well-conserved domain homology with glycosyl hydrolase family 97. Phylogenetic analysis indicated that Agas2 may be a currently uncharacterized α-galactosidase. The recombinant protein, rAgas2, was successfully expressed in E. coli. rAgas2 showed the highest activity at 40 °C and pH 7.0. It displayed great pH stability within a pH range of 5–11 for 15 h at 4 °C. rAgas2 was highly stable under stringent conditions, including polar organic solvents, non-ionic detergents, salt, and proteases. rAgas2 hydrolyzed α-D-galactose substrates, showing the maximum enzymatic activity toward p-nitrophenyl α-D-galactopyranoside (specific activity 128.37 U/mg). However, rAgas2 did not hydrolyze substrates linked with β-glucose moieties. Overall, Agas2 may be an attractive candidate for the degradation of α-galactose family oligosaccharides in high-salt, protease-rich and high-organic-solvent processes.","author":[{"dropping-particle":"","family":"Lee","given":"Chang Muk","non-dropping-particle":"","parse-names":false,"suffix":""},{"dropping-particle":"","family":"Kim","given":"Su Yeon","non-dropping-particle":"","parse-names":false,"suffix":""},{"dropping-particle":"","family":"Song","given":"Jaeeun","non-dropping-particle":"","parse-names":false,"suffix":""},{"dropping-particle":"","family":"Lee","given":"Young Seok","non-dropping-particle":"","parse-names":false,"suffix":""},{"dropping-particle":"","family":"Sim","given":"Joon Soo","non-dropping-particle":"","parse-names":false,"suffix":""},{"dropping-particle":"","family":"Hahn","given":"Bum Soo","non-dropping-particle":"","parse-names":false,"suffix":""}],"container-title":"Journal of Biotechnology","id":"ITEM-1","issued":{"date-parts":[["2018","8","10"]]},"page":"47-54","publisher":"Elsevier B.V.","title":"Isolation and characterization of a halotolerant and protease-resistant α-galactosidase from the gut metagenome of Hermetia illucens","type":"article-journal","volume":"279"},"uris":["http://www.mendeley.com/documents/?uuid=36767d07-98d7-3268-9a02-a231e41ba9b5"]}],"mendeley":{"formattedCitation":"(C. M. Lee et al., 2018)","plainTextFormattedCitation":"(C. M. Lee et al., 2018)","previouslyFormattedCitation":"(C. M. Lee et al., 2018)"},"properties":{"noteIndex":0},"schema":"https://github.com/citation-style-language/schema/raw/master/csl-citation.json"}</w:instrText>
      </w:r>
      <w:r w:rsidR="00A93E2F" w:rsidRPr="004260F4">
        <w:rPr>
          <w:rStyle w:val="eop"/>
          <w:rFonts w:ascii="Times New Roman" w:hAnsi="Times New Roman"/>
          <w:color w:val="0E101A"/>
          <w:sz w:val="24"/>
          <w:szCs w:val="24"/>
          <w:lang w:val="en-GB"/>
        </w:rPr>
        <w:fldChar w:fldCharType="separate"/>
      </w:r>
      <w:r w:rsidR="003F18B3" w:rsidRPr="003F18B3">
        <w:rPr>
          <w:rStyle w:val="eop"/>
          <w:rFonts w:ascii="Times New Roman" w:hAnsi="Times New Roman"/>
          <w:noProof/>
          <w:color w:val="0E101A"/>
          <w:sz w:val="24"/>
          <w:szCs w:val="24"/>
          <w:lang w:val="en-GB"/>
        </w:rPr>
        <w:t>(C. M. Lee et al., 2018)</w:t>
      </w:r>
      <w:r w:rsidR="00A93E2F" w:rsidRPr="004260F4">
        <w:rPr>
          <w:rStyle w:val="eop"/>
          <w:rFonts w:ascii="Times New Roman" w:hAnsi="Times New Roman"/>
          <w:color w:val="0E101A"/>
          <w:sz w:val="24"/>
          <w:szCs w:val="24"/>
          <w:lang w:val="en-GB"/>
        </w:rPr>
        <w:fldChar w:fldCharType="end"/>
      </w:r>
      <w:r w:rsidR="00A93E2F" w:rsidRPr="004260F4">
        <w:rPr>
          <w:rStyle w:val="eop"/>
          <w:rFonts w:ascii="Times New Roman" w:hAnsi="Times New Roman"/>
          <w:color w:val="0E101A"/>
          <w:sz w:val="24"/>
          <w:szCs w:val="24"/>
          <w:lang w:val="en-GB"/>
        </w:rPr>
        <w:t>.</w:t>
      </w:r>
    </w:p>
    <w:p w14:paraId="7FDD4C17" w14:textId="77777777" w:rsidR="003510C2" w:rsidRDefault="00A93E2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 </w:t>
      </w:r>
      <w:r w:rsidRPr="004260F4">
        <w:rPr>
          <w:rStyle w:val="eop"/>
          <w:rFonts w:ascii="Times New Roman" w:hAnsi="Times New Roman"/>
          <w:i/>
          <w:color w:val="0E101A"/>
          <w:sz w:val="24"/>
          <w:szCs w:val="24"/>
          <w:lang w:val="en-GB"/>
        </w:rPr>
        <w:t xml:space="preserve">Enterococcus </w:t>
      </w:r>
      <w:r w:rsidRPr="004260F4">
        <w:rPr>
          <w:rStyle w:val="eop"/>
          <w:rFonts w:ascii="Times New Roman" w:hAnsi="Times New Roman"/>
          <w:color w:val="0E101A"/>
          <w:sz w:val="24"/>
          <w:szCs w:val="24"/>
          <w:lang w:val="en-GB"/>
        </w:rPr>
        <w:t>sp. is a Gram-positive, facultative anaerobe that contributes to gut health by avail</w:t>
      </w:r>
      <w:r w:rsidR="003510C2">
        <w:rPr>
          <w:rStyle w:val="eop"/>
          <w:rFonts w:ascii="Times New Roman" w:hAnsi="Times New Roman"/>
          <w:color w:val="0E101A"/>
          <w:sz w:val="24"/>
          <w:szCs w:val="24"/>
          <w:lang w:val="en-GB"/>
        </w:rPr>
        <w:t>ing important nutrients</w:t>
      </w:r>
      <w:r w:rsidRPr="004260F4">
        <w:rPr>
          <w:rStyle w:val="eop"/>
          <w:rFonts w:ascii="Times New Roman" w:hAnsi="Times New Roman"/>
          <w:color w:val="0E101A"/>
          <w:sz w:val="24"/>
          <w:szCs w:val="24"/>
          <w:lang w:val="en-GB"/>
        </w:rPr>
        <w:t xml:space="preserve"> for the </w:t>
      </w:r>
      <w:r w:rsidR="00BE6D9F" w:rsidRPr="004260F4">
        <w:rPr>
          <w:rStyle w:val="eop"/>
          <w:rFonts w:ascii="Times New Roman" w:hAnsi="Times New Roman"/>
          <w:color w:val="0E101A"/>
          <w:sz w:val="24"/>
          <w:szCs w:val="24"/>
          <w:lang w:val="en-GB"/>
        </w:rPr>
        <w:t>host organism</w:t>
      </w:r>
      <w:r w:rsidR="003510C2">
        <w:rPr>
          <w:rStyle w:val="eop"/>
          <w:rFonts w:ascii="Times New Roman" w:hAnsi="Times New Roman"/>
          <w:color w:val="0E101A"/>
          <w:sz w:val="24"/>
          <w:szCs w:val="24"/>
          <w:lang w:val="en-GB"/>
        </w:rPr>
        <w:t xml:space="preserve"> </w:t>
      </w:r>
      <w:r w:rsidR="003510C2" w:rsidRPr="004260F4">
        <w:rPr>
          <w:rStyle w:val="eop"/>
          <w:rFonts w:ascii="Times New Roman" w:hAnsi="Times New Roman"/>
          <w:color w:val="0E101A"/>
          <w:sz w:val="24"/>
          <w:szCs w:val="24"/>
          <w:lang w:val="en-GB"/>
        </w:rPr>
        <w:fldChar w:fldCharType="begin" w:fldLock="1"/>
      </w:r>
      <w:r w:rsidR="003510C2" w:rsidRPr="004260F4">
        <w:rPr>
          <w:rStyle w:val="eop"/>
          <w:rFonts w:ascii="Times New Roman" w:hAnsi="Times New Roman"/>
          <w:color w:val="0E101A"/>
          <w:sz w:val="24"/>
          <w:szCs w:val="24"/>
          <w:lang w:val="en-GB"/>
        </w:rPr>
        <w:instrText>ADDIN CSL_CITATION {"citationItems":[{"id":"ITEM-1","itemData":{"DOI":"10.3389/fmicb.2020.00993","ISSN":"1664302X","abstract":"An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Microbiology","id":"ITEM-1","issue":"May","issued":{"date-parts":[["2020"]]},"page":"1-14","title":"The Core Gut Microbiome of Black Soldier Fly (Hermetia illucens) Larvae Raised on Low-Bioburden Diets","type":"article-journal","volume":"11"},"uris":["http://www.mendeley.com/documents/?uuid=867f7894-d951-4a8a-bd72-8327a6b7b3ba"]}],"mendeley":{"formattedCitation":"(Klammsteiner et al., 2020)","plainTextFormattedCitation":"(Klammsteiner et al., 2020)","previouslyFormattedCitation":"(Klammsteiner et al., 2020)"},"properties":{"noteIndex":0},"schema":"https://github.com/citation-style-language/schema/raw/master/csl-citation.json"}</w:instrText>
      </w:r>
      <w:r w:rsidR="003510C2" w:rsidRPr="004260F4">
        <w:rPr>
          <w:rStyle w:val="eop"/>
          <w:rFonts w:ascii="Times New Roman" w:hAnsi="Times New Roman"/>
          <w:color w:val="0E101A"/>
          <w:sz w:val="24"/>
          <w:szCs w:val="24"/>
          <w:lang w:val="en-GB"/>
        </w:rPr>
        <w:fldChar w:fldCharType="separate"/>
      </w:r>
      <w:r w:rsidR="003510C2" w:rsidRPr="004260F4">
        <w:rPr>
          <w:rStyle w:val="eop"/>
          <w:rFonts w:ascii="Times New Roman" w:hAnsi="Times New Roman"/>
          <w:noProof/>
          <w:color w:val="0E101A"/>
          <w:sz w:val="24"/>
          <w:szCs w:val="24"/>
          <w:lang w:val="en-GB"/>
        </w:rPr>
        <w:t>(Klammsteiner et al., 2020)</w:t>
      </w:r>
      <w:r w:rsidR="003510C2" w:rsidRPr="004260F4">
        <w:rPr>
          <w:rStyle w:val="eop"/>
          <w:rFonts w:ascii="Times New Roman" w:hAnsi="Times New Roman"/>
          <w:color w:val="0E101A"/>
          <w:sz w:val="24"/>
          <w:szCs w:val="24"/>
          <w:lang w:val="en-GB"/>
        </w:rPr>
        <w:fldChar w:fldCharType="end"/>
      </w:r>
      <w:r w:rsid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in some </w:t>
      </w:r>
      <w:r w:rsidR="003510C2">
        <w:rPr>
          <w:rStyle w:val="eop"/>
          <w:rFonts w:ascii="Times New Roman" w:hAnsi="Times New Roman"/>
          <w:color w:val="0E101A"/>
          <w:sz w:val="24"/>
          <w:szCs w:val="24"/>
          <w:lang w:val="en-GB"/>
        </w:rPr>
        <w:t xml:space="preserve">insects such as the </w:t>
      </w:r>
      <w:r w:rsidR="003510C2" w:rsidRPr="003510C2">
        <w:rPr>
          <w:rStyle w:val="eop"/>
          <w:rFonts w:ascii="Times New Roman" w:hAnsi="Times New Roman"/>
          <w:color w:val="0E101A"/>
          <w:sz w:val="24"/>
          <w:szCs w:val="24"/>
          <w:lang w:val="en-GB"/>
        </w:rPr>
        <w:t>greater wax moth (</w:t>
      </w:r>
      <w:r w:rsidR="003510C2" w:rsidRPr="003510C2">
        <w:rPr>
          <w:rStyle w:val="eop"/>
          <w:rFonts w:ascii="Times New Roman" w:hAnsi="Times New Roman"/>
          <w:i/>
          <w:color w:val="0E101A"/>
          <w:sz w:val="24"/>
          <w:szCs w:val="24"/>
          <w:lang w:val="en-GB"/>
        </w:rPr>
        <w:t>Galleria mellonella</w:t>
      </w:r>
      <w:r w:rsidR="003510C2" w:rsidRPr="003510C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w:t>
      </w:r>
      <w:r w:rsidR="003510C2">
        <w:rPr>
          <w:rStyle w:val="eop"/>
          <w:rFonts w:ascii="Times New Roman" w:hAnsi="Times New Roman"/>
          <w:color w:val="0E101A"/>
          <w:sz w:val="24"/>
          <w:szCs w:val="24"/>
          <w:lang w:val="en-GB"/>
        </w:rPr>
        <w:t xml:space="preserve"> these species have been identified to</w:t>
      </w:r>
      <w:r w:rsidR="00BE6D9F" w:rsidRPr="004260F4">
        <w:rPr>
          <w:rStyle w:val="eop"/>
          <w:rFonts w:ascii="Times New Roman" w:hAnsi="Times New Roman"/>
          <w:color w:val="0E101A"/>
          <w:sz w:val="24"/>
          <w:szCs w:val="24"/>
          <w:lang w:val="en-GB"/>
        </w:rPr>
        <w:t xml:space="preserve"> provide immunity-related antimicrobial peptides</w:t>
      </w:r>
      <w:r w:rsidR="003510C2">
        <w:rPr>
          <w:rStyle w:val="eop"/>
          <w:rFonts w:ascii="Times New Roman" w:hAnsi="Times New Roman"/>
          <w:color w:val="0E101A"/>
          <w:sz w:val="24"/>
          <w:szCs w:val="24"/>
          <w:lang w:val="en-GB"/>
        </w:rPr>
        <w:t xml:space="preserve"> </w:t>
      </w:r>
      <w:r w:rsidR="003510C2">
        <w:rPr>
          <w:rStyle w:val="eop"/>
          <w:rFonts w:ascii="Times New Roman" w:hAnsi="Times New Roman"/>
          <w:color w:val="0E101A"/>
          <w:sz w:val="24"/>
          <w:szCs w:val="24"/>
          <w:lang w:val="en-GB"/>
        </w:rPr>
        <w:fldChar w:fldCharType="begin" w:fldLock="1"/>
      </w:r>
      <w:r w:rsidR="003510C2">
        <w:rPr>
          <w:rStyle w:val="eop"/>
          <w:rFonts w:ascii="Times New Roman" w:hAnsi="Times New Roman"/>
          <w:color w:val="0E101A"/>
          <w:sz w:val="24"/>
          <w:szCs w:val="24"/>
          <w:lang w:val="en-GB"/>
        </w:rPr>
        <w:instrText>ADDIN CSL_CITATION {"citationItems":[{"id":"ITEM-1","itemData":{"DOI":"10.1242/JEB.169227/262697/AM/MICROBIOME-SYMBIONTS-AND-DIET-DIVERSITY-INCUR","ISSN":"00220949","PMID":"28939559","abstract":"Communities of symbiotic microorganisms that colonize the gastrointestinal tract play an important role in food digestion and protection against opportunistic microbes. Diet diversity increases the number of symbionts in the intestines, a benefit that is considered to imposenocost forthe host organism. However, lessisknown about the possible immunological investmentsthat hosts have to make inorder to control the infections caused by symbiont populations that increase because of diet diversity. Using taxonomical composition analysis of the 16S rRNAV3 region, we show that enterococci are the dominating group of bacteria in the midgut of the larvae of the greater wax moth (Galleria mellonella). We found that the number of colony-forming units of enterococci and expressions of certain immunity-related antimicrobial peptide (AMP) genes such as Gallerimycin, Gloverin, 6-tox, Cecropin-D and Galiomicin increased in response to a more diverse diet, whichin turn decreased the encapsulation response ofthe larvae. Treatment with antibiotics significantly lowered the expression of all AMP genes. Diet and antibiotic treatment interaction did not affect the expression of Gloverin and Galiomicin AMP genes, but significantly influenced the expression of Gallerimycin, 6-tox and Cecropin-D. Taken together, our results suggest that diet diversity influences microbiome diversity and AMP gene expression, ultimately affecting an organism's capacity to mount an immune response. Elevated basal levels of immunity-related genes (Gloverin and Galiomicin) might act as a prophylactic against opportunistic infections and as a mechanism that controls the gut symbionts. This would indicate that a diverse diet imposes higher immunity costs on organisms.","author":[{"dropping-particle":"","family":"Krams","given":"Indrikis A.","non-dropping-particle":"","parse-names":false,"suffix":""},{"dropping-particle":"","family":"Kecko","given":"Sanita","non-dropping-particle":"","parse-names":false,"suffix":""},{"dropping-particle":"","family":"Jõers","given":"Priit","non-dropping-particle":"","parse-names":false,"suffix":""},{"dropping-particle":"","family":"Trakimas","given":"Giedrius","non-dropping-particle":"","parse-names":false,"suffix":""},{"dropping-particle":"","family":"Elferts","given":"Didzis","non-dropping-particle":"","parse-names":false,"suffix":""},{"dropping-particle":"","family":"Krams","given":"Ronalds","non-dropping-particle":"","parse-names":false,"suffix":""},{"dropping-particle":"","family":"Luoto","given":"Severi","non-dropping-particle":"","parse-names":false,"suffix":""},{"dropping-particle":"","family":"Rantala","given":"Markus J.","non-dropping-particle":"","parse-names":false,"suffix":""},{"dropping-particle":"","family":"Inashkina","given":"Inna","non-dropping-particle":"","parse-names":false,"suffix":""},{"dropping-particle":"","family":"Gudrā","given":"Dita","non-dropping-particle":"","parse-names":false,"suffix":""},{"dropping-particle":"","family":"Fridmanis","given":"Dāvids","non-dropping-particle":"","parse-names":false,"suffix":""},{"dropping-particle":"","family":"Contreras-Garduño","given":"Jorge","non-dropping-particle":"","parse-names":false,"suffix":""},{"dropping-particle":"","family":"Grantina-Ievina","given":"Lelde","non-dropping-particle":"","parse-names":false,"suffix":""},{"dropping-particle":"","family":"Krama","given":"Tatjana","non-dropping-particle":"","parse-names":false,"suffix":""}],"container-title":"Journal of Experimental Biology","id":"ITEM-1","issue":"22","issued":{"date-parts":[["2017","11","15"]]},"page":"4204-4212","publisher":"Company of Biologists Ltd","title":"Microbiome symbionts and diet diversity incur costs on the immune system of insect larvae","type":"article-journal","volume":"220"},"uris":["http://www.mendeley.com/documents/?uuid=e477a023-a226-3824-bb48-210507c78369"]}],"mendeley":{"formattedCitation":"(Krams et al., 2017)","plainTextFormattedCitation":"(Krams et al., 2017)","previouslyFormattedCitation":"(Krams et al., 2017)"},"properties":{"noteIndex":0},"schema":"https://github.com/citation-style-language/schema/raw/master/csl-citation.json"}</w:instrText>
      </w:r>
      <w:r w:rsidR="003510C2">
        <w:rPr>
          <w:rStyle w:val="eop"/>
          <w:rFonts w:ascii="Times New Roman" w:hAnsi="Times New Roman"/>
          <w:color w:val="0E101A"/>
          <w:sz w:val="24"/>
          <w:szCs w:val="24"/>
          <w:lang w:val="en-GB"/>
        </w:rPr>
        <w:fldChar w:fldCharType="separate"/>
      </w:r>
      <w:r w:rsidR="003510C2" w:rsidRPr="003510C2">
        <w:rPr>
          <w:rStyle w:val="eop"/>
          <w:rFonts w:ascii="Times New Roman" w:hAnsi="Times New Roman"/>
          <w:noProof/>
          <w:color w:val="0E101A"/>
          <w:sz w:val="24"/>
          <w:szCs w:val="24"/>
          <w:lang w:val="en-GB"/>
        </w:rPr>
        <w:t>(Krams et al., 2017)</w:t>
      </w:r>
      <w:r w:rsidR="003510C2">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p>
    <w:p w14:paraId="67BD0F01" w14:textId="77777777" w:rsidR="003F3E99" w:rsidRDefault="00BE6D9F"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i/>
          <w:color w:val="0E101A"/>
          <w:sz w:val="24"/>
          <w:szCs w:val="24"/>
          <w:lang w:val="en-GB"/>
        </w:rPr>
        <w:t>Bacteroides</w:t>
      </w:r>
      <w:r w:rsidRPr="004260F4">
        <w:rPr>
          <w:rStyle w:val="eop"/>
          <w:rFonts w:ascii="Times New Roman" w:hAnsi="Times New Roman"/>
          <w:color w:val="0E101A"/>
          <w:sz w:val="24"/>
          <w:szCs w:val="24"/>
          <w:lang w:val="en-GB"/>
        </w:rPr>
        <w:t xml:space="preserve"> sp. is </w:t>
      </w:r>
      <w:r w:rsidR="0079734F">
        <w:rPr>
          <w:rStyle w:val="eop"/>
          <w:rFonts w:ascii="Times New Roman" w:hAnsi="Times New Roman"/>
          <w:color w:val="0E101A"/>
          <w:sz w:val="24"/>
          <w:szCs w:val="24"/>
          <w:lang w:val="en-GB"/>
        </w:rPr>
        <w:t xml:space="preserve">a </w:t>
      </w:r>
      <w:r w:rsidRPr="004260F4">
        <w:rPr>
          <w:rStyle w:val="eop"/>
          <w:rFonts w:ascii="Times New Roman" w:hAnsi="Times New Roman"/>
          <w:color w:val="0E101A"/>
          <w:sz w:val="24"/>
          <w:szCs w:val="24"/>
          <w:lang w:val="en-GB"/>
        </w:rPr>
        <w:t>Gram-negative, obligate anaerobic bacteria. These species are non-endospore-forming bacilli and are either motile or nonmotile, reliant on the species</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{"citationItems":[{"id":"ITEM-1","itemData":{"ISBN":"978-0-13-144329-7","edition":"11th","id":"ITEM-1","issued":{"date-parts":[["2005"]]},"publisher":"Prentice Hall","title":"Brock Biology of Microorganisms","type":"book"},"uris":["http://www.mendeley.com/documents/?uuid=9c7d68f1-eab8-396b-ab17-2653ebe66e2a"]}],"mendeley":{"formattedCitation":"(&lt;i&gt;Brock Biology of Microorganisms&lt;/i&gt;, 2005)","plainTextFormattedCitation":"(Brock Biology of Microorganisms, 2005)","previouslyFormattedCitation":"(&lt;i&gt;Brock Biology of Microorganisms&lt;/i&gt;, 2005)"},"properties":{"noteIndex":0},"schema":"https://github.com/citation-style-language/schema/raw/master/csl-citation.json"}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t>
      </w:r>
      <w:r w:rsidRPr="004260F4">
        <w:rPr>
          <w:rStyle w:val="eop"/>
          <w:rFonts w:ascii="Times New Roman" w:hAnsi="Times New Roman"/>
          <w:i/>
          <w:noProof/>
          <w:color w:val="0E101A"/>
          <w:sz w:val="24"/>
          <w:szCs w:val="24"/>
          <w:lang w:val="en-GB"/>
        </w:rPr>
        <w:t>Brock Biology of Microorganisms</w:t>
      </w:r>
      <w:r w:rsidRPr="004260F4">
        <w:rPr>
          <w:rStyle w:val="eop"/>
          <w:rFonts w:ascii="Times New Roman" w:hAnsi="Times New Roman"/>
          <w:noProof/>
          <w:color w:val="0E101A"/>
          <w:sz w:val="24"/>
          <w:szCs w:val="24"/>
          <w:lang w:val="en-GB"/>
        </w:rPr>
        <w:t>, 2005)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These bacteria make up a substantive portion of the gut microbiota especially in mammals and are involved in the fundamental role of breaking complex molecules into simpler molecules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{"citationItems":[{"id":"ITEM-1","itemData":{"DOI":"10.1128/CMR.00008-07","ISSN":"08938512","PMID":"17934076","abstract":"Bacteroides species are significant clinical pathogens and are found in most anaerobic infections, with an associated mortality of more than 19% The bacteria maintain a complex and generally beneficial relationship with the host when retained in the gut, but when they escape this environment they can cause significant pathology, including bacteremia and abscess formation in multiple body sites. Genomic and proteomic analyses have vastly added to our understanding of the manner in which Bacteroides species adapt to, and thrive in, the human gut. A few examples are (i) complex systems to sense and adapt to nutrient availability, (ii) multiple pump systems to expel toxic substances, and (iii) the ability to influence the host immune system so that it controls other (competing) pathogens. B. fragilis, which accounts for only 0.5% of the human colonic flora, is the most commonly isolated anaerobic pathogen due, in part, to its potent virulence factors. Species of the genus Bacteroides have the most antibiotic resistance mechanisms and the highest resistance rates of all anaerobic pathogens. Clinically, Bacteroides species have exhibited increasing resistance to many antibiotics, including cefoxitin, clindamycin, metronidazole, carbapenems, and fluoroquinolones (e.g., gatifloxacin, levofloxa cin, and moxifloxacin).","author":[{"dropping-particle":"","family":"Wexler","given":"Hannah M.","non-dropping-particle":"","parse-names":false,"suffix":""}],"container-title":"Clinical Microbiology Reviews","id":"ITEM-1","issue":"4","issued":{"date-parts":[["2007","10"]]},"page":"593-621","title":"Bacteroides: The good, the bad, and the nitty-gritty","type":"article","volume":"20"},"uris":["http://www.mendeley.com/documents/?uuid=7c9dad72-48e8-3d67-9e6a-5d0835544da6"]}],"mendeley":{"formattedCitation":"(Wexler, 2007)","plainTextFormattedCitation":"(Wexler, 2007)","previouslyFormattedCitation":"(Wexler, 2007)"},"properties":{"noteIndex":0},"schema":"https://github.com/citation-style-language/schema/raw/master/csl-citation.json"}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(Wexler, 2007)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5AF594EB" w14:textId="77777777" w:rsidR="00EA697E" w:rsidRPr="004260F4" w:rsidRDefault="0079734F" w:rsidP="00A94D1B">
      <w:pPr>
        <w:spacing w:line="360" w:lineRule="auto"/>
        <w:jc w:val="both"/>
        <w:rPr>
          <w:rStyle w:val="eop"/>
          <w:rFonts w:ascii="Times New Roman" w:hAnsi="Times New Roman"/>
          <w:color w:val="0E101A"/>
          <w:sz w:val="24"/>
          <w:szCs w:val="24"/>
          <w:lang w:val="en-GB"/>
        </w:rPr>
      </w:pPr>
      <w:commentRangeStart w:id="142"/>
      <w:commentRangeStart w:id="143"/>
      <w:r>
        <w:rPr>
          <w:rStyle w:val="eop"/>
          <w:rFonts w:ascii="Times New Roman" w:hAnsi="Times New Roman"/>
          <w:color w:val="0E101A"/>
          <w:sz w:val="24"/>
          <w:szCs w:val="24"/>
          <w:lang w:val="en-GB"/>
        </w:rPr>
        <w:t xml:space="preserve">In some microbiomes such as the human gut microbiome, </w:t>
      </w:r>
      <w:commentRangeStart w:id="144"/>
      <w:commentRangeStart w:id="145"/>
      <w:r w:rsidR="002F3B97">
        <w:rPr>
          <w:rStyle w:val="eop"/>
          <w:rFonts w:ascii="Times New Roman" w:hAnsi="Times New Roman"/>
          <w:color w:val="0E101A"/>
          <w:sz w:val="24"/>
          <w:szCs w:val="24"/>
          <w:lang w:val="en-GB"/>
        </w:rPr>
        <w:t>PULs</w:t>
      </w:r>
      <w:r w:rsidR="008A1A84">
        <w:rPr>
          <w:rStyle w:val="eop"/>
          <w:rFonts w:ascii="Times New Roman" w:hAnsi="Times New Roman"/>
          <w:color w:val="0E101A"/>
          <w:sz w:val="24"/>
          <w:szCs w:val="24"/>
          <w:lang w:val="en-GB"/>
        </w:rPr>
        <w:t xml:space="preserve"> (Polysaccharide Utilization Loci)</w:t>
      </w:r>
      <w:r>
        <w:rPr>
          <w:rStyle w:val="eop"/>
          <w:rFonts w:ascii="Times New Roman" w:hAnsi="Times New Roman"/>
          <w:color w:val="0E101A"/>
          <w:sz w:val="24"/>
          <w:szCs w:val="24"/>
          <w:lang w:val="en-GB"/>
        </w:rPr>
        <w:t xml:space="preserve"> </w:t>
      </w:r>
      <w:commentRangeEnd w:id="144"/>
      <w:r w:rsidR="009D5F7A">
        <w:rPr>
          <w:rStyle w:val="CommentReference"/>
        </w:rPr>
        <w:commentReference w:id="144"/>
      </w:r>
      <w:commentRangeEnd w:id="145"/>
      <w:r w:rsidR="008A1A84">
        <w:rPr>
          <w:rStyle w:val="CommentReference"/>
        </w:rPr>
        <w:commentReference w:id="145"/>
      </w:r>
      <w:r>
        <w:rPr>
          <w:rStyle w:val="eop"/>
          <w:rFonts w:ascii="Times New Roman" w:hAnsi="Times New Roman"/>
          <w:color w:val="0E101A"/>
          <w:sz w:val="24"/>
          <w:szCs w:val="24"/>
          <w:lang w:val="en-GB"/>
        </w:rPr>
        <w:t xml:space="preserve">from the class have been identified in </w:t>
      </w:r>
      <w:r w:rsidR="00094853">
        <w:rPr>
          <w:rStyle w:val="eop"/>
          <w:rFonts w:ascii="Times New Roman" w:hAnsi="Times New Roman"/>
          <w:color w:val="0E101A"/>
          <w:sz w:val="24"/>
          <w:szCs w:val="24"/>
          <w:lang w:val="en-GB"/>
        </w:rPr>
        <w:t xml:space="preserve">bacteria of </w:t>
      </w:r>
      <w:r>
        <w:rPr>
          <w:rStyle w:val="eop"/>
          <w:rFonts w:ascii="Times New Roman" w:hAnsi="Times New Roman"/>
          <w:color w:val="0E101A"/>
          <w:sz w:val="24"/>
          <w:szCs w:val="24"/>
          <w:lang w:val="en-GB"/>
        </w:rPr>
        <w:t xml:space="preserve">phylum </w:t>
      </w:r>
      <w:r w:rsidRPr="009D5F7A">
        <w:rPr>
          <w:rStyle w:val="eop"/>
          <w:rFonts w:ascii="Times New Roman" w:hAnsi="Times New Roman"/>
          <w:i/>
          <w:iCs/>
          <w:color w:val="0E101A"/>
          <w:sz w:val="24"/>
          <w:szCs w:val="24"/>
          <w:lang w:val="en-GB"/>
        </w:rPr>
        <w:t>Bacteroidetes</w:t>
      </w:r>
      <w:r>
        <w:rPr>
          <w:rStyle w:val="eop"/>
          <w:rFonts w:ascii="Times New Roman" w:hAnsi="Times New Roman"/>
          <w:color w:val="0E101A"/>
          <w:sz w:val="24"/>
          <w:szCs w:val="24"/>
          <w:lang w:val="en-GB"/>
        </w:rPr>
        <w:t xml:space="preserve">. These are </w:t>
      </w:r>
      <w:r w:rsidR="00A43F94">
        <w:rPr>
          <w:rStyle w:val="eop"/>
          <w:rFonts w:ascii="Times New Roman" w:hAnsi="Times New Roman"/>
          <w:color w:val="0E101A"/>
          <w:sz w:val="24"/>
          <w:szCs w:val="24"/>
          <w:lang w:val="en-GB"/>
        </w:rPr>
        <w:t xml:space="preserve">genomic regions that form </w:t>
      </w:r>
      <w:r>
        <w:rPr>
          <w:rStyle w:val="eop"/>
          <w:rFonts w:ascii="Times New Roman" w:hAnsi="Times New Roman"/>
          <w:color w:val="0E101A"/>
          <w:sz w:val="24"/>
          <w:szCs w:val="24"/>
          <w:lang w:val="en-GB"/>
        </w:rPr>
        <w:t xml:space="preserve">sets of gene clusters that work together to degrade the various carbohydrates ranging from the simple monosaccharides to the polysaccharides e.g. starch, glycogen, and the more complex glycans commonly regarded as dietary fiber </w:t>
      </w:r>
      <w:r>
        <w:rPr>
          <w:rStyle w:val="eop"/>
          <w:rFonts w:ascii="Times New Roman" w:hAnsi="Times New Roman"/>
          <w:color w:val="0E101A"/>
          <w:sz w:val="24"/>
          <w:szCs w:val="24"/>
          <w:lang w:val="en-GB"/>
        </w:rPr>
        <w:fldChar w:fldCharType="begin" w:fldLock="1"/>
      </w:r>
      <w:r w:rsidR="00A43F94">
        <w:rPr>
          <w:rStyle w:val="eop"/>
          <w:rFonts w:ascii="Times New Roman" w:hAnsi="Times New Roman"/>
          <w:color w:val="0E101A"/>
          <w:sz w:val="24"/>
          <w:szCs w:val="24"/>
          <w:lang w:val="en-GB"/>
        </w:rPr>
        <w:instrText>ADDIN CSL_CITATION {"citationItems":[{"id":"ITEM-1","itemData":{"DOI":"10.1093/BIOINFORMATICS/BTU716","ISSN":"1367-4803","PMID":"25355788","abstract":"Motivation: A bacterial polysaccharide utilization locus (PUL) is a set of physically linked genes that orchestrate the breakdown of a specific glycan. PULs are prevalent in the Bacteroidetes phylum and are key to the digestion of complex carbohydrates, notably by the human gut microbiota. A given Bacteroidetes genome can encode dozens of different PULs whose boundaries and precise gene content are difficult to predict. Results: Here, we present a fully automated approach for PUL prediction using genomic context and domain annotation alone. By combining the detection of a pair of marker genes with operon prediction using intergenic distances, and queries to the carbohydrate-active enzymes database (www.cazy.org), our predictor achieved above 86% accuracy in two Bacteroides species with extensive experimental PUL characterization.","author":[{"dropping-particle":"","family":"Terrapon","given":"Nicolas","non-dropping-particle":"","parse-names":false,"suffix":""},{"dropping-particle":"","family":"Lombard","given":"Vincent","non-dropping-particle":"","parse-names":false,"suffix":""},{"dropping-particle":"","family":"Gilbert","given":"Harry J.","non-dropping-particle":"","parse-names":false,"suffix":""},{"dropping-particle":"","family":"Henrissat","given":"Bernard","non-dropping-particle":"","parse-names":false,"suffix":""}],"container-title":"Bioinformatics","id":"ITEM-1","issue":"5","issued":{"date-parts":[["2015","3","1"]]},"page":"647-655","publisher":"Oxford Academic","title":"Automatic prediction of polysaccharide utilization loci in Bacteroidetes species","type":"article-journal","volume":"31"},"uris":["http://www.mendeley.com/documents/?uuid=3fce4ebe-d61d-30ee-9146-253f470eb806"]}],"mendeley":{"formattedCitation":"(Terrapon et al., 2015)","plainTextFormattedCitation":"(Terrapon et al., 2015)","previouslyFormattedCitation":"(Terrapon et al., 2015)"},"properties":{"noteIndex":0},"schema":"https://github.com/citation-style-language/schema/raw/master/csl-citation.json"}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79734F">
        <w:rPr>
          <w:rStyle w:val="eop"/>
          <w:rFonts w:ascii="Times New Roman" w:hAnsi="Times New Roman"/>
          <w:noProof/>
          <w:color w:val="0E101A"/>
          <w:sz w:val="24"/>
          <w:szCs w:val="24"/>
          <w:lang w:val="en-GB"/>
        </w:rPr>
        <w:t>(Terrapon et al., 2015)</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43F94">
        <w:rPr>
          <w:rStyle w:val="eop"/>
          <w:rFonts w:ascii="Times New Roman" w:hAnsi="Times New Roman"/>
          <w:color w:val="0E101A"/>
          <w:sz w:val="24"/>
          <w:szCs w:val="24"/>
          <w:lang w:val="en-GB"/>
        </w:rPr>
        <w:t xml:space="preserve"> These </w:t>
      </w:r>
      <w:r w:rsidR="00A43F94" w:rsidRPr="00A43F94">
        <w:rPr>
          <w:rStyle w:val="eop"/>
          <w:rFonts w:ascii="Times New Roman" w:hAnsi="Times New Roman"/>
          <w:color w:val="0E101A"/>
          <w:sz w:val="24"/>
          <w:szCs w:val="24"/>
          <w:lang w:val="en-GB"/>
        </w:rPr>
        <w:t>genomic regions encode</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all </w:t>
      </w:r>
      <w:r w:rsidR="00A43F94">
        <w:rPr>
          <w:rStyle w:val="eop"/>
          <w:rFonts w:ascii="Times New Roman" w:hAnsi="Times New Roman"/>
          <w:color w:val="0E101A"/>
          <w:sz w:val="24"/>
          <w:szCs w:val="24"/>
          <w:lang w:val="en-GB"/>
        </w:rPr>
        <w:t xml:space="preserve">the </w:t>
      </w:r>
      <w:r w:rsidR="00A43F94" w:rsidRPr="00A43F94">
        <w:rPr>
          <w:rStyle w:val="eop"/>
          <w:rFonts w:ascii="Times New Roman" w:hAnsi="Times New Roman"/>
          <w:color w:val="0E101A"/>
          <w:sz w:val="24"/>
          <w:szCs w:val="24"/>
          <w:lang w:val="en-GB"/>
        </w:rPr>
        <w:t xml:space="preserve">requisite </w:t>
      </w:r>
      <w:r w:rsidR="00A43F94">
        <w:rPr>
          <w:rStyle w:val="eop"/>
          <w:rFonts w:ascii="Times New Roman" w:hAnsi="Times New Roman"/>
          <w:color w:val="0E101A"/>
          <w:sz w:val="24"/>
          <w:szCs w:val="24"/>
          <w:lang w:val="en-GB"/>
        </w:rPr>
        <w:t>machinery</w:t>
      </w:r>
      <w:r w:rsidR="00A43F94" w:rsidRPr="00A43F94">
        <w:rPr>
          <w:rStyle w:val="eop"/>
          <w:rFonts w:ascii="Times New Roman" w:hAnsi="Times New Roman"/>
          <w:color w:val="0E101A"/>
          <w:sz w:val="24"/>
          <w:szCs w:val="24"/>
          <w:lang w:val="en-GB"/>
        </w:rPr>
        <w:t xml:space="preserve"> for the transport</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 xml:space="preserve">binding, </w:t>
      </w:r>
      <w:r w:rsidR="00A43F94">
        <w:rPr>
          <w:rStyle w:val="eop"/>
          <w:rFonts w:ascii="Times New Roman" w:hAnsi="Times New Roman"/>
          <w:color w:val="0E101A"/>
          <w:sz w:val="24"/>
          <w:szCs w:val="24"/>
          <w:lang w:val="en-GB"/>
        </w:rPr>
        <w:t>and depolymerization of complex</w:t>
      </w:r>
      <w:r w:rsidR="00A43F94" w:rsidRPr="00A43F94">
        <w:rPr>
          <w:rStyle w:val="eop"/>
          <w:rFonts w:ascii="Times New Roman" w:hAnsi="Times New Roman"/>
          <w:color w:val="0E101A"/>
          <w:sz w:val="24"/>
          <w:szCs w:val="24"/>
          <w:lang w:val="en-GB"/>
        </w:rPr>
        <w:t xml:space="preserve"> glycan structures. </w:t>
      </w:r>
      <w:r w:rsidR="00A43F94">
        <w:rPr>
          <w:rStyle w:val="eop"/>
          <w:rFonts w:ascii="Times New Roman" w:hAnsi="Times New Roman"/>
          <w:color w:val="0E101A"/>
          <w:sz w:val="24"/>
          <w:szCs w:val="24"/>
          <w:lang w:val="en-GB"/>
        </w:rPr>
        <w:t>Large</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diverse </w:t>
      </w:r>
      <w:commentRangeStart w:id="146"/>
      <w:commentRangeStart w:id="147"/>
      <w:r w:rsidR="00F93EBD">
        <w:rPr>
          <w:rStyle w:val="eop"/>
          <w:rFonts w:ascii="Times New Roman" w:hAnsi="Times New Roman"/>
          <w:color w:val="0E101A"/>
          <w:sz w:val="24"/>
          <w:szCs w:val="24"/>
          <w:lang w:val="en-GB"/>
        </w:rPr>
        <w:t>CAZyme</w:t>
      </w:r>
      <w:commentRangeEnd w:id="146"/>
      <w:r w:rsidR="00272947">
        <w:rPr>
          <w:rStyle w:val="CommentReference"/>
        </w:rPr>
        <w:commentReference w:id="146"/>
      </w:r>
      <w:commentRangeEnd w:id="147"/>
      <w:r w:rsidR="008A1A84">
        <w:rPr>
          <w:rStyle w:val="CommentReference"/>
        </w:rPr>
        <w:commentReference w:id="147"/>
      </w:r>
      <w:r w:rsidR="008A1A84">
        <w:rPr>
          <w:rStyle w:val="eop"/>
          <w:rFonts w:ascii="Times New Roman" w:hAnsi="Times New Roman"/>
          <w:color w:val="0E101A"/>
          <w:sz w:val="24"/>
          <w:szCs w:val="24"/>
          <w:lang w:val="en-GB"/>
        </w:rPr>
        <w:t xml:space="preserve"> (carbohydrate-active enzymes)</w:t>
      </w:r>
      <w:r w:rsidR="00A43F94">
        <w:rPr>
          <w:rStyle w:val="eop"/>
          <w:rFonts w:ascii="Times New Roman" w:hAnsi="Times New Roman"/>
          <w:color w:val="0E101A"/>
          <w:sz w:val="24"/>
          <w:szCs w:val="24"/>
          <w:lang w:val="en-GB"/>
        </w:rPr>
        <w:t xml:space="preserve"> </w:t>
      </w:r>
      <w:r w:rsidR="00A43F94" w:rsidRPr="00A43F94">
        <w:rPr>
          <w:rStyle w:val="eop"/>
          <w:rFonts w:ascii="Times New Roman" w:hAnsi="Times New Roman"/>
          <w:color w:val="0E101A"/>
          <w:sz w:val="24"/>
          <w:szCs w:val="24"/>
          <w:lang w:val="en-GB"/>
        </w:rPr>
        <w:t>reperto</w:t>
      </w:r>
      <w:r w:rsidR="00A43F94">
        <w:rPr>
          <w:rStyle w:val="eop"/>
          <w:rFonts w:ascii="Times New Roman" w:hAnsi="Times New Roman"/>
          <w:color w:val="0E101A"/>
          <w:sz w:val="24"/>
          <w:szCs w:val="24"/>
          <w:lang w:val="en-GB"/>
        </w:rPr>
        <w:t>ir</w:t>
      </w:r>
      <w:r w:rsidR="00A43F94" w:rsidRPr="00A43F94">
        <w:rPr>
          <w:rStyle w:val="eop"/>
          <w:rFonts w:ascii="Times New Roman" w:hAnsi="Times New Roman"/>
          <w:color w:val="0E101A"/>
          <w:sz w:val="24"/>
          <w:szCs w:val="24"/>
          <w:lang w:val="en-GB"/>
        </w:rPr>
        <w:t xml:space="preserve">es </w:t>
      </w:r>
      <w:r w:rsidR="00A43F94">
        <w:rPr>
          <w:rStyle w:val="eop"/>
          <w:rFonts w:ascii="Times New Roman" w:hAnsi="Times New Roman"/>
          <w:color w:val="0E101A"/>
          <w:sz w:val="24"/>
          <w:szCs w:val="24"/>
          <w:lang w:val="en-GB"/>
        </w:rPr>
        <w:t>have been identified in specie</w:t>
      </w:r>
      <w:r w:rsidR="00A43F94" w:rsidRPr="00A43F94">
        <w:rPr>
          <w:rStyle w:val="eop"/>
          <w:rFonts w:ascii="Times New Roman" w:hAnsi="Times New Roman"/>
          <w:color w:val="0E101A"/>
          <w:sz w:val="24"/>
          <w:szCs w:val="24"/>
          <w:lang w:val="en-GB"/>
        </w:rPr>
        <w:t xml:space="preserve">s with large genomes </w:t>
      </w:r>
      <w:r w:rsidR="00A43F94">
        <w:rPr>
          <w:rStyle w:val="eop"/>
          <w:rFonts w:ascii="Times New Roman" w:hAnsi="Times New Roman"/>
          <w:color w:val="0E101A"/>
          <w:sz w:val="24"/>
          <w:szCs w:val="24"/>
          <w:lang w:val="en-GB"/>
        </w:rPr>
        <w:t xml:space="preserve">from genus </w:t>
      </w:r>
      <w:r w:rsidR="00A43F94" w:rsidRPr="00A43F94">
        <w:rPr>
          <w:rStyle w:val="eop"/>
          <w:rFonts w:ascii="Times New Roman" w:hAnsi="Times New Roman"/>
          <w:i/>
          <w:color w:val="0E101A"/>
          <w:sz w:val="24"/>
          <w:szCs w:val="24"/>
          <w:lang w:val="en-GB"/>
        </w:rPr>
        <w:t>Bacteroides</w:t>
      </w:r>
      <w:r w:rsidR="00A43F94">
        <w:rPr>
          <w:rStyle w:val="eop"/>
          <w:rFonts w:ascii="Times New Roman" w:hAnsi="Times New Roman"/>
          <w:color w:val="0E101A"/>
          <w:sz w:val="24"/>
          <w:szCs w:val="24"/>
          <w:lang w:val="en-GB"/>
        </w:rPr>
        <w:t xml:space="preserve"> such as </w:t>
      </w:r>
      <w:r w:rsidR="00A43F94" w:rsidRPr="00A43F94">
        <w:rPr>
          <w:rStyle w:val="eop"/>
          <w:rFonts w:ascii="Times New Roman" w:hAnsi="Times New Roman"/>
          <w:i/>
          <w:color w:val="0E101A"/>
          <w:sz w:val="24"/>
          <w:szCs w:val="24"/>
          <w:lang w:val="en-GB"/>
        </w:rPr>
        <w:t>Bacteroides ovatus</w:t>
      </w:r>
      <w:r w:rsidR="00A43F94">
        <w:rPr>
          <w:rStyle w:val="eop"/>
          <w:rFonts w:ascii="Times New Roman" w:hAnsi="Times New Roman"/>
          <w:color w:val="0E101A"/>
          <w:sz w:val="24"/>
          <w:szCs w:val="24"/>
          <w:lang w:val="en-GB"/>
        </w:rPr>
        <w:t xml:space="preserve"> with </w:t>
      </w:r>
      <w:r w:rsidR="00A43F94" w:rsidRPr="00A43F94">
        <w:rPr>
          <w:rStyle w:val="eop"/>
          <w:rFonts w:ascii="Times New Roman" w:hAnsi="Times New Roman"/>
          <w:color w:val="0E101A"/>
          <w:sz w:val="24"/>
          <w:szCs w:val="24"/>
          <w:lang w:val="en-GB"/>
        </w:rPr>
        <w:t xml:space="preserve">polysaccharide lyases </w:t>
      </w:r>
      <w:r w:rsidR="00A43F94">
        <w:rPr>
          <w:rStyle w:val="eop"/>
          <w:rFonts w:ascii="Times New Roman" w:hAnsi="Times New Roman"/>
          <w:color w:val="0E101A"/>
          <w:sz w:val="24"/>
          <w:szCs w:val="24"/>
          <w:lang w:val="en-GB"/>
        </w:rPr>
        <w:t>(PL) from ~60 distinct families</w:t>
      </w:r>
      <w:r w:rsidR="00A43F94" w:rsidRP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t xml:space="preserve">and </w:t>
      </w:r>
      <w:r w:rsidR="00A43F94" w:rsidRPr="00A43F94">
        <w:rPr>
          <w:rStyle w:val="eop"/>
          <w:rFonts w:ascii="Times New Roman" w:hAnsi="Times New Roman"/>
          <w:color w:val="0E101A"/>
          <w:sz w:val="24"/>
          <w:szCs w:val="24"/>
          <w:lang w:val="en-GB"/>
        </w:rPr>
        <w:t>over 320 glycoside hydrolases (GH)</w:t>
      </w:r>
      <w:r w:rsidR="00A43F94">
        <w:rPr>
          <w:rStyle w:val="eop"/>
          <w:rFonts w:ascii="Times New Roman" w:hAnsi="Times New Roman"/>
          <w:color w:val="0E101A"/>
          <w:sz w:val="24"/>
          <w:szCs w:val="24"/>
          <w:lang w:val="en-GB"/>
        </w:rPr>
        <w:t xml:space="preserve"> </w:t>
      </w:r>
      <w:r w:rsidR="00A43F94">
        <w:rPr>
          <w:rStyle w:val="eop"/>
          <w:rFonts w:ascii="Times New Roman" w:hAnsi="Times New Roman"/>
          <w:color w:val="0E101A"/>
          <w:sz w:val="24"/>
          <w:szCs w:val="24"/>
          <w:lang w:val="en-GB"/>
        </w:rPr>
        <w:fldChar w:fldCharType="begin" w:fldLock="1"/>
      </w:r>
      <w:r w:rsidR="005C20F8">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A43F94">
        <w:rPr>
          <w:rStyle w:val="eop"/>
          <w:rFonts w:ascii="Times New Roman" w:hAnsi="Times New Roman"/>
          <w:color w:val="0E101A"/>
          <w:sz w:val="24"/>
          <w:szCs w:val="24"/>
          <w:lang w:val="en-GB"/>
        </w:rPr>
        <w:fldChar w:fldCharType="separate"/>
      </w:r>
      <w:r w:rsidR="00A43F94" w:rsidRPr="00A43F94">
        <w:rPr>
          <w:rStyle w:val="eop"/>
          <w:rFonts w:ascii="Times New Roman" w:hAnsi="Times New Roman"/>
          <w:noProof/>
          <w:color w:val="0E101A"/>
          <w:sz w:val="24"/>
          <w:szCs w:val="24"/>
          <w:lang w:val="en-GB"/>
        </w:rPr>
        <w:t>(Seshadri et al., 2018)</w:t>
      </w:r>
      <w:r w:rsidR="00A43F94">
        <w:rPr>
          <w:rStyle w:val="eop"/>
          <w:rFonts w:ascii="Times New Roman" w:hAnsi="Times New Roman"/>
          <w:color w:val="0E101A"/>
          <w:sz w:val="24"/>
          <w:szCs w:val="24"/>
          <w:lang w:val="en-GB"/>
        </w:rPr>
        <w:fldChar w:fldCharType="end"/>
      </w:r>
      <w:r w:rsidR="00A43F94">
        <w:rPr>
          <w:rStyle w:val="eop"/>
          <w:rFonts w:ascii="Times New Roman" w:hAnsi="Times New Roman"/>
          <w:color w:val="0E101A"/>
          <w:sz w:val="24"/>
          <w:szCs w:val="24"/>
          <w:lang w:val="en-GB"/>
        </w:rPr>
        <w:t>.</w:t>
      </w:r>
      <w:r w:rsidR="00B32DF4">
        <w:rPr>
          <w:rStyle w:val="eop"/>
          <w:rFonts w:ascii="Times New Roman" w:hAnsi="Times New Roman"/>
          <w:color w:val="0E101A"/>
          <w:sz w:val="24"/>
          <w:szCs w:val="24"/>
          <w:lang w:val="en-GB"/>
        </w:rPr>
        <w:t xml:space="preserve"> By identifying the PULs in the BSF larval gut samples, gene clusters responsible for lignocellulolytic activity can be identified.</w:t>
      </w:r>
      <w:commentRangeEnd w:id="142"/>
      <w:r w:rsidR="00272947">
        <w:rPr>
          <w:rStyle w:val="CommentReference"/>
        </w:rPr>
        <w:commentReference w:id="142"/>
      </w:r>
      <w:commentRangeEnd w:id="143"/>
      <w:r w:rsidR="00B32DF4">
        <w:rPr>
          <w:rStyle w:val="CommentReference"/>
        </w:rPr>
        <w:commentReference w:id="143"/>
      </w:r>
      <w:r w:rsidR="007F635E" w:rsidRPr="004260F4">
        <w:rPr>
          <w:rStyle w:val="eop"/>
        </w:rPr>
        <w:t xml:space="preserve"> </w:t>
      </w:r>
    </w:p>
    <w:p w14:paraId="1A5EE95E" w14:textId="77777777" w:rsidR="00BE6D9F" w:rsidRDefault="007F635E" w:rsidP="00BA470F">
      <w:pPr>
        <w:pStyle w:val="Heading2"/>
        <w:rPr>
          <w:rStyle w:val="eop"/>
          <w:color w:val="0E101A"/>
          <w:lang w:val="en-GB"/>
        </w:rPr>
      </w:pPr>
      <w:bookmarkStart w:id="148" w:name="_Toc92192655"/>
      <w:r w:rsidRPr="004260F4">
        <w:rPr>
          <w:rStyle w:val="eop"/>
          <w:color w:val="0E101A"/>
          <w:lang w:val="en-GB"/>
        </w:rPr>
        <w:lastRenderedPageBreak/>
        <w:t>2.</w:t>
      </w:r>
      <w:r w:rsidR="00A94D1B">
        <w:rPr>
          <w:rStyle w:val="eop"/>
          <w:color w:val="0E101A"/>
          <w:lang w:val="en-GB"/>
        </w:rPr>
        <w:t>7</w:t>
      </w:r>
      <w:r w:rsidRPr="004260F4">
        <w:rPr>
          <w:rStyle w:val="eop"/>
          <w:color w:val="0E101A"/>
          <w:lang w:val="en-GB"/>
        </w:rPr>
        <w:t xml:space="preserve"> </w:t>
      </w:r>
      <w:r w:rsidR="00BB6A9A" w:rsidRPr="004260F4">
        <w:rPr>
          <w:rStyle w:val="eop"/>
          <w:color w:val="0E101A"/>
          <w:lang w:val="en-GB"/>
        </w:rPr>
        <w:t xml:space="preserve">RNA-sequencing and </w:t>
      </w:r>
      <w:r w:rsidR="00BE6D9F" w:rsidRPr="004260F4">
        <w:rPr>
          <w:rStyle w:val="eop"/>
          <w:color w:val="0E101A"/>
          <w:lang w:val="en-GB"/>
        </w:rPr>
        <w:t>Metatranscriptomic</w:t>
      </w:r>
      <w:r w:rsidRPr="004260F4">
        <w:rPr>
          <w:rStyle w:val="eop"/>
          <w:b w:val="0"/>
          <w:color w:val="0E101A"/>
          <w:lang w:val="en-GB"/>
        </w:rPr>
        <w:t xml:space="preserve"> </w:t>
      </w:r>
      <w:r w:rsidRPr="004260F4">
        <w:rPr>
          <w:rStyle w:val="eop"/>
          <w:color w:val="0E101A"/>
          <w:lang w:val="en-GB"/>
        </w:rPr>
        <w:t>Analysis</w:t>
      </w:r>
      <w:bookmarkEnd w:id="148"/>
    </w:p>
    <w:p w14:paraId="462B8780" w14:textId="77777777" w:rsidR="00BA470F" w:rsidRPr="00BA470F" w:rsidRDefault="00BA470F" w:rsidP="00BA470F">
      <w:pPr>
        <w:pStyle w:val="Heading3"/>
        <w:rPr>
          <w:lang w:val="en-GB"/>
        </w:rPr>
      </w:pPr>
      <w:bookmarkStart w:id="149" w:name="_Toc92192656"/>
      <w:r>
        <w:rPr>
          <w:lang w:val="en-GB"/>
        </w:rPr>
        <w:t>2.</w:t>
      </w:r>
      <w:r w:rsidR="00A94D1B">
        <w:rPr>
          <w:lang w:val="en-GB"/>
        </w:rPr>
        <w:t>7</w:t>
      </w:r>
      <w:r>
        <w:rPr>
          <w:lang w:val="en-GB"/>
        </w:rPr>
        <w:t>.1 The Advancement of Microbiome Research</w:t>
      </w:r>
      <w:bookmarkEnd w:id="149"/>
    </w:p>
    <w:p w14:paraId="0EFA16DD" w14:textId="77777777" w:rsidR="00BE6D9F" w:rsidRPr="004260F4" w:rsidRDefault="00BA470F" w:rsidP="003233F2">
      <w:pPr>
        <w:spacing w:line="360" w:lineRule="auto"/>
        <w:jc w:val="both"/>
        <w:rPr>
          <w:rStyle w:val="eop"/>
          <w:rFonts w:ascii="Times New Roman" w:hAnsi="Times New Roman"/>
          <w:color w:val="0E101A"/>
          <w:sz w:val="24"/>
          <w:szCs w:val="24"/>
          <w:lang w:val="en-GB"/>
        </w:rPr>
      </w:pPr>
      <w:commentRangeStart w:id="150"/>
      <w:commentRangeStart w:id="151"/>
      <w:r w:rsidRPr="00BA470F">
        <w:rPr>
          <w:rStyle w:val="eop"/>
          <w:rFonts w:ascii="Times New Roman" w:hAnsi="Times New Roman"/>
          <w:color w:val="0E101A"/>
          <w:sz w:val="24"/>
          <w:szCs w:val="24"/>
          <w:lang w:val="en-GB"/>
        </w:rPr>
        <w:t>The</w:t>
      </w:r>
      <w:r>
        <w:rPr>
          <w:rStyle w:val="eop"/>
          <w:rFonts w:ascii="Times New Roman" w:hAnsi="Times New Roman"/>
          <w:color w:val="0E101A"/>
          <w:sz w:val="24"/>
          <w:szCs w:val="24"/>
          <w:lang w:val="en-GB"/>
        </w:rPr>
        <w:t xml:space="preserve"> microbiome </w:t>
      </w:r>
      <w:r w:rsidR="00E40551">
        <w:rPr>
          <w:rStyle w:val="eop"/>
          <w:rFonts w:ascii="Times New Roman" w:hAnsi="Times New Roman"/>
          <w:color w:val="0E101A"/>
          <w:sz w:val="24"/>
          <w:szCs w:val="24"/>
          <w:lang w:val="en-GB"/>
        </w:rPr>
        <w:t>is defined</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as </w:t>
      </w:r>
      <w:r w:rsidR="00E40551">
        <w:rPr>
          <w:rStyle w:val="eop"/>
          <w:rFonts w:ascii="Times New Roman" w:hAnsi="Times New Roman"/>
          <w:color w:val="0E101A"/>
          <w:sz w:val="24"/>
          <w:szCs w:val="24"/>
          <w:lang w:val="en-GB"/>
        </w:rPr>
        <w:t xml:space="preserve">a complex </w:t>
      </w:r>
      <w:r>
        <w:rPr>
          <w:rStyle w:val="eop"/>
          <w:rFonts w:ascii="Times New Roman" w:hAnsi="Times New Roman"/>
          <w:color w:val="0E101A"/>
          <w:sz w:val="24"/>
          <w:szCs w:val="24"/>
          <w:lang w:val="en-GB"/>
        </w:rPr>
        <w:t>of symbiotic, commen</w:t>
      </w:r>
      <w:r w:rsidRPr="00BA470F">
        <w:rPr>
          <w:rStyle w:val="eop"/>
          <w:rFonts w:ascii="Times New Roman" w:hAnsi="Times New Roman"/>
          <w:color w:val="0E101A"/>
          <w:sz w:val="24"/>
          <w:szCs w:val="24"/>
          <w:lang w:val="en-GB"/>
        </w:rPr>
        <w:t>sal, and pathogenic microorganism</w:t>
      </w:r>
      <w:r>
        <w:rPr>
          <w:rStyle w:val="eop"/>
          <w:rFonts w:ascii="Times New Roman" w:hAnsi="Times New Roman"/>
          <w:color w:val="0E101A"/>
          <w:sz w:val="24"/>
          <w:szCs w:val="24"/>
          <w:lang w:val="en-GB"/>
        </w:rPr>
        <w:t xml:space="preserve">s that inhabit </w:t>
      </w:r>
      <w:r w:rsidR="00E40551">
        <w:rPr>
          <w:rStyle w:val="eop"/>
          <w:rFonts w:ascii="Times New Roman" w:hAnsi="Times New Roman"/>
          <w:color w:val="0E101A"/>
          <w:sz w:val="24"/>
          <w:szCs w:val="24"/>
          <w:lang w:val="en-GB"/>
        </w:rPr>
        <w:t xml:space="preserve">a particular environment normally </w:t>
      </w:r>
      <w:r>
        <w:rPr>
          <w:rStyle w:val="eop"/>
          <w:rFonts w:ascii="Times New Roman" w:hAnsi="Times New Roman"/>
          <w:color w:val="0E101A"/>
          <w:sz w:val="24"/>
          <w:szCs w:val="24"/>
          <w:lang w:val="en-GB"/>
        </w:rPr>
        <w:t xml:space="preserve">consisting </w:t>
      </w:r>
      <w:r w:rsidRPr="00BA470F">
        <w:rPr>
          <w:rStyle w:val="eop"/>
          <w:rFonts w:ascii="Times New Roman" w:hAnsi="Times New Roman"/>
          <w:color w:val="0E101A"/>
          <w:sz w:val="24"/>
          <w:szCs w:val="24"/>
          <w:lang w:val="en-GB"/>
        </w:rPr>
        <w:t xml:space="preserve">of </w:t>
      </w:r>
      <w:r>
        <w:rPr>
          <w:rStyle w:val="eop"/>
          <w:rFonts w:ascii="Times New Roman" w:hAnsi="Times New Roman"/>
          <w:color w:val="0E101A"/>
          <w:sz w:val="24"/>
          <w:szCs w:val="24"/>
          <w:lang w:val="en-GB"/>
        </w:rPr>
        <w:t>fung</w:t>
      </w:r>
      <w:r w:rsidR="00E40551">
        <w:rPr>
          <w:rStyle w:val="eop"/>
          <w:rFonts w:ascii="Times New Roman" w:hAnsi="Times New Roman"/>
          <w:color w:val="0E101A"/>
          <w:sz w:val="24"/>
          <w:szCs w:val="24"/>
          <w:lang w:val="en-GB"/>
        </w:rPr>
        <w:t>al</w:t>
      </w:r>
      <w:r>
        <w:rPr>
          <w:rStyle w:val="eop"/>
          <w:rFonts w:ascii="Times New Roman" w:hAnsi="Times New Roman"/>
          <w:color w:val="0E101A"/>
          <w:sz w:val="24"/>
          <w:szCs w:val="24"/>
          <w:lang w:val="en-GB"/>
        </w:rPr>
        <w:t xml:space="preserve">, </w:t>
      </w:r>
      <w:r w:rsidRPr="00BA470F">
        <w:rPr>
          <w:rStyle w:val="eop"/>
          <w:rFonts w:ascii="Times New Roman" w:hAnsi="Times New Roman"/>
          <w:color w:val="0E101A"/>
          <w:sz w:val="24"/>
          <w:szCs w:val="24"/>
          <w:lang w:val="en-GB"/>
        </w:rPr>
        <w:t>bacteria</w:t>
      </w:r>
      <w:r w:rsidR="00E40551">
        <w:rPr>
          <w:rStyle w:val="eop"/>
          <w:rFonts w:ascii="Times New Roman" w:hAnsi="Times New Roman"/>
          <w:color w:val="0E101A"/>
          <w:sz w:val="24"/>
          <w:szCs w:val="24"/>
          <w:lang w:val="en-GB"/>
        </w:rPr>
        <w:t>l</w:t>
      </w:r>
      <w:r w:rsidRPr="00BA470F">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and vir</w:t>
      </w:r>
      <w:r w:rsidR="00E40551">
        <w:rPr>
          <w:rStyle w:val="eop"/>
          <w:rFonts w:ascii="Times New Roman" w:hAnsi="Times New Roman"/>
          <w:color w:val="0E101A"/>
          <w:sz w:val="24"/>
          <w:szCs w:val="24"/>
          <w:lang w:val="en-GB"/>
        </w:rPr>
        <w:t>al communities.</w:t>
      </w:r>
      <w:commentRangeEnd w:id="150"/>
      <w:del w:id="152" w:author="Author">
        <w:r w:rsidR="00EE7194" w:rsidDel="00E40551">
          <w:rPr>
            <w:rStyle w:val="CommentReference"/>
          </w:rPr>
          <w:commentReference w:id="150"/>
        </w:r>
      </w:del>
      <w:commentRangeEnd w:id="151"/>
      <w:r w:rsidR="00E40551">
        <w:rPr>
          <w:rStyle w:val="CommentReference"/>
        </w:rPr>
        <w:commentReference w:id="151"/>
      </w:r>
      <w:r>
        <w:rPr>
          <w:rStyle w:val="eop"/>
          <w:rFonts w:ascii="Times New Roman" w:hAnsi="Times New Roman"/>
          <w:color w:val="0E101A"/>
          <w:sz w:val="24"/>
          <w:szCs w:val="24"/>
          <w:lang w:val="en-GB"/>
        </w:rPr>
        <w:t xml:space="preserve"> However, the most</w:t>
      </w:r>
      <w:r w:rsidRPr="00BA470F">
        <w:rPr>
          <w:rStyle w:val="eop"/>
          <w:rFonts w:ascii="Times New Roman" w:hAnsi="Times New Roman"/>
          <w:color w:val="0E101A"/>
          <w:sz w:val="24"/>
          <w:szCs w:val="24"/>
          <w:lang w:val="en-GB"/>
        </w:rPr>
        <w:t xml:space="preserve"> predominant </w:t>
      </w:r>
      <w:r>
        <w:rPr>
          <w:rStyle w:val="eop"/>
          <w:rFonts w:ascii="Times New Roman" w:hAnsi="Times New Roman"/>
          <w:color w:val="0E101A"/>
          <w:sz w:val="24"/>
          <w:szCs w:val="24"/>
          <w:lang w:val="en-GB"/>
        </w:rPr>
        <w:t>studies</w:t>
      </w:r>
      <w:r w:rsidRPr="00BA470F">
        <w:rPr>
          <w:rStyle w:val="eop"/>
          <w:rFonts w:ascii="Times New Roman" w:hAnsi="Times New Roman"/>
          <w:color w:val="0E101A"/>
          <w:sz w:val="24"/>
          <w:szCs w:val="24"/>
          <w:lang w:val="en-GB"/>
        </w:rPr>
        <w:t xml:space="preserve"> today </w:t>
      </w:r>
      <w:r>
        <w:rPr>
          <w:rStyle w:val="eop"/>
          <w:rFonts w:ascii="Times New Roman" w:hAnsi="Times New Roman"/>
          <w:color w:val="0E101A"/>
          <w:sz w:val="24"/>
          <w:szCs w:val="24"/>
          <w:lang w:val="en-GB"/>
        </w:rPr>
        <w:t>are more inclined towards</w:t>
      </w:r>
      <w:r w:rsidRPr="00BA470F">
        <w:rPr>
          <w:rStyle w:val="eop"/>
          <w:rFonts w:ascii="Times New Roman" w:hAnsi="Times New Roman"/>
          <w:color w:val="0E101A"/>
          <w:sz w:val="24"/>
          <w:szCs w:val="24"/>
          <w:lang w:val="en-GB"/>
        </w:rPr>
        <w:t xml:space="preserve"> the b</w:t>
      </w:r>
      <w:r>
        <w:rPr>
          <w:rStyle w:val="eop"/>
          <w:rFonts w:ascii="Times New Roman" w:hAnsi="Times New Roman"/>
          <w:color w:val="0E101A"/>
          <w:sz w:val="24"/>
          <w:szCs w:val="24"/>
          <w:lang w:val="en-GB"/>
        </w:rPr>
        <w:t>acterial component</w:t>
      </w:r>
      <w:r w:rsidR="00E40551">
        <w:rPr>
          <w:rStyle w:val="eop"/>
          <w:rFonts w:ascii="Times New Roman" w:hAnsi="Times New Roman"/>
          <w:color w:val="0E101A"/>
          <w:sz w:val="24"/>
          <w:szCs w:val="24"/>
          <w:lang w:val="en-GB"/>
        </w:rPr>
        <w:t>s</w:t>
      </w:r>
      <w:r>
        <w:rPr>
          <w:rStyle w:val="eop"/>
          <w:rFonts w:ascii="Times New Roman" w:hAnsi="Times New Roman"/>
          <w:color w:val="0E101A"/>
          <w:sz w:val="24"/>
          <w:szCs w:val="24"/>
          <w:lang w:val="en-GB"/>
        </w:rPr>
        <w:t xml:space="preserve"> of </w:t>
      </w:r>
      <w:r w:rsidR="00E40551">
        <w:rPr>
          <w:rStyle w:val="eop"/>
          <w:rFonts w:ascii="Times New Roman" w:hAnsi="Times New Roman"/>
          <w:color w:val="0E101A"/>
          <w:sz w:val="24"/>
          <w:szCs w:val="24"/>
          <w:lang w:val="en-GB"/>
        </w:rPr>
        <w:t xml:space="preserve">these </w:t>
      </w:r>
      <w:r>
        <w:rPr>
          <w:rStyle w:val="eop"/>
          <w:rFonts w:ascii="Times New Roman" w:hAnsi="Times New Roman"/>
          <w:color w:val="0E101A"/>
          <w:sz w:val="24"/>
          <w:szCs w:val="24"/>
          <w:lang w:val="en-GB"/>
        </w:rPr>
        <w:t>com</w:t>
      </w:r>
      <w:r w:rsidRPr="00BA470F">
        <w:rPr>
          <w:rStyle w:val="eop"/>
          <w:rFonts w:ascii="Times New Roman" w:hAnsi="Times New Roman"/>
          <w:color w:val="0E101A"/>
          <w:sz w:val="24"/>
          <w:szCs w:val="24"/>
          <w:lang w:val="en-GB"/>
        </w:rPr>
        <w:t>munit</w:t>
      </w:r>
      <w:r w:rsidR="00E40551">
        <w:rPr>
          <w:rStyle w:val="eop"/>
          <w:rFonts w:ascii="Times New Roman" w:hAnsi="Times New Roman"/>
          <w:color w:val="0E101A"/>
          <w:sz w:val="24"/>
          <w:szCs w:val="24"/>
          <w:lang w:val="en-GB"/>
        </w:rPr>
        <w:t>ies</w:t>
      </w:r>
      <w:r>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fldChar w:fldCharType="begin" w:fldLock="1"/>
      </w:r>
      <w:r w:rsidR="00743486">
        <w:rPr>
          <w:rStyle w:val="eop"/>
          <w:rFonts w:ascii="Times New Roman" w:hAnsi="Times New Roman"/>
          <w:color w:val="0E101A"/>
          <w:sz w:val="24"/>
          <w:szCs w:val="24"/>
          <w:lang w:val="en-GB"/>
        </w:rPr>
        <w:instrText>ADDIN CSL_CITATION {"citationItems":[{"id":"ITEM-1","itemData":{"ISSN":"0890-3670","abstract":"Origin of words like genome, biome and so on","author":[{"dropping-particle":"","family":"Lederberg","given":"By Joshua","non-dropping-particle":"","parse-names":false,"suffix":""},{"dropping-particle":"","family":"McCray","given":"Alexa T","non-dropping-particle":"","parse-names":false,"suffix":""}],"container-title":"The Scientist","id":"ITEM-1","issue":"7","issued":{"date-parts":[["2001"]]},"page":"8","title":"' Ome Sweet ' Omics-- A Genealogical Treasury of Words","type":"article-journal","volume":"15"},"uris":["http://www.mendeley.com/documents/?uuid=6f8bf588-3d24-4351-ae82-3dae9ac86477"]}],"mendeley":{"formattedCitation":"(Lederberg &amp; McCray, 2001)","plainTextFormattedCitation":"(Lederberg &amp; McCray, 2001)","previouslyFormattedCitation":"(Lederberg &amp; McCray, 2001)"},"properties":{"noteIndex":0},"schema":"https://github.com/citation-style-language/schema/raw/master/csl-citation.json"}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BA470F">
        <w:rPr>
          <w:rStyle w:val="eop"/>
          <w:rFonts w:ascii="Times New Roman" w:hAnsi="Times New Roman"/>
          <w:noProof/>
          <w:color w:val="0E101A"/>
          <w:sz w:val="24"/>
          <w:szCs w:val="24"/>
          <w:lang w:val="en-GB"/>
        </w:rPr>
        <w:t>(Lederberg &amp; McCray, 2001)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sidR="00BB6A9A" w:rsidRPr="004260F4">
        <w:rPr>
          <w:rStyle w:val="eop"/>
          <w:rFonts w:ascii="Times New Roman" w:hAnsi="Times New Roman"/>
          <w:color w:val="0E101A"/>
          <w:sz w:val="24"/>
          <w:szCs w:val="24"/>
          <w:lang w:val="en-GB"/>
        </w:rPr>
        <w:t>Earlier</w:t>
      </w:r>
      <w:r w:rsidR="00BE6D9F" w:rsidRPr="004260F4">
        <w:rPr>
          <w:rStyle w:val="eop"/>
          <w:rFonts w:ascii="Times New Roman" w:hAnsi="Times New Roman"/>
          <w:color w:val="0E101A"/>
          <w:sz w:val="24"/>
          <w:szCs w:val="24"/>
          <w:lang w:val="en-GB"/>
        </w:rPr>
        <w:t xml:space="preserve"> microbiome research was </w:t>
      </w:r>
      <w:r w:rsidR="000479E7" w:rsidRPr="004260F4">
        <w:rPr>
          <w:rStyle w:val="eop"/>
          <w:rFonts w:ascii="Times New Roman" w:hAnsi="Times New Roman"/>
          <w:color w:val="0E101A"/>
          <w:sz w:val="24"/>
          <w:szCs w:val="24"/>
          <w:lang w:val="en-GB"/>
        </w:rPr>
        <w:t xml:space="preserve">majorly </w:t>
      </w:r>
      <w:r w:rsidR="00BE6D9F" w:rsidRPr="004260F4">
        <w:rPr>
          <w:rStyle w:val="eop"/>
          <w:rFonts w:ascii="Times New Roman" w:hAnsi="Times New Roman"/>
          <w:color w:val="0E101A"/>
          <w:sz w:val="24"/>
          <w:szCs w:val="24"/>
          <w:lang w:val="en-GB"/>
        </w:rPr>
        <w:t xml:space="preserve">characterized by the usage of DNA sequencing-based 16S rDNA or shotgun metagenome sequencing to allow for the </w:t>
      </w:r>
      <w:r w:rsidR="000479E7" w:rsidRPr="004260F4">
        <w:rPr>
          <w:rStyle w:val="eop"/>
          <w:rFonts w:ascii="Times New Roman" w:hAnsi="Times New Roman"/>
          <w:color w:val="0E101A"/>
          <w:sz w:val="24"/>
          <w:szCs w:val="24"/>
          <w:lang w:val="en-GB"/>
        </w:rPr>
        <w:t>exposition</w:t>
      </w:r>
      <w:r w:rsidR="00BE6D9F" w:rsidRPr="004260F4">
        <w:rPr>
          <w:rStyle w:val="eop"/>
          <w:rFonts w:ascii="Times New Roman" w:hAnsi="Times New Roman"/>
          <w:color w:val="0E101A"/>
          <w:sz w:val="24"/>
          <w:szCs w:val="24"/>
          <w:lang w:val="en-GB"/>
        </w:rPr>
        <w:t xml:space="preserve"> of genome structure and microbial composition. With technological advances in RNA-sequencing, the scientific community has been granted the ability to gain further insight into the genes that are actively expressed in intricate bacterial communities. This has enabled the exposition of the functional changes that direct the roles of the microbiome under different circumstances, its host interactions, </w:t>
      </w:r>
      <w:r w:rsidR="00C65718" w:rsidRPr="004260F4">
        <w:rPr>
          <w:rStyle w:val="eop"/>
          <w:rFonts w:ascii="Times New Roman" w:hAnsi="Times New Roman"/>
          <w:color w:val="0E101A"/>
          <w:sz w:val="24"/>
          <w:szCs w:val="24"/>
          <w:lang w:val="en-GB"/>
        </w:rPr>
        <w:t>and</w:t>
      </w:r>
      <w:r w:rsidR="00BE6D9F" w:rsidRPr="004260F4">
        <w:rPr>
          <w:rStyle w:val="eop"/>
          <w:rFonts w:ascii="Times New Roman" w:hAnsi="Times New Roman"/>
          <w:color w:val="0E101A"/>
          <w:sz w:val="24"/>
          <w:szCs w:val="24"/>
          <w:lang w:val="en-GB"/>
        </w:rPr>
        <w:t xml:space="preserve"> changes in functions that accompany significant changes in an organism such as the onset of a disease, prolonged dietary change, or exposure to xenobiotics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{"citationItems":[{"id":"ITEM-1","itemData":{"DOI":"10.4137/BBI.S34610","ISSN":"11779322","abstract":"The human intestinal microbiome is a microbial ecosystem that expresses as many as 100 times more genes than the human host, thereby constituting an important component of the human holobiome, which contributes to multiple health and disease processes. As most commensal species are difficult or impossible to culture, genomic characterization of microbiome composition and function, under various environmental conditions, comprises a central tool in understanding its roles in health and disease. The first decade of microbiome research was mainly characterized by usage of DNA sequencing--based 16S rDNA and shotgun metagenome sequencing, allowing for the elucidation of microbial composition and genome structure. Technological advances in RNA-seq have recently provided us with an ability to gain insight into the genes that are actively expressed in complex bacterial communities, enabling the elucidation of the functional changes that dictate the microbiome functions at given contexts, its interactions with the host, and functional alterations that accompany the conversion of a healthy microbiome toward a disease-driving configuration. Here, we highlight some of the key metatranscriptomics strategies that are implemented to determine microbiota gene expression and its regulation and discuss the advantages and potential challenges associated with these approaches.","author":[{"dropping-particle":"","family":"Bashiardes","given":"Stavros","non-dropping-particle":"","parse-names":false,"suffix":""},{"dropping-particle":"","family":"Zilberman-Schapira","given":"Gili","non-dropping-particle":"","parse-names":false,"suffix":""},{"dropping-particle":"","family":"Elinav","given":"Eran","non-dropping-particle":"","parse-names":false,"suffix":""}],"container-title":"Bioinformatics and Biology Insights","id":"ITEM-1","issued":{"date-parts":[["2016"]]},"page":"19-25","title":"Use of metatranscriptomics in microbiome research","type":"article-journal","volume":"10"},"uris":["http://www.mendeley.com/documents/?uuid=a6b1c083-365f-46a9-99ec-88252fef22a4"]}],"mendeley":{"formattedCitation":"(Bashiardes et al., 2016)","plainTextFormattedCitation":"(Bashiardes et al., 2016)","previouslyFormattedCitation":"(Bashiardes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BE6D9F" w:rsidRPr="004260F4">
        <w:rPr>
          <w:rStyle w:val="eop"/>
          <w:rFonts w:ascii="Times New Roman" w:hAnsi="Times New Roman"/>
          <w:noProof/>
          <w:color w:val="0E101A"/>
          <w:sz w:val="24"/>
          <w:szCs w:val="24"/>
          <w:lang w:val="en-GB"/>
        </w:rPr>
        <w:t>(Bashiardes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C65718" w:rsidRPr="004260F4">
        <w:rPr>
          <w:rStyle w:val="eop"/>
          <w:rFonts w:ascii="Times New Roman" w:hAnsi="Times New Roman"/>
          <w:color w:val="0E101A"/>
          <w:sz w:val="24"/>
          <w:szCs w:val="24"/>
          <w:lang w:val="en-GB"/>
        </w:rPr>
        <w:t>M</w:t>
      </w:r>
      <w:r w:rsidR="00BE6D9F" w:rsidRPr="004260F4">
        <w:rPr>
          <w:rStyle w:val="eop"/>
          <w:rFonts w:ascii="Times New Roman" w:hAnsi="Times New Roman"/>
          <w:color w:val="0E101A"/>
          <w:sz w:val="24"/>
          <w:szCs w:val="24"/>
          <w:lang w:val="en-GB"/>
        </w:rPr>
        <w:t xml:space="preserve">etatranscriptomics allows for </w:t>
      </w:r>
      <w:r w:rsidR="00BB6A9A" w:rsidRPr="004260F4">
        <w:rPr>
          <w:rStyle w:val="eop"/>
          <w:rFonts w:ascii="Times New Roman" w:hAnsi="Times New Roman"/>
          <w:color w:val="0E101A"/>
          <w:sz w:val="24"/>
          <w:szCs w:val="24"/>
          <w:lang w:val="en-GB"/>
        </w:rPr>
        <w:t xml:space="preserve">the </w:t>
      </w:r>
      <w:r w:rsidR="00BE6D9F" w:rsidRPr="004260F4">
        <w:rPr>
          <w:rStyle w:val="eop"/>
          <w:rFonts w:ascii="Times New Roman" w:hAnsi="Times New Roman"/>
          <w:color w:val="0E101A"/>
          <w:sz w:val="24"/>
          <w:szCs w:val="24"/>
          <w:lang w:val="en-GB"/>
        </w:rPr>
        <w:t xml:space="preserve">characterization of the functional microbiome providing information on what functions the microbes present are carrying out and has the potential to better associate microbes with the host performances as compared to classical metagenomics </w:t>
      </w:r>
      <w:r w:rsidR="00BE6D9F" w:rsidRPr="004260F4">
        <w:rPr>
          <w:rStyle w:val="eop"/>
          <w:rFonts w:ascii="Times New Roman" w:hAnsi="Times New Roman"/>
          <w:color w:val="0E101A"/>
          <w:sz w:val="24"/>
          <w:szCs w:val="24"/>
          <w:lang w:val="en-GB"/>
        </w:rPr>
        <w:fldChar w:fldCharType="begin" w:fldLock="1"/>
      </w:r>
      <w:r w:rsidR="00767054">
        <w:rPr>
          <w:rStyle w:val="eop"/>
          <w:rFonts w:ascii="Times New Roman" w:hAnsi="Times New Roman"/>
          <w:color w:val="0E101A"/>
          <w:sz w:val="24"/>
          <w:szCs w:val="24"/>
          <w:lang w:val="en-GB"/>
        </w:rPr>
        <w:instrText>ADDIN CSL_CITATION {"citationItems":[{"id":"ITEM-1","itemData":{"DOI":"10.1186/s40168-019-0618-5","ISSN":"20492618","PMID":"30642389","abstract":"Background: Microorganisms are responsible for fermentation within the rumen and have been reported to contribute to the variation in feed efficiency of cattle. However, to what extent the breed affects the rumen microbiome and its association with host feed efficiency is unknown. Here, rumen microbiomes of beef cattle (n = 48) from three breeds (Angus, Charolais, Kinsella composite hybrid) with high and low feed efficiency were explored using metagenomics and metatranscriptomics, aiming to identify differences between functional potentials and activities of same rumen microbiomes and to evaluate the effects of host breed and feed efficiency on the rumen microbiome. Results: Rumen metagenomes were more closely clustered together and thus more conserved among individuals than metatranscriptomes, suggesting that inter-individual functional variations at the RNA level were higher than those at the DNA level. However, while mRNA enrichment significantly increased the sequencing depth of mRNA and generated similar functional profiles to total RNA-based metatranscriptomics, it led to biased abundance estimation of several transcripts. We observed divergent rumen microbial composition (metatranscriptomic level) and functional potentials (metagenomic level) among three breeds, but differences in functional activity (metatranscriptomic level) were less apparent. Differential rumen microbial features (e.g., taxa, diversity indices, functional categories, and genes) were detected between cattle with high and low feed efficiency, and most of them were breed-specific. Conclusions: Metatranscriptomes represent real-time functional activities of microbiomes and have the potential to better associate rumen microorganisms with host performances compared to metagenomics. As total RNA-based metatranscriptomics seem to avoid potential biases caused by mRNA enrichment and allow simultaneous use of rRNA for generation of compositional profiles, we suggest their use for linking the rumen microbiome with host phenotypes in future studies. However, if exploration of specific lowly expressed genes is desired, mRNA enrichment is recommended as it will enhance the resolution of mRNA. Finally, the differential microbial features observed between efficient and inefficient steers tended to be specific to breeds, suggesting that interactions between host breed genotype and the rumen microbiome contribute to the variations in feed efficiency observed. These breed-associated differences…","author":[{"dropping-particle":"","family":"Li","given":"Fuyong","non-dropping-particle":"","parse-names":false,"suffix":""},{"dropping-particle":"","family":"Hitch","given":"Thomas C.A.","non-dropping-particle":"","parse-names":false,"suffix":""},{"dropping-particle":"","family":"Chen","given":"Yanhong","non-dropping-particle":"","parse-names":false,"suffix":""},{"dropping-particle":"","family":"Creevey","given":"Christopher J.","non-dropping-particle":"","parse-names":false,"suffix":""},{"dropping-particle":"","family":"Guan","given":"Le Luo","non-dropping-particle":"","parse-names":false,"suffix":""}],"container-title":"Microbiome","id":"ITEM-1","issue":"1","issued":{"date-parts":[["2019","1","14"]]},"page":"6","publisher":"BioMed Central Ltd.","title":"Comparative metagenomic and metatranscriptomic analyses reveal the breed effect on the rumen microbiome and its associations with feed efficiency in beef cattle 06 Biological Sciences 0604 Genetics 06 Biological Sciences 0605 Microbiology","type":"article-journal","volume":"7"},"uris":["http://www.mendeley.com/documents/?uuid=7cbda018-57a7-3e07-8b81-b31e72275311"]}],"mendeley":{"formattedCitation":"(F. Li et al., 2019)","plainTextFormattedCitation":"(F. Li et al., 2019)","previouslyFormattedCitation":"(F. Li et al., 2019)"},"properties":{"noteIndex":0},"schema":"https://github.com/citation-style-language/schema/raw/master/csl-citation.json"}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767054" w:rsidRPr="00767054">
        <w:rPr>
          <w:rStyle w:val="eop"/>
          <w:rFonts w:ascii="Times New Roman" w:hAnsi="Times New Roman"/>
          <w:noProof/>
          <w:color w:val="0E101A"/>
          <w:sz w:val="24"/>
          <w:szCs w:val="24"/>
          <w:lang w:val="en-GB"/>
        </w:rPr>
        <w:t>(F. Li et al., 2019)</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E7194">
        <w:rPr>
          <w:rStyle w:val="eop"/>
          <w:rFonts w:ascii="Times New Roman" w:hAnsi="Times New Roman"/>
          <w:color w:val="0E101A"/>
          <w:sz w:val="24"/>
          <w:szCs w:val="24"/>
          <w:lang w:val="en-GB"/>
        </w:rPr>
        <w:t xml:space="preserve">It also allows </w:t>
      </w:r>
      <w:r w:rsidR="007549AC">
        <w:rPr>
          <w:rStyle w:val="eop"/>
          <w:rFonts w:ascii="Times New Roman" w:hAnsi="Times New Roman"/>
          <w:color w:val="0E101A"/>
          <w:sz w:val="24"/>
          <w:szCs w:val="24"/>
          <w:lang w:val="en-GB"/>
        </w:rPr>
        <w:t xml:space="preserve">researchers </w:t>
      </w:r>
      <w:r w:rsidR="00EE7194">
        <w:rPr>
          <w:rStyle w:val="eop"/>
          <w:rFonts w:ascii="Times New Roman" w:hAnsi="Times New Roman"/>
          <w:color w:val="0E101A"/>
          <w:sz w:val="24"/>
          <w:szCs w:val="24"/>
          <w:lang w:val="en-GB"/>
        </w:rPr>
        <w:t>to discriminate between resident, active, gut microbes</w:t>
      </w:r>
      <w:r w:rsidR="007549AC">
        <w:rPr>
          <w:rStyle w:val="eop"/>
          <w:rFonts w:ascii="Times New Roman" w:hAnsi="Times New Roman"/>
          <w:color w:val="0E101A"/>
          <w:sz w:val="24"/>
          <w:szCs w:val="24"/>
          <w:lang w:val="en-GB"/>
        </w:rPr>
        <w:t>,</w:t>
      </w:r>
      <w:r w:rsidR="00EE7194">
        <w:rPr>
          <w:rStyle w:val="eop"/>
          <w:rFonts w:ascii="Times New Roman" w:hAnsi="Times New Roman"/>
          <w:color w:val="0E101A"/>
          <w:sz w:val="24"/>
          <w:szCs w:val="24"/>
          <w:lang w:val="en-GB"/>
        </w:rPr>
        <w:t xml:space="preserve"> or transient microbes that come with the diet and travel across the gut without </w:t>
      </w:r>
      <w:r w:rsidR="007549AC">
        <w:rPr>
          <w:rStyle w:val="eop"/>
          <w:rFonts w:ascii="Times New Roman" w:hAnsi="Times New Roman"/>
          <w:color w:val="0E101A"/>
          <w:sz w:val="24"/>
          <w:szCs w:val="24"/>
          <w:lang w:val="en-GB"/>
        </w:rPr>
        <w:t xml:space="preserve">colonization </w:t>
      </w:r>
      <w:r w:rsidR="007549AC">
        <w:rPr>
          <w:rStyle w:val="eop"/>
          <w:rFonts w:ascii="Times New Roman" w:hAnsi="Times New Roman"/>
          <w:color w:val="0E101A"/>
          <w:sz w:val="24"/>
          <w:szCs w:val="24"/>
          <w:lang w:val="en-GB"/>
        </w:rPr>
        <w:fldChar w:fldCharType="begin" w:fldLock="1"/>
      </w:r>
      <w:r w:rsidR="007549AC">
        <w:rPr>
          <w:rStyle w:val="eop"/>
          <w:rFonts w:ascii="Times New Roman" w:hAnsi="Times New Roman"/>
          <w:color w:val="0E101A"/>
          <w:sz w:val="24"/>
          <w:szCs w:val="24"/>
          <w:lang w:val="en-GB"/>
        </w:rPr>
        <w:instrText>ADDIN CSL_CITATION {"citationItems":[{"id":"ITEM-1","itemData":{"DOI":"10.1111/MEC.14413","ISSN":"1365-294X","PMID":"29113026","abstract":"Despite evidence from laboratory experiments that perturbation of the gut microbiota affects many traits of the animal host, our understanding of the effect of variation in microbiota composition on animals in natural populations is very limited. The core purpose of this study on the fruit fly Drosophila melanogaster was to identify the impact of natural variation in the taxonomic composition of gut bacterial communities on host traits, with the gut transcriptome as a molecular index of microbiota-responsive host traits. Use of the gut transcriptome was validated by demonstrating significant transcriptional differences between the guts of laboratory flies colonized with bacteria and maintained under axenic conditions. Wild Drosophila from six field collections made over two years had gut bacterial communities of diverse composition, dominated to varying extents by Acetobacteraceae and Enterobacteriaceae. The gut transcriptomes also varied among collections and differed markedly from those of laboratory flies. However, no overall relationship between variation in the wild fly transcriptome and taxonomic composition of the gut microbiota was evident at all taxonomic scales of bacteria tested for both individual fly genes and functional categories in Gene Ontology. We conclude that the interaction between microbiota composition and host functional traits may be confounded by uncontrolled variation in both ecological circumstance and host traits (e.g., genotype, age physiological condition) under natural conditions, and that microbiota effects on host traits identified in the laboratory should, therefore, be extrapolated to field population with great caution.","author":[{"dropping-particle":"","family":"Bost","given":"Alyssa","non-dropping-particle":"","parse-names":false,"suffix":""},{"dropping-particle":"","family":"Franzenburg","given":"Soeren","non-dropping-particle":"","parse-names":false,"suffix":""},{"dropping-particle":"","family":"Adair","given":"Karen L.","non-dropping-particle":"","parse-names":false,"suffix":""},{"dropping-particle":"","family":"Martinson","given":"Vincent G.","non-dropping-particle":"","parse-names":false,"suffix":""},{"dropping-particle":"","family":"Loeb","given":"Greg","non-dropping-particle":"","parse-names":false,"suffix":""},{"dropping-particle":"","family":"Douglas","given":"Angela E.","non-dropping-particle":"","parse-names":false,"suffix":""}],"container-title":"Molecular Ecology","id":"ITEM-1","issue":"8","issued":{"date-parts":[["2018","4","1"]]},"page":"1848-1859","publisher":"John Wiley &amp; Sons, Ltd","title":"How gut transcriptional function of Drosophila melanogaster varies with the presence and composition of the gut microbiota","type":"article-journal","volume":"27"},"uris":["http://www.mendeley.com/documents/?uuid=810d4b78-e465-3a63-a9d9-a5333d81c060"]}],"mendeley":{"formattedCitation":"(Bost et al., 2018)","plainTextFormattedCitation":"(Bost et al., 2018)","previouslyFormattedCitation":"(Bost et al., 2018)"},"properties":{"noteIndex":0},"schema":"https://github.com/citation-style-language/schema/raw/master/csl-citation.json"}</w:instrText>
      </w:r>
      <w:r w:rsidR="007549AC">
        <w:rPr>
          <w:rStyle w:val="eop"/>
          <w:rFonts w:ascii="Times New Roman" w:hAnsi="Times New Roman"/>
          <w:color w:val="0E101A"/>
          <w:sz w:val="24"/>
          <w:szCs w:val="24"/>
          <w:lang w:val="en-GB"/>
        </w:rPr>
        <w:fldChar w:fldCharType="separate"/>
      </w:r>
      <w:r w:rsidR="007549AC" w:rsidRPr="007549AC">
        <w:rPr>
          <w:rStyle w:val="eop"/>
          <w:rFonts w:ascii="Times New Roman" w:hAnsi="Times New Roman"/>
          <w:noProof/>
          <w:color w:val="0E101A"/>
          <w:sz w:val="24"/>
          <w:szCs w:val="24"/>
          <w:lang w:val="en-GB"/>
        </w:rPr>
        <w:t>(Bost et al., 2018)</w:t>
      </w:r>
      <w:r w:rsidR="007549AC">
        <w:rPr>
          <w:rStyle w:val="eop"/>
          <w:rFonts w:ascii="Times New Roman" w:hAnsi="Times New Roman"/>
          <w:color w:val="0E101A"/>
          <w:sz w:val="24"/>
          <w:szCs w:val="24"/>
          <w:lang w:val="en-GB"/>
        </w:rPr>
        <w:fldChar w:fldCharType="end"/>
      </w:r>
      <w:r w:rsidR="00EE7194">
        <w:rPr>
          <w:rStyle w:val="eop"/>
          <w:rFonts w:ascii="Times New Roman" w:hAnsi="Times New Roman"/>
          <w:color w:val="0E101A"/>
          <w:sz w:val="24"/>
          <w:szCs w:val="24"/>
          <w:lang w:val="en-GB"/>
        </w:rPr>
        <w:t>.</w:t>
      </w:r>
    </w:p>
    <w:p w14:paraId="2B4BDC33" w14:textId="46B4DACB" w:rsidR="00D33146" w:rsidRPr="004260F4" w:rsidRDefault="00A43E71"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w:t>
      </w:r>
      <w:r w:rsidRPr="004260F4">
        <w:rPr>
          <w:rStyle w:val="eop"/>
          <w:rFonts w:ascii="Times New Roman" w:hAnsi="Times New Roman"/>
          <w:color w:val="0E101A"/>
          <w:sz w:val="24"/>
          <w:szCs w:val="24"/>
          <w:lang w:val="en-GB"/>
        </w:rPr>
        <w:t>etagenomics</w:t>
      </w:r>
      <w:commentRangeStart w:id="154"/>
      <w:commentRangeStart w:id="155"/>
      <w:r w:rsidR="00BE6D9F" w:rsidRPr="004260F4">
        <w:rPr>
          <w:rStyle w:val="eop"/>
          <w:rFonts w:ascii="Times New Roman" w:hAnsi="Times New Roman"/>
          <w:color w:val="0E101A"/>
          <w:sz w:val="24"/>
          <w:szCs w:val="24"/>
          <w:lang w:val="en-GB"/>
        </w:rPr>
        <w:t xml:space="preserve"> </w:t>
      </w:r>
      <w:commentRangeEnd w:id="154"/>
      <w:r w:rsidR="007469F5">
        <w:rPr>
          <w:rStyle w:val="CommentReference"/>
        </w:rPr>
        <w:commentReference w:id="154"/>
      </w:r>
      <w:commentRangeEnd w:id="155"/>
      <w:r>
        <w:rPr>
          <w:rStyle w:val="CommentReference"/>
        </w:rPr>
        <w:commentReference w:id="155"/>
      </w:r>
      <w:r w:rsidR="00BE6D9F" w:rsidRPr="004260F4">
        <w:rPr>
          <w:rStyle w:val="eop"/>
          <w:rFonts w:ascii="Times New Roman" w:hAnsi="Times New Roman"/>
          <w:color w:val="0E101A"/>
          <w:sz w:val="24"/>
          <w:szCs w:val="24"/>
          <w:lang w:val="en-GB"/>
        </w:rPr>
        <w:t>catalog</w:t>
      </w:r>
      <w:r>
        <w:rPr>
          <w:rStyle w:val="eop"/>
          <w:rFonts w:ascii="Times New Roman" w:hAnsi="Times New Roman"/>
          <w:color w:val="0E101A"/>
          <w:sz w:val="24"/>
          <w:szCs w:val="24"/>
          <w:lang w:val="en-GB"/>
        </w:rPr>
        <w:t>s</w:t>
      </w:r>
      <w:r w:rsidR="00BE6D9F" w:rsidRPr="004260F4">
        <w:rPr>
          <w:rStyle w:val="eop"/>
          <w:rFonts w:ascii="Times New Roman" w:hAnsi="Times New Roman"/>
          <w:color w:val="0E101A"/>
          <w:sz w:val="24"/>
          <w:szCs w:val="24"/>
          <w:lang w:val="en-GB"/>
        </w:rPr>
        <w:t xml:space="preserve"> the genes present in a sample using DNA sequences while metatranscriptomics studies the RNA transcripts</w:t>
      </w:r>
      <w:r w:rsidR="00CC5982">
        <w:rPr>
          <w:rStyle w:val="eop"/>
          <w:rFonts w:ascii="Times New Roman" w:hAnsi="Times New Roman"/>
          <w:color w:val="0E101A"/>
          <w:sz w:val="24"/>
          <w:szCs w:val="24"/>
          <w:lang w:val="en-GB"/>
        </w:rPr>
        <w:t>,</w:t>
      </w:r>
      <w:r w:rsidR="00BE6D9F" w:rsidRPr="004260F4">
        <w:rPr>
          <w:rStyle w:val="eop"/>
          <w:rFonts w:ascii="Times New Roman" w:hAnsi="Times New Roman"/>
          <w:color w:val="0E101A"/>
          <w:sz w:val="24"/>
          <w:szCs w:val="24"/>
          <w:lang w:val="en-GB"/>
        </w:rPr>
        <w:t xml:space="preserve"> and </w:t>
      </w:r>
      <w:r w:rsidR="00CC5982">
        <w:rPr>
          <w:rStyle w:val="eop"/>
          <w:rFonts w:ascii="Times New Roman" w:hAnsi="Times New Roman"/>
          <w:color w:val="0E101A"/>
          <w:sz w:val="24"/>
          <w:szCs w:val="24"/>
          <w:lang w:val="en-GB"/>
        </w:rPr>
        <w:t xml:space="preserve">it </w:t>
      </w:r>
      <w:r w:rsidR="00BE6D9F" w:rsidRPr="004260F4">
        <w:rPr>
          <w:rStyle w:val="eop"/>
          <w:rFonts w:ascii="Times New Roman" w:hAnsi="Times New Roman"/>
          <w:color w:val="0E101A"/>
          <w:sz w:val="24"/>
          <w:szCs w:val="24"/>
          <w:lang w:val="en-GB"/>
        </w:rPr>
        <w:t xml:space="preserve">gives detailed insights into the mechanistic understanding of the inter-community relationships between the microbial community and its host </w:t>
      </w:r>
      <w:r w:rsidR="00BE6D9F" w:rsidRPr="004260F4">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BE6D9F" w:rsidRPr="004260F4">
        <w:rPr>
          <w:rStyle w:val="eop"/>
          <w:rFonts w:ascii="Times New Roman" w:hAnsi="Times New Roman"/>
          <w:color w:val="0E101A"/>
          <w:sz w:val="24"/>
          <w:szCs w:val="24"/>
          <w:lang w:val="en-GB"/>
        </w:rPr>
        <w:fldChar w:fldCharType="end"/>
      </w:r>
      <w:r w:rsidR="00BE6D9F"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Classical</w:t>
      </w:r>
      <w:r w:rsidR="00E84B59"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microbial</w:t>
      </w:r>
      <w:r w:rsidR="007549AC" w:rsidRPr="004260F4">
        <w:rPr>
          <w:rStyle w:val="eop"/>
          <w:rFonts w:ascii="Times New Roman" w:hAnsi="Times New Roman"/>
          <w:color w:val="0E101A"/>
          <w:sz w:val="24"/>
          <w:szCs w:val="24"/>
          <w:lang w:val="en-GB"/>
        </w:rPr>
        <w:t xml:space="preserve"> </w:t>
      </w:r>
      <w:r w:rsidR="00BE6D9F" w:rsidRPr="004260F4">
        <w:rPr>
          <w:rStyle w:val="eop"/>
          <w:rFonts w:ascii="Times New Roman" w:hAnsi="Times New Roman"/>
          <w:color w:val="0E101A"/>
          <w:sz w:val="24"/>
          <w:szCs w:val="24"/>
          <w:lang w:val="en-GB"/>
        </w:rPr>
        <w:t xml:space="preserve">profiling methods are normally reliant on targeted sequencing of the </w:t>
      </w:r>
      <w:r w:rsidR="007549AC">
        <w:rPr>
          <w:rStyle w:val="eop"/>
          <w:rFonts w:ascii="Times New Roman" w:hAnsi="Times New Roman"/>
          <w:color w:val="0E101A"/>
          <w:sz w:val="24"/>
          <w:szCs w:val="24"/>
          <w:lang w:val="en-GB"/>
        </w:rPr>
        <w:t>highly conserved</w:t>
      </w:r>
      <w:r w:rsidR="00BE6D9F" w:rsidRPr="004260F4">
        <w:rPr>
          <w:rStyle w:val="eop"/>
          <w:rFonts w:ascii="Times New Roman" w:hAnsi="Times New Roman"/>
          <w:color w:val="0E101A"/>
          <w:sz w:val="24"/>
          <w:szCs w:val="24"/>
          <w:lang w:val="en-GB"/>
        </w:rPr>
        <w:t xml:space="preserve"> </w:t>
      </w:r>
      <w:r w:rsidR="007549AC">
        <w:rPr>
          <w:rStyle w:val="eop"/>
          <w:rFonts w:ascii="Times New Roman" w:hAnsi="Times New Roman"/>
          <w:color w:val="0E101A"/>
          <w:sz w:val="24"/>
          <w:szCs w:val="24"/>
          <w:lang w:val="en-GB"/>
        </w:rPr>
        <w:t xml:space="preserve">barcode </w:t>
      </w:r>
      <w:r w:rsidR="00BE6D9F" w:rsidRPr="004260F4">
        <w:rPr>
          <w:rStyle w:val="eop"/>
          <w:rFonts w:ascii="Times New Roman" w:hAnsi="Times New Roman"/>
          <w:color w:val="0E101A"/>
          <w:sz w:val="24"/>
          <w:szCs w:val="24"/>
          <w:lang w:val="en-GB"/>
        </w:rPr>
        <w:t>gene region</w:t>
      </w:r>
      <w:r w:rsidR="007549AC">
        <w:rPr>
          <w:rStyle w:val="eop"/>
          <w:rFonts w:ascii="Times New Roman" w:hAnsi="Times New Roman"/>
          <w:color w:val="0E101A"/>
          <w:sz w:val="24"/>
          <w:szCs w:val="24"/>
          <w:lang w:val="en-GB"/>
        </w:rPr>
        <w:t xml:space="preserve">s i.e. 16S region for bacteria and </w:t>
      </w:r>
      <w:r w:rsidR="00E84B59">
        <w:rPr>
          <w:rStyle w:val="eop"/>
          <w:rFonts w:ascii="Times New Roman" w:hAnsi="Times New Roman"/>
          <w:color w:val="0E101A"/>
          <w:sz w:val="24"/>
          <w:szCs w:val="24"/>
          <w:lang w:val="en-GB"/>
        </w:rPr>
        <w:t xml:space="preserve">the </w:t>
      </w:r>
      <w:r w:rsidR="007549AC">
        <w:rPr>
          <w:rStyle w:val="eop"/>
          <w:rFonts w:ascii="Times New Roman" w:hAnsi="Times New Roman"/>
          <w:color w:val="0E101A"/>
          <w:sz w:val="24"/>
          <w:szCs w:val="24"/>
          <w:lang w:val="en-GB"/>
        </w:rPr>
        <w:t>ITS (Internal Transcribed Spacer) region for fungi</w:t>
      </w:r>
      <w:r w:rsidR="00E84B59">
        <w:rPr>
          <w:rStyle w:val="eop"/>
          <w:rFonts w:ascii="Times New Roman" w:hAnsi="Times New Roman"/>
          <w:color w:val="0E101A"/>
          <w:sz w:val="24"/>
          <w:szCs w:val="24"/>
          <w:lang w:val="en-GB"/>
        </w:rPr>
        <w:t>,</w:t>
      </w:r>
      <w:r w:rsidR="007549AC">
        <w:rPr>
          <w:rStyle w:val="eop"/>
          <w:rFonts w:ascii="Times New Roman" w:hAnsi="Times New Roman"/>
          <w:color w:val="0E101A"/>
          <w:sz w:val="24"/>
          <w:szCs w:val="24"/>
          <w:lang w:val="en-GB"/>
        </w:rPr>
        <w:t xml:space="preserve"> followed by </w:t>
      </w:r>
      <w:commentRangeStart w:id="156"/>
      <w:commentRangeStart w:id="157"/>
      <w:r w:rsidR="000479E7" w:rsidRPr="004260F4">
        <w:rPr>
          <w:rStyle w:val="eop"/>
          <w:rFonts w:ascii="Times New Roman" w:hAnsi="Times New Roman"/>
          <w:color w:val="0E101A"/>
          <w:sz w:val="24"/>
          <w:szCs w:val="24"/>
          <w:lang w:val="en-GB"/>
        </w:rPr>
        <w:t>analyzing</w:t>
      </w:r>
      <w:r w:rsidR="00BE6D9F" w:rsidRPr="004260F4">
        <w:rPr>
          <w:rStyle w:val="eop"/>
          <w:rFonts w:ascii="Times New Roman" w:hAnsi="Times New Roman"/>
          <w:color w:val="0E101A"/>
          <w:sz w:val="24"/>
          <w:szCs w:val="24"/>
          <w:lang w:val="en-GB"/>
        </w:rPr>
        <w:t xml:space="preserve"> the</w:t>
      </w:r>
      <w:r w:rsidR="00E84B59">
        <w:rPr>
          <w:rStyle w:val="eop"/>
          <w:rFonts w:ascii="Times New Roman" w:hAnsi="Times New Roman"/>
          <w:color w:val="0E101A"/>
          <w:sz w:val="24"/>
          <w:szCs w:val="24"/>
          <w:lang w:val="en-GB"/>
        </w:rPr>
        <w:t xml:space="preserve"> microbial diversity,</w:t>
      </w:r>
      <w:r w:rsidR="00BE6D9F" w:rsidRPr="004260F4">
        <w:rPr>
          <w:rStyle w:val="eop"/>
          <w:rFonts w:ascii="Times New Roman" w:hAnsi="Times New Roman"/>
          <w:color w:val="0E101A"/>
          <w:sz w:val="24"/>
          <w:szCs w:val="24"/>
          <w:lang w:val="en-GB"/>
        </w:rPr>
        <w:t xml:space="preserve"> relative</w:t>
      </w:r>
      <w:r w:rsidR="00E84B59">
        <w:rPr>
          <w:rStyle w:val="eop"/>
          <w:rFonts w:ascii="Times New Roman" w:hAnsi="Times New Roman"/>
          <w:color w:val="0E101A"/>
          <w:sz w:val="24"/>
          <w:szCs w:val="24"/>
          <w:lang w:val="en-GB"/>
        </w:rPr>
        <w:t xml:space="preserve"> microbial</w:t>
      </w:r>
      <w:r w:rsidR="00BE6D9F" w:rsidRPr="004260F4">
        <w:rPr>
          <w:rStyle w:val="eop"/>
          <w:rFonts w:ascii="Times New Roman" w:hAnsi="Times New Roman"/>
          <w:color w:val="0E101A"/>
          <w:sz w:val="24"/>
          <w:szCs w:val="24"/>
          <w:lang w:val="en-GB"/>
        </w:rPr>
        <w:t xml:space="preserve"> abundance</w:t>
      </w:r>
      <w:commentRangeEnd w:id="156"/>
      <w:r w:rsidR="00E84B59">
        <w:rPr>
          <w:rStyle w:val="eop"/>
          <w:rFonts w:ascii="Times New Roman" w:hAnsi="Times New Roman"/>
          <w:color w:val="0E101A"/>
          <w:sz w:val="24"/>
          <w:szCs w:val="24"/>
          <w:lang w:val="en-GB"/>
        </w:rPr>
        <w:t>s</w:t>
      </w:r>
      <w:r w:rsidR="00CC5982">
        <w:rPr>
          <w:rStyle w:val="CommentReference"/>
        </w:rPr>
        <w:commentReference w:id="156"/>
      </w:r>
      <w:commentRangeEnd w:id="157"/>
      <w:r w:rsidR="007549AC">
        <w:rPr>
          <w:rStyle w:val="CommentReference"/>
        </w:rPr>
        <w:commentReference w:id="157"/>
      </w:r>
      <w:r w:rsidR="00E84B59">
        <w:rPr>
          <w:rStyle w:val="CommentReference"/>
        </w:rPr>
        <w:t>,</w:t>
      </w:r>
      <w:r w:rsidR="007549AC">
        <w:rPr>
          <w:rStyle w:val="eop"/>
          <w:rFonts w:ascii="Times New Roman" w:hAnsi="Times New Roman"/>
          <w:color w:val="0E101A"/>
          <w:sz w:val="24"/>
          <w:szCs w:val="24"/>
          <w:lang w:val="en-GB"/>
        </w:rPr>
        <w:t xml:space="preserve"> and in some cases, the prediction</w:t>
      </w:r>
      <w:r w:rsidR="00BE6D9F"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t>of</w:t>
      </w:r>
      <w:r w:rsidR="00E84B59">
        <w:rPr>
          <w:rStyle w:val="eop"/>
          <w:rFonts w:ascii="Times New Roman" w:hAnsi="Times New Roman"/>
          <w:color w:val="0E101A"/>
          <w:sz w:val="24"/>
          <w:szCs w:val="24"/>
          <w:lang w:val="en-GB"/>
        </w:rPr>
        <w:t xml:space="preserve"> the </w:t>
      </w:r>
      <w:r w:rsidR="008A4E84" w:rsidRPr="004260F4">
        <w:rPr>
          <w:rStyle w:val="eop"/>
          <w:rFonts w:ascii="Times New Roman" w:hAnsi="Times New Roman"/>
          <w:color w:val="0E101A"/>
          <w:sz w:val="24"/>
          <w:szCs w:val="24"/>
          <w:lang w:val="en-GB"/>
        </w:rPr>
        <w:t>microbial community</w:t>
      </w:r>
      <w:r w:rsidR="00E84B59">
        <w:rPr>
          <w:rStyle w:val="eop"/>
          <w:rFonts w:ascii="Times New Roman" w:hAnsi="Times New Roman"/>
          <w:color w:val="0E101A"/>
          <w:sz w:val="24"/>
          <w:szCs w:val="24"/>
          <w:lang w:val="en-GB"/>
        </w:rPr>
        <w:t xml:space="preserve">’s functional capabilities </w:t>
      </w:r>
      <w:r w:rsidR="00E84B59">
        <w:rPr>
          <w:rStyle w:val="eop"/>
          <w:rFonts w:ascii="Times New Roman" w:hAnsi="Times New Roman"/>
          <w:color w:val="0E101A"/>
          <w:sz w:val="24"/>
          <w:szCs w:val="24"/>
          <w:lang w:val="en-GB"/>
        </w:rPr>
        <w:fldChar w:fldCharType="begin" w:fldLock="1"/>
      </w:r>
      <w:r w:rsidR="007A32EF">
        <w:rPr>
          <w:rStyle w:val="eop"/>
          <w:rFonts w:ascii="Times New Roman" w:hAnsi="Times New Roman"/>
          <w:color w:val="0E101A"/>
          <w:sz w:val="24"/>
          <w:szCs w:val="24"/>
          <w:lang w:val="en-GB"/>
        </w:rPr>
        <w:instrText>ADDIN CSL_CITATION {"citationItems":[{"id":"ITEM-1","itemData":{"DOI":"10.1038/nbt.2676","ISSN":"1546-1696","PMID":"23975157","abstract":"The functional composition of microbial community samples from several environments is predicted based on 16S ribosomal RNA gene sequencing data. Profiling phylogenetic marker genes, such as the 16S rRNA gene, is a key tool for studies of microbial communities but does not provide direct evidence of a community's functional capabilities. Here we describe PICRUSt (phylogenetic investigation of communities by reconstruction of unobserved states), a computational approach to predict the functional composition of a metagenome using marker gene data and a database of reference genomes. PICRUSt uses an extended ancestral-state reconstruction algorithm to predict which gene families are present and then combines gene families to estimate the composite metagenome. Using 16S information, PICRUSt recaptures key findings from the Human Microbiome Project and accurately predicts the abundance of gene families in host-associated and environmental communities, with quantifiable uncertainty. Our results demonstrate that phylogeny and function are sufficiently linked that this 'predictive metagenomic' approach should provide useful insights into the thousands of uncultivated microbial communities for which only marker gene surveys are currently available.","author":[{"dropping-particle":"","family":"Langille","given":"Morgan G.I.","non-dropping-particle":"","parse-names":false,"suffix":""},{"dropping-particle":"","family":"Zaneveld","given":"Jesse","non-dropping-particle":"","parse-names":false,"suffix":""},{"dropping-particle":"","family":"Caporaso","given":"J. Gregory","non-dropping-particle":"","parse-names":false,"suffix":""},{"dropping-particle":"","family":"McDonald","given":"Daniel","non-dropping-particle":"","parse-names":false,"suffix":""},{"dropping-particle":"","family":"Knights","given":"Dan","non-dropping-particle":"","parse-names":false,"suffix":""},{"dropping-particle":"","family":"Reyes","given":"Joshua A.","non-dropping-particle":"","parse-names":false,"suffix":""},{"dropping-particle":"","family":"Clemente","given":"Jose C.","non-dropping-particle":"","parse-names":false,"suffix":""},{"dropping-particle":"","family":"Burkepile","given":"Deron E.","non-dropping-particle":"","parse-names":false,"suffix":""},{"dropping-particle":"","family":"Vega Thurber","given":"Rebecca L.","non-dropping-particle":"","parse-names":false,"suffix":""},{"dropping-particle":"","family":"Knight","given":"Rob","non-dropping-particle":"","parse-names":false,"suffix":""},{"dropping-particle":"","family":"Beiko","given":"Robert G.","non-dropping-particle":"","parse-names":false,"suffix":""},{"dropping-particle":"","family":"Huttenhower","given":"Curtis","non-dropping-particle":"","parse-names":false,"suffix":""}],"container-title":"Nature Biotechnology 2013 31:9","id":"ITEM-1","issue":"9","issued":{"date-parts":[["2013","8","25"]]},"page":"814-821","publisher":"Nature Publishing Group","title":"Predictive functional profiling of microbial communities using 16S rRNA marker gene sequences","type":"article-journal","volume":"31"},"uris":["http://www.mendeley.com/documents/?uuid=cb065051-b0dc-3eb2-974b-563fbe3c2511"]}],"mendeley":{"formattedCitation":"(Langille et al., 2013)","plainTextFormattedCitation":"(Langille et al., 2013)","previouslyFormattedCitation":"(Langille et al., 2013)"},"properties":{"noteIndex":0},"schema":"https://github.com/citation-style-language/schema/raw/master/csl-citation.json"}</w:instrText>
      </w:r>
      <w:r w:rsidR="00E84B59">
        <w:rPr>
          <w:rStyle w:val="eop"/>
          <w:rFonts w:ascii="Times New Roman" w:hAnsi="Times New Roman"/>
          <w:color w:val="0E101A"/>
          <w:sz w:val="24"/>
          <w:szCs w:val="24"/>
          <w:lang w:val="en-GB"/>
        </w:rPr>
        <w:fldChar w:fldCharType="separate"/>
      </w:r>
      <w:r w:rsidR="00E84B59" w:rsidRPr="00E84B59">
        <w:rPr>
          <w:rStyle w:val="eop"/>
          <w:rFonts w:ascii="Times New Roman" w:hAnsi="Times New Roman"/>
          <w:noProof/>
          <w:color w:val="0E101A"/>
          <w:sz w:val="24"/>
          <w:szCs w:val="24"/>
          <w:lang w:val="en-GB"/>
        </w:rPr>
        <w:t>(Langille et al., 2013)</w:t>
      </w:r>
      <w:r w:rsidR="00E84B59">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Shotgun sequencing is</w:t>
      </w:r>
      <w:r w:rsidR="00E84B59">
        <w:rPr>
          <w:rStyle w:val="eop"/>
          <w:rFonts w:ascii="Times New Roman" w:hAnsi="Times New Roman"/>
          <w:color w:val="0E101A"/>
          <w:sz w:val="24"/>
          <w:szCs w:val="24"/>
          <w:lang w:val="en-GB"/>
        </w:rPr>
        <w:t xml:space="preserve"> a</w:t>
      </w:r>
      <w:r w:rsidR="008A4E84" w:rsidRPr="004260F4">
        <w:rPr>
          <w:rStyle w:val="eop"/>
          <w:rFonts w:ascii="Times New Roman" w:hAnsi="Times New Roman"/>
          <w:color w:val="0E101A"/>
          <w:sz w:val="24"/>
          <w:szCs w:val="24"/>
          <w:lang w:val="en-GB"/>
        </w:rPr>
        <w:t xml:space="preserve"> more thorough and effective </w:t>
      </w:r>
      <w:r w:rsidR="00E84B59">
        <w:rPr>
          <w:rStyle w:val="eop"/>
          <w:rFonts w:ascii="Times New Roman" w:hAnsi="Times New Roman"/>
          <w:color w:val="0E101A"/>
          <w:sz w:val="24"/>
          <w:szCs w:val="24"/>
          <w:lang w:val="en-GB"/>
        </w:rPr>
        <w:t xml:space="preserve">technique that aids </w:t>
      </w:r>
      <w:r w:rsidR="008A4E84" w:rsidRPr="004260F4">
        <w:rPr>
          <w:rStyle w:val="eop"/>
          <w:rFonts w:ascii="Times New Roman" w:hAnsi="Times New Roman"/>
          <w:color w:val="0E101A"/>
          <w:sz w:val="24"/>
          <w:szCs w:val="24"/>
          <w:lang w:val="en-GB"/>
        </w:rPr>
        <w:t xml:space="preserve">in </w:t>
      </w:r>
      <w:r w:rsidR="00E84B59">
        <w:rPr>
          <w:rStyle w:val="eop"/>
          <w:rFonts w:ascii="Times New Roman" w:hAnsi="Times New Roman"/>
          <w:color w:val="0E101A"/>
          <w:sz w:val="24"/>
          <w:szCs w:val="24"/>
          <w:lang w:val="en-GB"/>
        </w:rPr>
        <w:t xml:space="preserve">the </w:t>
      </w:r>
      <w:commentRangeStart w:id="158"/>
      <w:commentRangeStart w:id="159"/>
      <w:r w:rsidR="008A4E84" w:rsidRPr="004260F4">
        <w:rPr>
          <w:rStyle w:val="eop"/>
          <w:rFonts w:ascii="Times New Roman" w:hAnsi="Times New Roman"/>
          <w:color w:val="0E101A"/>
          <w:sz w:val="24"/>
          <w:szCs w:val="24"/>
          <w:lang w:val="en-GB"/>
        </w:rPr>
        <w:t>identif</w:t>
      </w:r>
      <w:r w:rsidR="00E84B59">
        <w:rPr>
          <w:rStyle w:val="eop"/>
          <w:rFonts w:ascii="Times New Roman" w:hAnsi="Times New Roman"/>
          <w:color w:val="0E101A"/>
          <w:sz w:val="24"/>
          <w:szCs w:val="24"/>
          <w:lang w:val="en-GB"/>
        </w:rPr>
        <w:t>ication of</w:t>
      </w:r>
      <w:commentRangeEnd w:id="158"/>
      <w:r w:rsidR="00CC5982">
        <w:rPr>
          <w:rStyle w:val="CommentReference"/>
        </w:rPr>
        <w:commentReference w:id="158"/>
      </w:r>
      <w:commentRangeEnd w:id="159"/>
      <w:r w:rsidR="00E84B59">
        <w:rPr>
          <w:rStyle w:val="CommentReference"/>
        </w:rPr>
        <w:commentReference w:id="159"/>
      </w:r>
      <w:r w:rsidR="008A4E84" w:rsidRPr="004260F4">
        <w:rPr>
          <w:rStyle w:val="eop"/>
          <w:rFonts w:ascii="Times New Roman" w:hAnsi="Times New Roman"/>
          <w:color w:val="0E101A"/>
          <w:sz w:val="24"/>
          <w:szCs w:val="24"/>
          <w:lang w:val="en-GB"/>
        </w:rPr>
        <w:t xml:space="preserve"> bacterial genes and their potential functions in a community. This is because it </w:t>
      </w:r>
      <w:r w:rsidR="00E84B59">
        <w:rPr>
          <w:rStyle w:val="eop"/>
          <w:rFonts w:ascii="Times New Roman" w:hAnsi="Times New Roman"/>
          <w:color w:val="0E101A"/>
          <w:sz w:val="24"/>
          <w:szCs w:val="24"/>
          <w:lang w:val="en-GB"/>
        </w:rPr>
        <w:t>can decode the entire genetic material in a community at</w:t>
      </w:r>
      <w:r w:rsidR="007F635E" w:rsidRPr="004260F4">
        <w:rPr>
          <w:rStyle w:val="eop"/>
          <w:rFonts w:ascii="Times New Roman" w:hAnsi="Times New Roman"/>
          <w:color w:val="0E101A"/>
          <w:sz w:val="24"/>
          <w:szCs w:val="24"/>
          <w:lang w:val="en-GB"/>
        </w:rPr>
        <w:t xml:space="preserve"> </w:t>
      </w:r>
      <w:r w:rsidR="00E84B59">
        <w:rPr>
          <w:rStyle w:val="eop"/>
          <w:rFonts w:ascii="Times New Roman" w:hAnsi="Times New Roman"/>
          <w:color w:val="0E101A"/>
          <w:sz w:val="24"/>
          <w:szCs w:val="24"/>
          <w:lang w:val="en-GB"/>
        </w:rPr>
        <w:t xml:space="preserve">a better </w:t>
      </w:r>
      <w:commentRangeStart w:id="160"/>
      <w:commentRangeStart w:id="161"/>
      <w:r w:rsidR="008A4E84" w:rsidRPr="004260F4">
        <w:rPr>
          <w:rStyle w:val="eop"/>
          <w:rFonts w:ascii="Times New Roman" w:hAnsi="Times New Roman"/>
          <w:color w:val="0E101A"/>
          <w:sz w:val="24"/>
          <w:szCs w:val="24"/>
          <w:lang w:val="en-GB"/>
        </w:rPr>
        <w:t>resolution</w:t>
      </w:r>
      <w:r w:rsidR="00E84B59">
        <w:rPr>
          <w:rStyle w:val="eop"/>
          <w:rFonts w:ascii="Times New Roman" w:hAnsi="Times New Roman"/>
          <w:color w:val="0E101A"/>
          <w:sz w:val="24"/>
          <w:szCs w:val="24"/>
          <w:lang w:val="en-GB"/>
        </w:rPr>
        <w:t>.</w:t>
      </w:r>
      <w:r w:rsidR="008A4E84" w:rsidRPr="004260F4">
        <w:rPr>
          <w:rStyle w:val="eop"/>
          <w:rFonts w:ascii="Times New Roman" w:hAnsi="Times New Roman"/>
          <w:color w:val="0E101A"/>
          <w:sz w:val="24"/>
          <w:szCs w:val="24"/>
          <w:lang w:val="en-GB"/>
        </w:rPr>
        <w:t xml:space="preserve"> </w:t>
      </w:r>
      <w:commentRangeEnd w:id="160"/>
      <w:r w:rsidR="00CC5982">
        <w:rPr>
          <w:rStyle w:val="CommentReference"/>
        </w:rPr>
        <w:commentReference w:id="160"/>
      </w:r>
      <w:commentRangeEnd w:id="161"/>
      <w:r w:rsidR="00E84B59">
        <w:rPr>
          <w:rStyle w:val="CommentReference"/>
        </w:rPr>
        <w:commentReference w:id="161"/>
      </w:r>
      <w:r w:rsidR="008A4E84" w:rsidRPr="004260F4">
        <w:rPr>
          <w:rStyle w:val="eop"/>
          <w:rFonts w:ascii="Times New Roman" w:hAnsi="Times New Roman"/>
          <w:color w:val="0E101A"/>
          <w:sz w:val="24"/>
          <w:szCs w:val="24"/>
          <w:lang w:val="en-GB"/>
        </w:rPr>
        <w:t xml:space="preserve"> However, the analysis </w:t>
      </w:r>
      <w:r w:rsidR="00CF2FC1">
        <w:rPr>
          <w:rStyle w:val="eop"/>
          <w:rFonts w:ascii="Times New Roman" w:hAnsi="Times New Roman"/>
          <w:color w:val="0E101A"/>
          <w:sz w:val="24"/>
          <w:szCs w:val="24"/>
          <w:lang w:val="en-GB"/>
        </w:rPr>
        <w:t xml:space="preserve">from </w:t>
      </w:r>
      <w:r w:rsidR="18B80651" w:rsidRPr="004260F4">
        <w:rPr>
          <w:rStyle w:val="eop"/>
          <w:rFonts w:ascii="Times New Roman" w:hAnsi="Times New Roman"/>
          <w:color w:val="0E101A"/>
          <w:sz w:val="24"/>
          <w:szCs w:val="24"/>
          <w:lang w:val="en-GB"/>
        </w:rPr>
        <w:t>both</w:t>
      </w:r>
      <w:r w:rsidR="008A4E84" w:rsidRPr="004260F4">
        <w:rPr>
          <w:rStyle w:val="eop"/>
          <w:rFonts w:ascii="Times New Roman" w:hAnsi="Times New Roman"/>
          <w:color w:val="0E101A"/>
          <w:sz w:val="24"/>
          <w:szCs w:val="24"/>
          <w:lang w:val="en-GB"/>
        </w:rPr>
        <w:t xml:space="preserve"> methods is </w:t>
      </w:r>
      <w:commentRangeStart w:id="162"/>
      <w:commentRangeStart w:id="163"/>
      <w:r w:rsidR="008A4E84" w:rsidRPr="004260F4">
        <w:rPr>
          <w:rStyle w:val="eop"/>
          <w:rFonts w:ascii="Times New Roman" w:hAnsi="Times New Roman"/>
          <w:color w:val="0E101A"/>
          <w:sz w:val="24"/>
          <w:szCs w:val="24"/>
          <w:lang w:val="en-GB"/>
        </w:rPr>
        <w:t xml:space="preserve">limited to the </w:t>
      </w:r>
      <w:r w:rsidR="00DB79B7" w:rsidRPr="004260F4">
        <w:rPr>
          <w:rStyle w:val="eop"/>
          <w:rFonts w:ascii="Times New Roman" w:hAnsi="Times New Roman"/>
          <w:color w:val="0E101A"/>
          <w:sz w:val="24"/>
          <w:szCs w:val="24"/>
          <w:lang w:val="en-GB"/>
        </w:rPr>
        <w:t>study</w:t>
      </w:r>
      <w:r w:rsidR="008A4E84" w:rsidRPr="004260F4">
        <w:rPr>
          <w:rStyle w:val="eop"/>
          <w:rFonts w:ascii="Times New Roman" w:hAnsi="Times New Roman"/>
          <w:color w:val="0E101A"/>
          <w:sz w:val="24"/>
          <w:szCs w:val="24"/>
          <w:lang w:val="en-GB"/>
        </w:rPr>
        <w:t xml:space="preserve"> of the </w:t>
      </w:r>
      <w:r w:rsidR="00CF2FC1">
        <w:rPr>
          <w:rStyle w:val="eop"/>
          <w:rFonts w:ascii="Times New Roman" w:hAnsi="Times New Roman"/>
          <w:color w:val="0E101A"/>
          <w:sz w:val="24"/>
          <w:szCs w:val="24"/>
          <w:lang w:val="en-GB"/>
        </w:rPr>
        <w:t>microbial</w:t>
      </w:r>
      <w:r w:rsidR="00CF2FC1" w:rsidRPr="004260F4">
        <w:rPr>
          <w:rStyle w:val="eop"/>
          <w:rFonts w:ascii="Times New Roman" w:hAnsi="Times New Roman"/>
          <w:color w:val="0E101A"/>
          <w:sz w:val="24"/>
          <w:szCs w:val="24"/>
          <w:lang w:val="en-GB"/>
        </w:rPr>
        <w:t xml:space="preserve"> </w:t>
      </w:r>
      <w:r w:rsidR="008A4E84" w:rsidRPr="004260F4">
        <w:rPr>
          <w:rStyle w:val="eop"/>
          <w:rFonts w:ascii="Times New Roman" w:hAnsi="Times New Roman"/>
          <w:color w:val="0E101A"/>
          <w:sz w:val="24"/>
          <w:szCs w:val="24"/>
          <w:lang w:val="en-GB"/>
        </w:rPr>
        <w:lastRenderedPageBreak/>
        <w:t xml:space="preserve">composition </w:t>
      </w:r>
      <w:r w:rsidR="00CF2FC1">
        <w:rPr>
          <w:rStyle w:val="eop"/>
          <w:rFonts w:ascii="Times New Roman" w:hAnsi="Times New Roman"/>
          <w:color w:val="0E101A"/>
          <w:sz w:val="24"/>
          <w:szCs w:val="24"/>
          <w:lang w:val="en-GB"/>
        </w:rPr>
        <w:t xml:space="preserve">and diversity characteristics </w:t>
      </w:r>
      <w:r w:rsidR="008A4E84" w:rsidRPr="004260F4">
        <w:rPr>
          <w:rStyle w:val="eop"/>
          <w:rFonts w:ascii="Times New Roman" w:hAnsi="Times New Roman"/>
          <w:color w:val="0E101A"/>
          <w:sz w:val="24"/>
          <w:szCs w:val="24"/>
          <w:lang w:val="en-GB"/>
        </w:rPr>
        <w:t>of the microbiome of interest</w:t>
      </w:r>
      <w:commentRangeEnd w:id="162"/>
      <w:r w:rsidR="00CC5982">
        <w:rPr>
          <w:rStyle w:val="CommentReference"/>
        </w:rPr>
        <w:commentReference w:id="162"/>
      </w:r>
      <w:commentRangeEnd w:id="163"/>
      <w:r w:rsidR="00CF2FC1">
        <w:rPr>
          <w:rStyle w:val="CommentReference"/>
        </w:rPr>
        <w:commentReference w:id="163"/>
      </w:r>
      <w:r w:rsidR="00CF2FC1">
        <w:rPr>
          <w:rStyle w:val="eop"/>
          <w:rFonts w:ascii="Times New Roman" w:hAnsi="Times New Roman"/>
          <w:color w:val="0E101A"/>
          <w:sz w:val="24"/>
          <w:szCs w:val="24"/>
          <w:lang w:val="en-GB"/>
        </w:rPr>
        <w:t xml:space="preserve"> without elucidating the active functions of these microbial communities </w:t>
      </w:r>
      <w:r w:rsidR="00BE6D9F" w:rsidRPr="004260F4">
        <w:rPr>
          <w:rStyle w:val="eop"/>
          <w:rFonts w:ascii="Times New Roman" w:hAnsi="Times New Roman"/>
          <w:color w:val="0E101A"/>
          <w:sz w:val="24"/>
          <w:szCs w:val="24"/>
          <w:lang w:val="en-GB"/>
        </w:rPr>
        <w:fldChar w:fldCharType="begin" w:fldLock="1"/>
      </w:r>
      <w:r w:rsidR="00BE6D9F"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00BE6D9F" w:rsidRPr="004260F4">
        <w:rPr>
          <w:rStyle w:val="eop"/>
          <w:rFonts w:ascii="Times New Roman" w:hAnsi="Times New Roman"/>
          <w:color w:val="0E101A"/>
          <w:sz w:val="24"/>
          <w:szCs w:val="24"/>
          <w:lang w:val="en-GB"/>
        </w:rPr>
        <w:fldChar w:fldCharType="separate"/>
      </w:r>
      <w:r w:rsidR="008A4E84" w:rsidRPr="004260F4">
        <w:rPr>
          <w:rStyle w:val="eop"/>
          <w:rFonts w:ascii="Times New Roman" w:hAnsi="Times New Roman"/>
          <w:noProof/>
          <w:color w:val="0E101A"/>
          <w:sz w:val="24"/>
          <w:szCs w:val="24"/>
          <w:lang w:val="en-GB"/>
        </w:rPr>
        <w:t>(Chung et al., 2020)</w:t>
      </w:r>
      <w:r w:rsidR="00BE6D9F" w:rsidRPr="004260F4">
        <w:rPr>
          <w:rStyle w:val="eop"/>
          <w:rFonts w:ascii="Times New Roman" w:hAnsi="Times New Roman"/>
          <w:color w:val="0E101A"/>
          <w:sz w:val="24"/>
          <w:szCs w:val="24"/>
          <w:lang w:val="en-GB"/>
        </w:rPr>
        <w:fldChar w:fldCharType="end"/>
      </w:r>
      <w:r w:rsidR="008A4E84" w:rsidRPr="004260F4">
        <w:rPr>
          <w:rStyle w:val="eop"/>
          <w:rFonts w:ascii="Times New Roman" w:hAnsi="Times New Roman"/>
          <w:color w:val="0E101A"/>
          <w:sz w:val="24"/>
          <w:szCs w:val="24"/>
          <w:lang w:val="en-GB"/>
        </w:rPr>
        <w:t xml:space="preserve">. </w:t>
      </w:r>
    </w:p>
    <w:p w14:paraId="184B680C" w14:textId="77777777" w:rsidR="00D33146" w:rsidRPr="004260F4" w:rsidRDefault="00D33146"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Succinctly, functional profiling with metatranscriptomics can tell what organisms are present in a microbial community and what functions they are performing. Functional microbiome RNA-sequencing data used for metatranscriptomics focuses on the </w:t>
      </w:r>
      <w:r w:rsidR="005C20F8">
        <w:rPr>
          <w:rStyle w:val="eop"/>
          <w:rFonts w:ascii="Times New Roman" w:hAnsi="Times New Roman"/>
          <w:color w:val="0E101A"/>
          <w:sz w:val="24"/>
          <w:szCs w:val="24"/>
          <w:lang w:val="en-GB"/>
        </w:rPr>
        <w:t>active</w:t>
      </w:r>
      <w:r w:rsidRPr="004260F4">
        <w:rPr>
          <w:rStyle w:val="eop"/>
          <w:rFonts w:ascii="Times New Roman" w:hAnsi="Times New Roman"/>
          <w:color w:val="0E101A"/>
          <w:sz w:val="24"/>
          <w:szCs w:val="24"/>
          <w:lang w:val="en-GB"/>
        </w:rPr>
        <w:t xml:space="preserve"> microbes in a microbiome of interest and is hence more reliable as it filters out the noise </w:t>
      </w:r>
      <w:r w:rsidR="000479E7" w:rsidRPr="004260F4">
        <w:rPr>
          <w:rStyle w:val="eop"/>
          <w:rFonts w:ascii="Times New Roman" w:hAnsi="Times New Roman"/>
          <w:color w:val="0E101A"/>
          <w:sz w:val="24"/>
          <w:szCs w:val="24"/>
          <w:lang w:val="en-GB"/>
        </w:rPr>
        <w:t xml:space="preserve">e.g. biases </w:t>
      </w:r>
      <w:r w:rsidRPr="004260F4">
        <w:rPr>
          <w:rStyle w:val="eop"/>
          <w:rFonts w:ascii="Times New Roman" w:hAnsi="Times New Roman"/>
          <w:color w:val="0E101A"/>
          <w:sz w:val="24"/>
          <w:szCs w:val="24"/>
          <w:lang w:val="en-GB"/>
        </w:rPr>
        <w:t xml:space="preserve">brought about by the use </w:t>
      </w:r>
      <w:commentRangeStart w:id="164"/>
      <w:commentRangeStart w:id="165"/>
      <w:r w:rsidRPr="004260F4">
        <w:rPr>
          <w:rStyle w:val="eop"/>
          <w:rFonts w:ascii="Times New Roman" w:hAnsi="Times New Roman"/>
          <w:color w:val="0E101A"/>
          <w:sz w:val="24"/>
          <w:szCs w:val="24"/>
          <w:lang w:val="en-GB"/>
        </w:rPr>
        <w:t>of DNA methods</w:t>
      </w:r>
      <w:commentRangeEnd w:id="164"/>
      <w:r w:rsidR="00CC5982">
        <w:rPr>
          <w:rStyle w:val="CommentReference"/>
        </w:rPr>
        <w:commentReference w:id="164"/>
      </w:r>
      <w:commentRangeEnd w:id="165"/>
      <w:r w:rsidR="007A32EF">
        <w:rPr>
          <w:rStyle w:val="CommentReference"/>
        </w:rPr>
        <w:commentReference w:id="165"/>
      </w:r>
      <w:r w:rsidR="007A32EF">
        <w:rPr>
          <w:rStyle w:val="eop"/>
          <w:rFonts w:ascii="Times New Roman" w:hAnsi="Times New Roman"/>
          <w:color w:val="0E101A"/>
          <w:sz w:val="24"/>
          <w:szCs w:val="24"/>
          <w:lang w:val="en-GB"/>
        </w:rPr>
        <w:t xml:space="preserve"> such as PCR and chimera biases, and not being able to differentiate live from dead microbiota </w:t>
      </w:r>
      <w:r w:rsidR="007A32EF">
        <w:rPr>
          <w:rStyle w:val="eop"/>
          <w:rFonts w:ascii="Times New Roman" w:hAnsi="Times New Roman"/>
          <w:color w:val="0E101A"/>
          <w:sz w:val="24"/>
          <w:szCs w:val="24"/>
          <w:lang w:val="en-GB"/>
        </w:rPr>
        <w:fldChar w:fldCharType="begin" w:fldLock="1"/>
      </w:r>
      <w:r w:rsidR="00194A5C">
        <w:rPr>
          <w:rStyle w:val="eop"/>
          <w:rFonts w:ascii="Times New Roman" w:hAnsi="Times New Roman"/>
          <w:color w:val="0E101A"/>
          <w:sz w:val="24"/>
          <w:szCs w:val="24"/>
          <w:lang w:val="en-GB"/>
        </w:rPr>
        <w:instrText>ADDIN CSL_CITATION {"citationItems":[{"id":"ITEM-1","itemData":{"DOI":"10.1097/CM9.0000000000000871","ISSN":"25425641","PMID":"32604176","abstract":"The purpose of this review is to provide medical researchers, especially those without a bioinformatics background, with an easy-to-understand summary of the concepts and technologies used in microbiome research. First, we define primary concepts such as microbiota, microbiome, and metagenome. Then, we discuss study design schemes, the methods of sample size calculation, and the methods for improving the reliability of research. We emphasize the importance of negative and positive controls in this section. Next, we discuss statistical analysis methods used in microbiome research, focusing on problems with multiple comparisons and ways to compare β-diversity between groups. Finally, we provide step-by-step pipelines for bioinformatics analysis. In summary, the meticulous study design is a key step to obtaining meaningful results, and appropriate statistical methods are important for accurate interpretation of microbiome data. The step-by-step pipelines provide researchers with insights into newly developed bioinformatics analysis methods.","author":[{"dropping-particle":"","family":"Qian","given":"Xu Bo","non-dropping-particle":"","parse-names":false,"suffix":""},{"dropping-particle":"","family":"Chen","given":"Tong","non-dropping-particle":"","parse-names":false,"suffix":""},{"dropping-particle":"","family":"Xu","given":"Yi Ping","non-dropping-particle":"","parse-names":false,"suffix":""},{"dropping-particle":"","family":"Chen","given":"Lei","non-dropping-particle":"","parse-names":false,"suffix":""},{"dropping-particle":"","family":"Sun","given":"Fu Xiang","non-dropping-particle":"","parse-names":false,"suffix":""},{"dropping-particle":"","family":"Lu","given":"Mei Ping","non-dropping-particle":"","parse-names":false,"suffix":""},{"dropping-particle":"","family":"Liu","given":"Yong Xin","non-dropping-particle":"","parse-names":false,"suffix":""}],"container-title":"Chinese medical journal","id":"ITEM-1","issue":"15","issued":{"date-parts":[["2020","8","5"]]},"page":"1844-1855","publisher":"NLM (Medline)","title":"A guide to human microbiome research: study design, sample collection, and bioinformatics analysis","type":"article-journal","volume":"133"},"uris":["http://www.mendeley.com/documents/?uuid=bcead386-5315-3d91-bf05-255cb92fb30d"]}],"mendeley":{"formattedCitation":"(Qian et al., 2020)","plainTextFormattedCitation":"(Qian et al., 2020)","previouslyFormattedCitation":"(Qian et al., 2020)"},"properties":{"noteIndex":0},"schema":"https://github.com/citation-style-language/schema/raw/master/csl-citation.json"}</w:instrText>
      </w:r>
      <w:r w:rsidR="007A32EF">
        <w:rPr>
          <w:rStyle w:val="eop"/>
          <w:rFonts w:ascii="Times New Roman" w:hAnsi="Times New Roman"/>
          <w:color w:val="0E101A"/>
          <w:sz w:val="24"/>
          <w:szCs w:val="24"/>
          <w:lang w:val="en-GB"/>
        </w:rPr>
        <w:fldChar w:fldCharType="separate"/>
      </w:r>
      <w:r w:rsidR="007A32EF" w:rsidRPr="007A32EF">
        <w:rPr>
          <w:rStyle w:val="eop"/>
          <w:rFonts w:ascii="Times New Roman" w:hAnsi="Times New Roman"/>
          <w:noProof/>
          <w:color w:val="0E101A"/>
          <w:sz w:val="24"/>
          <w:szCs w:val="24"/>
          <w:lang w:val="en-GB"/>
        </w:rPr>
        <w:t>(Qian et al., 2020)</w:t>
      </w:r>
      <w:r w:rsidR="007A32EF">
        <w:rPr>
          <w:rStyle w:val="eop"/>
          <w:rFonts w:ascii="Times New Roman" w:hAnsi="Times New Roman"/>
          <w:color w:val="0E101A"/>
          <w:sz w:val="24"/>
          <w:szCs w:val="24"/>
          <w:lang w:val="en-GB"/>
        </w:rPr>
        <w:fldChar w:fldCharType="end"/>
      </w:r>
      <w:r w:rsidR="007A32E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 substantial number of genes that might not be portrayed at a metagenomic level might be noticeably active at the </w:t>
      </w:r>
      <w:commentRangeStart w:id="166"/>
      <w:commentRangeStart w:id="167"/>
      <w:r w:rsidRPr="004260F4">
        <w:rPr>
          <w:rStyle w:val="eop"/>
          <w:rFonts w:ascii="Times New Roman" w:hAnsi="Times New Roman"/>
          <w:color w:val="0E101A"/>
          <w:sz w:val="24"/>
          <w:szCs w:val="24"/>
          <w:lang w:val="en-GB"/>
        </w:rPr>
        <w:t>metatranscriptomic level</w:t>
      </w:r>
      <w:commentRangeEnd w:id="166"/>
      <w:r w:rsidR="00CC5982">
        <w:rPr>
          <w:rStyle w:val="CommentReference"/>
        </w:rPr>
        <w:commentReference w:id="166"/>
      </w:r>
      <w:commentRangeEnd w:id="167"/>
      <w:r w:rsidR="007A32EF">
        <w:rPr>
          <w:rStyle w:val="CommentReference"/>
        </w:rPr>
        <w:commentReference w:id="167"/>
      </w:r>
      <w:r w:rsidR="007A32EF">
        <w:rPr>
          <w:rStyle w:val="eop"/>
          <w:rFonts w:ascii="Times New Roman" w:hAnsi="Times New Roman"/>
          <w:color w:val="0E101A"/>
          <w:sz w:val="24"/>
          <w:szCs w:val="24"/>
          <w:lang w:val="en-GB"/>
        </w:rPr>
        <w:t xml:space="preserve"> attributable to the metatranscriptomics’ propensity to focus on the active members of the microbiome</w:t>
      </w:r>
      <w:r w:rsidR="00194A5C">
        <w:rPr>
          <w:rStyle w:val="eop"/>
          <w:rFonts w:ascii="Times New Roman" w:hAnsi="Times New Roman"/>
          <w:color w:val="0E101A"/>
          <w:sz w:val="24"/>
          <w:szCs w:val="24"/>
          <w:lang w:val="en-GB"/>
        </w:rPr>
        <w:t xml:space="preserve"> </w:t>
      </w:r>
      <w:r w:rsidR="00194A5C">
        <w:rPr>
          <w:rStyle w:val="eop"/>
          <w:rFonts w:ascii="Times New Roman" w:hAnsi="Times New Roman"/>
          <w:color w:val="0E101A"/>
          <w:sz w:val="24"/>
          <w:szCs w:val="24"/>
          <w:lang w:val="en-GB"/>
        </w:rPr>
        <w:fldChar w:fldCharType="begin" w:fldLock="1"/>
      </w:r>
      <w:r w:rsidR="003F18B3">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analysis","type":"article-journal","volume":"10"},"uris":["http://www.mendeley.com/documents/?uuid=13a3ead3-4c2b-3e7e-919c-744357b2eb3b"]}],"mendeley":{"formattedCitation":"(Shakya et al., 2019)","plainTextFormattedCitation":"(Shakya et al., 2019)","previouslyFormattedCitation":"(Shakya et al., 2019)"},"properties":{"noteIndex":0},"schema":"https://github.com/citation-style-language/schema/raw/master/csl-citation.json"}</w:instrText>
      </w:r>
      <w:r w:rsidR="00194A5C">
        <w:rPr>
          <w:rStyle w:val="eop"/>
          <w:rFonts w:ascii="Times New Roman" w:hAnsi="Times New Roman"/>
          <w:color w:val="0E101A"/>
          <w:sz w:val="24"/>
          <w:szCs w:val="24"/>
          <w:lang w:val="en-GB"/>
        </w:rPr>
        <w:fldChar w:fldCharType="separate"/>
      </w:r>
      <w:r w:rsidR="00194A5C" w:rsidRPr="00194A5C">
        <w:rPr>
          <w:rStyle w:val="eop"/>
          <w:rFonts w:ascii="Times New Roman" w:hAnsi="Times New Roman"/>
          <w:noProof/>
          <w:color w:val="0E101A"/>
          <w:sz w:val="24"/>
          <w:szCs w:val="24"/>
          <w:lang w:val="en-GB"/>
        </w:rPr>
        <w:t>(Shakya et al., 2019)</w:t>
      </w:r>
      <w:r w:rsidR="00194A5C">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Therefore, metagenomic analysis alone may underestimate or overestimate the functional importance of the transcribed genes in the microbiome while metatranscriptomics can be able to detect more lowly expressed genes due to its </w:t>
      </w:r>
      <w:r w:rsidR="007430DC">
        <w:rPr>
          <w:rStyle w:val="eop"/>
          <w:rFonts w:ascii="Times New Roman" w:hAnsi="Times New Roman"/>
          <w:color w:val="0E101A"/>
          <w:sz w:val="24"/>
          <w:szCs w:val="24"/>
          <w:lang w:val="en-GB"/>
        </w:rPr>
        <w:t>ability to discriminate active from inactive microbiota in a microbial community</w:t>
      </w:r>
      <w:r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00C50B55" w:rsidRPr="004260F4">
        <w:rPr>
          <w:rStyle w:val="eop"/>
          <w:rFonts w:ascii="Times New Roman" w:hAnsi="Times New Roman"/>
          <w:color w:val="0E101A"/>
          <w:sz w:val="24"/>
          <w:szCs w:val="24"/>
          <w:lang w:val="en-GB"/>
        </w:rPr>
        <w:instrText>ADDIN CSL_CITATION {"citationItems":[{"id":"ITEM-1","itemData":{"DOI":"10.1371/journal.pone.0227886","ISBN":"1111111111","ISSN":"19326203","PMID":"31978162","abstract":"Background Microbial communities of the mouse gut have been extensively studied; however, their functional roles and regulation are yet to be elucidated. Metagenomic and metatranscriptomic analyses may allow us a comprehensive profiling of bacterial composition and functions of the complex gut microbiota. The present study aimed to investigate the active functions of the microbial communities in the murine cecum by analyzing both metagenomic and metatranscriptomic data on specific bacterial species within the microbial communities, in addition to the whole microbiome. Results Bacterial composition of the healthy mouse gut microbiome was profiled using the following three different approaches: 16S rRNA-based profiling based on amplicon and shotgun sequencing data, and genome-based profiling based on shotgun sequencing data. Consistently, Bacteroidetes, Firmicutes, and Deferribacteres emerged as the major phyla. Based on NCBI taxonomy, Muribaculaceae, Lachnospiraceae, and Deferribacteraceae were the predominant families identified in each phylum. The genes for carbohydrate metabolism were upregulated in Muribaculaceae, while genes for cofactors and vitamin metabolism and amino acid metabolism were upregulated in Deferribacteraceae. The genes for translation were commonly enhanced in all three families. Notably, combined analysis of metagenomic and metatranscriptomic sequencing data revealed that the functions of translation and metabolism were largely upregulated in all three families in the mouse gut environment. The ratio of the genes in the metagenome and their expression in the metatranscriptome indicated higher expression of carbohydrate metabolism in Muribaculum, Duncaniella, and Mucispirillum. Conclusions We demonstrated a fundamental methodology for linking genomic and transcriptomic datasets to examine functional activities of specific bacterial species in a complicated microbial environment. We investigated the normal flora of the mouse gut using three different approaches and identified Muribaculaceae, Lachnospiraceae, and Deferribacteraceae as the predominant families. The functional distribution of these families was reflected in the entire microbiome. By comparing the metagenomic and metatranscriptomic data, we found that the expression rates differed for different functional categories in the mouse gut environment. Application of these methods to track microbial transcription in individuals over time, or before and after administration of a…","author":[{"dropping-particle":"","family":"Chung","given":"Youn Wook","non-dropping-particle":"","parse-names":false,"suffix":""},{"dropping-particle":"","family":"Gwak","given":"Ho Jin","non-dropping-particle":"","parse-names":false,"suffix":""},{"dropping-particle":"","family":"Moon","given":"Sungmin","non-dropping-particle":"","parse-names":false,"suffix":""},{"dropping-particle":"","family":"Rho","given":"Mina","non-dropping-particle":"","parse-names":false,"suffix":""},{"dropping-particle":"","family":"Ryu","given":"Ji Hwan","non-dropping-particle":"","parse-names":false,"suffix":""}],"container-title":"PLoS ONE","id":"ITEM-1","issue":"1","issued":{"date-parts":[["2020"]]},"page":"1-19","title":"Functional dynamics of bacterial species in the mouse gut microbiome revealed by metagenomic and metatranscriptomic analyses","type":"article-journal","volume":"15"},"uris":["http://www.mendeley.com/documents/?uuid=ea38453f-7269-4aef-b44e-5b5ed5c57854"]}],"mendeley":{"formattedCitation":"(Chung et al., 2020)","plainTextFormattedCitation":"(Chung et al., 2020)","previouslyFormattedCitation":"(Chung et al., 2020)"},"properties":{"noteIndex":0},"schema":"https://github.com/citation-style-language/schema/raw/master/csl-citation.json"}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(Chung et al., 2020)</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1FE34DD5" w14:textId="77777777" w:rsidR="00A959F9" w:rsidRPr="004260F4" w:rsidRDefault="00BA470F" w:rsidP="003233F2">
      <w:pPr>
        <w:pStyle w:val="Heading3"/>
        <w:rPr>
          <w:rStyle w:val="eop"/>
          <w:color w:val="0E101A"/>
          <w:lang w:val="en-GB"/>
        </w:rPr>
      </w:pPr>
      <w:bookmarkStart w:id="168" w:name="_Toc92192657"/>
      <w:r>
        <w:rPr>
          <w:rStyle w:val="eop"/>
          <w:color w:val="0E101A"/>
          <w:lang w:val="en-GB"/>
        </w:rPr>
        <w:t>2.</w:t>
      </w:r>
      <w:r w:rsidR="00A94D1B">
        <w:rPr>
          <w:rStyle w:val="eop"/>
          <w:color w:val="0E101A"/>
          <w:lang w:val="en-GB"/>
        </w:rPr>
        <w:t>7</w:t>
      </w:r>
      <w:r>
        <w:rPr>
          <w:rStyle w:val="eop"/>
          <w:color w:val="0E101A"/>
          <w:lang w:val="en-GB"/>
        </w:rPr>
        <w:t>.2</w:t>
      </w:r>
      <w:r w:rsidR="007F635E" w:rsidRPr="004260F4">
        <w:rPr>
          <w:rStyle w:val="eop"/>
          <w:color w:val="0E101A"/>
          <w:lang w:val="en-GB"/>
        </w:rPr>
        <w:t xml:space="preserve"> </w:t>
      </w:r>
      <w:r w:rsidR="004465C4" w:rsidRPr="004260F4">
        <w:rPr>
          <w:rStyle w:val="eop"/>
          <w:color w:val="0E101A"/>
          <w:lang w:val="en-GB"/>
        </w:rPr>
        <w:t>Long-read Sequencing</w:t>
      </w:r>
      <w:bookmarkEnd w:id="168"/>
    </w:p>
    <w:p w14:paraId="6E2DA411" w14:textId="51FBDED6" w:rsidR="009D0264" w:rsidRPr="004260F4" w:rsidRDefault="00B03E47" w:rsidP="003233F2">
      <w:pPr>
        <w:spacing w:line="360" w:lineRule="auto"/>
        <w:jc w:val="both"/>
        <w:rPr>
          <w:rStyle w:val="eop"/>
          <w:rFonts w:ascii="Times New Roman" w:hAnsi="Times New Roman"/>
          <w:color w:val="0E101A"/>
          <w:sz w:val="24"/>
          <w:szCs w:val="24"/>
          <w:lang w:val="en-GB"/>
        </w:rPr>
      </w:pPr>
      <w:commentRangeStart w:id="169"/>
      <w:commentRangeStart w:id="170"/>
      <w:r w:rsidRPr="004260F4">
        <w:rPr>
          <w:rStyle w:val="eop"/>
          <w:rFonts w:ascii="Times New Roman" w:hAnsi="Times New Roman"/>
          <w:color w:val="0E101A"/>
          <w:sz w:val="24"/>
          <w:szCs w:val="24"/>
          <w:lang w:val="en-GB"/>
        </w:rPr>
        <w:t>T</w:t>
      </w:r>
      <w:r w:rsidR="00C40A79">
        <w:rPr>
          <w:rStyle w:val="eop"/>
          <w:rFonts w:ascii="Times New Roman" w:hAnsi="Times New Roman"/>
          <w:color w:val="0E101A"/>
          <w:sz w:val="24"/>
          <w:szCs w:val="24"/>
          <w:lang w:val="en-GB"/>
        </w:rPr>
        <w:t>hird generation sequencing (T</w:t>
      </w:r>
      <w:r w:rsidRPr="004260F4">
        <w:rPr>
          <w:rStyle w:val="eop"/>
          <w:rFonts w:ascii="Times New Roman" w:hAnsi="Times New Roman"/>
          <w:color w:val="0E101A"/>
          <w:sz w:val="24"/>
          <w:szCs w:val="24"/>
          <w:lang w:val="en-GB"/>
        </w:rPr>
        <w:t>GS</w:t>
      </w:r>
      <w:commentRangeEnd w:id="169"/>
      <w:commentRangeEnd w:id="170"/>
      <w:r w:rsidR="00C40A79">
        <w:rPr>
          <w:rStyle w:val="eop"/>
          <w:rFonts w:ascii="Times New Roman" w:hAnsi="Times New Roman"/>
          <w:color w:val="0E101A"/>
          <w:sz w:val="24"/>
          <w:szCs w:val="24"/>
          <w:lang w:val="en-GB"/>
        </w:rPr>
        <w:t>)</w:t>
      </w:r>
      <w:r w:rsidR="00131B2F">
        <w:rPr>
          <w:rStyle w:val="CommentReference"/>
        </w:rPr>
        <w:commentReference w:id="169"/>
      </w:r>
      <w:r w:rsidR="00C40A79">
        <w:rPr>
          <w:rStyle w:val="CommentReference"/>
        </w:rPr>
        <w:commentReference w:id="170"/>
      </w:r>
      <w:r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technologies such as Oxford Nanopore Technology (ONT) and Pacific Biosciences (PacBio) have enhanced the progress of life science research by generating longer reads than </w:t>
      </w:r>
      <w:r w:rsidRPr="004260F4">
        <w:rPr>
          <w:rStyle w:val="eop"/>
          <w:rFonts w:ascii="Times New Roman" w:hAnsi="Times New Roman"/>
          <w:color w:val="0E101A"/>
          <w:sz w:val="24"/>
          <w:szCs w:val="24"/>
          <w:lang w:val="en-GB"/>
        </w:rPr>
        <w:t>SGS</w:t>
      </w:r>
      <w:r w:rsidR="004465C4" w:rsidRPr="004260F4">
        <w:rPr>
          <w:rStyle w:val="eop"/>
          <w:rFonts w:ascii="Times New Roman" w:hAnsi="Times New Roman"/>
          <w:color w:val="0E101A"/>
          <w:sz w:val="24"/>
          <w:szCs w:val="24"/>
          <w:lang w:val="en-GB"/>
        </w:rPr>
        <w:t xml:space="preserve"> platforms. </w:t>
      </w:r>
      <w:r w:rsidR="00D03B57" w:rsidRPr="004260F4">
        <w:rPr>
          <w:rStyle w:val="eop"/>
          <w:rFonts w:ascii="Times New Roman" w:hAnsi="Times New Roman"/>
          <w:color w:val="0E101A"/>
          <w:sz w:val="24"/>
          <w:szCs w:val="24"/>
          <w:lang w:val="en-GB"/>
        </w:rPr>
        <w:t xml:space="preserve">This has come as a response to demands by the scientific community for technologies that operate at faster speeds, more portable, and can generate longer reads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(Lu et al., 2016)</w:t>
      </w:r>
      <w:r w:rsidR="00D03B57" w:rsidRPr="004260F4">
        <w:rPr>
          <w:rStyle w:val="eop"/>
          <w:rFonts w:ascii="Times New Roman" w:hAnsi="Times New Roman"/>
          <w:color w:val="0E101A"/>
          <w:sz w:val="24"/>
          <w:szCs w:val="24"/>
          <w:lang w:val="en-GB"/>
        </w:rPr>
        <w:fldChar w:fldCharType="end"/>
      </w:r>
      <w:r w:rsidR="00D03B57"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However, they are laden with high</w:t>
      </w:r>
      <w:r w:rsidR="00FE4340" w:rsidRPr="004260F4">
        <w:rPr>
          <w:rStyle w:val="eop"/>
          <w:rFonts w:ascii="Times New Roman" w:hAnsi="Times New Roman"/>
          <w:color w:val="0E101A"/>
          <w:sz w:val="24"/>
          <w:szCs w:val="24"/>
          <w:lang w:val="en-GB"/>
        </w:rPr>
        <w:t xml:space="preserve"> </w:t>
      </w:r>
      <w:r w:rsidR="004465C4" w:rsidRPr="004260F4">
        <w:rPr>
          <w:rStyle w:val="eop"/>
          <w:rFonts w:ascii="Times New Roman" w:hAnsi="Times New Roman"/>
          <w:color w:val="0E101A"/>
          <w:sz w:val="24"/>
          <w:szCs w:val="24"/>
          <w:lang w:val="en-GB"/>
        </w:rPr>
        <w:t xml:space="preserve">error rates </w:t>
      </w:r>
      <w:r w:rsidR="009D0264" w:rsidRPr="004260F4">
        <w:rPr>
          <w:rStyle w:val="eop"/>
          <w:rFonts w:ascii="Times New Roman" w:hAnsi="Times New Roman"/>
          <w:color w:val="0E101A"/>
          <w:sz w:val="24"/>
          <w:szCs w:val="24"/>
          <w:lang w:val="en-GB"/>
        </w:rPr>
        <w:t>normally attributed to the low signal-to-noise ratio</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and therefore</w:t>
      </w:r>
      <w:r w:rsidR="004610A9">
        <w:rPr>
          <w:rStyle w:val="eop"/>
          <w:rFonts w:ascii="Times New Roman" w:hAnsi="Times New Roman"/>
          <w:color w:val="0E101A"/>
          <w:sz w:val="24"/>
          <w:szCs w:val="24"/>
          <w:lang w:val="en-GB"/>
        </w:rPr>
        <w:t>,</w:t>
      </w:r>
      <w:r w:rsidR="009D0264" w:rsidRPr="004260F4">
        <w:rPr>
          <w:rStyle w:val="eop"/>
          <w:rFonts w:ascii="Times New Roman" w:hAnsi="Times New Roman"/>
          <w:color w:val="0E101A"/>
          <w:sz w:val="24"/>
          <w:szCs w:val="24"/>
          <w:lang w:val="en-GB"/>
        </w:rPr>
        <w:t xml:space="preserve"> a large error rate during base-calling which constitutes nearly double the magnitude of second-generation sequencing technologies</w:t>
      </w:r>
      <w:r w:rsidR="00D03B57" w:rsidRPr="004260F4">
        <w:rPr>
          <w:rStyle w:val="eop"/>
          <w:rFonts w:ascii="Times New Roman" w:hAnsi="Times New Roman"/>
          <w:color w:val="0E101A"/>
          <w:sz w:val="24"/>
          <w:szCs w:val="24"/>
          <w:lang w:val="en-GB"/>
        </w:rPr>
        <w:t xml:space="preserve"> </w:t>
      </w:r>
      <w:r w:rsidR="00D03B57"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{"citationItems":[{"id":"ITEM-1","itemData":{"DOI":"10.1016/j.bdq.2015.02.001","ISSN":"22147535","abstract":"The Oxford Nanopore Technologies (ONT) MinION is a new sequencing technology that potentially offers read lengths of tens of kilobases (kb) limited only by the length of DNA molecules presented to it. The device has a low capital cost, is by far the most portable DNA sequencer available, and can produce data in real-time. It has numerous prospective applications including improving genome sequence assemblies and resolution of repeat-rich regions. Before such a technology is widely adopted, it is important to assess its performance and limitations in respect of throughput and accuracy. In this study we assessed the performance of the MinION by re-sequencing three bacterial genomes, with very different nucleotide compositions ranging from 28.6% to 70.7%; the high G. +. C strain was underrepresented in the sequencing reads. We estimate the error rate of the MinION (after base calling) to be 38.2%. Mean and median read lengths were 2. kb and 1. kb respectively, while the longest single read was 98. kb. The whole length of a 5. kb rRNA operon was covered by a single read. As the first nanopore-based single molecule sequencer available to researchers, the MinION is an exciting prospect; however, the current error rate limits its ability to compete with existing sequencing technologies, though we do show that MinION sequence reads can enhance contiguity of de novo assembly when used in conjunction with Illumina MiSeq data.","author":[{"dropping-particle":"","family":"Laver","given":"T.","non-dropping-particle":"","parse-names":false,"suffix":""},{"dropping-particle":"","family":"Harrison","given":"J.","non-dropping-particle":"","parse-names":false,"suffix":""},{"dropping-particle":"","family":"O'Neill","given":"P. A.","non-dropping-particle":"","parse-names":false,"suffix":""},{"dropping-particle":"","family":"Moore","given":"K.","non-dropping-particle":"","parse-names":false,"suffix":""},{"dropping-particle":"","family":"Farbos","given":"A.","non-dropping-particle":"","parse-names":false,"suffix":""},{"dropping-particle":"","family":"Paszkiewicz","given":"K.","non-dropping-particle":"","parse-names":false,"suffix":""},{"dropping-particle":"","family":"Studholme","given":"D. J.","non-dropping-particle":"","parse-names":false,"suffix":""}],"container-title":"Biomolecular Detection and Quantification","id":"ITEM-1","issued":{"date-parts":[["2015"]]},"page":"1-8","publisher":"Elsevier GmbH","title":"Assessing the performance of the Oxford Nanopore Technologies MinION","type":"article-journal","volume":"3"},"uris":["http://www.mendeley.com/documents/?uuid=ca972465-6d8d-4ecf-a956-d6831177caeb"]}],"mendeley":{"formattedCitation":"(Laver et al., 2015)","plainTextFormattedCitation":"(Laver et al., 2015)","previouslyFormattedCitation":"(Laver et al., 2015)"},"properties":{"noteIndex":0},"schema":"https://github.com/citation-style-language/schema/raw/master/csl-citation.json"}</w:instrText>
      </w:r>
      <w:r w:rsidR="00D03B57" w:rsidRPr="004260F4">
        <w:rPr>
          <w:rStyle w:val="eop"/>
          <w:rFonts w:ascii="Times New Roman" w:hAnsi="Times New Roman"/>
          <w:color w:val="0E101A"/>
          <w:sz w:val="24"/>
          <w:szCs w:val="24"/>
          <w:lang w:val="en-GB"/>
        </w:rPr>
        <w:fldChar w:fldCharType="separate"/>
      </w:r>
      <w:r w:rsidR="00D03B57" w:rsidRPr="004260F4">
        <w:rPr>
          <w:rStyle w:val="eop"/>
          <w:rFonts w:ascii="Times New Roman" w:hAnsi="Times New Roman"/>
          <w:noProof/>
          <w:color w:val="0E101A"/>
          <w:sz w:val="24"/>
          <w:szCs w:val="24"/>
          <w:lang w:val="en-GB"/>
        </w:rPr>
        <w:t>(Laver et al., 2015)</w:t>
      </w:r>
      <w:r w:rsidR="00D03B57" w:rsidRPr="004260F4">
        <w:rPr>
          <w:rStyle w:val="eop"/>
          <w:rFonts w:ascii="Times New Roman" w:hAnsi="Times New Roman"/>
          <w:color w:val="0E101A"/>
          <w:sz w:val="24"/>
          <w:szCs w:val="24"/>
          <w:lang w:val="en-GB"/>
        </w:rPr>
        <w:fldChar w:fldCharType="end"/>
      </w:r>
      <w:r w:rsidR="009D0264" w:rsidRPr="004260F4">
        <w:rPr>
          <w:rStyle w:val="eop"/>
          <w:rFonts w:ascii="Times New Roman" w:hAnsi="Times New Roman"/>
          <w:color w:val="0E101A"/>
          <w:sz w:val="24"/>
          <w:szCs w:val="24"/>
          <w:lang w:val="en-GB"/>
        </w:rPr>
        <w:t>.</w:t>
      </w:r>
      <w:r w:rsidR="00D03B57" w:rsidRPr="004260F4">
        <w:rPr>
          <w:rStyle w:val="eop"/>
          <w:rFonts w:ascii="Times New Roman" w:hAnsi="Times New Roman"/>
          <w:color w:val="0E101A"/>
          <w:sz w:val="24"/>
          <w:szCs w:val="24"/>
          <w:lang w:val="en-GB"/>
        </w:rPr>
        <w:t xml:space="preserve"> </w:t>
      </w:r>
    </w:p>
    <w:p w14:paraId="67FC0926" w14:textId="77777777" w:rsidR="004465C4" w:rsidRDefault="009D0264"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Longer reads have allowed for sequencing of full genomes for smaller organisms, e.g. microbial genomes, and have allowed for sequencing through repetitive regions, detect mutations associated with diseases, and allow for the identification of gene isoforms and reliable discovery of novel genes with transcriptome sequencing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reads","type":"article-journal","volume":"20"},"uris":["http://www.mendeley.com/documents/?uuid=ec045079-82a1-44c8-bcab-946c1f3ead39"]},{"id":"ITEM-2","itemData":{"DOI":"10.1016/j.gpb.2015.08.002","ISSN":"22103244","PMID":"26542840","abstract":"Single-molecule, real-time sequencing developed by Pacific BioSciences offers longer read lengths than the second-generation sequencing (SGS) technologies, making it well-suited for unsolved problems in genome, transcriptome, and epigenetics research. The highly-contiguous de novo assemblies using PacBio sequencing can close gaps in current reference assemblies and characterize structural variation (SV) in personal genomes. With longer reads, we can sequence through extended repetitive regions and detect mutations, many of which are associated with diseases. Moreover, PacBio transcriptome sequencing is advantageous for the identification of gene isoforms and facilitates reliable discoveries of novel genes and novel isoforms of annotated genes, due to its ability to sequence full-length transcripts or fragments with significant lengths. Additionally, PacBio's sequencing technique provides information that is useful for the direct detection of base modifications, such as methylation. In addition to using PacBio sequencing alone, many hybrid sequencing strategies have been developed to make use of more accurate short reads in conjunction with PacBio long reads. In general, hybrid sequencing strategies are more affordable and scalable especially for small-size laboratories than using PacBio Sequencing alone. The advent of PacBio sequencing has made available much information that could not be obtained via SGS alone.","author":[{"dropping-particle":"","family":"Rhoads","given":"Anthony","non-dropping-particle":"","parse-names":false,"suffix":""},{"dropping-particle":"","family":"Au","given":"Kin Fai","non-dropping-particle":"","parse-names":false,"suffix":""}],"container-title":"Genomics, Proteomics and Bioinformatics","id":"ITEM-2","issue":"5","issued":{"date-parts":[["2015"]]},"page":"278-289","publisher":"Beijing Institute of Genomics, Chinese Academy of Sciences and Genetics Society of China","title":"PacBio Sequencing and Its Applications","type":"article-journal","volume":"13"},"uris":["http://www.mendeley.com/documents/?uuid=5ccf0366-2456-40e4-b610-e726fc5aea6e"]}],"mendeley":{"formattedCitation":"(Fu et al., 2019; Rhoads &amp; Au, 2015)","plainTextFormattedCitation":"(Fu et al., 2019; Rhoads &amp; Au, 2015)","previouslyFormattedCitation":"(Fu et al., 2019; Rhoads &amp; Au, 2015)"},"properties":{"noteIndex":0},"schema":"https://github.com/citation-style-language/schema/raw/master/csl-citation.json"}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 Rhoads &amp; Au, 2015)</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Recent studies have also reported that long-read sequencing data exhibits lesser GC biases normally witnessed in second-generation sequencing platforms as they do not rely on PCR </w:t>
      </w:r>
      <w:r w:rsidRPr="004260F4">
        <w:rPr>
          <w:rStyle w:val="eop"/>
          <w:rFonts w:ascii="Times New Roman" w:hAnsi="Times New Roman"/>
          <w:color w:val="0E101A"/>
          <w:sz w:val="24"/>
          <w:szCs w:val="24"/>
          <w:lang w:val="en-GB"/>
        </w:rPr>
        <w:fldChar w:fldCharType="begin" w:fldLock="1"/>
      </w:r>
      <w:r w:rsidR="00D03B57" w:rsidRPr="004260F4">
        <w:rPr>
          <w:rStyle w:val="eop"/>
          <w:rFonts w:ascii="Times New Roman" w:hAnsi="Times New Roman"/>
          <w:color w:val="0E101A"/>
          <w:sz w:val="24"/>
          <w:szCs w:val="24"/>
          <w:lang w:val="en-GB"/>
        </w:rPr>
        <w:instrText>ADDIN CSL_CITATION {"citationItems":[{"id":"ITEM-1","itemData":{"ISBN":"5590057116","ISSN":"1465-6914","PMID":"23718773","abstract":"This manual is for Reference Purposes Only. DO NOT use this protocol to run your assays. Periodically, optimizations and revisions are made to the kit and protocol, so it is important to always use the protocol included with the kit. NEXTflex ™ Small RNA-Seq Kit v3 (Illumina® Compatible) Catalog #5132-05 (8 reactions) GEL-FREE &amp; LOW INPUT OPTIONS ©Bioo Scientific Corp. • 2016 V16.06 product is for research use only. manual is proprietary to Bioo Scientiic Corp., and intended only for customer use in connection with the product(s) described herein and for no other purpose. is document and its contents shall not be used or distributed for any other purpose without the prior written consent of Bioo Scientiic. Periodic optimizations and revisions are made to kit components and manu-als. Follow the protocol included with the kit. Bioo Scientiic makes no warranty of any kind, either expressed or implied, except that the materials from which its products are made are of standard quality. ere is no warranty of merchantability for this product, or of the of the product for any purpose. Bioo Scientiic shall not be liable for any damages, including special or consequential damages, or expense arising directly or indirectly from the use of this product. Bioo Scientiic, NEXT AIR, e NGS Experts, qRNA, and NanoQ are trademarks or registered trademarks of Bioo Scientiic. All other brands and names contained herein are the property of their respective owners.","author":[{"dropping-particle":"","family":"Aird","given":"Daniel","non-dropping-particle":"","parse-names":false,"suffix":""},{"dropping-particle":"","family":"Ross","given":"Michael G","non-dropping-particle":"","parse-names":false,"suffix":""},{"dropping-particle":"","family":"Chen","given":"Wei-Sheng","non-dropping-particle":"","parse-names":false,"suffix":""},{"dropping-particle":"","family":"Danielsson","given":"Maxwell","non-dropping-particle":"","parse-names":false,"suffix":""},{"dropping-particle":"","family":"Fennell","given":"Timothy","non-dropping-particle":"","parse-names":false,"suffix":""},{"dropping-particle":"","family":"Russ","given":"Carsten","non-dropping-particle":"","parse-names":false,"suffix":""},{"dropping-particle":"","family":"Jaffe","given":"David B","non-dropping-particle":"","parse-names":false,"suffix":""},{"dropping-particle":"","family":"Nusbaum","given":"Chad","non-dropping-particle":"","parse-names":false,"suffix":""},{"dropping-particle":"","family":"Gnirke","given":"Andreas","non-dropping-particle":"","parse-names":false,"suffix":""},{"dropping-particle":"","family":"Oyola","given":"Samuel O","non-dropping-particle":"","parse-names":false,"suffix":""},{"dropping-particle":"","family":"Otto","given":"Thomas D","non-dropping-particle":"","parse-names":false,"suffix":""},{"dropping-particle":"","family":"Gu","given":"Yong","non-dropping-particle":"","parse-names":false,"suffix":""},{"dropping-particle":"","family":"Maslen","given":"Gareth","non-dropping-particle":"","parse-names":false,"suffix":""},{"dropping-particle":"","family":"Manske","given":"Magnus","non-dropping-particle":"","parse-names":false,"suffix":""},{"dropping-particle":"","family":"Campino","given":"Susana","non-dropping-particle":"","parse-names":false,"suffix":""},{"dropping-particle":"","family":"Turner","given":"Daniel J","non-dropping-particle":"","parse-names":false,"suffix":""},{"dropping-particle":"","family":"MacInnis","given":"Bronwyn","non-dropping-particle":"","parse-names":false,"suffix":""},{"dropping-particle":"","family":"Kwiatkowski","given":"Dominic P","non-dropping-particle":"","parse-names":false,"suffix":""},{"dropping-particle":"","family":"Swerdlow","given":"Harold P","non-dropping-particle":"","parse-names":false,"suffix":""},{"dropping-particle":"","family":"Quail","given":"Michael a","non-dropping-particle":"","parse-names":false,"suffix":""},{"dropping-particle":"","family":"Kit","given":"Chip-seq","non-dropping-particle":"","parse-names":false,"suffix":""},{"dropping-particle":"","family":"Ross","given":"Michael G","non-dropping-particle":"","parse-names":false,"suffix":""},{"dropping-particle":"","family":"Russ","given":"Carsten","non-dropping-particle":"","parse-names":false,"suffix":""},{"dropping-particle":"","family":"Costello","given":"Maura","non-dropping-particle":"","parse-names":false,"suffix":""},{"dropping-particle":"","family":"Hollinger","given":"Andrew","non-dropping-particle":"","parse-names":false,"suffix":""},{"dropping-particle":"","family":"Lennon","given":"Niall J","non-dropping-particle":"","parse-names":false,"suffix":""},{"dropping-particle":"","family":"Hegarty","given":"Ryan","non-dropping-particle":"","parse-names":false,"suffix":""},{"dropping-particle":"","family":"Nusbaum","given":"Chad","non-dropping-particle":"","parse-names":false,"suffix":""},{"dropping-particle":"","family":"Jaffe","given":"David B","non-dropping-particle":"","parse-names":false,"suffix":""}],"container-title":"Genome biology","id":"ITEM-1","issue":"5","issued":{"date-parts":[["2012"]]},"page":"1","title":"Characterizing and measuring bias in sequence data","type":"article-journal","volume":"02"},"uris":["http://www.mendeley.com/documents/?uuid=47205d62-2ebf-448d-9df0-dec1242fed85"]}],"mendeley":{"formattedCitation":"(Aird et al., 2012)","plainTextFormattedCitation":"(Aird et al., 2012)","previouslyFormattedCitation":"(Aird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(Aird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984EA9">
        <w:rPr>
          <w:rStyle w:val="eop"/>
          <w:rFonts w:ascii="Times New Roman" w:hAnsi="Times New Roman"/>
          <w:color w:val="0E101A"/>
          <w:sz w:val="24"/>
          <w:szCs w:val="24"/>
          <w:lang w:val="en-GB"/>
        </w:rPr>
        <w:t xml:space="preserve">To accurately measure gene expression occurring in a microbiome, it is important to obtain sufficient </w:t>
      </w:r>
      <w:r w:rsidR="00984EA9">
        <w:rPr>
          <w:rStyle w:val="eop"/>
          <w:rFonts w:ascii="Times New Roman" w:hAnsi="Times New Roman"/>
          <w:color w:val="0E101A"/>
          <w:sz w:val="24"/>
          <w:szCs w:val="24"/>
          <w:lang w:val="en-GB"/>
        </w:rPr>
        <w:lastRenderedPageBreak/>
        <w:t>sequencing depth as well as use adequately long reads as they are less likely to be erroneously aligned to references.</w:t>
      </w:r>
    </w:p>
    <w:p w14:paraId="4AF7E313" w14:textId="62AB1CF4" w:rsidR="00BA470F" w:rsidRDefault="00BA470F" w:rsidP="00BA470F">
      <w:pPr>
        <w:pStyle w:val="Heading3"/>
        <w:rPr>
          <w:rStyle w:val="eop"/>
          <w:color w:val="0E101A"/>
          <w:lang w:val="en-GB"/>
        </w:rPr>
      </w:pPr>
      <w:bookmarkStart w:id="171" w:name="_Toc92192658"/>
      <w:r>
        <w:rPr>
          <w:rStyle w:val="eop"/>
          <w:color w:val="0E101A"/>
          <w:lang w:val="en-GB"/>
        </w:rPr>
        <w:t>2.</w:t>
      </w:r>
      <w:r w:rsidR="00A94D1B">
        <w:rPr>
          <w:rStyle w:val="eop"/>
          <w:color w:val="0E101A"/>
          <w:lang w:val="en-GB"/>
        </w:rPr>
        <w:t>7</w:t>
      </w:r>
      <w:r>
        <w:rPr>
          <w:rStyle w:val="eop"/>
          <w:color w:val="0E101A"/>
          <w:lang w:val="en-GB"/>
        </w:rPr>
        <w:t xml:space="preserve">.3 </w:t>
      </w:r>
      <w:commentRangeStart w:id="172"/>
      <w:r>
        <w:rPr>
          <w:rStyle w:val="eop"/>
          <w:color w:val="0E101A"/>
          <w:lang w:val="en-GB"/>
        </w:rPr>
        <w:t>The ONT MinION Sequencing Platform</w:t>
      </w:r>
      <w:commentRangeEnd w:id="172"/>
      <w:r w:rsidR="00AF00B1">
        <w:rPr>
          <w:rStyle w:val="CommentReference"/>
          <w:rFonts w:ascii="Calibri" w:eastAsia="Calibri" w:hAnsi="Calibri"/>
          <w:b w:val="0"/>
        </w:rPr>
        <w:commentReference w:id="172"/>
      </w:r>
      <w:bookmarkEnd w:id="171"/>
    </w:p>
    <w:p w14:paraId="22CF3BCD" w14:textId="116615E0" w:rsidR="00BB6A9A"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MinION is a portable device that weighs about 90g. It contains a flowcell at its core that bears about 2048 nanopores, each of which is individually addressable. Using an Application-specific Integrated circuit (ASIC), the nanopores are controlled in groups of 512. Adapters are first ligated to the nucleotide strands to facilitate strand capture and enzyme loading at the 5’ end of one strand</w:t>
      </w:r>
      <w:r w:rsidR="00203EFB" w:rsidRPr="004260F4">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As the nucleotide strand passes through the pore, the sensor detects the changing ionic current due to the shifting nucleotide sequences present in the strand. For DNA, this is done for the template and complementary strand to produce a high-quality 2-D read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{"citationItems":[{"id":"ITEM-1","itemData":{"DOI":"10.1186/s13059-016-1103-0","ISSN":"1474-760X","abstract":"Nanopore DNA strand sequencing has emerged as a competitive, portable technology. Reads exceeding 150 kilobases have been achieved, as have in-field detection and analysis of clinical pathogens. We summarize key technical features of the Oxford Nanopore MinION, the dominant platform currently available. We then discuss pioneering applications executed by the genomics community.","author":[{"dropping-particle":"","family":"Jain","given":"Miten","non-dropping-particle":"","parse-names":false,"suffix":""},{"dropping-particle":"","family":"Olsen","given":"Hugh E.","non-dropping-particle":"","parse-names":false,"suffix":""},{"dropping-particle":"","family":"Paten","given":"Benedict","non-dropping-particle":"","parse-names":false,"suffix":""},{"dropping-particle":"","family":"Akeson","given":"Mark","non-dropping-particle":"","parse-names":false,"suffix":""}],"container-title":"Genome Biology","id":"ITEM-1","issue":"1","issued":{"date-parts":[["2016"]]},"page":"1-11","publisher":"Genome Biology","title":"The Oxford Nanopore MinION: delivery of nanopore sequencing to the genomics community","type":"article-journal","volume":"17"},"uris":["http://www.mendeley.com/documents/?uuid=5e6c2ad4-e8f3-4df7-b2ca-bdc3954fee3e"]}],"mendeley":{"formattedCitation":"(Jain et al., 2016)","plainTextFormattedCitation":"(Jain et al., 2016)","previouslyFormattedCitation":"(Jain et al., 2016)"},"properties":{"noteIndex":0},"schema":"https://github.com/citation-style-language/schema/raw/master/csl-citation.json"}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(Jain et al., 2016)</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r w:rsidR="00D1127C" w:rsidRPr="004260F4">
        <w:rPr>
          <w:rStyle w:val="eop"/>
          <w:rFonts w:ascii="Times New Roman" w:hAnsi="Times New Roman"/>
          <w:color w:val="0E101A"/>
          <w:sz w:val="24"/>
          <w:szCs w:val="24"/>
          <w:lang w:val="en-GB"/>
        </w:rPr>
        <w:t>The MinION can be plugged into a computer directly using a standard USB3 port on a computer with a simple configuration and low hardware requirements</w:t>
      </w:r>
      <w:r w:rsidR="00FA3BF7">
        <w:rPr>
          <w:rStyle w:val="eop"/>
          <w:rFonts w:ascii="Times New Roman" w:hAnsi="Times New Roman"/>
          <w:color w:val="0E101A"/>
          <w:sz w:val="24"/>
          <w:szCs w:val="24"/>
          <w:lang w:val="en-GB"/>
        </w:rPr>
        <w:t xml:space="preserve"> i.e. 16GB cache and 1TB solid-state drive (SSD)</w:t>
      </w:r>
      <w:r w:rsidR="00D1127C" w:rsidRPr="004260F4">
        <w:rPr>
          <w:rStyle w:val="eop"/>
          <w:rFonts w:ascii="Times New Roman" w:hAnsi="Times New Roman"/>
          <w:color w:val="0E101A"/>
          <w:sz w:val="24"/>
          <w:szCs w:val="24"/>
          <w:lang w:val="en-GB"/>
        </w:rPr>
        <w:t xml:space="preserve">. </w:t>
      </w:r>
      <w:r w:rsidR="009F243D">
        <w:rPr>
          <w:rStyle w:val="eop"/>
          <w:rFonts w:ascii="Times New Roman" w:hAnsi="Times New Roman"/>
          <w:color w:val="0E101A"/>
          <w:sz w:val="24"/>
          <w:szCs w:val="24"/>
          <w:lang w:val="en-GB"/>
        </w:rPr>
        <w:t xml:space="preserve">With these specifications, the computer should be able to run MinKNOW, a proprietary software by ONT  </w:t>
      </w:r>
      <w:commentRangeStart w:id="173"/>
      <w:commentRangeStart w:id="174"/>
      <w:r w:rsidR="00D1127C" w:rsidRPr="004260F4">
        <w:rPr>
          <w:rStyle w:val="eop"/>
          <w:rFonts w:ascii="Times New Roman" w:hAnsi="Times New Roman"/>
          <w:color w:val="0E101A"/>
          <w:sz w:val="24"/>
          <w:szCs w:val="24"/>
          <w:lang w:val="en-GB"/>
        </w:rPr>
        <w:t>that carries out core tasks such as data acquisition; real-time analysis and feedback; sample identification and tracking.</w:t>
      </w:r>
      <w:commentRangeEnd w:id="173"/>
      <w:r w:rsidR="005A72A3">
        <w:rPr>
          <w:rStyle w:val="CommentReference"/>
        </w:rPr>
        <w:commentReference w:id="173"/>
      </w:r>
      <w:commentRangeEnd w:id="174"/>
      <w:r w:rsidR="007819BF">
        <w:rPr>
          <w:rStyle w:val="CommentReference"/>
        </w:rPr>
        <w:commentReference w:id="174"/>
      </w:r>
      <w:r w:rsidR="00D1127C" w:rsidRPr="004260F4">
        <w:rPr>
          <w:rStyle w:val="eop"/>
          <w:rFonts w:ascii="Times New Roman" w:hAnsi="Times New Roman"/>
          <w:color w:val="0E101A"/>
          <w:sz w:val="24"/>
          <w:szCs w:val="24"/>
          <w:lang w:val="en-GB"/>
        </w:rPr>
        <w:t xml:space="preserve"> This ensures that the platform operates correctly in sample processing </w:t>
      </w:r>
      <w:r w:rsidR="00D1127C" w:rsidRPr="004260F4">
        <w:rPr>
          <w:rStyle w:val="eop"/>
          <w:rFonts w:ascii="Times New Roman" w:hAnsi="Times New Roman"/>
          <w:color w:val="0E101A"/>
          <w:sz w:val="24"/>
          <w:szCs w:val="24"/>
          <w:lang w:val="en-GB"/>
        </w:rPr>
        <w:fldChar w:fldCharType="begin" w:fldLock="1"/>
      </w:r>
      <w:r w:rsidR="00D1127C" w:rsidRPr="004260F4">
        <w:rPr>
          <w:rStyle w:val="eop"/>
          <w:rFonts w:ascii="Times New Roman" w:hAnsi="Times New Roman"/>
          <w:color w:val="0E101A"/>
          <w:sz w:val="24"/>
          <w:szCs w:val="24"/>
          <w:lang w:val="en-GB"/>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D1127C" w:rsidRPr="004260F4">
        <w:rPr>
          <w:rStyle w:val="eop"/>
          <w:rFonts w:ascii="Times New Roman" w:hAnsi="Times New Roman"/>
          <w:color w:val="0E101A"/>
          <w:sz w:val="24"/>
          <w:szCs w:val="24"/>
          <w:lang w:val="en-GB"/>
        </w:rPr>
        <w:fldChar w:fldCharType="separate"/>
      </w:r>
      <w:r w:rsidR="00D1127C" w:rsidRPr="004260F4">
        <w:rPr>
          <w:rStyle w:val="eop"/>
          <w:rFonts w:ascii="Times New Roman" w:hAnsi="Times New Roman"/>
          <w:noProof/>
          <w:color w:val="0E101A"/>
          <w:sz w:val="24"/>
          <w:szCs w:val="24"/>
          <w:lang w:val="en-GB"/>
        </w:rPr>
        <w:t>(Lu et al., 2016)</w:t>
      </w:r>
      <w:r w:rsidR="00D1127C" w:rsidRPr="004260F4">
        <w:rPr>
          <w:rStyle w:val="eop"/>
          <w:rFonts w:ascii="Times New Roman" w:hAnsi="Times New Roman"/>
          <w:color w:val="0E101A"/>
          <w:sz w:val="24"/>
          <w:szCs w:val="24"/>
          <w:lang w:val="en-GB"/>
        </w:rPr>
        <w:fldChar w:fldCharType="end"/>
      </w:r>
      <w:r w:rsidR="00D1127C" w:rsidRPr="004260F4">
        <w:rPr>
          <w:rStyle w:val="eop"/>
          <w:rFonts w:ascii="Times New Roman" w:hAnsi="Times New Roman"/>
          <w:color w:val="0E101A"/>
          <w:sz w:val="24"/>
          <w:szCs w:val="24"/>
          <w:lang w:val="en-GB"/>
        </w:rPr>
        <w:t>.</w:t>
      </w:r>
    </w:p>
    <w:p w14:paraId="0335F088" w14:textId="3A8CEA98" w:rsidR="00203EFB" w:rsidRPr="004260F4" w:rsidRDefault="00D03B5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The sequence</w:t>
      </w:r>
      <w:r w:rsidR="003420F8">
        <w:rPr>
          <w:rStyle w:val="eop"/>
          <w:rFonts w:ascii="Times New Roman" w:hAnsi="Times New Roman"/>
          <w:color w:val="0E101A"/>
          <w:sz w:val="24"/>
          <w:szCs w:val="24"/>
          <w:lang w:val="en-GB"/>
        </w:rPr>
        <w:t xml:space="preserve">s are </w:t>
      </w:r>
      <w:r w:rsidRPr="004260F4">
        <w:rPr>
          <w:rStyle w:val="eop"/>
          <w:rFonts w:ascii="Times New Roman" w:hAnsi="Times New Roman"/>
          <w:color w:val="0E101A"/>
          <w:sz w:val="24"/>
          <w:szCs w:val="24"/>
          <w:lang w:val="en-GB"/>
        </w:rPr>
        <w:t xml:space="preserve">interpreted computationally as 3-6 nucleotide k-words (kmers) with graphical methods i.e. De Bruijn graphs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{"citationItems":[{"id":"ITEM-1","itemData":{"DOI":"10.2217/pgs.12.72","ISSN":"14622416","PMID":"22676195","abstract":"The next-generation sequencing (NGS) revolution has drastically reduced time and cost requirements for sequencing of large genomes, and also qualitatively changed the problem of assembly. This article reviews the state of the art in de novo genome assembly, paying particular attention to mammalian-sized genomes. The strengths and weaknesses of the main sequencing platforms are highlighted, leading to a discussion of assembly and the new challenges associated with NGS data. Current approaches to assembly are outlined and the various software packages available are introduced and compared. The question of whether quality assemblies can be produced using short-read NGS data alone, or whether it must be combined with more expensive sequencing techniques, is considered. Prospects for future assemblers and tests of assembly performance are also discussed. © 2012 The Wellcome Trust Sanger Institute.","author":[{"dropping-particle":"","family":"Henson","given":"Joseph","non-dropping-particle":"","parse-names":false,"suffix":""},{"dropping-particle":"","family":"Tischler","given":"German","non-dropping-particle":"","parse-names":false,"suffix":""},{"dropping-particle":"","family":"Ning","given":"Zemin","non-dropping-particle":"","parse-names":false,"suffix":""}],"container-title":"Pharmacogenomics","id":"ITEM-1","issue":"8","issued":{"date-parts":[["2012"]]},"page":"901-915","title":"Next-generation sequencing and large genome assemblies","type":"article-journal","volume":"13"},"uris":["http://www.mendeley.com/documents/?uuid=aaf39208-f47f-4a9d-84c1-836c36549c87"]}],"mendeley":{"formattedCitation":"(Henson et al., 2012)","plainTextFormattedCitation":"(Henson et al., 2012)","previouslyFormattedCitation":"(Henson et al., 2012)"},"properties":{"noteIndex":0},"schema":"https://github.com/citation-style-language/schema/raw/master/csl-citation.json"}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(Henson et al., 2012)</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While earlier assemblers used the Open Layout Consensus (OLC) paradigm </w:t>
      </w:r>
      <w:r w:rsidR="15634E56" w:rsidRPr="004260F4">
        <w:rPr>
          <w:rStyle w:val="eop"/>
          <w:rFonts w:ascii="Times New Roman" w:hAnsi="Times New Roman"/>
          <w:color w:val="0E101A"/>
          <w:sz w:val="24"/>
          <w:szCs w:val="24"/>
          <w:lang w:val="en-GB"/>
        </w:rPr>
        <w:t>e.g.,</w:t>
      </w:r>
      <w:r w:rsidRPr="004260F4">
        <w:rPr>
          <w:rStyle w:val="eop"/>
          <w:rFonts w:ascii="Times New Roman" w:hAnsi="Times New Roman"/>
          <w:color w:val="0E101A"/>
          <w:sz w:val="24"/>
          <w:szCs w:val="24"/>
          <w:lang w:val="en-GB"/>
        </w:rPr>
        <w:t xml:space="preserve"> Sangar </w:t>
      </w:r>
      <w:r w:rsidR="05CB68C8" w:rsidRPr="004260F4">
        <w:rPr>
          <w:rStyle w:val="eop"/>
          <w:rFonts w:ascii="Times New Roman" w:hAnsi="Times New Roman"/>
          <w:color w:val="0E101A"/>
          <w:sz w:val="24"/>
          <w:szCs w:val="24"/>
          <w:lang w:val="en-GB"/>
        </w:rPr>
        <w:t>sequencing, modern</w:t>
      </w:r>
      <w:r w:rsidRPr="004260F4">
        <w:rPr>
          <w:rStyle w:val="eop"/>
          <w:rFonts w:ascii="Times New Roman" w:hAnsi="Times New Roman"/>
          <w:color w:val="0E101A"/>
          <w:sz w:val="24"/>
          <w:szCs w:val="24"/>
          <w:lang w:val="en-GB"/>
        </w:rPr>
        <w:t xml:space="preserve"> assemblers prefer graphical methods as they are faster. However, OLC-based algorithms </w:t>
      </w:r>
      <w:commentRangeStart w:id="175"/>
      <w:commentRangeStart w:id="176"/>
      <w:r w:rsidRPr="004260F4">
        <w:rPr>
          <w:rStyle w:val="eop"/>
          <w:rFonts w:ascii="Times New Roman" w:hAnsi="Times New Roman"/>
          <w:color w:val="0E101A"/>
          <w:sz w:val="24"/>
          <w:szCs w:val="24"/>
          <w:lang w:val="en-GB"/>
        </w:rPr>
        <w:t xml:space="preserve">perform better for long reads </w:t>
      </w:r>
      <w:r w:rsidR="00CF245A">
        <w:rPr>
          <w:rStyle w:val="eop"/>
          <w:rFonts w:ascii="Times New Roman" w:hAnsi="Times New Roman"/>
          <w:color w:val="0E101A"/>
          <w:sz w:val="24"/>
          <w:szCs w:val="24"/>
          <w:lang w:val="en-GB"/>
        </w:rPr>
        <w:t xml:space="preserve">but </w:t>
      </w:r>
      <w:r w:rsidRPr="004260F4">
        <w:rPr>
          <w:rStyle w:val="eop"/>
          <w:rFonts w:ascii="Times New Roman" w:hAnsi="Times New Roman"/>
          <w:color w:val="0E101A"/>
          <w:sz w:val="24"/>
          <w:szCs w:val="24"/>
          <w:lang w:val="en-GB"/>
        </w:rPr>
        <w:t>with higher error rates</w:t>
      </w:r>
      <w:commentRangeEnd w:id="175"/>
      <w:r w:rsidR="00CF245A">
        <w:rPr>
          <w:rStyle w:val="CommentReference"/>
        </w:rPr>
        <w:commentReference w:id="175"/>
      </w:r>
      <w:commentRangeEnd w:id="176"/>
      <w:r w:rsidR="00B16FE4">
        <w:rPr>
          <w:rStyle w:val="CommentReference"/>
        </w:rPr>
        <w:commentReference w:id="176"/>
      </w:r>
      <w:r w:rsidRPr="004260F4">
        <w:rPr>
          <w:rStyle w:val="eop"/>
          <w:rFonts w:ascii="Times New Roman" w:hAnsi="Times New Roman"/>
          <w:color w:val="0E101A"/>
          <w:sz w:val="24"/>
          <w:szCs w:val="24"/>
          <w:lang w:val="en-GB"/>
        </w:rPr>
        <w:t>.</w:t>
      </w:r>
      <w:r w:rsidR="00C5158C" w:rsidRPr="004260F4">
        <w:rPr>
          <w:rStyle w:val="eop"/>
          <w:rFonts w:ascii="Times New Roman" w:hAnsi="Times New Roman"/>
          <w:color w:val="0E101A"/>
          <w:sz w:val="24"/>
          <w:szCs w:val="24"/>
          <w:lang w:val="en-GB"/>
        </w:rPr>
        <w:t xml:space="preserve"> </w:t>
      </w:r>
      <w:r w:rsidR="00292D2C">
        <w:rPr>
          <w:rStyle w:val="eop"/>
          <w:rFonts w:ascii="Times New Roman" w:hAnsi="Times New Roman"/>
          <w:color w:val="0E101A"/>
          <w:sz w:val="24"/>
          <w:szCs w:val="24"/>
          <w:lang w:val="en-GB"/>
        </w:rPr>
        <w:t xml:space="preserve">This is because </w:t>
      </w:r>
      <w:r w:rsidR="00952CBF">
        <w:rPr>
          <w:rStyle w:val="eop"/>
          <w:rFonts w:ascii="Times New Roman" w:hAnsi="Times New Roman"/>
          <w:color w:val="0E101A"/>
          <w:sz w:val="24"/>
          <w:szCs w:val="24"/>
          <w:lang w:val="en-GB"/>
        </w:rPr>
        <w:t>longer reads allow for longer repeats and when read and overlap lengths are long enough</w:t>
      </w:r>
      <w:r w:rsidR="00512862">
        <w:rPr>
          <w:rStyle w:val="eop"/>
          <w:rFonts w:ascii="Times New Roman" w:hAnsi="Times New Roman"/>
          <w:color w:val="0E101A"/>
          <w:sz w:val="24"/>
          <w:szCs w:val="24"/>
          <w:lang w:val="en-GB"/>
        </w:rPr>
        <w:t>, steps involving pre</w:t>
      </w:r>
      <w:r w:rsidR="004C2D34">
        <w:rPr>
          <w:rStyle w:val="eop"/>
          <w:rFonts w:ascii="Times New Roman" w:hAnsi="Times New Roman"/>
          <w:color w:val="0E101A"/>
          <w:sz w:val="24"/>
          <w:szCs w:val="24"/>
          <w:lang w:val="en-GB"/>
        </w:rPr>
        <w:t>-</w:t>
      </w:r>
      <w:r w:rsidR="00512862">
        <w:rPr>
          <w:rStyle w:val="eop"/>
          <w:rFonts w:ascii="Times New Roman" w:hAnsi="Times New Roman"/>
          <w:color w:val="0E101A"/>
          <w:sz w:val="24"/>
          <w:szCs w:val="24"/>
          <w:lang w:val="en-GB"/>
        </w:rPr>
        <w:t>masking and recovery of repeats can be omitted in the OLC algorithm H</w:t>
      </w:r>
      <w:r w:rsidR="00E575D6">
        <w:rPr>
          <w:rStyle w:val="eop"/>
          <w:rFonts w:ascii="Times New Roman" w:hAnsi="Times New Roman"/>
          <w:color w:val="0E101A"/>
          <w:sz w:val="24"/>
          <w:szCs w:val="24"/>
          <w:lang w:val="en-GB"/>
        </w:rPr>
        <w:t>owev</w:t>
      </w:r>
      <w:r w:rsidR="00512862">
        <w:rPr>
          <w:rStyle w:val="eop"/>
          <w:rFonts w:ascii="Times New Roman" w:hAnsi="Times New Roman"/>
          <w:color w:val="0E101A"/>
          <w:sz w:val="24"/>
          <w:szCs w:val="24"/>
          <w:lang w:val="en-GB"/>
        </w:rPr>
        <w:t xml:space="preserve">er, </w:t>
      </w:r>
      <w:r w:rsidR="00E575D6">
        <w:rPr>
          <w:rStyle w:val="eop"/>
          <w:rFonts w:ascii="Times New Roman" w:hAnsi="Times New Roman"/>
          <w:color w:val="0E101A"/>
          <w:sz w:val="24"/>
          <w:szCs w:val="24"/>
          <w:lang w:val="en-GB"/>
        </w:rPr>
        <w:t>for the De-Bruijn gr</w:t>
      </w:r>
      <w:r w:rsidR="00A212E4">
        <w:rPr>
          <w:rStyle w:val="eop"/>
          <w:rFonts w:ascii="Times New Roman" w:hAnsi="Times New Roman"/>
          <w:color w:val="0E101A"/>
          <w:sz w:val="24"/>
          <w:szCs w:val="24"/>
          <w:lang w:val="en-GB"/>
        </w:rPr>
        <w:t>aph approach, most software accept k-mer sizes ranging from 31bp</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w:t>
      </w:r>
      <w:r w:rsidR="00013D95">
        <w:rPr>
          <w:rStyle w:val="eop"/>
          <w:rFonts w:ascii="Times New Roman" w:hAnsi="Times New Roman"/>
          <w:color w:val="0E101A"/>
          <w:sz w:val="24"/>
          <w:szCs w:val="24"/>
          <w:lang w:val="en-GB"/>
        </w:rPr>
        <w:t xml:space="preserve"> </w:t>
      </w:r>
      <w:r w:rsidR="00A212E4">
        <w:rPr>
          <w:rStyle w:val="eop"/>
          <w:rFonts w:ascii="Times New Roman" w:hAnsi="Times New Roman"/>
          <w:color w:val="0E101A"/>
          <w:sz w:val="24"/>
          <w:szCs w:val="24"/>
          <w:lang w:val="en-GB"/>
        </w:rPr>
        <w:t xml:space="preserve">127bp, making the algorithm inefficient for assembling longer reads </w:t>
      </w:r>
      <w:r w:rsidR="00A212E4">
        <w:rPr>
          <w:rStyle w:val="eop"/>
          <w:rFonts w:ascii="Times New Roman" w:hAnsi="Times New Roman"/>
          <w:color w:val="0E101A"/>
          <w:sz w:val="24"/>
          <w:szCs w:val="24"/>
          <w:lang w:val="en-GB"/>
        </w:rPr>
        <w:fldChar w:fldCharType="begin" w:fldLock="1"/>
      </w:r>
      <w:r w:rsidR="007E770B">
        <w:rPr>
          <w:rStyle w:val="eop"/>
          <w:rFonts w:ascii="Times New Roman" w:hAnsi="Times New Roman"/>
          <w:color w:val="0E101A"/>
          <w:sz w:val="24"/>
          <w:szCs w:val="24"/>
          <w:lang w:val="en-GB"/>
        </w:rPr>
        <w:instrText>ADDIN CSL_CITATION {"citationItems":[{"id":"ITEM-1","itemData":{"DOI":"10.1093/BFGP/ELR035","ISSN":"2041-2649","PMID":"22184334","abstract":"Since the completion of the cucumber and panda genome projects using Illumina sequencing in 2009, the global scientific community has had to pay much more attention to this new cost-effective approach to generate the draft sequence of large genomes. To allow new users to more easily understand the assembly algorithms and the optimum software packages for their projects, we make a detailed comparison of the two major classes of assembly algorithms: overlap-layout-consensus and de-bruijn-graph, from how they match the Lander-Waterman model, to the required sequencing depth and reads length. We also discuss the computational efficiency of each class of algorithm, the influence of repeats and heterozygosity and points of note in the subsequent scaffold linkage and gap closure steps. We hope this review can help further promote the application of second-generation de novo sequencing, as well as aid the future development of assembly algorithms. © The Author 2011. Published by Oxford University Press. All rights reserved.","author":[{"dropping-particle":"","family":"Li","given":"Zhenyu","non-dropping-particle":"","parse-names":false,"suffix":""},{"dropping-particle":"","family":"Chen","given":"Yanxiang","non-dropping-particle":"","parse-names":false,"suffix":""},{"dropping-particle":"","family":"Mu","given":"Desheng","non-dropping-particle":"","parse-names":false,"suffix":""},{"dropping-particle":"","family":"Yuan","given":"Jianying","non-dropping-particle":"","parse-names":false,"suffix":""},{"dropping-particle":"","family":"Shi","given":"Yujian","non-dropping-particle":"","parse-names":false,"suffix":""},{"dropping-particle":"","family":"Zhang","given":"Hao","non-dropping-particle":"","parse-names":false,"suffix":""},{"dropping-particle":"","family":"Gan","given":"Jun","non-dropping-particle":"","parse-names":false,"suffix":""},{"dropping-particle":"","family":"Li","given":"Nan","non-dropping-particle":"","parse-names":false,"suffix":""},{"dropping-particle":"","family":"Hu","given":"Xuesong","non-dropping-particle":"","parse-names":false,"suffix":""},{"dropping-particle":"","family":"Liu","given":"Binghang","non-dropping-particle":"","parse-names":false,"suffix":""},{"dropping-particle":"","family":"Yang","given":"Bicheng","non-dropping-particle":"","parse-names":false,"suffix":""},{"dropping-particle":"","family":"Fan","given":"Wei","non-dropping-particle":"","parse-names":false,"suffix":""}],"container-title":"Briefings in Functional Genomics","id":"ITEM-1","issue":"1","issued":{"date-parts":[["2012","1","1"]]},"page":"25-37","publisher":"Oxford Academic","title":"Comparison of the two major classes of assembly algorithms: overlap–layout–consensus and de-bruijn-graph","type":"article-journal","volume":"11"},"uris":["http://www.mendeley.com/documents/?uuid=fe7e511d-dff0-3c59-a30b-da436f3dd6e8"]}],"mendeley":{"formattedCitation":"(Z. Li et al., 2012)","plainTextFormattedCitation":"(Z. Li et al., 2012)","previouslyFormattedCitation":"(Z. Li et al., 2012)"},"properties":{"noteIndex":0},"schema":"https://github.com/citation-style-language/schema/raw/master/csl-citation.json"}</w:instrText>
      </w:r>
      <w:r w:rsidR="00A212E4">
        <w:rPr>
          <w:rStyle w:val="eop"/>
          <w:rFonts w:ascii="Times New Roman" w:hAnsi="Times New Roman"/>
          <w:color w:val="0E101A"/>
          <w:sz w:val="24"/>
          <w:szCs w:val="24"/>
          <w:lang w:val="en-GB"/>
        </w:rPr>
        <w:fldChar w:fldCharType="separate"/>
      </w:r>
      <w:r w:rsidR="00A212E4" w:rsidRPr="00A212E4">
        <w:rPr>
          <w:rStyle w:val="eop"/>
          <w:rFonts w:ascii="Times New Roman" w:hAnsi="Times New Roman"/>
          <w:noProof/>
          <w:color w:val="0E101A"/>
          <w:sz w:val="24"/>
          <w:szCs w:val="24"/>
          <w:lang w:val="en-GB"/>
        </w:rPr>
        <w:t>(Z. Li et al., 2012)</w:t>
      </w:r>
      <w:r w:rsidR="00A212E4">
        <w:rPr>
          <w:rStyle w:val="eop"/>
          <w:rFonts w:ascii="Times New Roman" w:hAnsi="Times New Roman"/>
          <w:color w:val="0E101A"/>
          <w:sz w:val="24"/>
          <w:szCs w:val="24"/>
          <w:lang w:val="en-GB"/>
        </w:rPr>
        <w:fldChar w:fldCharType="end"/>
      </w:r>
      <w:r w:rsidR="00A212E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The global error rate of MinION sequencing from ONT is about 11% and is caused majorly by inserted and deleted bases. At 40× sequencing coverage, MinION data can generate around one false insertion and substitution every 10–50 kb, and a false deletion at every 1000 bp, making the use of the technology still challenging in applications such as </w:t>
      </w:r>
      <w:commentRangeStart w:id="177"/>
      <w:commentRangeStart w:id="178"/>
      <w:r w:rsidRPr="004260F4">
        <w:rPr>
          <w:rStyle w:val="eop"/>
          <w:rFonts w:ascii="Times New Roman" w:hAnsi="Times New Roman"/>
          <w:color w:val="0E101A"/>
          <w:sz w:val="24"/>
          <w:szCs w:val="24"/>
          <w:lang w:val="en-GB"/>
        </w:rPr>
        <w:t>variant discovery</w:t>
      </w:r>
      <w:commentRangeEnd w:id="177"/>
      <w:r w:rsidR="007E7891">
        <w:rPr>
          <w:rStyle w:val="CommentReference"/>
        </w:rPr>
        <w:commentReference w:id="177"/>
      </w:r>
      <w:commentRangeEnd w:id="178"/>
      <w:r w:rsidR="00013D95">
        <w:rPr>
          <w:rStyle w:val="CommentReference"/>
        </w:rPr>
        <w:commentReference w:id="178"/>
      </w:r>
      <w:r w:rsidRPr="004260F4">
        <w:rPr>
          <w:rStyle w:val="eop"/>
          <w:rFonts w:ascii="Times New Roman" w:hAnsi="Times New Roman"/>
          <w:color w:val="0E101A"/>
          <w:sz w:val="24"/>
          <w:szCs w:val="24"/>
          <w:lang w:val="en-GB"/>
        </w:rPr>
        <w:t>.</w:t>
      </w:r>
      <w:r w:rsidR="00924259">
        <w:rPr>
          <w:rStyle w:val="eop"/>
          <w:rFonts w:ascii="Times New Roman" w:hAnsi="Times New Roman"/>
          <w:color w:val="0E101A"/>
          <w:sz w:val="24"/>
          <w:szCs w:val="24"/>
          <w:lang w:val="en-GB"/>
        </w:rPr>
        <w:t xml:space="preserve"> However, long r</w:t>
      </w:r>
      <w:r w:rsidR="0046040B">
        <w:rPr>
          <w:rStyle w:val="eop"/>
          <w:rFonts w:ascii="Times New Roman" w:hAnsi="Times New Roman"/>
          <w:color w:val="0E101A"/>
          <w:sz w:val="24"/>
          <w:szCs w:val="24"/>
          <w:lang w:val="en-GB"/>
        </w:rPr>
        <w:t>e</w:t>
      </w:r>
      <w:r w:rsidR="00924259">
        <w:rPr>
          <w:rStyle w:val="eop"/>
          <w:rFonts w:ascii="Times New Roman" w:hAnsi="Times New Roman"/>
          <w:color w:val="0E101A"/>
          <w:sz w:val="24"/>
          <w:szCs w:val="24"/>
          <w:lang w:val="en-GB"/>
        </w:rPr>
        <w:t xml:space="preserve">ads present promising options for </w:t>
      </w:r>
      <w:r w:rsidR="004C2D34">
        <w:rPr>
          <w:rStyle w:val="eop"/>
          <w:rFonts w:ascii="Times New Roman" w:hAnsi="Times New Roman"/>
          <w:color w:val="0E101A"/>
          <w:sz w:val="24"/>
          <w:szCs w:val="24"/>
          <w:lang w:val="en-GB"/>
        </w:rPr>
        <w:t xml:space="preserve">the </w:t>
      </w:r>
      <w:r w:rsidR="002F42DF">
        <w:rPr>
          <w:rStyle w:val="eop"/>
          <w:rFonts w:ascii="Times New Roman" w:hAnsi="Times New Roman"/>
          <w:color w:val="0E101A"/>
          <w:sz w:val="24"/>
          <w:szCs w:val="24"/>
          <w:lang w:val="en-GB"/>
        </w:rPr>
        <w:t xml:space="preserve">discovery and identification of structural variants </w:t>
      </w:r>
      <w:r w:rsidR="007E770B">
        <w:rPr>
          <w:rStyle w:val="eop"/>
          <w:rFonts w:ascii="Times New Roman" w:hAnsi="Times New Roman"/>
          <w:color w:val="0E101A"/>
          <w:sz w:val="24"/>
          <w:szCs w:val="24"/>
          <w:lang w:val="en-GB"/>
        </w:rPr>
        <w:fldChar w:fldCharType="begin" w:fldLock="1"/>
      </w:r>
      <w:r w:rsidR="003A61B2">
        <w:rPr>
          <w:rStyle w:val="eop"/>
          <w:rFonts w:ascii="Times New Roman" w:hAnsi="Times New Roman"/>
          <w:color w:val="0E101A"/>
          <w:sz w:val="24"/>
          <w:szCs w:val="24"/>
          <w:lang w:val="en-GB"/>
        </w:rPr>
        <w:instrText>ADDIN CSL_CITATION {"citationItems":[{"id":"ITEM-1","itemData":{"DOI":"10.1186/S13059-020-02107-Y/FIGURES/5","ISSN":"1474760X","PMID":"32746918","abstract":"Long-read sequencing is promising for the comprehensive discovery of structural variations (SVs). However, it is still non-trivial to achieve high yields and performance simultaneously due to the complex SV signatures implied by noisy long reads. We propose cuteSV, a sensitive, fast, and scalable long-read-based SV detection approach. cuteSV uses tailored methods to collect the signatures of various types of SVs and employs a clustering-and-refinement method to implement sensitive SV detection. Benchmarks on simulated and real long-read sequencing datasets demonstrate that cuteSV has higher yields and scaling performance than state-of-the-art tools. cuteSV is available at https://github.com/tjiangHIT/cuteSV.","author":[{"dropping-particle":"","family":"Jiang","given":"Tao","non-dropping-particle":"","parse-names":false,"suffix":""},{"dropping-particle":"","family":"Liu","given":"Yongzhuang","non-dropping-particle":"","parse-names":false,"suffix":""},{"dropping-particle":"","family":"Jiang","given":"Yue","non-dropping-particle":"","parse-names":false,"suffix":""},{"dropping-particle":"","family":"Li","given":"Junyi","non-dropping-particle":"","parse-names":false,"suffix":""},{"dropping-particle":"","family":"Gao","given":"Yan","non-dropping-particle":"","parse-names":false,"suffix":""},{"dropping-particle":"","family":"Cui","given":"Zhe","non-dropping-particle":"","parse-names":false,"suffix":""},{"dropping-particle":"","family":"Liu","given":"Yadong","non-dropping-particle":"","parse-names":false,"suffix":""},{"dropping-particle":"","family":"Liu","given":"Bo","non-dropping-particle":"","parse-names":false,"suffix":""},{"dropping-particle":"","family":"Wang","given":"Yadong","non-dropping-particle":"","parse-names":false,"suffix":""}],"container-title":"Genome Biology","id":"ITEM-1","issue":"1","issued":{"date-parts":[["2020","8","3"]]},"page":"1-24","publisher":"BioMed Central","title":"Long-read-based human genomic structural variation detection with cuteSV","type":"article-journal","volume":"21"},"uris":["http://www.mendeley.com/documents/?uuid=949d8d18-ea15-354e-aef4-8f1423bcf792"]}],"mendeley":{"formattedCitation":"(Jiang et al., 2020)","plainTextFormattedCitation":"(Jiang et al., 2020)","previouslyFormattedCitation":"(Jiang et al., 2020)"},"properties":{"noteIndex":0},"schema":"https://github.com/citation-style-language/schema/raw/master/csl-citation.json"}</w:instrText>
      </w:r>
      <w:r w:rsidR="007E770B">
        <w:rPr>
          <w:rStyle w:val="eop"/>
          <w:rFonts w:ascii="Times New Roman" w:hAnsi="Times New Roman"/>
          <w:color w:val="0E101A"/>
          <w:sz w:val="24"/>
          <w:szCs w:val="24"/>
          <w:lang w:val="en-GB"/>
        </w:rPr>
        <w:fldChar w:fldCharType="separate"/>
      </w:r>
      <w:r w:rsidR="007E770B" w:rsidRPr="007E770B">
        <w:rPr>
          <w:rStyle w:val="eop"/>
          <w:rFonts w:ascii="Times New Roman" w:hAnsi="Times New Roman"/>
          <w:noProof/>
          <w:color w:val="0E101A"/>
          <w:sz w:val="24"/>
          <w:szCs w:val="24"/>
          <w:lang w:val="en-GB"/>
        </w:rPr>
        <w:t>(Jiang et al., 2020)</w:t>
      </w:r>
      <w:r w:rsidR="007E770B">
        <w:rPr>
          <w:rStyle w:val="eop"/>
          <w:rFonts w:ascii="Times New Roman" w:hAnsi="Times New Roman"/>
          <w:color w:val="0E101A"/>
          <w:sz w:val="24"/>
          <w:szCs w:val="24"/>
          <w:lang w:val="en-GB"/>
        </w:rPr>
        <w:fldChar w:fldCharType="end"/>
      </w:r>
      <w:r w:rsidR="002F42DF">
        <w:rPr>
          <w:rStyle w:val="eop"/>
          <w:rFonts w:ascii="Times New Roman" w:hAnsi="Times New Roman"/>
          <w:color w:val="0E101A"/>
          <w:sz w:val="24"/>
          <w:szCs w:val="24"/>
          <w:lang w:val="en-GB"/>
        </w:rPr>
        <w:t>.</w:t>
      </w:r>
      <w:r w:rsidRPr="004260F4">
        <w:rPr>
          <w:rStyle w:val="eop"/>
          <w:rFonts w:ascii="Times New Roman" w:hAnsi="Times New Roman"/>
          <w:color w:val="0E101A"/>
          <w:sz w:val="24"/>
          <w:szCs w:val="24"/>
          <w:lang w:val="en-GB"/>
        </w:rPr>
        <w:t xml:space="preserve"> However, ONT’s MinION data is showing a lot of potential in </w:t>
      </w:r>
      <w:r w:rsidRPr="004260F4">
        <w:rPr>
          <w:rStyle w:val="eop"/>
          <w:rFonts w:ascii="Times New Roman" w:hAnsi="Times New Roman"/>
          <w:color w:val="0E101A"/>
          <w:sz w:val="24"/>
          <w:szCs w:val="24"/>
          <w:lang w:val="en-GB"/>
        </w:rPr>
        <w:lastRenderedPageBreak/>
        <w:t xml:space="preserve">detecting genomic regions at better specificity and sensitivity than other third-generation sequencing technologies.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{"citationItems":[{"id":"ITEM-1","itemData":{"DOI":"10.1093/bib/bbw077","ISSN":"14774054","PMID":"27559152","abstract":"The Oxford Nanopore Technologies MinION is a new device, based on nanopore sequencing that is able to generate reads of tens of kilobases in length with faster sequencing time with respect to other platforms. To evaluate the capability of nanopore data to be exploited for resequencing analyses we used the largest MinION data set to date and we compared with Illumina and Pacific Biosciences technologies. By using five differentmapping approaches we estimated that the global sequencing error rate of MinION reads,mainly caused by inserted and deleted bases, is around 11%. The study of error distribution showed that substituted, inserted and deleted bases are not randomly distributed along the reads, but mainly occur in specific nucleotide patterns, generating a significant number of genomic loci that can bemisclassified as false-positive variants.With 40× sequencing coverage, MinION data can produce at best around one false substitution and insertion every 10-50 kb, and one false deletion every 1000bp, making use of this technology still challenging for small-sized variant discovery.We also analyzed depth of coverage distribution and we demonstrated that nanopore sequencing is a uniformprocess that generates sequences randomly and independently without classical sources of bias such as GC-content andmappability. Owing to these properties, the MinION data can be readily used to detect genomic regions involved in copy number variants with high accuracy, outperforming other state-of-the-art sequencingmethods in terms of both sensitivity and specificity.","author":[{"dropping-particle":"","family":"Magi","given":"Alberto","non-dropping-particle":"","parse-names":false,"suffix":""},{"dropping-particle":"","family":"Giusti","given":"Betti","non-dropping-particle":"","parse-names":false,"suffix":""},{"dropping-particle":"","family":"Tattini","given":"Lorenzo","non-dropping-particle":"","parse-names":false,"suffix":""}],"container-title":"Briefings in Bioinformatics","id":"ITEM-1","issue":"6","issued":{"date-parts":[["2017"]]},"page":"940-953","title":"Characterization of MinION nanopore data for resequencing analyses","type":"article-journal","volume":"18"},"uris":["http://www.mendeley.com/documents/?uuid=c36988af-fc10-41de-a9ca-693e1bc91d47"]}],"mendeley":{"formattedCitation":"(Magi et al., 2017)","plainTextFormattedCitation":"(Magi et al., 2017)","previouslyFormattedCitation":"(Magi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(Magi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w:t>
      </w:r>
    </w:p>
    <w:p w14:paraId="475948B4" w14:textId="77777777" w:rsidR="00FA3BF7" w:rsidRDefault="00FA3BF7" w:rsidP="00FA3BF7">
      <w:pPr>
        <w:pStyle w:val="Heading3"/>
        <w:rPr>
          <w:rStyle w:val="eop"/>
          <w:color w:val="0E101A"/>
          <w:lang w:val="en-GB"/>
        </w:rPr>
      </w:pPr>
      <w:bookmarkStart w:id="179" w:name="_Toc92192659"/>
      <w:r>
        <w:rPr>
          <w:rStyle w:val="eop"/>
          <w:color w:val="0E101A"/>
          <w:lang w:val="en-GB"/>
        </w:rPr>
        <w:t>2.</w:t>
      </w:r>
      <w:r w:rsidR="00A94D1B">
        <w:rPr>
          <w:rStyle w:val="eop"/>
          <w:color w:val="0E101A"/>
          <w:lang w:val="en-GB"/>
        </w:rPr>
        <w:t>7</w:t>
      </w:r>
      <w:r>
        <w:rPr>
          <w:rStyle w:val="eop"/>
          <w:color w:val="0E101A"/>
          <w:lang w:val="en-GB"/>
        </w:rPr>
        <w:t>.4 Multiplexing Sequencing Approach</w:t>
      </w:r>
      <w:bookmarkEnd w:id="179"/>
    </w:p>
    <w:p w14:paraId="4746FD2E" w14:textId="6048DEF3" w:rsidR="00FA3BF7" w:rsidRDefault="00743486" w:rsidP="00FA3BF7">
      <w:pPr>
        <w:spacing w:line="360" w:lineRule="auto"/>
        <w:jc w:val="both"/>
        <w:rPr>
          <w:rFonts w:ascii="Times New Roman" w:hAnsi="Times New Roman"/>
          <w:sz w:val="24"/>
          <w:szCs w:val="24"/>
          <w:lang w:val="en-GB"/>
        </w:rPr>
      </w:pPr>
      <w:commentRangeStart w:id="180"/>
      <w:commentRangeStart w:id="181"/>
      <w:r>
        <w:rPr>
          <w:rFonts w:ascii="Times New Roman" w:hAnsi="Times New Roman"/>
          <w:sz w:val="24"/>
          <w:szCs w:val="24"/>
          <w:lang w:val="en-GB"/>
        </w:rPr>
        <w:t>A</w:t>
      </w:r>
      <w:r w:rsidR="00FA3BF7">
        <w:rPr>
          <w:rFonts w:ascii="Times New Roman" w:hAnsi="Times New Roman"/>
          <w:sz w:val="24"/>
          <w:szCs w:val="24"/>
          <w:lang w:val="en-GB"/>
        </w:rPr>
        <w:t xml:space="preserve"> multiplex</w:t>
      </w:r>
      <w:r w:rsidR="00894C4B">
        <w:rPr>
          <w:rFonts w:ascii="Times New Roman" w:hAnsi="Times New Roman"/>
          <w:sz w:val="24"/>
          <w:szCs w:val="24"/>
          <w:lang w:val="en-GB"/>
        </w:rPr>
        <w:t xml:space="preserve"> sequencing </w:t>
      </w:r>
      <w:r w:rsidR="00FA3BF7">
        <w:rPr>
          <w:rFonts w:ascii="Times New Roman" w:hAnsi="Times New Roman"/>
          <w:sz w:val="24"/>
          <w:szCs w:val="24"/>
          <w:lang w:val="en-GB"/>
        </w:rPr>
        <w:t xml:space="preserve">approach that involves </w:t>
      </w:r>
      <w:commentRangeEnd w:id="180"/>
      <w:r w:rsidR="00B23BEC">
        <w:rPr>
          <w:rStyle w:val="CommentReference"/>
        </w:rPr>
        <w:commentReference w:id="180"/>
      </w:r>
      <w:commentRangeEnd w:id="181"/>
      <w:r w:rsidR="004C2D34">
        <w:rPr>
          <w:rStyle w:val="CommentReference"/>
        </w:rPr>
        <w:commentReference w:id="181"/>
      </w:r>
      <w:r w:rsidR="00FA3BF7">
        <w:rPr>
          <w:rFonts w:ascii="Times New Roman" w:hAnsi="Times New Roman"/>
          <w:sz w:val="24"/>
          <w:szCs w:val="24"/>
          <w:lang w:val="en-GB"/>
        </w:rPr>
        <w:t xml:space="preserve">barcoding multiple samples into one single sequencing run </w:t>
      </w:r>
      <w:r>
        <w:rPr>
          <w:rFonts w:ascii="Times New Roman" w:hAnsi="Times New Roman"/>
          <w:sz w:val="24"/>
          <w:szCs w:val="24"/>
          <w:lang w:val="en-GB"/>
        </w:rPr>
        <w:t>was</w:t>
      </w:r>
      <w:r w:rsidR="00FA3BF7">
        <w:rPr>
          <w:rFonts w:ascii="Times New Roman" w:hAnsi="Times New Roman"/>
          <w:sz w:val="24"/>
          <w:szCs w:val="24"/>
          <w:lang w:val="en-GB"/>
        </w:rPr>
        <w:t xml:space="preserve"> </w:t>
      </w:r>
      <w:r>
        <w:rPr>
          <w:rFonts w:ascii="Times New Roman" w:hAnsi="Times New Roman"/>
          <w:sz w:val="24"/>
          <w:szCs w:val="24"/>
          <w:lang w:val="en-GB"/>
        </w:rPr>
        <w:t>recently integrated into the</w:t>
      </w:r>
      <w:r w:rsidR="00FA3BF7">
        <w:rPr>
          <w:rFonts w:ascii="Times New Roman" w:hAnsi="Times New Roman"/>
          <w:sz w:val="24"/>
          <w:szCs w:val="24"/>
          <w:lang w:val="en-GB"/>
        </w:rPr>
        <w:t xml:space="preserve"> </w:t>
      </w:r>
      <w:r>
        <w:rPr>
          <w:rFonts w:ascii="Times New Roman" w:hAnsi="Times New Roman"/>
          <w:sz w:val="24"/>
          <w:szCs w:val="24"/>
          <w:lang w:val="en-GB"/>
        </w:rPr>
        <w:t xml:space="preserve">long line of </w:t>
      </w:r>
      <w:r w:rsidR="00FA3BF7">
        <w:rPr>
          <w:rFonts w:ascii="Times New Roman" w:hAnsi="Times New Roman"/>
          <w:sz w:val="24"/>
          <w:szCs w:val="24"/>
          <w:lang w:val="en-GB"/>
        </w:rPr>
        <w:t>ONT</w:t>
      </w:r>
      <w:r>
        <w:rPr>
          <w:rFonts w:ascii="Times New Roman" w:hAnsi="Times New Roman"/>
          <w:sz w:val="24"/>
          <w:szCs w:val="24"/>
          <w:lang w:val="en-GB"/>
        </w:rPr>
        <w:t xml:space="preserve"> sequencing kits</w:t>
      </w:r>
      <w:r w:rsidR="00FA3BF7">
        <w:rPr>
          <w:rFonts w:ascii="Times New Roman" w:hAnsi="Times New Roman"/>
          <w:sz w:val="24"/>
          <w:szCs w:val="24"/>
          <w:lang w:val="en-GB"/>
        </w:rPr>
        <w:t xml:space="preserve">. </w:t>
      </w:r>
      <w:r w:rsidR="00915C9E">
        <w:rPr>
          <w:rFonts w:ascii="Times New Roman" w:hAnsi="Times New Roman"/>
          <w:sz w:val="24"/>
          <w:szCs w:val="24"/>
          <w:lang w:val="en-GB"/>
        </w:rPr>
        <w:t>The method</w:t>
      </w:r>
      <w:r w:rsidR="00915C9E" w:rsidRPr="00915C9E">
        <w:rPr>
          <w:rFonts w:ascii="Times New Roman" w:hAnsi="Times New Roman"/>
          <w:sz w:val="24"/>
          <w:szCs w:val="24"/>
          <w:lang w:val="en-GB"/>
        </w:rPr>
        <w:t xml:space="preserve"> combines multiplex PCR directly with barcoding </w:t>
      </w:r>
      <w:r w:rsidR="003A61B2">
        <w:rPr>
          <w:rFonts w:ascii="Times New Roman" w:hAnsi="Times New Roman"/>
          <w:sz w:val="24"/>
          <w:szCs w:val="24"/>
          <w:lang w:val="en-GB"/>
        </w:rPr>
        <w:t xml:space="preserve">of </w:t>
      </w:r>
      <w:r w:rsidR="003A61B2" w:rsidRPr="00915C9E">
        <w:rPr>
          <w:rFonts w:ascii="Times New Roman" w:hAnsi="Times New Roman"/>
          <w:sz w:val="24"/>
          <w:szCs w:val="24"/>
          <w:lang w:val="en-GB"/>
        </w:rPr>
        <w:t>sample</w:t>
      </w:r>
      <w:r w:rsidR="003A61B2">
        <w:rPr>
          <w:rFonts w:ascii="Times New Roman" w:hAnsi="Times New Roman"/>
          <w:sz w:val="24"/>
          <w:szCs w:val="24"/>
          <w:lang w:val="en-GB"/>
        </w:rPr>
        <w:t>s</w:t>
      </w:r>
      <w:r w:rsidR="003A61B2" w:rsidRPr="00915C9E">
        <w:rPr>
          <w:rFonts w:ascii="Times New Roman" w:hAnsi="Times New Roman"/>
          <w:sz w:val="24"/>
          <w:szCs w:val="24"/>
          <w:lang w:val="en-GB"/>
        </w:rPr>
        <w:t xml:space="preserve"> </w:t>
      </w:r>
      <w:r w:rsidR="00915C9E" w:rsidRPr="00915C9E">
        <w:rPr>
          <w:rFonts w:ascii="Times New Roman" w:hAnsi="Times New Roman"/>
          <w:sz w:val="24"/>
          <w:szCs w:val="24"/>
          <w:lang w:val="en-GB"/>
        </w:rPr>
        <w:t>and high-throughput sequencing</w:t>
      </w:r>
      <w:r w:rsidR="003A61B2">
        <w:rPr>
          <w:rFonts w:ascii="Times New Roman" w:hAnsi="Times New Roman"/>
          <w:sz w:val="24"/>
          <w:szCs w:val="24"/>
          <w:lang w:val="en-GB"/>
        </w:rPr>
        <w:t xml:space="preserve"> </w:t>
      </w:r>
      <w:r w:rsidR="003A61B2">
        <w:rPr>
          <w:rFonts w:ascii="Times New Roman" w:hAnsi="Times New Roman"/>
          <w:sz w:val="24"/>
          <w:szCs w:val="24"/>
          <w:lang w:val="en-GB"/>
        </w:rPr>
        <w:fldChar w:fldCharType="begin" w:fldLock="1"/>
      </w:r>
      <w:r w:rsidR="00B9296E">
        <w:rPr>
          <w:rFonts w:ascii="Times New Roman" w:hAnsi="Times New Roman"/>
          <w:sz w:val="24"/>
          <w:szCs w:val="24"/>
          <w:lang w:val="en-GB"/>
        </w:rPr>
        <w:instrText>ADDIN CSL_CITATION {"citationItems":[{"id":"ITEM-1","itemData":{"DOI":"10.1101/GR.095760.109","ISSN":"10889051","PMID":"19635845","abstract":"Although the emergence of high-throughput sequencing technologies has enabled whole-genome sequencing from extinct organisms, little progress has been made in accelerating targeted sequencing from highly degraded DNA. Here, we present a novel and highly sensitive method for targeted sequencing of ancient and degraded DNA, which couples multiplex PCR directly with sample barcoding and high-throughput sequencing. Using this approach, we obtained a 96% complete mitochondrial genome data set from 31 cave bear (Ursus spelaeus) samples using only two 454 Life Sciences (Roche) GS FLX runs. In contrast to previous studies relying only on short sequence fragments, the overlapping portion of our data comprises almost 10 kb of replicated mitochondrial genome sequence, allowing for the unambiguous differentiation of three major cave bear clades. Our method opens up the opportunity to simultaneously generate many kilobases of overlapping sequence data from large sets of difficult samples, such as museum specimens, medical collections, or forensic samples. Embedded in our approach, we present a new protocol for the construction of barcoded sequencing libraries, which is compatible with all current high-throughput technologies and can be performed entirely in plate setup. © 2009 by Cold Spring Harbor Laboratory Press.","author":[{"dropping-particle":"","family":"Stiller","given":"Mathias","non-dropping-particle":"","parse-names":false,"suffix":""},{"dropping-particle":"","family":"Knapp","given":"Michael","non-dropping-particle":"","parse-names":false,"suffix":""},{"dropping-particle":"","family":"Stenzel","given":"Udo","non-dropping-particle":"","parse-names":false,"suffix":""},{"dropping-particle":"","family":"Hofreiter","given":"Michael","non-dropping-particle":"","parse-names":false,"suffix":""},{"dropping-particle":"","family":"Meyer","given":"Matthias","non-dropping-particle":"","parse-names":false,"suffix":""}],"container-title":"Genome Research","id":"ITEM-1","issue":"10","issued":{"date-parts":[["2009","10"]]},"page":"1843","publisher":"Cold Spring Harbor Laboratory Press","title":"Direct multiplex sequencing (DMPS)—a novel method for targeted high-throughput sequencing of ancient and highly degraded DNA","type":"article-journal","volume":"19"},"uris":["http://www.mendeley.com/documents/?uuid=5619541c-4e76-3df3-9d17-e6f07ae37901"]}],"mendeley":{"formattedCitation":"(Stiller et al., 2009)","plainTextFormattedCitation":"(Stiller et al., 2009)","previouslyFormattedCitation":"(Stiller et al., 2009)"},"properties":{"noteIndex":0},"schema":"https://github.com/citation-style-language/schema/raw/master/csl-citation.json"}</w:instrText>
      </w:r>
      <w:r w:rsidR="003A61B2">
        <w:rPr>
          <w:rFonts w:ascii="Times New Roman" w:hAnsi="Times New Roman"/>
          <w:sz w:val="24"/>
          <w:szCs w:val="24"/>
          <w:lang w:val="en-GB"/>
        </w:rPr>
        <w:fldChar w:fldCharType="separate"/>
      </w:r>
      <w:r w:rsidR="003A61B2" w:rsidRPr="003A61B2">
        <w:rPr>
          <w:rFonts w:ascii="Times New Roman" w:hAnsi="Times New Roman"/>
          <w:noProof/>
          <w:sz w:val="24"/>
          <w:szCs w:val="24"/>
          <w:lang w:val="en-GB"/>
        </w:rPr>
        <w:t>(Stiller et al., 2009)</w:t>
      </w:r>
      <w:r w:rsidR="003A61B2">
        <w:rPr>
          <w:rFonts w:ascii="Times New Roman" w:hAnsi="Times New Roman"/>
          <w:sz w:val="24"/>
          <w:szCs w:val="24"/>
          <w:lang w:val="en-GB"/>
        </w:rPr>
        <w:fldChar w:fldCharType="end"/>
      </w:r>
      <w:r w:rsidR="00915C9E" w:rsidRPr="00915C9E">
        <w:rPr>
          <w:rFonts w:ascii="Times New Roman" w:hAnsi="Times New Roman"/>
          <w:sz w:val="24"/>
          <w:szCs w:val="24"/>
          <w:lang w:val="en-GB"/>
        </w:rPr>
        <w:t xml:space="preserve">. </w:t>
      </w:r>
      <w:r w:rsidR="00FA3BF7">
        <w:rPr>
          <w:rFonts w:ascii="Times New Roman" w:hAnsi="Times New Roman"/>
          <w:sz w:val="24"/>
          <w:szCs w:val="24"/>
          <w:lang w:val="en-GB"/>
        </w:rPr>
        <w:t>This has reduced the sequencing costs per sample significantly enabling the sequencing of multiple samples in a single flow cell at a fraction of the previous costs.</w:t>
      </w:r>
      <w:r>
        <w:rPr>
          <w:rFonts w:ascii="Times New Roman" w:hAnsi="Times New Roman"/>
          <w:sz w:val="24"/>
          <w:szCs w:val="24"/>
          <w:lang w:val="en-GB"/>
        </w:rPr>
        <w:t xml:space="preserve"> </w:t>
      </w:r>
      <w:r w:rsidR="00FA3BF7">
        <w:rPr>
          <w:rFonts w:ascii="Times New Roman" w:hAnsi="Times New Roman"/>
          <w:sz w:val="24"/>
          <w:szCs w:val="24"/>
          <w:lang w:val="en-GB"/>
        </w:rPr>
        <w:t xml:space="preserve"> </w:t>
      </w:r>
      <w:r>
        <w:rPr>
          <w:rFonts w:ascii="Times New Roman" w:hAnsi="Times New Roman"/>
          <w:sz w:val="24"/>
          <w:szCs w:val="24"/>
          <w:lang w:val="en-GB"/>
        </w:rPr>
        <w:t>However, this has been done at the expense of a reduced number of reads per sample. Therefore, a trade-off must be arrived at to sequence the maximum number of samples without immensely reducing the number of reads per sample to the point of losing statistical power.</w:t>
      </w:r>
    </w:p>
    <w:p w14:paraId="096BABC0" w14:textId="77777777" w:rsidR="00743486" w:rsidRDefault="00743486" w:rsidP="00FA3BF7">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The SQK-PCB109 kit by ONT allows multiplexing of up to 12 samples each with unique barcode primers in one sequencing flow cell. The kit possesses a time-efficient robust protocol that entails an RT-PCR step for reverse-transcription and strand switching, followed by selecting for full-length PCR transcripts, and ultimately assigning barcodes to the different samples that are to be pooled together in one sequencing run. The preceding kits such as the SQK-PCS109 incorporate an RT-PCR step for cDNA synthesis but do not entail the multiplexing of different samples in one sequencing run. The RNA-Seq PCR line of kits from ONT are regarded as ideal when the starting material (DNA/RNA) is of low concentration, but they are prone to amplification biases. However, a recent study by </w:t>
      </w:r>
      <w:r>
        <w:rPr>
          <w:rFonts w:ascii="Times New Roman" w:hAnsi="Times New Roman"/>
          <w:sz w:val="24"/>
          <w:szCs w:val="24"/>
          <w:lang w:val="en-GB"/>
        </w:rPr>
        <w:fldChar w:fldCharType="begin" w:fldLock="1"/>
      </w:r>
      <w:r w:rsidR="003F0215">
        <w:rPr>
          <w:rFonts w:ascii="Times New Roman" w:hAnsi="Times New Roman"/>
          <w:sz w:val="24"/>
          <w:szCs w:val="24"/>
          <w:lang w:val="en-GB"/>
        </w:rPr>
        <w:instrText>ADDIN CSL_CITATION {"citationItems":[{"id":"ITEM-1","itemData":{"DOI":"10.1101/2021.06.14.448286","abstract":"High-throughput sequencing dramatically changed our view of transcriptome architectures and allowed for ground-breaking discoveries in RNA biology. Recently, sequencing of full-length transcripts based on the single-molecule sequencing platform from Oxford Nanopore Technologies (ONT) was introduced and is widely employed to sequence eukaryotic and viral RNAs. However, experimental approaches implementing this technique for prokaryotic transcriptomes remain scarce. Here, we present an experimental and bioinformatic workflow for ONT RNA-seq in the bacterial model organism Escherichia coli, which can be applied to any microorganism. Our study highlights critical steps of library preparation and computational analysis and compares the results to gold standards in the field. Furthermore, we comprehensively evaluate the applicability and advantages of different ONT-based RNA sequencing protocols, including direct RNA, direct cDNA, and PCR-cDNA. We find that cDNA-seq offers improved yield and accuracy without bias in quantification compared to direct RNA sequencing. Notably, cDNA-seq can be readily used for simultaneous transcript quantification, accurate detection of transcript 5′ and 3′ boundaries, analysis of transcriptional units and transcriptional heterogeneity. In summary, we establish Nanopore RNA-seq to be a ready-to-use tool allowing rapid, cost-effective, and accurate annotation of multiple transcriptomic features thereby advancing it to become a standard method for RNA analysis in prokaryotes.\n\n### Competing Interest Statement\n\nThe authors have declared no competing interest.","author":[{"dropping-particle":"","family":"Grünberger","given":"Felix","non-dropping-particle":"","parse-names":false,"suffix":""},{"dropping-particle":"","family":"Ferreira-Cerca","given":"Sébastien","non-dropping-particle":"","parse-names":false,"suffix":""},{"dropping-particle":"","family":"Grohmann","given":"Dina","non-dropping-particle":"","parse-names":false,"suffix":""}],"container-title":"bioRxiv","id":"ITEM-1","issued":{"date-parts":[["2021","6","14"]]},"page":"2021.06.14.448286","publisher":"Cold Spring Harbor Laboratory","title":"Nanopore sequencing of RNA and cDNA molecules expands the transcriptomic toolbox in prokaryotes","type":"article-journal"},"uris":["http://www.mendeley.com/documents/?uuid=f35ca570-eb79-3576-ac03-3702b2a3bd27"]}],"mendeley":{"formattedCitation":"(Grünberger et al., 2021)","plainTextFormattedCitation":"(Grünberger et al., 2021)","previouslyFormattedCitation":"(Grünberger et al., 2021)"},"properties":{"noteIndex":0},"schema":"https://github.com/citation-style-language/schema/raw/master/csl-citation.json"}</w:instrText>
      </w:r>
      <w:r>
        <w:rPr>
          <w:rFonts w:ascii="Times New Roman" w:hAnsi="Times New Roman"/>
          <w:sz w:val="24"/>
          <w:szCs w:val="24"/>
          <w:lang w:val="en-GB"/>
        </w:rPr>
        <w:fldChar w:fldCharType="separate"/>
      </w:r>
      <w:r w:rsidRPr="00743486">
        <w:rPr>
          <w:rFonts w:ascii="Times New Roman" w:hAnsi="Times New Roman"/>
          <w:noProof/>
          <w:sz w:val="24"/>
          <w:szCs w:val="24"/>
          <w:lang w:val="en-GB"/>
        </w:rPr>
        <w:t>(Grünberger et al., 2021)</w:t>
      </w:r>
      <w:r>
        <w:rPr>
          <w:rFonts w:ascii="Times New Roman" w:hAnsi="Times New Roman"/>
          <w:sz w:val="24"/>
          <w:szCs w:val="24"/>
          <w:lang w:val="en-GB"/>
        </w:rPr>
        <w:fldChar w:fldCharType="end"/>
      </w:r>
      <w:r>
        <w:rPr>
          <w:rFonts w:ascii="Times New Roman" w:hAnsi="Times New Roman"/>
          <w:sz w:val="24"/>
          <w:szCs w:val="24"/>
          <w:lang w:val="en-GB"/>
        </w:rPr>
        <w:t xml:space="preserve"> reported that cDNA kits from ONT offer</w:t>
      </w:r>
      <w:r w:rsidRPr="00743486">
        <w:rPr>
          <w:rFonts w:ascii="Times New Roman" w:hAnsi="Times New Roman"/>
          <w:sz w:val="24"/>
          <w:szCs w:val="24"/>
          <w:lang w:val="en-GB"/>
        </w:rPr>
        <w:t xml:space="preserve"> improved yield and accuracy without bias in quantification compared to direct RNA sequencing</w:t>
      </w:r>
      <w:r>
        <w:rPr>
          <w:rFonts w:ascii="Times New Roman" w:hAnsi="Times New Roman"/>
          <w:sz w:val="24"/>
          <w:szCs w:val="24"/>
          <w:lang w:val="en-GB"/>
        </w:rPr>
        <w:t xml:space="preserve"> kits such as </w:t>
      </w:r>
      <w:r w:rsidR="008A66D5">
        <w:rPr>
          <w:rFonts w:ascii="Times New Roman" w:hAnsi="Times New Roman"/>
          <w:sz w:val="24"/>
          <w:szCs w:val="24"/>
          <w:lang w:val="en-GB"/>
        </w:rPr>
        <w:t xml:space="preserve">the </w:t>
      </w:r>
      <w:r w:rsidR="008A66D5" w:rsidRPr="008A66D5">
        <w:rPr>
          <w:rFonts w:ascii="Times New Roman" w:hAnsi="Times New Roman"/>
          <w:sz w:val="24"/>
          <w:szCs w:val="24"/>
          <w:lang w:val="en-GB"/>
        </w:rPr>
        <w:t>SQK-RNA002</w:t>
      </w:r>
      <w:r w:rsidR="008A66D5">
        <w:rPr>
          <w:rFonts w:ascii="Times New Roman" w:hAnsi="Times New Roman"/>
          <w:sz w:val="24"/>
          <w:szCs w:val="24"/>
          <w:lang w:val="en-GB"/>
        </w:rPr>
        <w:t xml:space="preserve"> kit</w:t>
      </w:r>
      <w:r w:rsidRPr="00743486">
        <w:rPr>
          <w:rFonts w:ascii="Times New Roman" w:hAnsi="Times New Roman"/>
          <w:sz w:val="24"/>
          <w:szCs w:val="24"/>
          <w:lang w:val="en-GB"/>
        </w:rPr>
        <w:t>.</w:t>
      </w:r>
    </w:p>
    <w:p w14:paraId="02A896A8" w14:textId="1773CF9F" w:rsidR="005C20F8" w:rsidRDefault="005C20F8" w:rsidP="005C20F8">
      <w:pPr>
        <w:pStyle w:val="Heading2"/>
        <w:rPr>
          <w:rStyle w:val="eop"/>
          <w:color w:val="0E101A"/>
          <w:szCs w:val="24"/>
          <w:lang w:val="en-GB"/>
        </w:rPr>
      </w:pPr>
      <w:bookmarkStart w:id="182" w:name="_Toc92192660"/>
      <w:r>
        <w:rPr>
          <w:rStyle w:val="eop"/>
          <w:color w:val="0E101A"/>
          <w:lang w:val="en-GB"/>
        </w:rPr>
        <w:t>2.</w:t>
      </w:r>
      <w:r w:rsidR="00A94D1B">
        <w:rPr>
          <w:rStyle w:val="eop"/>
          <w:color w:val="0E101A"/>
          <w:lang w:val="en-GB"/>
        </w:rPr>
        <w:t>7</w:t>
      </w:r>
      <w:r>
        <w:rPr>
          <w:rStyle w:val="eop"/>
          <w:color w:val="0E101A"/>
          <w:lang w:val="en-GB"/>
        </w:rPr>
        <w:t xml:space="preserve">.5 </w:t>
      </w:r>
      <w:r>
        <w:rPr>
          <w:rStyle w:val="eop"/>
          <w:color w:val="0E101A"/>
          <w:szCs w:val="24"/>
          <w:lang w:val="en-GB"/>
        </w:rPr>
        <w:t>Ribodep</w:t>
      </w:r>
      <w:r w:rsidR="00326798">
        <w:rPr>
          <w:rStyle w:val="eop"/>
          <w:color w:val="0E101A"/>
          <w:szCs w:val="24"/>
          <w:lang w:val="en-GB"/>
        </w:rPr>
        <w:t>le</w:t>
      </w:r>
      <w:r>
        <w:rPr>
          <w:rStyle w:val="eop"/>
          <w:color w:val="0E101A"/>
          <w:szCs w:val="24"/>
          <w:lang w:val="en-GB"/>
        </w:rPr>
        <w:t>tion in Metatranscriptomic Analysis</w:t>
      </w:r>
      <w:bookmarkEnd w:id="182"/>
    </w:p>
    <w:p w14:paraId="18A85D76" w14:textId="77777777" w:rsidR="005C20F8" w:rsidRDefault="005C20F8" w:rsidP="00FA3BF7">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Most metatranscriptomic analysis pipelines necessitate the removal of ribosomal RNA (rRNA) by incorporating a ribodepletion step</w:t>
      </w:r>
      <w:r w:rsidR="003B4809">
        <w:rPr>
          <w:rStyle w:val="eop"/>
          <w:rFonts w:ascii="Times New Roman" w:hAnsi="Times New Roman"/>
          <w:color w:val="0E101A"/>
          <w:sz w:val="24"/>
          <w:szCs w:val="24"/>
          <w:lang w:val="en-GB"/>
        </w:rPr>
        <w:t xml:space="preserve"> to increase the relative amount of mRNA reads</w:t>
      </w:r>
      <w:r>
        <w:rPr>
          <w:rStyle w:val="eop"/>
          <w:rFonts w:ascii="Times New Roman" w:hAnsi="Times New Roman"/>
          <w:color w:val="0E101A"/>
          <w:sz w:val="24"/>
          <w:szCs w:val="24"/>
          <w:lang w:val="en-GB"/>
        </w:rPr>
        <w:t xml:space="preserve">. This step ensures that functional inferences are derived from mRNA sequences that encode various proteins. For samples that are not ribodepleted before sequencing, most of the RNA is normally rRNA </w:t>
      </w:r>
      <w:r>
        <w:rPr>
          <w:rStyle w:val="eop"/>
          <w:rFonts w:ascii="Times New Roman" w:hAnsi="Times New Roman"/>
          <w:color w:val="0E101A"/>
          <w:sz w:val="24"/>
          <w:szCs w:val="24"/>
          <w:lang w:val="en-GB"/>
        </w:rPr>
        <w:fldChar w:fldCharType="begin" w:fldLock="1"/>
      </w:r>
      <w:r w:rsidR="003B4809">
        <w:rPr>
          <w:rStyle w:val="eop"/>
          <w:rFonts w:ascii="Times New Roman" w:hAnsi="Times New Roman"/>
          <w:color w:val="0E101A"/>
          <w:sz w:val="24"/>
          <w:szCs w:val="24"/>
          <w:lang w:val="en-GB"/>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5C20F8">
        <w:rPr>
          <w:rStyle w:val="eop"/>
          <w:rFonts w:ascii="Times New Roman" w:hAnsi="Times New Roman"/>
          <w:noProof/>
          <w:color w:val="0E101A"/>
          <w:sz w:val="24"/>
          <w:szCs w:val="24"/>
          <w:lang w:val="en-GB"/>
        </w:rPr>
        <w:t>(Westreich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For this reason, it is recommended that most of the rRNA be removed using laboratory mRNA enrichment methods, while residual rRNA can be removed using in-silico approaches.</w:t>
      </w:r>
      <w:r w:rsidR="003B4809">
        <w:rPr>
          <w:rStyle w:val="eop"/>
          <w:rFonts w:ascii="Times New Roman" w:hAnsi="Times New Roman"/>
          <w:color w:val="0E101A"/>
          <w:sz w:val="24"/>
          <w:szCs w:val="24"/>
          <w:lang w:val="en-GB"/>
        </w:rPr>
        <w:t xml:space="preserve"> However, some bacteria genera have shown resistance to the commercially </w:t>
      </w:r>
      <w:r w:rsidR="003B4809">
        <w:rPr>
          <w:rStyle w:val="eop"/>
          <w:rFonts w:ascii="Times New Roman" w:hAnsi="Times New Roman"/>
          <w:color w:val="0E101A"/>
          <w:sz w:val="24"/>
          <w:szCs w:val="24"/>
          <w:lang w:val="en-GB"/>
        </w:rPr>
        <w:lastRenderedPageBreak/>
        <w:t xml:space="preserve">recommended rRNA depletion kits causing an overall bias towards the rRNA removal of some bacterial phyla over others as was reported by </w:t>
      </w:r>
      <w:r w:rsidR="003B4809">
        <w:rPr>
          <w:rStyle w:val="eop"/>
          <w:rFonts w:ascii="Times New Roman" w:hAnsi="Times New Roman"/>
          <w:color w:val="0E101A"/>
          <w:sz w:val="24"/>
          <w:szCs w:val="24"/>
          <w:lang w:val="en-GB"/>
        </w:rPr>
        <w:fldChar w:fldCharType="begin" w:fldLock="1"/>
      </w:r>
      <w:r w:rsidR="005C3CB1">
        <w:rPr>
          <w:rStyle w:val="eop"/>
          <w:rFonts w:ascii="Times New Roman" w:hAnsi="Times New Roman"/>
          <w:color w:val="0E101A"/>
          <w:sz w:val="24"/>
          <w:szCs w:val="24"/>
          <w:lang w:val="en-GB"/>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003B4809">
        <w:rPr>
          <w:rStyle w:val="eop"/>
          <w:rFonts w:ascii="Times New Roman" w:hAnsi="Times New Roman"/>
          <w:color w:val="0E101A"/>
          <w:sz w:val="24"/>
          <w:szCs w:val="24"/>
          <w:lang w:val="en-GB"/>
        </w:rPr>
        <w:fldChar w:fldCharType="separate"/>
      </w:r>
      <w:r w:rsidR="003B4809" w:rsidRPr="003B4809">
        <w:rPr>
          <w:rStyle w:val="eop"/>
          <w:rFonts w:ascii="Times New Roman" w:hAnsi="Times New Roman"/>
          <w:noProof/>
          <w:color w:val="0E101A"/>
          <w:sz w:val="24"/>
          <w:szCs w:val="24"/>
          <w:lang w:val="en-GB"/>
        </w:rPr>
        <w:t>(Westreich et al., 2016)</w:t>
      </w:r>
      <w:r w:rsidR="003B4809">
        <w:rPr>
          <w:rStyle w:val="eop"/>
          <w:rFonts w:ascii="Times New Roman" w:hAnsi="Times New Roman"/>
          <w:color w:val="0E101A"/>
          <w:sz w:val="24"/>
          <w:szCs w:val="24"/>
          <w:lang w:val="en-GB"/>
        </w:rPr>
        <w:fldChar w:fldCharType="end"/>
      </w:r>
      <w:r w:rsidR="003B4809">
        <w:rPr>
          <w:rStyle w:val="eop"/>
          <w:rFonts w:ascii="Times New Roman" w:hAnsi="Times New Roman"/>
          <w:color w:val="0E101A"/>
          <w:sz w:val="24"/>
          <w:szCs w:val="24"/>
          <w:lang w:val="en-GB"/>
        </w:rPr>
        <w:t>.</w:t>
      </w:r>
    </w:p>
    <w:p w14:paraId="04F1077B" w14:textId="77777777" w:rsidR="00FA3BF7" w:rsidRDefault="005C20F8" w:rsidP="00FA3BF7">
      <w:pPr>
        <w:pStyle w:val="Heading3"/>
        <w:rPr>
          <w:rStyle w:val="eop"/>
          <w:color w:val="0E101A"/>
          <w:lang w:val="en-GB"/>
        </w:rPr>
      </w:pPr>
      <w:bookmarkStart w:id="183" w:name="_Toc92192661"/>
      <w:commentRangeStart w:id="184"/>
      <w:commentRangeStart w:id="185"/>
      <w:r>
        <w:rPr>
          <w:rStyle w:val="eop"/>
          <w:color w:val="0E101A"/>
          <w:lang w:val="en-GB"/>
        </w:rPr>
        <w:t>2.</w:t>
      </w:r>
      <w:r w:rsidR="00A94D1B">
        <w:rPr>
          <w:rStyle w:val="eop"/>
          <w:color w:val="0E101A"/>
          <w:lang w:val="en-GB"/>
        </w:rPr>
        <w:t>7</w:t>
      </w:r>
      <w:r>
        <w:rPr>
          <w:rStyle w:val="eop"/>
          <w:color w:val="0E101A"/>
          <w:lang w:val="en-GB"/>
        </w:rPr>
        <w:t>.6</w:t>
      </w:r>
      <w:r w:rsidR="00FA3BF7">
        <w:rPr>
          <w:rStyle w:val="eop"/>
          <w:color w:val="0E101A"/>
          <w:lang w:val="en-GB"/>
        </w:rPr>
        <w:t xml:space="preserve"> Error Correction </w:t>
      </w:r>
      <w:commentRangeEnd w:id="184"/>
      <w:r w:rsidR="00FD7E42">
        <w:rPr>
          <w:rStyle w:val="CommentReference"/>
          <w:rFonts w:ascii="Calibri" w:eastAsia="Calibri" w:hAnsi="Calibri"/>
          <w:b w:val="0"/>
        </w:rPr>
        <w:commentReference w:id="184"/>
      </w:r>
      <w:commentRangeEnd w:id="185"/>
      <w:r w:rsidR="00FA4D97">
        <w:rPr>
          <w:rStyle w:val="CommentReference"/>
          <w:rFonts w:ascii="Calibri" w:eastAsia="Calibri" w:hAnsi="Calibri"/>
          <w:b w:val="0"/>
        </w:rPr>
        <w:commentReference w:id="185"/>
      </w:r>
      <w:bookmarkEnd w:id="183"/>
    </w:p>
    <w:p w14:paraId="2DB8B999" w14:textId="7E624132" w:rsidR="00FA3BF7" w:rsidRDefault="00FA3BF7"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Error correction methods fall into two broad categories: self-correction and hybrid correction. The self-correction strategy corrects reads that are error-prone by generating a consensus from a constructed arrangement of long-reads. </w:t>
      </w:r>
      <w:commentRangeStart w:id="186"/>
      <w:commentRangeStart w:id="187"/>
      <w:r w:rsidRPr="004260F4">
        <w:rPr>
          <w:rStyle w:val="eop"/>
          <w:rFonts w:ascii="Times New Roman" w:hAnsi="Times New Roman"/>
          <w:color w:val="0E101A"/>
          <w:sz w:val="24"/>
          <w:szCs w:val="24"/>
          <w:lang w:val="en-GB"/>
        </w:rPr>
        <w:t xml:space="preserve">In some correction software, self-correction involves correcting the erroneous regions using a consensus of overlapping long-reads. Others use De-Bruijn-based graphs with increasing kmer lengths. </w:t>
      </w:r>
      <w:commentRangeEnd w:id="186"/>
      <w:r w:rsidR="00C3048E">
        <w:rPr>
          <w:rStyle w:val="CommentReference"/>
        </w:rPr>
        <w:commentReference w:id="186"/>
      </w:r>
      <w:commentRangeEnd w:id="187"/>
      <w:r w:rsidR="009D1537">
        <w:rPr>
          <w:rStyle w:val="CommentReference"/>
        </w:rPr>
        <w:commentReference w:id="187"/>
      </w:r>
      <w:r w:rsidRPr="004260F4">
        <w:rPr>
          <w:rStyle w:val="eop"/>
          <w:rFonts w:ascii="Times New Roman" w:hAnsi="Times New Roman"/>
          <w:color w:val="0E101A"/>
          <w:sz w:val="24"/>
          <w:szCs w:val="24"/>
          <w:lang w:val="en-GB"/>
        </w:rPr>
        <w:t>However, self-correction</w:t>
      </w:r>
      <w:r w:rsidR="008653BC">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 xml:space="preserve">is only feasible for long-reads with high coverage. </w:t>
      </w:r>
      <w:r w:rsidR="008653BC">
        <w:rPr>
          <w:rStyle w:val="eop"/>
          <w:rFonts w:ascii="Times New Roman" w:hAnsi="Times New Roman"/>
          <w:color w:val="0E101A"/>
          <w:sz w:val="24"/>
          <w:szCs w:val="24"/>
          <w:lang w:val="en-GB"/>
        </w:rPr>
        <w:t xml:space="preserve">The self-correction approach is employed in tools such as PBcR </w:t>
      </w:r>
      <w:r w:rsidR="00B74C57">
        <w:rPr>
          <w:rStyle w:val="eop"/>
          <w:rFonts w:ascii="Times New Roman" w:hAnsi="Times New Roman"/>
          <w:color w:val="0E101A"/>
          <w:sz w:val="24"/>
          <w:szCs w:val="24"/>
          <w:lang w:val="en-GB"/>
        </w:rPr>
        <w:fldChar w:fldCharType="begin" w:fldLock="1"/>
      </w:r>
      <w:r w:rsidR="00362BF0">
        <w:rPr>
          <w:rStyle w:val="eop"/>
          <w:rFonts w:ascii="Times New Roman" w:hAnsi="Times New Roman"/>
          <w:color w:val="0E101A"/>
          <w:sz w:val="24"/>
          <w:szCs w:val="24"/>
          <w:lang w:val="en-GB"/>
        </w:rPr>
        <w:instrText>ADDIN CSL_CITATION {"citationItems":[{"id":"ITEM-1","itemData":{"DOI":"10.1038/NBT.3238","ISSN":"1546-1696","PMID":"26006009","abstract":"Long-read, single-molecule real-time (SMRT) sequencing is routinely used to finish microbial genomes, but available assembly methods have not scaled well to larger genomes. We introduce the MinHash Alignment Process (MHAP) for overlapping noisy, long reads using probabilistic, locality-sensitive hashing. Integrating MHAP with the Celera Assembler enabled reference-grade de novo assemblies of Saccharomyces cerevisiae, Arabidopsis thaliana, Drosophila melanogaster and a human hydatidiform mole cell line (CHM1) from SMRT sequencing. The resulting assemblies are highly continuous, include fully resolved chromosome arms and close persistent gaps in these reference genomes. Our assembly of D. melanogaster revealed previously unknown heterochromatic and telomeric transition sequences, and we assembled low-complexity sequences from CHM1 that fill gaps in the human GRCh38 reference. Using MHAP and the Celera Assembler, single-molecule sequencing can produce de novo near-complete eukaryotic assemblies that are 99.99% accurate when compared with available reference genomes.","author":[{"dropping-particle":"","family":"Berlin","given":"Konstantin","non-dropping-particle":"","parse-names":false,"suffix":""},{"dropping-particle":"","family":"Koren","given":"Sergey","non-dropping-particle":"","parse-names":false,"suffix":""},{"dropping-particle":"","family":"Chin","given":"Chen Shan","non-dropping-particle":"","parse-names":false,"suffix":""},{"dropping-particle":"","family":"Drake","given":"James P.","non-dropping-particle":"","parse-names":false,"suffix":""},{"dropping-particle":"","family":"Landolin","given":"Jane M.","non-dropping-particle":"","parse-names":false,"suffix":""},{"dropping-particle":"","family":"Phillippy","given":"Adam M.","non-dropping-particle":"","parse-names":false,"suffix":""}],"container-title":"Nature biotechnology","id":"ITEM-1","issue":"6","issued":{"date-parts":[["2015","6","11"]]},"page":"623-630","publisher":"Nat Biotechnol","title":"Assembling large genomes with single-molecule sequencing and locality-sensitive hashing","type":"article-journal","volume":"33"},"uris":["http://www.mendeley.com/documents/?uuid=16c40394-ba29-37a2-9153-62bdb0064472"]}],"mendeley":{"formattedCitation":"(Berlin et al., 2015)","plainTextFormattedCitation":"(Berlin et al., 2015)","previouslyFormattedCitation":"(Berlin et al., 2015)"},"properties":{"noteIndex":0},"schema":"https://github.com/citation-style-language/schema/raw/master/csl-citation.json"}</w:instrText>
      </w:r>
      <w:r w:rsidR="00B74C57">
        <w:rPr>
          <w:rStyle w:val="eop"/>
          <w:rFonts w:ascii="Times New Roman" w:hAnsi="Times New Roman"/>
          <w:color w:val="0E101A"/>
          <w:sz w:val="24"/>
          <w:szCs w:val="24"/>
          <w:lang w:val="en-GB"/>
        </w:rPr>
        <w:fldChar w:fldCharType="separate"/>
      </w:r>
      <w:r w:rsidR="00B74C57" w:rsidRPr="00B74C57">
        <w:rPr>
          <w:rStyle w:val="eop"/>
          <w:rFonts w:ascii="Times New Roman" w:hAnsi="Times New Roman"/>
          <w:noProof/>
          <w:color w:val="0E101A"/>
          <w:sz w:val="24"/>
          <w:szCs w:val="24"/>
          <w:lang w:val="en-GB"/>
        </w:rPr>
        <w:t>(Berlin et al., 2015)</w:t>
      </w:r>
      <w:r w:rsidR="00B74C57">
        <w:rPr>
          <w:rStyle w:val="eop"/>
          <w:rFonts w:ascii="Times New Roman" w:hAnsi="Times New Roman"/>
          <w:color w:val="0E101A"/>
          <w:sz w:val="24"/>
          <w:szCs w:val="24"/>
          <w:lang w:val="en-GB"/>
        </w:rPr>
        <w:fldChar w:fldCharType="end"/>
      </w:r>
      <w:r w:rsidR="00362BF0">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t>The hybrid-correction method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on the other hand, makes use of highly accurate and cost-effective short-read</w:t>
      </w:r>
      <w:r w:rsidR="00464978">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The method</w:t>
      </w:r>
      <w:r w:rsidR="00667A72">
        <w:rPr>
          <w:rStyle w:val="eop"/>
          <w:rFonts w:ascii="Times New Roman" w:hAnsi="Times New Roman"/>
          <w:color w:val="0E101A"/>
          <w:sz w:val="24"/>
          <w:szCs w:val="24"/>
          <w:lang w:val="en-GB"/>
        </w:rPr>
        <w:t>s</w:t>
      </w:r>
      <w:r w:rsidRPr="004260F4">
        <w:rPr>
          <w:rStyle w:val="eop"/>
          <w:rFonts w:ascii="Times New Roman" w:hAnsi="Times New Roman"/>
          <w:color w:val="0E101A"/>
          <w:sz w:val="24"/>
          <w:szCs w:val="24"/>
          <w:lang w:val="en-GB"/>
        </w:rPr>
        <w:t xml:space="preserve"> can salvage more erroneous long-reads, especially those that have low coverage. </w:t>
      </w:r>
      <w:r w:rsidR="00667A72">
        <w:rPr>
          <w:rStyle w:val="eop"/>
          <w:rFonts w:ascii="Times New Roman" w:hAnsi="Times New Roman"/>
          <w:color w:val="0E101A"/>
          <w:sz w:val="24"/>
          <w:szCs w:val="24"/>
          <w:lang w:val="en-GB"/>
        </w:rPr>
        <w:t>E</w:t>
      </w:r>
      <w:r w:rsidR="002732FA">
        <w:rPr>
          <w:rStyle w:val="eop"/>
          <w:rFonts w:ascii="Times New Roman" w:hAnsi="Times New Roman"/>
          <w:color w:val="0E101A"/>
          <w:sz w:val="24"/>
          <w:szCs w:val="24"/>
          <w:lang w:val="en-GB"/>
        </w:rPr>
        <w:t>rror</w:t>
      </w:r>
      <w:r w:rsidR="00667A72">
        <w:rPr>
          <w:rStyle w:val="eop"/>
          <w:rFonts w:ascii="Times New Roman" w:hAnsi="Times New Roman"/>
          <w:color w:val="0E101A"/>
          <w:sz w:val="24"/>
          <w:szCs w:val="24"/>
          <w:lang w:val="en-GB"/>
        </w:rPr>
        <w:t xml:space="preserve"> correction tools like LoRDEC</w:t>
      </w:r>
      <w:r w:rsidR="00362BF0">
        <w:rPr>
          <w:rStyle w:val="eop"/>
          <w:rFonts w:ascii="Times New Roman" w:hAnsi="Times New Roman"/>
          <w:color w:val="0E101A"/>
          <w:sz w:val="24"/>
          <w:szCs w:val="24"/>
          <w:lang w:val="en-GB"/>
        </w:rPr>
        <w:t xml:space="preserve"> </w:t>
      </w:r>
      <w:r w:rsidR="00362BF0">
        <w:rPr>
          <w:rStyle w:val="eop"/>
          <w:rFonts w:ascii="Times New Roman" w:hAnsi="Times New Roman"/>
          <w:color w:val="0E101A"/>
          <w:sz w:val="24"/>
          <w:szCs w:val="24"/>
          <w:lang w:val="en-GB"/>
        </w:rPr>
        <w:fldChar w:fldCharType="begin" w:fldLock="1"/>
      </w:r>
      <w:r w:rsidR="00022B91">
        <w:rPr>
          <w:rStyle w:val="eop"/>
          <w:rFonts w:ascii="Times New Roman" w:hAnsi="Times New Roman"/>
          <w:color w:val="0E101A"/>
          <w:sz w:val="24"/>
          <w:szCs w:val="24"/>
          <w:lang w:val="en-GB"/>
        </w:rPr>
        <w:instrText>ADDIN CSL_CITATION {"citationItems":[{"id":"ITEM-1","itemData":{"DOI":"10.1093/BIOINFORMATICS/BTU538","ISSN":"1367-4811","PMID":"25165095","abstract":"Motivation: PacBio single molecule real-time sequencing is a thirdgeneration sequencing technique producing long reads, with comparatively lower throughput and higher error rate. Errors include numerous indels and complicate downstream analysis like mapping or de novo assembly. A hybrid strategy that takes advantage of the high accuracy of second-generation short reads has been proposed for correcting long reads. Mapping of short reads on long reads provides sufficient coverage to eliminate up to 99% of errors, however, at the expense of prohibitive running times and considerable amounts of disk and memory space. Results: We present LoRDEC, a hybrid error correction method that builds a succinct de Bruijn graph representing the short reads, and seeks a corrective sequence for each erroneous region in the long reads by traversing chosen paths in the graph. In comparison, LoRDEC is at least six times faster and requires at least 93% less memory or disk space than available tools, while achieving comparable accuracy.","author":[{"dropping-particle":"","family":"Salmela","given":"Leena","non-dropping-particle":"","parse-names":false,"suffix":""},{"dropping-particle":"","family":"Rivals","given":"Eric","non-dropping-particle":"","parse-names":false,"suffix":""}],"container-title":"Bioinformatics (Oxford, England)","id":"ITEM-1","issue":"24","issued":{"date-parts":[["2014","12","15"]]},"page":"3506-3514","publisher":"Bioinformatics","title":"LoRDEC: accurate and efficient long read error correction","type":"article-journal","volume":"30"},"uris":["http://www.mendeley.com/documents/?uuid=0a0a6c99-561f-3dd2-aaf6-2817f6d6d045"]}],"mendeley":{"formattedCitation":"(Salmela &amp; Rivals, 2014)","plainTextFormattedCitation":"(Salmela &amp; Rivals, 2014)","previouslyFormattedCitation":"(Salmela &amp; Rivals, 2014)"},"properties":{"noteIndex":0},"schema":"https://github.com/citation-style-language/schema/raw/master/csl-citation.json"}</w:instrText>
      </w:r>
      <w:r w:rsidR="00362BF0">
        <w:rPr>
          <w:rStyle w:val="eop"/>
          <w:rFonts w:ascii="Times New Roman" w:hAnsi="Times New Roman"/>
          <w:color w:val="0E101A"/>
          <w:sz w:val="24"/>
          <w:szCs w:val="24"/>
          <w:lang w:val="en-GB"/>
        </w:rPr>
        <w:fldChar w:fldCharType="separate"/>
      </w:r>
      <w:r w:rsidR="00362BF0" w:rsidRPr="00362BF0">
        <w:rPr>
          <w:rStyle w:val="eop"/>
          <w:rFonts w:ascii="Times New Roman" w:hAnsi="Times New Roman"/>
          <w:noProof/>
          <w:color w:val="0E101A"/>
          <w:sz w:val="24"/>
          <w:szCs w:val="24"/>
          <w:lang w:val="en-GB"/>
        </w:rPr>
        <w:t>(Salmela &amp; Rivals, 2014)</w:t>
      </w:r>
      <w:r w:rsidR="00362BF0">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w:t>
      </w:r>
      <w:r w:rsidR="002732FA">
        <w:rPr>
          <w:rStyle w:val="eop"/>
          <w:rFonts w:ascii="Times New Roman" w:hAnsi="Times New Roman"/>
          <w:color w:val="0E101A"/>
          <w:sz w:val="24"/>
          <w:szCs w:val="24"/>
          <w:lang w:val="en-GB"/>
        </w:rPr>
        <w:t>pro</w:t>
      </w:r>
      <w:r w:rsidR="00667A72">
        <w:rPr>
          <w:rStyle w:val="eop"/>
          <w:rFonts w:ascii="Times New Roman" w:hAnsi="Times New Roman"/>
          <w:color w:val="0E101A"/>
          <w:sz w:val="24"/>
          <w:szCs w:val="24"/>
          <w:lang w:val="en-GB"/>
        </w:rPr>
        <w:t>ovread</w:t>
      </w:r>
      <w:r w:rsidR="00022B91">
        <w:rPr>
          <w:rStyle w:val="eop"/>
          <w:rFonts w:ascii="Times New Roman" w:hAnsi="Times New Roman"/>
          <w:color w:val="0E101A"/>
          <w:sz w:val="24"/>
          <w:szCs w:val="24"/>
          <w:lang w:val="en-GB"/>
        </w:rPr>
        <w:t xml:space="preserve"> </w:t>
      </w:r>
      <w:r w:rsidR="00022B91">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{"citationItems":[{"id":"ITEM-1","itemData":{"DOI":"10.1093/BIOINFORMATICS/BTU392","ISSN":"1367-4811","PMID":"25015988","abstract":"Motivation: Today, the base code of DNA is mostly determined through sequencing by synthesis as provided by the Illumina sequencers. Although highly accurate, resulting reads are short, making their analyses challenging. Recently, a new technology, single molecule real-time (SMRT) sequencing, was developed that could address these challenges, as it generates reads of several thousand bases. But, their broad application has been hampered by a high error rate. Therefore, hybrid approaches that use high-quality short reads to correct erroneous SMRT long reads have been developed. Still, current implementations have great demands on hardware, work only in well-defined computing infrastructures and reject a substantial amount of reads. This limits their usability considerably, especially in the case of large sequencing projects. Results: Here we present proovread, a hybrid correction pipeline for SMRT reads, which can be flexibly adapted on existing hardware and infrastructure from a laptop to a high-performance computing cluster. On genomic and transcriptomic test cases covering Escherichia coli, Arabidopsis thaliana and human, proovread achieved accuracies up to 99.9% and outperformed the existing hybrid correction programs. Furthermore, proovread-corrected sequences were longer and the throughput was higher. Thus, proovread combines the most accurate correction results with an excellent adaptability to the available hardware. It will therefore increase the applicability and value of SMRT sequencing.","author":[{"dropping-particle":"","family":"Hackl","given":"Thomas","non-dropping-particle":"","parse-names":false,"suffix":""},{"dropping-particle":"","family":"Hedrich","given":"Rainer","non-dropping-particle":"","parse-names":false,"suffix":""},{"dropping-particle":"","family":"Schultz","given":"Jörg","non-dropping-particle":"","parse-names":false,"suffix":""},{"dropping-particle":"","family":"Förster","given":"Frank","non-dropping-particle":"","parse-names":false,"suffix":""}],"container-title":"Bioinformatics (Oxford, England)","id":"ITEM-1","issue":"21","issued":{"date-parts":[["2014","5","28"]]},"page":"3004-3011","publisher":"Bioinformatics","title":"proovread: large-scale high-accuracy PacBio correction through iterative short read consensus","type":"article-journal","volume":"30"},"uris":["http://www.mendeley.com/documents/?uuid=db41a223-69c1-385d-bb58-3308c6695a4b"]}],"mendeley":{"formattedCitation":"(Hackl et al., 2014)","plainTextFormattedCitation":"(Hackl et al., 2014)","previouslyFormattedCitation":"(Hackl et al., 2014)"},"properties":{"noteIndex":0},"schema":"https://github.com/citation-style-language/schema/raw/master/csl-citation.json"}</w:instrText>
      </w:r>
      <w:r w:rsidR="00022B91">
        <w:rPr>
          <w:rStyle w:val="eop"/>
          <w:rFonts w:ascii="Times New Roman" w:hAnsi="Times New Roman"/>
          <w:color w:val="0E101A"/>
          <w:sz w:val="24"/>
          <w:szCs w:val="24"/>
          <w:lang w:val="en-GB"/>
        </w:rPr>
        <w:fldChar w:fldCharType="separate"/>
      </w:r>
      <w:r w:rsidR="00022B91" w:rsidRPr="00022B91">
        <w:rPr>
          <w:rStyle w:val="eop"/>
          <w:rFonts w:ascii="Times New Roman" w:hAnsi="Times New Roman"/>
          <w:noProof/>
          <w:color w:val="0E101A"/>
          <w:sz w:val="24"/>
          <w:szCs w:val="24"/>
          <w:lang w:val="en-GB"/>
        </w:rPr>
        <w:t>(Hackl et al., 2014)</w:t>
      </w:r>
      <w:r w:rsidR="00022B91">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Jabba</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C176B6">
        <w:rPr>
          <w:rStyle w:val="eop"/>
          <w:rFonts w:ascii="Times New Roman" w:hAnsi="Times New Roman"/>
          <w:color w:val="0E101A"/>
          <w:sz w:val="24"/>
          <w:szCs w:val="24"/>
          <w:lang w:val="en-GB"/>
        </w:rPr>
        <w:instrText>ADDIN CSL_CITATION {"citationItems":[{"id":"ITEM-1","itemData":{"DOI":"10.1186/S13015-016-0075-7/FIGURES/5","ISSN":"17487188","abstract":"Background: Third generation sequencing platforms produce longer reads with higher error rates than second generation technologies. While the improved read length can provide useful information for downstream analysis, underlying algorithms are challenged by the high error rate. Error correction methods in which accurate short reads are used to correct noisy long reads appear to be attractive to generate high-quality long reads. Methods that align short reads to long reads do not optimally use the information contained in the second generation data, and suffer from large runtimes. Recently, a new hybrid error correcting method has been proposed, where the second generation data is first assembled into a de Bruijn graph, on which the long reads are then aligned. Results: In this context we present Jabba, a hybrid method to correct long third generation reads by mapping them on a corrected de Bruijn graph that was constructed from second generation data. Unique to our method is the use of a pseudo alignment approach with a seed-and-extend methodology, using maximal exact matches (MEMs) as seeds. In addition to benchmark results, certain theoretical results concerning the possibilities and limitations of the use of MEMs in the context of third generation reads are presented. Conclusion: Jabba produces highly reliable corrected reads: almost all corrected reads align to the reference, and these alignments have a very high identity. Many of the aligned reads are error-free. Additionally, Jabba corrects reads using a very low amount of CPU time. From this we conclude that pseudo alignment with MEMs is a fast and reliable method to map long highly erroneous sequences on a de Bruijn graph.","author":[{"dropping-particle":"","family":"Miclotte","given":"Giles","non-dropping-particle":"","parse-names":false,"suffix":""},{"dropping-particle":"","family":"Heydari","given":"Mahdi","non-dropping-particle":"","parse-names":false,"suffix":""},{"dropping-particle":"","family":"Demeester","given":"Piet","non-dropping-particle":"","parse-names":false,"suffix":""},{"dropping-particle":"","family":"Rombauts","given":"Stephane","non-dropping-particle":"","parse-names":false,"suffix":""},{"dropping-particle":"","family":"Peer","given":"Yves","non-dropping-particle":"Van de","parse-names":false,"suffix":""},{"dropping-particle":"","family":"Audenaert","given":"Pieter","non-dropping-particle":"","parse-names":false,"suffix":""},{"dropping-particle":"","family":"Fostier","given":"Jan","non-dropping-particle":"","parse-names":false,"suffix":""}],"container-title":"Algorithms for Molecular Biology","id":"ITEM-1","issue":"1","issued":{"date-parts":[["2016","5","3"]]},"page":"1-12","publisher":"BioMed Central Ltd.","title":"Jabba: Hybrid error correction for long sequencing reads","type":"article-journal","volume":"11"},"uris":["http://www.mendeley.com/documents/?uuid=4d95dd0e-d16a-3744-bdeb-f738d827162b"]}],"mendeley":{"formattedCitation":"(Miclotte et al., 2016)","plainTextFormattedCitation":"(Miclotte et al., 2016)","previouslyFormattedCitation":"(Miclotte et al., 2016)"},"properties":{"noteIndex":0},"schema":"https://github.com/citation-style-language/schema/raw/master/csl-citation.json"}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(Miclotte et al., 2016)</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and LSC</w:t>
      </w:r>
      <w:r w:rsidR="00C176B6">
        <w:rPr>
          <w:rStyle w:val="eop"/>
          <w:rFonts w:ascii="Times New Roman" w:hAnsi="Times New Roman"/>
          <w:color w:val="0E101A"/>
          <w:sz w:val="24"/>
          <w:szCs w:val="24"/>
          <w:lang w:val="en-GB"/>
        </w:rPr>
        <w:t xml:space="preserve"> </w:t>
      </w:r>
      <w:r w:rsidR="00C176B6">
        <w:rPr>
          <w:rStyle w:val="eop"/>
          <w:rFonts w:ascii="Times New Roman" w:hAnsi="Times New Roman"/>
          <w:color w:val="0E101A"/>
          <w:sz w:val="24"/>
          <w:szCs w:val="24"/>
          <w:lang w:val="en-GB"/>
        </w:rPr>
        <w:fldChar w:fldCharType="begin" w:fldLock="1"/>
      </w:r>
      <w:r w:rsidR="00777BB3">
        <w:rPr>
          <w:rStyle w:val="eop"/>
          <w:rFonts w:ascii="Times New Roman" w:hAnsi="Times New Roman"/>
          <w:color w:val="0E101A"/>
          <w:sz w:val="24"/>
          <w:szCs w:val="24"/>
          <w:lang w:val="en-GB"/>
        </w:rPr>
        <w:instrText>ADDIN CSL_CITATION {"citationItems":[{"id":"ITEM-1","itemData":{"DOI":"10.1371/JOURNAL.PONE.0046679","ISSN":"1932-6203","PMID":"23056399","abstract":"The recent development of third generation sequencing (TGS) generates much longer reads than second generation sequencing (SGS) and thus provides a chance to solve problems that are difficult to study through SGS alone. However, higher raw read error rates are an intrinsic drawback in most TGS technologies. Here we present a computational method, LSC, to perform error correction of TGS long reads (LR) by SGS short reads (SR). Aiming to reduce the error rate in homopolymer runs in the main TGS platform, the PacBio® RS, LSC applies a homopolymer compression (HC) transformation strategy to increase the sensitivity of SR-LR alignment without scarifying alignment accuracy. We applied LSC to 100,000 PacBio long reads from human brain cerebellum RNA-seq data and 64 million single-end 75 bp reads from human brain RNA-seq data. The results show LSC can correct PacBio long reads to reduce the error rate by more than 3 folds. The improved accuracy greatly benefits many downstream analyses, such as directional gene isoform detection in RNA-seq study. Compared with another hybrid correction tool, LSC can achieve over double the sensitivity and similar specificity. © 2012 Au et al.","author":[{"dropping-particle":"","family":"Au","given":"Kin Fai","non-dropping-particle":"","parse-names":false,"suffix":""},{"dropping-particle":"","family":"Underwood","given":"Jason G.","non-dropping-particle":"","parse-names":false,"suffix":""},{"dropping-particle":"","family":"Lee","given":"Lawrence","non-dropping-particle":"","parse-names":false,"suffix":""},{"dropping-particle":"","family":"Wong","given":"Wing Hung","non-dropping-particle":"","parse-names":false,"suffix":""}],"container-title":"PloS one","id":"ITEM-1","issue":"10","issued":{"date-parts":[["2012","10","4"]]},"publisher":"PLoS One","title":"Improving PacBio long read accuracy by short read alignment","type":"article-journal","volume":"7"},"uris":["http://www.mendeley.com/documents/?uuid=f02eefb6-a1e5-362c-94c8-4460e4831a72"]}],"mendeley":{"formattedCitation":"(Au et al., 2012)","plainTextFormattedCitation":"(Au et al., 2012)","previouslyFormattedCitation":"(Au et al., 2012)"},"properties":{"noteIndex":0},"schema":"https://github.com/citation-style-language/schema/raw/master/csl-citation.json"}</w:instrText>
      </w:r>
      <w:r w:rsidR="00C176B6">
        <w:rPr>
          <w:rStyle w:val="eop"/>
          <w:rFonts w:ascii="Times New Roman" w:hAnsi="Times New Roman"/>
          <w:color w:val="0E101A"/>
          <w:sz w:val="24"/>
          <w:szCs w:val="24"/>
          <w:lang w:val="en-GB"/>
        </w:rPr>
        <w:fldChar w:fldCharType="separate"/>
      </w:r>
      <w:r w:rsidR="00C176B6" w:rsidRPr="00C176B6">
        <w:rPr>
          <w:rStyle w:val="eop"/>
          <w:rFonts w:ascii="Times New Roman" w:hAnsi="Times New Roman"/>
          <w:noProof/>
          <w:color w:val="0E101A"/>
          <w:sz w:val="24"/>
          <w:szCs w:val="24"/>
          <w:lang w:val="en-GB"/>
        </w:rPr>
        <w:t>(Au et al., 2012)</w:t>
      </w:r>
      <w:r w:rsidR="00C176B6">
        <w:rPr>
          <w:rStyle w:val="eop"/>
          <w:rFonts w:ascii="Times New Roman" w:hAnsi="Times New Roman"/>
          <w:color w:val="0E101A"/>
          <w:sz w:val="24"/>
          <w:szCs w:val="24"/>
          <w:lang w:val="en-GB"/>
        </w:rPr>
        <w:fldChar w:fldCharType="end"/>
      </w:r>
      <w:r w:rsidR="00667A72">
        <w:rPr>
          <w:rStyle w:val="eop"/>
          <w:rFonts w:ascii="Times New Roman" w:hAnsi="Times New Roman"/>
          <w:color w:val="0E101A"/>
          <w:sz w:val="24"/>
          <w:szCs w:val="24"/>
          <w:lang w:val="en-GB"/>
        </w:rPr>
        <w:t xml:space="preserve"> ar</w:t>
      </w:r>
      <w:r w:rsidR="002732FA">
        <w:rPr>
          <w:rStyle w:val="eop"/>
          <w:rFonts w:ascii="Times New Roman" w:hAnsi="Times New Roman"/>
          <w:color w:val="0E101A"/>
          <w:sz w:val="24"/>
          <w:szCs w:val="24"/>
          <w:lang w:val="en-GB"/>
        </w:rPr>
        <w:t xml:space="preserve">e hybrid methods. </w:t>
      </w:r>
      <w:r w:rsidRPr="004260F4">
        <w:rPr>
          <w:rStyle w:val="eop"/>
          <w:rFonts w:ascii="Times New Roman" w:hAnsi="Times New Roman"/>
          <w:color w:val="0E101A"/>
          <w:sz w:val="24"/>
          <w:szCs w:val="24"/>
          <w:lang w:val="en-GB"/>
        </w:rPr>
        <w:t xml:space="preserve">Hybrid correction methods fall into three categories based on algorithm design: graph-based, alignment-based, and dual-based (graph/alignment based). Graph-based methods construct graphs i.e. De-Bruijn graphs, then search for matched/shared paths to the long-reads for correction. Alignment-based techniques map short-read sequences to error-prone long-reads and generate a consensus. The strategies are assessed and evaluated based on the following aspects: accuracy, sensitivity, alignment rate, runtime, memory usage, and output rate. Most importantly, the effects of the correction strategies on downstream analysis are also evaluated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{"citationItems":[{"id":"ITEM-1","itemData":{"DOI":"10.1186/s13059-018-1605-z","ISSN":"1474760X","PMID":"30717772","abstract":"Background: Third-generation sequencing technologies have advanced the progress of the biological research by generating reads that are substantially longer than second-generation sequencing technologies. However, their notorious high error rate impedes straightforward data analysis and limits their application. A handful of error correction methods for these error-prone long reads have been developed to date. The output data quality is very important for downstream analysis, whereas computing resources could limit the utility of some computing-intense tools. There is a lack of standardized assessments for these long-read error-correction methods. Results: Here, we present a comparative performance assessment of ten state-of-the-art error-correction methods for long reads. We established a common set of benchmarks for performance assessment, including sensitivity, accuracy, output rate, alignment rate, output read length, run time, and memory usage, as well as the effects of error correction on two downstream applications of long reads: de novo assembly and resolving haplotype sequences. Conclusions: Taking into account all of these metrics, we provide a suggestive guideline for method choice based on available data size, computing resources, and individual research goals.","author":[{"dropping-particle":"","family":"Fu","given":"Shuhua","non-dropping-particle":"","parse-names":false,"suffix":""},{"dropping-particle":"","family":"Wang","given":"Anqi","non-dropping-particle":"","parse-names":false,"suffix":""},{"dropping-particle":"","family":"Au","given":"Kin Fai","non-dropping-particle":"","parse-names":false,"suffix":""}],"container-title":"Genome Biology","id":"ITEM-1","issue":"1","issued":{"date-parts":[["2019"]]},"page":"1-17","publisher":"Genome Biology","title":"A comparative evaluation of hybrid error correction methods for error-prone long reads","type":"article-journal","volume":"20"},"uris":["http://www.mendeley.com/documents/?uuid=ec045079-82a1-44c8-bcab-946c1f3ead39"]}],"mendeley":{"formattedCitation":"(Fu et al., 2019)","plainTextFormattedCitation":"(Fu et al., 2019)","previouslyFormattedCitation":"(Fu et al., 2019)"},"properties":{"noteIndex":0},"schema":"https://github.com/citation-style-language/schema/raw/master/csl-citation.json"}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(Fu et al., 2019)</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22B4FA1A" w14:textId="77777777" w:rsidR="00A944EE" w:rsidRPr="00537B88" w:rsidRDefault="007B3E64" w:rsidP="00537B88">
      <w:pPr>
        <w:pStyle w:val="Heading3"/>
        <w:rPr>
          <w:rStyle w:val="eop"/>
          <w:b w:val="0"/>
          <w:color w:val="0E101A"/>
          <w:lang w:val="en-GB"/>
        </w:rPr>
      </w:pPr>
      <w:bookmarkStart w:id="188" w:name="_Toc92192662"/>
      <w:r w:rsidRPr="00537B88">
        <w:rPr>
          <w:rStyle w:val="Heading2Char"/>
          <w:b/>
        </w:rPr>
        <w:t>2.</w:t>
      </w:r>
      <w:r w:rsidR="00A94D1B">
        <w:rPr>
          <w:rStyle w:val="Heading2Char"/>
          <w:b/>
        </w:rPr>
        <w:t>8</w:t>
      </w:r>
      <w:r w:rsidRPr="00537B88">
        <w:rPr>
          <w:rStyle w:val="Heading2Char"/>
          <w:b/>
        </w:rPr>
        <w:t xml:space="preserve"> </w:t>
      </w:r>
      <w:r w:rsidR="001459C2" w:rsidRPr="00537B88">
        <w:rPr>
          <w:rStyle w:val="Heading2Char"/>
          <w:b/>
        </w:rPr>
        <w:t>Taxonomic Validation using 16S rRNA Sequence</w:t>
      </w:r>
      <w:r w:rsidR="001459C2" w:rsidRPr="00537B88">
        <w:rPr>
          <w:rStyle w:val="eop"/>
          <w:b w:val="0"/>
          <w:color w:val="0E101A"/>
          <w:lang w:val="en-GB"/>
        </w:rPr>
        <w:t>s</w:t>
      </w:r>
      <w:bookmarkEnd w:id="188"/>
    </w:p>
    <w:p w14:paraId="13EB70EB" w14:textId="6FA6BAAC" w:rsidR="001459C2" w:rsidRPr="004260F4" w:rsidRDefault="00DC5185" w:rsidP="003233F2">
      <w:pPr>
        <w:spacing w:line="360" w:lineRule="auto"/>
        <w:jc w:val="both"/>
        <w:rPr>
          <w:rStyle w:val="eop"/>
          <w:rFonts w:ascii="Times New Roman" w:hAnsi="Times New Roman"/>
          <w:color w:val="0E101A"/>
          <w:sz w:val="24"/>
          <w:szCs w:val="24"/>
          <w:lang w:val="en-GB"/>
        </w:rPr>
      </w:pPr>
      <w:r>
        <w:rPr>
          <w:rStyle w:val="eop"/>
          <w:rFonts w:ascii="Times New Roman" w:hAnsi="Times New Roman"/>
          <w:color w:val="0E101A"/>
          <w:sz w:val="24"/>
          <w:szCs w:val="24"/>
          <w:lang w:val="en-GB"/>
        </w:rPr>
        <w:t>In metatranscriptomics experiments,</w:t>
      </w:r>
      <w:r w:rsidR="00FC0F90">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16S rRNA sequences have been used </w:t>
      </w:r>
      <w:r w:rsidR="00FC0F90">
        <w:rPr>
          <w:rStyle w:val="eop"/>
          <w:rFonts w:ascii="Times New Roman" w:hAnsi="Times New Roman"/>
          <w:color w:val="0E101A"/>
          <w:sz w:val="24"/>
          <w:szCs w:val="24"/>
          <w:lang w:val="en-GB"/>
        </w:rPr>
        <w:t xml:space="preserve">as </w:t>
      </w:r>
      <w:r w:rsidR="00881A65">
        <w:rPr>
          <w:rStyle w:val="eop"/>
          <w:rFonts w:ascii="Times New Roman" w:hAnsi="Times New Roman"/>
          <w:color w:val="0E101A"/>
          <w:sz w:val="24"/>
          <w:szCs w:val="24"/>
          <w:lang w:val="en-GB"/>
        </w:rPr>
        <w:t>additional</w:t>
      </w:r>
      <w:r w:rsidR="00FC0F90">
        <w:rPr>
          <w:rStyle w:val="eop"/>
          <w:rFonts w:ascii="Times New Roman" w:hAnsi="Times New Roman"/>
          <w:color w:val="0E101A"/>
          <w:sz w:val="24"/>
          <w:szCs w:val="24"/>
          <w:lang w:val="en-GB"/>
        </w:rPr>
        <w:t xml:space="preserve"> validation for taxonomi</w:t>
      </w:r>
      <w:r>
        <w:rPr>
          <w:rStyle w:val="eop"/>
          <w:rFonts w:ascii="Times New Roman" w:hAnsi="Times New Roman"/>
          <w:color w:val="0E101A"/>
          <w:sz w:val="24"/>
          <w:szCs w:val="24"/>
          <w:lang w:val="en-GB"/>
        </w:rPr>
        <w:t xml:space="preserve">c </w:t>
      </w:r>
      <w:r w:rsidR="008E1F15">
        <w:rPr>
          <w:rStyle w:val="eop"/>
          <w:rFonts w:ascii="Times New Roman" w:hAnsi="Times New Roman"/>
          <w:color w:val="0E101A"/>
          <w:sz w:val="24"/>
          <w:szCs w:val="24"/>
          <w:lang w:val="en-GB"/>
        </w:rPr>
        <w:t>assignment</w:t>
      </w:r>
      <w:r w:rsidR="003B4809">
        <w:rPr>
          <w:rStyle w:val="eop"/>
          <w:rFonts w:ascii="Times New Roman" w:hAnsi="Times New Roman"/>
          <w:color w:val="0E101A"/>
          <w:sz w:val="24"/>
          <w:szCs w:val="24"/>
          <w:lang w:val="en-GB"/>
        </w:rPr>
        <w:t xml:space="preserve"> and phylogeny</w:t>
      </w:r>
      <w:r w:rsidR="008E1F15">
        <w:rPr>
          <w:rStyle w:val="eop"/>
          <w:rFonts w:ascii="Times New Roman" w:hAnsi="Times New Roman"/>
          <w:color w:val="0E101A"/>
          <w:sz w:val="24"/>
          <w:szCs w:val="24"/>
          <w:lang w:val="en-GB"/>
        </w:rPr>
        <w:t xml:space="preserve"> or as a preliminary step before meta-omics </w:t>
      </w:r>
      <w:r w:rsidR="0056615E">
        <w:rPr>
          <w:rStyle w:val="eop"/>
          <w:rFonts w:ascii="Times New Roman" w:hAnsi="Times New Roman"/>
          <w:color w:val="0E101A"/>
          <w:sz w:val="24"/>
          <w:szCs w:val="24"/>
          <w:lang w:val="en-GB"/>
        </w:rPr>
        <w:t>projects</w:t>
      </w:r>
      <w:r w:rsidR="004403EF">
        <w:rPr>
          <w:rStyle w:val="eop"/>
          <w:rFonts w:ascii="Times New Roman" w:hAnsi="Times New Roman"/>
          <w:color w:val="0E101A"/>
          <w:sz w:val="24"/>
          <w:szCs w:val="24"/>
          <w:lang w:val="en-GB"/>
        </w:rPr>
        <w:t xml:space="preserve"> </w:t>
      </w:r>
      <w:r w:rsidR="00F77209">
        <w:rPr>
          <w:rStyle w:val="eop"/>
          <w:rFonts w:ascii="Times New Roman" w:hAnsi="Times New Roman"/>
          <w:color w:val="0E101A"/>
          <w:sz w:val="24"/>
          <w:szCs w:val="24"/>
          <w:lang w:val="en-GB"/>
        </w:rPr>
        <w:fldChar w:fldCharType="begin" w:fldLock="1"/>
      </w:r>
      <w:r w:rsidR="0079734F">
        <w:rPr>
          <w:rStyle w:val="eop"/>
          <w:rFonts w:ascii="Times New Roman" w:hAnsi="Times New Roman"/>
          <w:color w:val="0E101A"/>
          <w:sz w:val="24"/>
          <w:szCs w:val="24"/>
          <w:lang w:val="en-GB"/>
        </w:rPr>
        <w:instrText>ADDIN CSL_CITATION {"citationItems":[{"id":"ITEM-1","itemData":{"DOI":"10.1038/nbt.4110","ISSN":"15461696","PMID":"29553575","abstract":"Productivity of ruminant livestock depends on the rumen microbiota, which ferment indigestible plant polysaccharides into nutrients used for growth. Understanding the functions carried out by the rumen microbiota is important for reducing greenhouse gas production by ruminants and for developing biofuels from lignocellulose. We present 410 cultured bacteria and archaea, together with their reference genomes, representing every cultivated rumen-associated archaeal and bacterial family. We evaluate polysaccharide degradation, short-chain fatty acid production and methanogenesis pathways, and assign specific taxa to functions. A total of 336 organisms were present in available rumen metagenomic data sets, and 134 were present in human gut microbiome data sets. Comparison with the human microbiome revealed rumen-specific enrichment for genes encoding de novo synthesis of vitamin B 12, ongoing evolution by gene loss and potential vertical inheritance of the rumen microbiome based on underrepresentation of markers of environmental stress. We estimate that our Hungate genome resource represents â 1/475% of the genus-level bacterial and archaeal taxa present in the rumen.","author":[{"dropping-particle":"","family":"Seshadri","given":"Rekha","non-dropping-particle":"","parse-names":false,"suffix":""},{"dropping-particle":"","family":"Leahy","given":"Sinead C.","non-dropping-particle":"","parse-names":false,"suffix":""},{"dropping-particle":"","family":"Attwood","given":"Graeme T.","non-dropping-particle":"","parse-names":false,"suffix":""},{"dropping-particle":"","family":"Teh","given":"Koon Hoong","non-dropping-particle":"","parse-names":false,"suffix":""},{"dropping-particle":"","family":"Lambie","given":"Suzanne C.","non-dropping-particle":"","parse-names":false,"suffix":""},{"dropping-particle":"","family":"Cookson","given":"Adrian L.","non-dropping-particle":"","parse-names":false,"suffix":""},{"dropping-particle":"","family":"Eloe-Fadrosh","given":"Emiley A.","non-dropping-particle":"","parse-names":false,"suffix":""},{"dropping-particle":"","family":"Pavlopoulos","given":"Georgios A.","non-dropping-particle":"","parse-names":false,"suffix":""},{"dropping-particle":"","family":"Hadjithomas","given":"Michalis","non-dropping-particle":"","parse-names":false,"suffix":""},{"dropping-particle":"","family":"Varghese","given":"Neha J.","non-dropping-particle":"","parse-names":false,"suffix":""},{"dropping-particle":"","family":"Paez-Espino","given":"David","non-dropping-particle":"","parse-names":false,"suffix":""},{"dropping-particle":"","family":"Perry","given":"Rechelle","non-dropping-particle":"","parse-names":false,"suffix":""},{"dropping-particle":"","family":"Henderson","given":"Gemma","non-dropping-particle":"","parse-names":false,"suffix":""},{"dropping-particle":"","family":"Creevey","given":"Christopher J.","non-dropping-particle":"","parse-names":false,"suffix":""},{"dropping-particle":"","family":"Terrapon","given":"Nicolas","non-dropping-particle":"","parse-names":false,"suffix":""},{"dropping-particle":"","family":"Lapebie","given":"Pascal","non-dropping-particle":"","parse-names":false,"suffix":""},{"dropping-particle":"","family":"Drula","given":"Elodie","non-dropping-particle":"","parse-names":false,"suffix":""},{"dropping-particle":"","family":"Lombard","given":"Vincent","non-dropping-particle":"","parse-names":false,"suffix":""},{"dropping-particle":"","family":"Rubin","given":"Edward","non-dropping-particle":"","parse-names":false,"suffix":""},{"dropping-particle":"","family":"Kyrpides","given":"Nikos C.","non-dropping-particle":"","parse-names":false,"suffix":""},{"dropping-particle":"","family":"Henrissat","given":"Bernard","non-dropping-particle":"","parse-names":false,"suffix":""},{"dropping-particle":"","family":"Woyke","given":"Tanja","non-dropping-particle":"","parse-names":false,"suffix":""},{"dropping-particle":"","family":"Ivanova","given":"Natalia N.","non-dropping-particle":"","parse-names":false,"suffix":""},{"dropping-particle":"","family":"Kelly","given":"William J.","non-dropping-particle":"","parse-names":false,"suffix":""},{"dropping-particle":"","family":"Palevic","given":"Nikola","non-dropping-particle":"","parse-names":false,"suffix":""},{"dropping-particle":"","family":"Janssen","given":"Peter H.","non-dropping-particle":"","parse-names":false,"suffix":""},{"dropping-particle":"","family":"Ronimus","given":"Ron S.","non-dropping-particle":"","parse-names":false,"suffix":""},{"dropping-particle":"","family":"Noel","given":"Samantha","non-dropping-particle":"","parse-names":false,"suffix":""},{"dropping-particle":"","family":"Soni","given":"Priya","non-dropping-particle":"","parse-names":false,"suffix":""},{"dropping-particle":"","family":"Reilly","given":"Kerri","non-dropping-particle":"","parse-names":false,"suffix":""},{"dropping-particle":"","family":"Atherly","given":"Todd","non-dropping-particle":"","parse-names":false,"suffix":""},{"dropping-particle":"","family":"Ziemer","given":"Cherie","non-dropping-particle":"","parse-names":false,"suffix":""},{"dropping-particle":"","family":"Wright","given":"Andre Denis","non-dropping-particle":"","parse-names":false,"suffix":""},{"dropping-particle":"","family":"Ishaq","given":"Suzanne","non-dropping-particle":"","parse-names":false,"suffix":""},{"dropping-particle":"","family":"Cotta","given":"Michael","non-dropping-particle":"","parse-names":false,"suffix":""},{"dropping-particle":"","family":"Thompson","given":"Stephanie","non-dropping-particle":"","parse-names":false,"suffix":""},{"dropping-particle":"","family":"Crosley","given":"Katie","non-dropping-particle":"","parse-names":false,"suffix":""},{"dropping-particle":"","family":"McKain","given":"Nest","non-dropping-particle":"","parse-names":false,"suffix":""},{"dropping-particle":"","family":"Wallace","given":"John J.","non-dropping-particle":"","parse-names":false,"suffix":""},{"dropping-particle":"","family":"Flint","given":"Harry J.","non-dropping-particle":"","parse-names":false,"suffix":""},{"dropping-particle":"","family":"Martin","given":"Jennifer C.","non-dropping-particle":"","parse-names":false,"suffix":""},{"dropping-particle":"","family":"Forster","given":"Robert J.","non-dropping-particle":"","parse-names":false,"suffix":""},{"dropping-particle":"","family":"Gruninger","given":"Robert J.","non-dropping-particle":"","parse-names":false,"suffix":""},{"dropping-particle":"","family":"McAllister","given":"Tim","non-dropping-particle":"","parse-names":false,"suffix":""},{"dropping-particle":"","family":"Gilbert","given":"Rosalind","non-dropping-particle":"","parse-names":false,"suffix":""},{"dropping-particle":"","family":"Ouwerkerk","given":"Diane J.","non-dropping-particle":"","parse-names":false,"suffix":""},{"dropping-particle":"","family":"Klieve","given":"Athol J.","non-dropping-particle":"","parse-names":false,"suffix":""},{"dropping-particle":"Al","family":"Jassim","given":"Rafat","non-dropping-particle":"","parse-names":false,"suffix":""},{"dropping-particle":"","family":"Denman","given":"Stuart","non-dropping-particle":"","parse-names":false,"suffix":""},{"dropping-particle":"","family":"McSweeney","given":"Chris","non-dropping-particle":"","parse-names":false,"suffix":""},{"dropping-particle":"","family":"Rosewarne","given":"Carly","non-dropping-particle":"","parse-names":false,"suffix":""},{"dropping-particle":"","family":"Koike","given":"Satoshi","non-dropping-particle":"","parse-names":false,"suffix":""},{"dropping-particle":"","family":"Kobayashi","given":"Yasuo","non-dropping-particle":"","parse-names":false,"suffix":""},{"dropping-particle":"","family":"Mitsumori","given":"Makoto","non-dropping-particle":"","parse-names":false,"suffix":""},{"dropping-particle":"","family":"Shinkai","given":"Takumi","non-dropping-particle":"","parse-names":false,"suffix":""},{"dropping-particle":"","family":"Cravero","given":"Silvio","non-dropping-particle":"","parse-names":false,"suffix":""},{"dropping-particle":"","family":"Cerón Cucchi","given":"María","non-dropping-particle":"","parse-names":false,"suffix":""}],"container-title":"Nature Biotechnology","id":"ITEM-1","issue":"4","issued":{"date-parts":[["2018"]]},"page":"359-367","title":"Cultivation and sequencing of rumen microbiome members from the Hungate1000 Collection","type":"article-journal","volume":"36"},"uris":["http://www.mendeley.com/documents/?uuid=b187a63d-5fe8-4fed-a54c-ee27bc386809"]}],"mendeley":{"formattedCitation":"(Seshadri et al., 2018)","plainTextFormattedCitation":"(Seshadri et al., 2018)","previouslyFormattedCitation":"(Seshadri et al., 2018)"},"properties":{"noteIndex":0},"schema":"https://github.com/citation-style-language/schema/raw/master/csl-citation.json"}</w:instrText>
      </w:r>
      <w:r w:rsidR="00F77209">
        <w:rPr>
          <w:rStyle w:val="eop"/>
          <w:rFonts w:ascii="Times New Roman" w:hAnsi="Times New Roman"/>
          <w:color w:val="0E101A"/>
          <w:sz w:val="24"/>
          <w:szCs w:val="24"/>
          <w:lang w:val="en-GB"/>
        </w:rPr>
        <w:fldChar w:fldCharType="separate"/>
      </w:r>
      <w:r w:rsidR="00F77209" w:rsidRPr="00F77209">
        <w:rPr>
          <w:rStyle w:val="eop"/>
          <w:rFonts w:ascii="Times New Roman" w:hAnsi="Times New Roman"/>
          <w:noProof/>
          <w:color w:val="0E101A"/>
          <w:sz w:val="24"/>
          <w:szCs w:val="24"/>
          <w:lang w:val="en-GB"/>
        </w:rPr>
        <w:t>(Seshadri et al., 2018)</w:t>
      </w:r>
      <w:r w:rsidR="00F77209">
        <w:rPr>
          <w:rStyle w:val="eop"/>
          <w:rFonts w:ascii="Times New Roman" w:hAnsi="Times New Roman"/>
          <w:color w:val="0E101A"/>
          <w:sz w:val="24"/>
          <w:szCs w:val="24"/>
          <w:lang w:val="en-GB"/>
        </w:rPr>
        <w:fldChar w:fldCharType="end"/>
      </w:r>
      <w:r w:rsidR="004C33B7">
        <w:rPr>
          <w:rStyle w:val="eop"/>
          <w:rFonts w:ascii="Times New Roman" w:hAnsi="Times New Roman"/>
          <w:color w:val="0E101A"/>
          <w:sz w:val="24"/>
          <w:szCs w:val="24"/>
          <w:lang w:val="en-GB"/>
        </w:rPr>
        <w:t xml:space="preserve">. Combining 16S rRNA and mRNA (metatranscriptomic) data </w:t>
      </w:r>
      <w:r w:rsidR="000703C4">
        <w:rPr>
          <w:rStyle w:val="eop"/>
          <w:rFonts w:ascii="Times New Roman" w:hAnsi="Times New Roman"/>
          <w:color w:val="0E101A"/>
          <w:sz w:val="24"/>
          <w:szCs w:val="24"/>
          <w:lang w:val="en-GB"/>
        </w:rPr>
        <w:t xml:space="preserve">can provide additional perspectives of the various factors involved in </w:t>
      </w:r>
      <w:r w:rsidR="004558FA">
        <w:rPr>
          <w:rStyle w:val="eop"/>
          <w:rFonts w:ascii="Times New Roman" w:hAnsi="Times New Roman"/>
          <w:color w:val="0E101A"/>
          <w:sz w:val="24"/>
          <w:szCs w:val="24"/>
          <w:lang w:val="en-GB"/>
        </w:rPr>
        <w:t xml:space="preserve">the manifestation of the study condition </w:t>
      </w:r>
      <w:r w:rsidR="004558FA">
        <w:rPr>
          <w:rStyle w:val="eop"/>
          <w:rFonts w:ascii="Times New Roman" w:hAnsi="Times New Roman"/>
          <w:color w:val="0E101A"/>
          <w:sz w:val="24"/>
          <w:szCs w:val="24"/>
          <w:lang w:val="en-GB"/>
        </w:rPr>
        <w:fldChar w:fldCharType="begin" w:fldLock="1"/>
      </w:r>
      <w:r w:rsidR="00904655">
        <w:rPr>
          <w:rStyle w:val="eop"/>
          <w:rFonts w:ascii="Times New Roman" w:hAnsi="Times New Roman"/>
          <w:color w:val="0E101A"/>
          <w:sz w:val="24"/>
          <w:szCs w:val="24"/>
          <w:lang w:val="en-GB"/>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4558FA">
        <w:rPr>
          <w:rStyle w:val="eop"/>
          <w:rFonts w:ascii="Times New Roman" w:hAnsi="Times New Roman"/>
          <w:color w:val="0E101A"/>
          <w:sz w:val="24"/>
          <w:szCs w:val="24"/>
          <w:lang w:val="en-GB"/>
        </w:rPr>
        <w:fldChar w:fldCharType="separate"/>
      </w:r>
      <w:r w:rsidR="00904655" w:rsidRPr="00904655">
        <w:rPr>
          <w:rStyle w:val="eop"/>
          <w:rFonts w:ascii="Times New Roman" w:hAnsi="Times New Roman"/>
          <w:noProof/>
          <w:color w:val="0E101A"/>
          <w:sz w:val="24"/>
          <w:szCs w:val="24"/>
          <w:lang w:val="en-GB"/>
        </w:rPr>
        <w:t>(Martinez et al., 2016)</w:t>
      </w:r>
      <w:r w:rsidR="004558FA">
        <w:rPr>
          <w:rStyle w:val="eop"/>
          <w:rFonts w:ascii="Times New Roman" w:hAnsi="Times New Roman"/>
          <w:color w:val="0E101A"/>
          <w:sz w:val="24"/>
          <w:szCs w:val="24"/>
          <w:lang w:val="en-GB"/>
        </w:rPr>
        <w:fldChar w:fldCharType="end"/>
      </w:r>
      <w:r w:rsidR="004558FA">
        <w:rPr>
          <w:rStyle w:val="eop"/>
          <w:rFonts w:ascii="Times New Roman" w:hAnsi="Times New Roman"/>
          <w:color w:val="0E101A"/>
          <w:sz w:val="24"/>
          <w:szCs w:val="24"/>
          <w:lang w:val="en-GB"/>
        </w:rPr>
        <w:t>.</w:t>
      </w:r>
      <w:r w:rsidR="00AE4105">
        <w:rPr>
          <w:rStyle w:val="eop"/>
          <w:rFonts w:ascii="Times New Roman" w:hAnsi="Times New Roman"/>
          <w:color w:val="0E101A"/>
          <w:sz w:val="24"/>
          <w:szCs w:val="24"/>
          <w:lang w:val="en-GB"/>
        </w:rPr>
        <w:t xml:space="preserve"> Novel sequence reads that might otherwise be rendered as unclassified under metatranscriptomic analyses might be broadly classified using the 16S rRNA analysis.</w:t>
      </w:r>
      <w:r w:rsidR="00841DC8">
        <w:rPr>
          <w:rStyle w:val="eop"/>
          <w:rFonts w:ascii="Times New Roman" w:hAnsi="Times New Roman"/>
          <w:color w:val="0E101A"/>
          <w:sz w:val="24"/>
          <w:szCs w:val="24"/>
          <w:lang w:val="en-GB"/>
        </w:rPr>
        <w:t xml:space="preserve"> This can be attributed to the widely available resources</w:t>
      </w:r>
      <w:r w:rsidR="00F77209">
        <w:rPr>
          <w:rStyle w:val="eop"/>
          <w:rFonts w:ascii="Times New Roman" w:hAnsi="Times New Roman"/>
          <w:color w:val="0E101A"/>
          <w:sz w:val="24"/>
          <w:szCs w:val="24"/>
          <w:lang w:val="en-GB"/>
        </w:rPr>
        <w:t xml:space="preserve"> that are well-curated</w:t>
      </w:r>
      <w:r w:rsidR="00265061">
        <w:rPr>
          <w:rStyle w:val="eop"/>
          <w:rFonts w:ascii="Times New Roman" w:hAnsi="Times New Roman"/>
          <w:color w:val="0E101A"/>
          <w:sz w:val="24"/>
          <w:szCs w:val="24"/>
          <w:lang w:val="en-GB"/>
        </w:rPr>
        <w:t>,</w:t>
      </w:r>
      <w:r w:rsidR="00F77209">
        <w:rPr>
          <w:rStyle w:val="eop"/>
          <w:rFonts w:ascii="Times New Roman" w:hAnsi="Times New Roman"/>
          <w:color w:val="0E101A"/>
          <w:sz w:val="24"/>
          <w:szCs w:val="24"/>
          <w:lang w:val="en-GB"/>
        </w:rPr>
        <w:t xml:space="preserve"> and well-</w:t>
      </w:r>
      <w:r w:rsidR="00265061">
        <w:rPr>
          <w:rStyle w:val="eop"/>
          <w:rFonts w:ascii="Times New Roman" w:hAnsi="Times New Roman"/>
          <w:color w:val="0E101A"/>
          <w:sz w:val="24"/>
          <w:szCs w:val="24"/>
          <w:lang w:val="en-GB"/>
        </w:rPr>
        <w:t>established pipelines</w:t>
      </w:r>
      <w:r w:rsidR="00841DC8">
        <w:rPr>
          <w:rStyle w:val="eop"/>
          <w:rFonts w:ascii="Times New Roman" w:hAnsi="Times New Roman"/>
          <w:color w:val="0E101A"/>
          <w:sz w:val="24"/>
          <w:szCs w:val="24"/>
          <w:lang w:val="en-GB"/>
        </w:rPr>
        <w:t xml:space="preserve"> for 16S analyses.</w:t>
      </w:r>
      <w:r w:rsidR="00CD717A">
        <w:rPr>
          <w:rStyle w:val="eop"/>
          <w:rFonts w:ascii="Times New Roman" w:hAnsi="Times New Roman"/>
          <w:color w:val="0E101A"/>
          <w:sz w:val="24"/>
          <w:szCs w:val="24"/>
          <w:lang w:val="en-GB"/>
        </w:rPr>
        <w:t xml:space="preserve"> By combining both metatranscriptomic and 16S rRNA analyses, </w:t>
      </w:r>
      <w:r w:rsidR="00CE3EFC">
        <w:rPr>
          <w:rStyle w:val="eop"/>
          <w:rFonts w:ascii="Times New Roman" w:hAnsi="Times New Roman"/>
          <w:color w:val="0E101A"/>
          <w:sz w:val="24"/>
          <w:szCs w:val="24"/>
          <w:lang w:val="en-GB"/>
        </w:rPr>
        <w:t>the robustness of t</w:t>
      </w:r>
      <w:r w:rsidR="0059283E">
        <w:rPr>
          <w:rStyle w:val="eop"/>
          <w:rFonts w:ascii="Times New Roman" w:hAnsi="Times New Roman"/>
          <w:color w:val="0E101A"/>
          <w:sz w:val="24"/>
          <w:szCs w:val="24"/>
          <w:lang w:val="en-GB"/>
        </w:rPr>
        <w:t>he findings obtained can be well</w:t>
      </w:r>
      <w:r w:rsidR="00CD717A">
        <w:rPr>
          <w:rStyle w:val="eop"/>
          <w:rFonts w:ascii="Times New Roman" w:hAnsi="Times New Roman"/>
          <w:color w:val="0E101A"/>
          <w:sz w:val="24"/>
          <w:szCs w:val="24"/>
          <w:lang w:val="en-GB"/>
        </w:rPr>
        <w:t xml:space="preserve"> ascertain</w:t>
      </w:r>
      <w:r w:rsidR="0059283E">
        <w:rPr>
          <w:rStyle w:val="eop"/>
          <w:rFonts w:ascii="Times New Roman" w:hAnsi="Times New Roman"/>
          <w:color w:val="0E101A"/>
          <w:sz w:val="24"/>
          <w:szCs w:val="24"/>
          <w:lang w:val="en-GB"/>
        </w:rPr>
        <w:t xml:space="preserve">ed </w:t>
      </w:r>
      <w:r w:rsidR="0059283E">
        <w:rPr>
          <w:rStyle w:val="eop"/>
          <w:rFonts w:ascii="Times New Roman" w:hAnsi="Times New Roman"/>
          <w:color w:val="0E101A"/>
          <w:sz w:val="24"/>
          <w:szCs w:val="24"/>
          <w:lang w:val="en-GB"/>
        </w:rPr>
        <w:fldChar w:fldCharType="begin" w:fldLock="1"/>
      </w:r>
      <w:r w:rsidR="00F77209">
        <w:rPr>
          <w:rStyle w:val="eop"/>
          <w:rFonts w:ascii="Times New Roman" w:hAnsi="Times New Roman"/>
          <w:color w:val="0E101A"/>
          <w:sz w:val="24"/>
          <w:szCs w:val="24"/>
          <w:lang w:val="en-GB"/>
        </w:rPr>
        <w:instrText>ADDIN CSL_CITATION {"citationItems":[{"id":"ITEM-1","itemData":{"DOI":"10.1186/S13073-019-0672-4/FIGURES/5","ISSN":"1756994X","PMID":"31597568","abstract":"Background: Recent evidence suggests that immunotherapy efficacy in melanoma is modulated by gut microbiota. Few studies have examined this phenomenon in humans, and none have incorporated metatranscriptomics, important for determining expression of metagenomic functions in the microbial community. Methods: In melanoma patients undergoing immunotherapy, gut microbiome was characterized in pre-treatment stool using 16S rRNA gene and shotgun metagenome sequencing (n = 27). Transcriptional expression of metagenomic pathways was confirmed with metatranscriptome sequencing in a subset of 17. We examined associations of taxa and metagenomic pathways with progression-free survival (PFS) using 500 × 10-fold cross-validated elastic-net penalized Cox regression. Results: Higher microbial community richness was associated with longer PFS in 16S and shotgun data (p &lt; 0.05). Clustering based on overall microbiome composition divided patients into three groups with differing PFS; the low-risk group had 99% lower risk of progression than the high-risk group at any time during follow-up (p = 0.002). Among the species selected in regression, abundance of Bacteroides ovatus, Bacteroides dorei, Bacteroides massiliensis, Ruminococcus gnavus, and Blautia producta were related to shorter PFS, and Faecalibacterium prausnitzii, Coprococcus eutactus, Prevotella stercorea, Streptococcus sanguinis, Streptococcus anginosus, and Lachnospiraceae bacterium 3 1 46FAA to longer PFS. Metagenomic functions related to PFS that had correlated metatranscriptomic expression included risk-associated pathways of l-rhamnose degradation, guanosine nucleotide biosynthesis, and B vitamin biosynthesis. Conclusions: This work adds to the growing evidence that gut microbiota are related to immunotherapy outcomes, and identifies, for the first time, transcriptionally expressed metagenomic pathways related to PFS. Further research is warranted on microbial therapeutic targets to improve immunotherapy outcomes.","author":[{"dropping-particle":"","family":"Peters","given":"Brandilyn A.","non-dropping-particle":"","parse-names":false,"suffix":""},{"dropping-particle":"","family":"Wilson","given":"Melissa","non-dropping-particle":"","parse-names":false,"suffix":""},{"dropping-particle":"","family":"Moran","given":"Una","non-dropping-particle":"","parse-names":false,"suffix":""},{"dropping-particle":"","family":"Pavlick","given":"Anna","non-dropping-particle":"","parse-names":false,"suffix":""},{"dropping-particle":"","family":"Izsak","given":"Allison","non-dropping-particle":"","parse-names":false,"suffix":""},{"dropping-particle":"","family":"Wechter","given":"Todd","non-dropping-particle":"","parse-names":false,"suffix":""},{"dropping-particle":"","family":"Weber","given":"Jeffrey S.","non-dropping-particle":"","parse-names":false,"suffix":""},{"dropping-particle":"","family":"Osman","given":"Iman","non-dropping-particle":"","parse-names":false,"suffix":""},{"dropping-particle":"","family":"Ahn","given":"Jiyoung","non-dropping-particle":"","parse-names":false,"suffix":""}],"container-title":"Genome Medicine","id":"ITEM-1","issue":"1","issued":{"date-parts":[["2019","10","9"]]},"page":"1-14","publisher":"BioMed Central Ltd.","title":"Relating the gut metagenome and metatranscriptome to immunotherapy responses in melanoma patients","type":"article-journal","volume":"11"},"uris":["http://www.mendeley.com/documents/?uuid=2bdedc93-6a4d-388d-80f2-2ba65377047e"]}],"mendeley":{"formattedCitation":"(Peters et al., 2019)","plainTextFormattedCitation":"(Peters et al., 2019)","previouslyFormattedCitation":"(Peters et al., 2019)"},"properties":{"noteIndex":0},"schema":"https://github.com/citation-style-language/schema/raw/master/csl-citation.json"}</w:instrText>
      </w:r>
      <w:r w:rsidR="0059283E">
        <w:rPr>
          <w:rStyle w:val="eop"/>
          <w:rFonts w:ascii="Times New Roman" w:hAnsi="Times New Roman"/>
          <w:color w:val="0E101A"/>
          <w:sz w:val="24"/>
          <w:szCs w:val="24"/>
          <w:lang w:val="en-GB"/>
        </w:rPr>
        <w:fldChar w:fldCharType="separate"/>
      </w:r>
      <w:r w:rsidR="0059283E" w:rsidRPr="0059283E">
        <w:rPr>
          <w:rStyle w:val="eop"/>
          <w:rFonts w:ascii="Times New Roman" w:hAnsi="Times New Roman"/>
          <w:noProof/>
          <w:color w:val="0E101A"/>
          <w:sz w:val="24"/>
          <w:szCs w:val="24"/>
          <w:lang w:val="en-GB"/>
        </w:rPr>
        <w:t>(Peters et al., 2019)</w:t>
      </w:r>
      <w:r w:rsidR="0059283E">
        <w:rPr>
          <w:rStyle w:val="eop"/>
          <w:rFonts w:ascii="Times New Roman" w:hAnsi="Times New Roman"/>
          <w:color w:val="0E101A"/>
          <w:sz w:val="24"/>
          <w:szCs w:val="24"/>
          <w:lang w:val="en-GB"/>
        </w:rPr>
        <w:fldChar w:fldCharType="end"/>
      </w:r>
      <w:r w:rsidR="00CE3EFC">
        <w:rPr>
          <w:rStyle w:val="eop"/>
          <w:rFonts w:ascii="Times New Roman" w:hAnsi="Times New Roman"/>
          <w:color w:val="0E101A"/>
          <w:sz w:val="24"/>
          <w:szCs w:val="24"/>
          <w:lang w:val="en-GB"/>
        </w:rPr>
        <w:t xml:space="preserve">. </w:t>
      </w:r>
    </w:p>
    <w:p w14:paraId="4A57A70F" w14:textId="77777777" w:rsidR="00A959F9" w:rsidRPr="004260F4" w:rsidRDefault="007F635E" w:rsidP="003233F2">
      <w:pPr>
        <w:pStyle w:val="Heading3"/>
        <w:rPr>
          <w:rStyle w:val="eop"/>
          <w:color w:val="0E101A"/>
          <w:lang w:val="en-GB"/>
        </w:rPr>
      </w:pPr>
      <w:bookmarkStart w:id="189" w:name="_Toc92192663"/>
      <w:r w:rsidRPr="004260F4">
        <w:rPr>
          <w:rStyle w:val="eop"/>
          <w:color w:val="0E101A"/>
          <w:lang w:val="en-GB"/>
        </w:rPr>
        <w:lastRenderedPageBreak/>
        <w:t>2.</w:t>
      </w:r>
      <w:r w:rsidR="00A94D1B">
        <w:rPr>
          <w:rStyle w:val="eop"/>
          <w:color w:val="0E101A"/>
          <w:lang w:val="en-GB"/>
        </w:rPr>
        <w:t>9</w:t>
      </w:r>
      <w:r w:rsidRPr="004260F4">
        <w:rPr>
          <w:rStyle w:val="eop"/>
          <w:color w:val="0E101A"/>
          <w:lang w:val="en-GB"/>
        </w:rPr>
        <w:t xml:space="preserve"> </w:t>
      </w:r>
      <w:commentRangeStart w:id="190"/>
      <w:commentRangeStart w:id="191"/>
      <w:r w:rsidR="00A959F9" w:rsidRPr="004260F4">
        <w:rPr>
          <w:rStyle w:val="eop"/>
          <w:color w:val="0E101A"/>
          <w:lang w:val="en-GB"/>
        </w:rPr>
        <w:t xml:space="preserve">Differential Expression of Genes (DEGs) </w:t>
      </w:r>
      <w:commentRangeEnd w:id="190"/>
      <w:r w:rsidR="00B66B92">
        <w:rPr>
          <w:rStyle w:val="CommentReference"/>
          <w:rFonts w:ascii="Calibri" w:eastAsia="Calibri" w:hAnsi="Calibri"/>
          <w:b w:val="0"/>
        </w:rPr>
        <w:commentReference w:id="190"/>
      </w:r>
      <w:commentRangeEnd w:id="191"/>
      <w:r w:rsidR="00F903A3">
        <w:rPr>
          <w:rStyle w:val="CommentReference"/>
          <w:rFonts w:ascii="Calibri" w:eastAsia="Calibri" w:hAnsi="Calibri"/>
          <w:b w:val="0"/>
        </w:rPr>
        <w:commentReference w:id="191"/>
      </w:r>
      <w:bookmarkEnd w:id="189"/>
    </w:p>
    <w:p w14:paraId="5DABC26E" w14:textId="0D514049" w:rsidR="00C50B55" w:rsidRPr="004260F4" w:rsidRDefault="00C50B55" w:rsidP="003233F2">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RNA-sequencing has become the idealized technique for the transcriptome-wide analysis of gene expression. However, there exist unique challenges in estimating expression from short sequence reads as the accurate alignment of reads in the occurrence of sequencing errors, measurement bias depending on the method of library preparation, and the intricacy in estimating the expression of distinct mRNA transcripts that share exons. Two or more conditions are compared to </w:t>
      </w:r>
      <w:r w:rsidR="000479E7" w:rsidRPr="004260F4">
        <w:rPr>
          <w:rStyle w:val="eop"/>
          <w:rFonts w:ascii="Times New Roman" w:hAnsi="Times New Roman"/>
          <w:color w:val="0E101A"/>
          <w:sz w:val="24"/>
          <w:szCs w:val="24"/>
          <w:lang w:val="en-GB"/>
        </w:rPr>
        <w:t>find</w:t>
      </w:r>
      <w:r w:rsidRPr="004260F4">
        <w:rPr>
          <w:rStyle w:val="eop"/>
          <w:rFonts w:ascii="Times New Roman" w:hAnsi="Times New Roman"/>
          <w:color w:val="0E101A"/>
          <w:sz w:val="24"/>
          <w:szCs w:val="24"/>
          <w:lang w:val="en-GB"/>
        </w:rPr>
        <w:t xml:space="preserve"> the rate of change in genes expressed, also referred to as upregulation or downregulation. From the comparison, markers or functional changes of the parameter under investigation are inferred, thereby providing a reference estimate of underlying biological facts</w:t>
      </w:r>
      <w:r w:rsidR="0053758B" w:rsidRPr="004260F4">
        <w:rPr>
          <w:rStyle w:val="eop"/>
          <w:rFonts w:ascii="Times New Roman" w:hAnsi="Times New Roman"/>
          <w:color w:val="0E101A"/>
          <w:sz w:val="24"/>
          <w:szCs w:val="24"/>
          <w:lang w:val="en-GB"/>
        </w:rPr>
        <w:t xml:space="preserve">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{"citationItems":[{"id":"ITEM-1","itemData":{"DOI":"10.1186/s12859-016-1457-z","ISSN":"1471-2105","abstract":"Background: RNA-Seq has supplanted microarrays as the preferred method of transcriptome-wide identification of differentially expressed genes. However, RNA-Seq analysis is still rapidly evolving, with a large number of tools available for each of the three major processing steps: read alignment, expression modeling, and identification of differentially expressed genes. Although some studies have benchmarked these tools against gold standard gene expression sets, few have evaluated their performance in concert with one another. Additionally, there is a general lack of testing of such tools on real-world, physiologically relevant datasets, which often possess qualities not reflected in tightly controlled reference RNA samples or synthetic datasets. Results: Here, we evaluate 219 combinatorial implementations of the most commonly used analysis tools for their impact on differential gene expression analysis by RNA-Seq. A test dataset was generated using highly purified human classical and nonclassical monocyte subsets from a clinical cohort, allowing us to evaluate the performance of 495 unique workflows, when accounting for differences in expression units and gene- versus transcript-level estimation. We find that the choice of methodologies leads to wide variation in the number of genes called significant, as well as in performance as gauged by precision and recall, calculated by comparing our RNA-Seq results to those from four previously published microarray and BeadChip analyses of the same cell populations. The method of differential gene expression identification exhibited the strongest impact on performance, with smaller impacts from the choice of read aligner and expression modeler. Many workflows were found to exhibit similar overall performance, but with differences in their calibration, with some biased toward higher precision and others toward higher recall. Conclusions: There is significant heterogeneity in the performance of RNA-Seq workflows to identify differentially expressed genes. Among the higher performing workflows, different workflows exhibit a precision/recall tradeoff, and the ultimate choice of workflow should take into consideration how the results will be used in subsequent applications. Our analyses highlight the performance characteristics of these workflows, and the data generated in this study could also serve as a useful resource for future development of software for RNA-Seq analysis.","author":[{"dropping-particle":"","family":"Williams","given":"Claire R.","non-dropping-particle":"","parse-names":false,"suffix":""},{"dropping-particle":"","family":"Baccarella","given":"Alyssa","non-dropping-particle":"","parse-names":false,"suffix":""},{"dropping-particle":"","family":"Parrish","given":"Jay Z.","non-dropping-particle":"","parse-names":false,"suffix":""},{"dropping-particle":"","family":"Kim","given":"Charles C.","non-dropping-particle":"","parse-names":false,"suffix":""}],"container-title":"BMC Bioinformatics","id":"ITEM-1","issue":"1","issued":{"date-parts":[["2017","12","17"]]},"page":"38","publisher":"BioMed Central Ltd.","title":"Empirical assessment of analysis workflows for differential expression analysis of human samples using RNA-Seq","type":"article-journal","volume":"18"},"uris":["http://www.mendeley.com/documents/?uuid=b990a264-8976-3c08-aa0d-747b154892b5"]}],"mendeley":{"formattedCitation":"(Williams et al., 2017)","plainTextFormattedCitation":"(Williams et al., 2017)","previouslyFormattedCitation":"(Williams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(Williams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 xml:space="preserve">. Testing for differential expression at each gene is considered as one experiment; testing across thousands of genes requires corrections for multiple comparisons </w:t>
      </w:r>
      <w:r w:rsidR="000479E7" w:rsidRPr="004260F4">
        <w:rPr>
          <w:rStyle w:val="eop"/>
          <w:rFonts w:ascii="Times New Roman" w:hAnsi="Times New Roman"/>
          <w:color w:val="0E101A"/>
          <w:sz w:val="24"/>
          <w:szCs w:val="24"/>
          <w:lang w:val="en-GB"/>
        </w:rPr>
        <w:t>such as</w:t>
      </w:r>
      <w:r w:rsidRPr="004260F4">
        <w:rPr>
          <w:rStyle w:val="eop"/>
          <w:rFonts w:ascii="Times New Roman" w:hAnsi="Times New Roman"/>
          <w:color w:val="0E101A"/>
          <w:sz w:val="24"/>
          <w:szCs w:val="24"/>
          <w:lang w:val="en-GB"/>
        </w:rPr>
        <w:t xml:space="preserve"> </w:t>
      </w:r>
      <w:r w:rsidR="000479E7" w:rsidRPr="004260F4">
        <w:rPr>
          <w:rStyle w:val="eop"/>
          <w:rFonts w:ascii="Times New Roman" w:hAnsi="Times New Roman"/>
          <w:color w:val="0E101A"/>
          <w:sz w:val="24"/>
          <w:szCs w:val="24"/>
          <w:lang w:val="en-GB"/>
        </w:rPr>
        <w:t xml:space="preserve">False Discovery Rate (FDR) or </w:t>
      </w:r>
      <w:r w:rsidRPr="004260F4">
        <w:rPr>
          <w:rStyle w:val="eop"/>
          <w:rFonts w:ascii="Times New Roman" w:hAnsi="Times New Roman"/>
          <w:color w:val="0E101A"/>
          <w:sz w:val="24"/>
          <w:szCs w:val="24"/>
          <w:lang w:val="en-GB"/>
        </w:rPr>
        <w:t xml:space="preserve">Bonferroni correction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{"citationItems":[{"id":"ITEM-1","itemData":{"abstract":"Use the paired t–test when you have one measurement variable and two nominal variables, one of the nominal variables has only two values, and you only have one observation for each combination of the nominal variables; in other words, you have multiple pairs of observations. It tests whether the mean difference in the pairs is different from 0.","author":[{"dropping-particle":"","family":"McDonald","given":"John H.","non-dropping-particle":"","parse-names":false,"suffix":""}],"container-title":"Sparky House Publishing","id":"ITEM-1","issued":{"date-parts":[["2014"]]},"page":"180-185","title":"Handbook of Biological Statistics - Paired t–test","type":"article-journal"},"uris":["http://www.mendeley.com/documents/?uuid=9535076d-8558-4b7b-8361-f8009eccbb8c"]}],"mendeley":{"formattedCitation":"(McDonald, 2014)","plainTextFormattedCitation":"(McDonald, 2014)","previouslyFormattedCitation":"(McDonald, 2014)"},"properties":{"noteIndex":0},"schema":"https://github.com/citation-style-language/schema/raw/master/csl-citation.json"}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(McDonald, 2014)</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p>
    <w:p w14:paraId="421A59D6" w14:textId="11BEAA44" w:rsidR="00080837" w:rsidRPr="004260F4" w:rsidRDefault="00C50B55" w:rsidP="007A00C7">
      <w:pPr>
        <w:spacing w:line="360" w:lineRule="auto"/>
        <w:jc w:val="both"/>
        <w:rPr>
          <w:rStyle w:val="eop"/>
          <w:rFonts w:ascii="Times New Roman" w:hAnsi="Times New Roman"/>
          <w:color w:val="0E101A"/>
          <w:sz w:val="24"/>
          <w:szCs w:val="24"/>
          <w:lang w:val="en-GB"/>
        </w:rPr>
      </w:pPr>
      <w:r w:rsidRPr="004260F4">
        <w:rPr>
          <w:rStyle w:val="eop"/>
          <w:rFonts w:ascii="Times New Roman" w:hAnsi="Times New Roman"/>
          <w:color w:val="0E101A"/>
          <w:sz w:val="24"/>
          <w:szCs w:val="24"/>
          <w:lang w:val="en-GB"/>
        </w:rPr>
        <w:t xml:space="preserve">The study and exploitation of </w:t>
      </w:r>
      <w:r w:rsidR="000479E7" w:rsidRPr="004260F4">
        <w:rPr>
          <w:rStyle w:val="eop"/>
          <w:rFonts w:ascii="Times New Roman" w:hAnsi="Times New Roman"/>
          <w:color w:val="0E101A"/>
          <w:sz w:val="24"/>
          <w:szCs w:val="24"/>
          <w:lang w:val="en-GB"/>
        </w:rPr>
        <w:t>uncultivated</w:t>
      </w:r>
      <w:r w:rsidRPr="004260F4">
        <w:rPr>
          <w:rStyle w:val="eop"/>
          <w:rFonts w:ascii="Times New Roman" w:hAnsi="Times New Roman"/>
          <w:color w:val="0E101A"/>
          <w:sz w:val="24"/>
          <w:szCs w:val="24"/>
          <w:lang w:val="en-GB"/>
        </w:rPr>
        <w:t xml:space="preserve"> microbial communities to identify and isolate </w:t>
      </w:r>
      <w:r w:rsidR="000479E7" w:rsidRPr="004260F4">
        <w:rPr>
          <w:rStyle w:val="eop"/>
          <w:rFonts w:ascii="Times New Roman" w:hAnsi="Times New Roman"/>
          <w:color w:val="0E101A"/>
          <w:sz w:val="24"/>
          <w:szCs w:val="24"/>
          <w:lang w:val="en-GB"/>
        </w:rPr>
        <w:t>effective</w:t>
      </w:r>
      <w:r w:rsidRPr="004260F4">
        <w:rPr>
          <w:rStyle w:val="eop"/>
          <w:rFonts w:ascii="Times New Roman" w:hAnsi="Times New Roman"/>
          <w:color w:val="0E101A"/>
          <w:sz w:val="24"/>
          <w:szCs w:val="24"/>
          <w:lang w:val="en-GB"/>
        </w:rPr>
        <w:t xml:space="preserve"> enzymes is still an active research area. Prokaryotic organisms possess </w:t>
      </w:r>
      <w:r w:rsidR="00C65718" w:rsidRPr="004260F4">
        <w:rPr>
          <w:rStyle w:val="eop"/>
          <w:rFonts w:ascii="Times New Roman" w:hAnsi="Times New Roman"/>
          <w:color w:val="0E101A"/>
          <w:sz w:val="24"/>
          <w:szCs w:val="24"/>
          <w:lang w:val="en-GB"/>
        </w:rPr>
        <w:t xml:space="preserve">high </w:t>
      </w:r>
      <w:r w:rsidRPr="004260F4">
        <w:rPr>
          <w:rStyle w:val="eop"/>
          <w:rFonts w:ascii="Times New Roman" w:hAnsi="Times New Roman"/>
          <w:color w:val="0E101A"/>
          <w:sz w:val="24"/>
          <w:szCs w:val="24"/>
          <w:lang w:val="en-GB"/>
        </w:rPr>
        <w:t xml:space="preserve">functional </w:t>
      </w:r>
      <w:r w:rsidR="000479E7" w:rsidRPr="004260F4">
        <w:rPr>
          <w:rStyle w:val="eop"/>
          <w:rFonts w:ascii="Times New Roman" w:hAnsi="Times New Roman"/>
          <w:color w:val="0E101A"/>
          <w:sz w:val="24"/>
          <w:szCs w:val="24"/>
          <w:lang w:val="en-GB"/>
        </w:rPr>
        <w:t xml:space="preserve">and </w:t>
      </w:r>
      <w:r w:rsidRPr="004260F4">
        <w:rPr>
          <w:rStyle w:val="eop"/>
          <w:rFonts w:ascii="Times New Roman" w:hAnsi="Times New Roman"/>
          <w:color w:val="0E101A"/>
          <w:sz w:val="24"/>
          <w:szCs w:val="24"/>
          <w:lang w:val="en-GB"/>
        </w:rPr>
        <w:t xml:space="preserve">metabolic diversity and are a rich source of genetic diversity. Metatranscriptomic approaches have been employed to elucidate novel pathways in different bacteria and archaea </w:t>
      </w:r>
      <w:r w:rsidRPr="004260F4">
        <w:rPr>
          <w:rStyle w:val="eop"/>
          <w:rFonts w:ascii="Times New Roman" w:hAnsi="Times New Roman"/>
          <w:color w:val="0E101A"/>
          <w:sz w:val="24"/>
          <w:szCs w:val="24"/>
          <w:lang w:val="en-GB"/>
        </w:rPr>
        <w:fldChar w:fldCharType="begin" w:fldLock="1"/>
      </w:r>
      <w:r w:rsidRPr="004260F4">
        <w:rPr>
          <w:rStyle w:val="eop"/>
          <w:rFonts w:ascii="Times New Roman" w:hAnsi="Times New Roman"/>
          <w:color w:val="0E101A"/>
          <w:sz w:val="24"/>
          <w:szCs w:val="24"/>
          <w:lang w:val="en-GB"/>
        </w:rPr>
        <w:instrText>ADDIN CSL_CITATION {"citationItems":[{"id":"ITEM-1","itemData":{"DOI":"10.1007/s12010-017-2568-3","ISSN":"15590291","PMID":"28815469","abstract":"Microorganisms are found throughout every corner of nature, and vast number of microorganisms is difficult to cultivate by classical microbiological techniques. The advent of metagenomics has revolutionized the field of microbial biotechnology. Metagenomics allow the recovery of genetic material directly from environmental niches without any cultivation techniques. Currently, metagenomic tools are widely employed as powerful tools to isolate and identify enzymes with novel biocatalytic activities from the uncultivable component of microbial communities. The employment of next-generation sequencing techniques for metagenomics resulted in the generation of large sequence data sets derived from various environments, such as soil, the human body and ocean water. This review article describes the state-of-the-art techniques and tools in metagenomics and discusses the potential of metagenomic approaches for the bioprospecting of industrial enzymes from various environmental samples. We also describe the unusual novel enzymes discovered via metagenomic approaches and discuss the future prospects for metagenome technologies.","author":[{"dropping-particle":"","family":"Madhavan","given":"Aravind","non-dropping-particle":"","parse-names":false,"suffix":""},{"dropping-particle":"","family":"Sindhu","given":"Raveendran","non-dropping-particle":"","parse-names":false,"suffix":""},{"dropping-particle":"","family":"Parameswaran","given":"Binod","non-dropping-particle":"","parse-names":false,"suffix":""},{"dropping-particle":"","family":"Sukumaran","given":"Rajeev K.","non-dropping-particle":"","parse-names":false,"suffix":""},{"dropping-particle":"","family":"Pandey","given":"Ashok","non-dropping-particle":"","parse-names":false,"suffix":""}],"container-title":"Applied Biochemistry and Biotechnology","id":"ITEM-1","issue":"2","issued":{"date-parts":[["2017"]]},"page":"636-651","publisher":"Applied Biochemistry and Biotechnology","title":"Metagenome Analysis: a Powerful Tool for Enzyme Bioprospecting","type":"article-journal","volume":"183"},"uris":["http://www.mendeley.com/documents/?uuid=704a7e20-8ab8-45ef-b64f-a5a103a7cace"]}],"mendeley":{"formattedCitation":"(Madhavan et al., 2017)","plainTextFormattedCitation":"(Madhavan et al., 2017)","previouslyFormattedCitation":"(Madhavan et al., 2017)"},"properties":{"noteIndex":0},"schema":"https://github.com/citation-style-language/schema/raw/master/csl-citation.json"}</w:instrText>
      </w:r>
      <w:r w:rsidRPr="004260F4">
        <w:rPr>
          <w:rStyle w:val="eop"/>
          <w:rFonts w:ascii="Times New Roman" w:hAnsi="Times New Roman"/>
          <w:color w:val="0E101A"/>
          <w:sz w:val="24"/>
          <w:szCs w:val="24"/>
          <w:lang w:val="en-GB"/>
        </w:rPr>
        <w:fldChar w:fldCharType="separate"/>
      </w:r>
      <w:r w:rsidRPr="004260F4">
        <w:rPr>
          <w:rStyle w:val="eop"/>
          <w:rFonts w:ascii="Times New Roman" w:hAnsi="Times New Roman"/>
          <w:noProof/>
          <w:color w:val="0E101A"/>
          <w:sz w:val="24"/>
          <w:szCs w:val="24"/>
          <w:lang w:val="en-GB"/>
        </w:rPr>
        <w:t>(Madhavan et al., 2017)</w:t>
      </w:r>
      <w:r w:rsidRPr="004260F4">
        <w:rPr>
          <w:rStyle w:val="eop"/>
          <w:rFonts w:ascii="Times New Roman" w:hAnsi="Times New Roman"/>
          <w:color w:val="0E101A"/>
          <w:sz w:val="24"/>
          <w:szCs w:val="24"/>
          <w:lang w:val="en-GB"/>
        </w:rPr>
        <w:fldChar w:fldCharType="end"/>
      </w:r>
      <w:r w:rsidRPr="004260F4">
        <w:rPr>
          <w:rStyle w:val="eop"/>
          <w:rFonts w:ascii="Times New Roman" w:hAnsi="Times New Roman"/>
          <w:color w:val="0E101A"/>
          <w:sz w:val="24"/>
          <w:szCs w:val="24"/>
          <w:lang w:val="en-GB"/>
        </w:rPr>
        <w:t>.</w:t>
      </w:r>
      <w:r w:rsidR="00767C9C">
        <w:rPr>
          <w:rStyle w:val="eop"/>
          <w:rFonts w:ascii="Times New Roman" w:hAnsi="Times New Roman"/>
          <w:color w:val="0E101A"/>
          <w:sz w:val="24"/>
          <w:szCs w:val="24"/>
          <w:lang w:val="en-GB"/>
        </w:rPr>
        <w:t xml:space="preserve"> </w:t>
      </w:r>
      <w:r w:rsidR="00080837">
        <w:rPr>
          <w:rStyle w:val="eop"/>
          <w:rFonts w:ascii="Times New Roman" w:hAnsi="Times New Roman"/>
          <w:color w:val="0E101A"/>
          <w:sz w:val="24"/>
          <w:szCs w:val="24"/>
          <w:lang w:val="en-GB"/>
        </w:rPr>
        <w:t>There are several tools initially designed for single transcriptome analyses that can be applied for differential expression of genes in metatranscriptomics.</w:t>
      </w:r>
      <w:r w:rsidR="00EC0B33">
        <w:rPr>
          <w:rStyle w:val="eop"/>
          <w:rFonts w:ascii="Times New Roman" w:hAnsi="Times New Roman"/>
          <w:color w:val="0E101A"/>
          <w:sz w:val="24"/>
          <w:szCs w:val="24"/>
          <w:lang w:val="en-GB"/>
        </w:rPr>
        <w:t xml:space="preserve"> The input required is mainly the abundance data per transcript or gene </w:t>
      </w:r>
      <w:r w:rsidR="004238C7">
        <w:rPr>
          <w:rStyle w:val="eop"/>
          <w:rFonts w:ascii="Times New Roman" w:hAnsi="Times New Roman"/>
          <w:color w:val="0E101A"/>
          <w:sz w:val="24"/>
          <w:szCs w:val="24"/>
          <w:lang w:val="en-GB"/>
        </w:rPr>
        <w:t xml:space="preserve">in every sample. Abundance data is acquired by either mapping the transcripts or gene to a reference, </w:t>
      </w:r>
      <w:r w:rsidR="007A00C7">
        <w:rPr>
          <w:rStyle w:val="eop"/>
          <w:rFonts w:ascii="Times New Roman" w:hAnsi="Times New Roman"/>
          <w:color w:val="0E101A"/>
          <w:sz w:val="24"/>
          <w:szCs w:val="24"/>
          <w:lang w:val="en-GB"/>
        </w:rPr>
        <w:t xml:space="preserve">a reference gene set </w:t>
      </w:r>
      <w:r w:rsidR="004238C7">
        <w:rPr>
          <w:rStyle w:val="eop"/>
          <w:rFonts w:ascii="Times New Roman" w:hAnsi="Times New Roman"/>
          <w:color w:val="0E101A"/>
          <w:sz w:val="24"/>
          <w:szCs w:val="24"/>
          <w:lang w:val="en-GB"/>
        </w:rPr>
        <w:t xml:space="preserve">or </w:t>
      </w:r>
      <w:r w:rsidR="007A00C7">
        <w:rPr>
          <w:rStyle w:val="eop"/>
          <w:rFonts w:ascii="Times New Roman" w:hAnsi="Times New Roman"/>
          <w:color w:val="0E101A"/>
          <w:sz w:val="24"/>
          <w:szCs w:val="24"/>
          <w:lang w:val="en-GB"/>
        </w:rPr>
        <w:t>de novo assembly</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7A00C7">
        <w:rPr>
          <w:rStyle w:val="eop"/>
          <w:rFonts w:ascii="Times New Roman" w:hAnsi="Times New Roman"/>
          <w:color w:val="0E101A"/>
          <w:sz w:val="24"/>
          <w:szCs w:val="24"/>
          <w:lang w:val="en-GB"/>
        </w:rPr>
        <w:t xml:space="preserve">. To </w:t>
      </w:r>
      <w:r w:rsidR="00777BB3">
        <w:rPr>
          <w:rStyle w:val="eop"/>
          <w:rFonts w:ascii="Times New Roman" w:hAnsi="Times New Roman"/>
          <w:color w:val="0E101A"/>
          <w:sz w:val="24"/>
          <w:szCs w:val="24"/>
          <w:lang w:val="en-GB"/>
        </w:rPr>
        <w:t xml:space="preserve">further identify upregulated or downregulated genes, R packages such as DESeq2 </w:t>
      </w:r>
      <w:r w:rsidR="00777BB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777BB3">
        <w:rPr>
          <w:rStyle w:val="eop"/>
          <w:rFonts w:ascii="Times New Roman" w:hAnsi="Times New Roman"/>
          <w:color w:val="0E101A"/>
          <w:sz w:val="24"/>
          <w:szCs w:val="24"/>
          <w:lang w:val="en-GB"/>
        </w:rPr>
        <w:fldChar w:fldCharType="separate"/>
      </w:r>
      <w:r w:rsidR="00777BB3" w:rsidRPr="00777BB3">
        <w:rPr>
          <w:rStyle w:val="eop"/>
          <w:rFonts w:ascii="Times New Roman" w:hAnsi="Times New Roman"/>
          <w:noProof/>
          <w:color w:val="0E101A"/>
          <w:sz w:val="24"/>
          <w:szCs w:val="24"/>
          <w:lang w:val="en-GB"/>
        </w:rPr>
        <w:t>(Love et al., 2014)</w:t>
      </w:r>
      <w:r w:rsidR="00777BB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EdgeR</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8008A3">
        <w:rPr>
          <w:rStyle w:val="eop"/>
          <w:rFonts w:ascii="Times New Roman" w:hAnsi="Times New Roman"/>
          <w:color w:val="0E101A"/>
          <w:sz w:val="24"/>
          <w:szCs w:val="24"/>
          <w:lang w:val="en-GB"/>
        </w:rPr>
        <w:instrText>ADDIN CSL_CITATION {"citationItems":[{"id":"ITEM-1","itemData":{"DOI":"10.1093/BIOINFORMATICS/BTP616","ISSN":"14602059","PMID":"19910308","abstract":"It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 © The Author(s) 2009. Published by Oxford University Press.","author":[{"dropping-particle":"","family":"Robinson","given":"Mark D.","non-dropping-particle":"","parse-names":false,"suffix":""},{"dropping-particle":"","family":"McCarthy","given":"Davis J.","non-dropping-particle":"","parse-names":false,"suffix":""},{"dropping-particle":"","family":"Smyth","given":"Gordon K.","non-dropping-particle":"","parse-names":false,"suffix":""}],"container-title":"Bioinformatics","id":"ITEM-1","issue":"1","issued":{"date-parts":[["2010","11","11"]]},"page":"139","publisher":"Oxford University Press","title":"edgeR: a Bioconductor package for differential expression analysis of digital gene expression data","type":"article-journal","volume":"26"},"uris":["http://www.mendeley.com/documents/?uuid=59fe73a6-ba73-38aa-90ab-3c9c41a09a5f"]}],"mendeley":{"formattedCitation":"(Robinson et al., 2010)","plainTextFormattedCitation":"(Robinson et al., 2010)","previouslyFormattedCitation":"(Robinson et al., 2010)"},"properties":{"noteIndex":0},"schema":"https://github.com/citation-style-language/schema/raw/master/csl-citation.json"}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(Robinson et al., 2010)</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and Limma</w:t>
      </w:r>
      <w:r w:rsidR="008008A3">
        <w:rPr>
          <w:rStyle w:val="eop"/>
          <w:rFonts w:ascii="Times New Roman" w:hAnsi="Times New Roman"/>
          <w:color w:val="0E101A"/>
          <w:sz w:val="24"/>
          <w:szCs w:val="24"/>
          <w:lang w:val="en-GB"/>
        </w:rPr>
        <w:t xml:space="preserve"> </w:t>
      </w:r>
      <w:r w:rsidR="008008A3">
        <w:rPr>
          <w:rStyle w:val="eop"/>
          <w:rFonts w:ascii="Times New Roman" w:hAnsi="Times New Roman"/>
          <w:color w:val="0E101A"/>
          <w:sz w:val="24"/>
          <w:szCs w:val="24"/>
          <w:lang w:val="en-GB"/>
        </w:rPr>
        <w:fldChar w:fldCharType="begin" w:fldLock="1"/>
      </w:r>
      <w:r w:rsidR="00D72897">
        <w:rPr>
          <w:rStyle w:val="eop"/>
          <w:rFonts w:ascii="Times New Roman" w:hAnsi="Times New Roman"/>
          <w:color w:val="0E101A"/>
          <w:sz w:val="24"/>
          <w:szCs w:val="24"/>
          <w:lang w:val="en-GB"/>
        </w:rPr>
        <w:instrText>ADDIN CSL_CITATION {"citationItems":[{"id":"ITEM-1","itemData":{"DOI":"10.1093/NAR/GKV007","ISSN":"0305-1048","PMID":"25605792","abstract":"limma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described.","author":[{"dropping-particle":"","family":"Ritchie","given":"Matthew E.","non-dropping-particle":"","parse-names":false,"suffix":""},{"dropping-particle":"","family":"Phipson","given":"Belinda","non-dropping-particle":"","parse-names":false,"suffix":""},{"dropping-particle":"","family":"Wu","given":"Di","non-dropping-particle":"","parse-names":false,"suffix":""},{"dropping-particle":"","family":"Hu","given":"Yifang","non-dropping-particle":"","parse-names":false,"suffix":""},{"dropping-particle":"","family":"Law","given":"Charity W.","non-dropping-particle":"","parse-names":false,"suffix":""},{"dropping-particle":"","family":"Shi","given":"Wei","non-dropping-particle":"","parse-names":false,"suffix":""},{"dropping-particle":"","family":"Smyth","given":"Gordon K.","non-dropping-particle":"","parse-names":false,"suffix":""}],"container-title":"Nucleic Acids Research","id":"ITEM-1","issue":"7","issued":{"date-parts":[["2015","4","20"]]},"page":"e47-e47","publisher":"Oxford Academic","title":"limma powers differential expression analyses for RNA-sequencing and microarray studies","type":"article-journal","volume":"43"},"uris":["http://www.mendeley.com/documents/?uuid=9ce02032-c13e-38d2-8b22-50b3d0119782"]}],"mendeley":{"formattedCitation":"(Ritchie et al., 2015)","plainTextFormattedCitation":"(Ritchie et al., 2015)","previouslyFormattedCitation":"(Ritchie et al., 2015)"},"properties":{"noteIndex":0},"schema":"https://github.com/citation-style-language/schema/raw/master/csl-citation.json"}</w:instrText>
      </w:r>
      <w:r w:rsidR="008008A3">
        <w:rPr>
          <w:rStyle w:val="eop"/>
          <w:rFonts w:ascii="Times New Roman" w:hAnsi="Times New Roman"/>
          <w:color w:val="0E101A"/>
          <w:sz w:val="24"/>
          <w:szCs w:val="24"/>
          <w:lang w:val="en-GB"/>
        </w:rPr>
        <w:fldChar w:fldCharType="separate"/>
      </w:r>
      <w:r w:rsidR="008008A3" w:rsidRPr="008008A3">
        <w:rPr>
          <w:rStyle w:val="eop"/>
          <w:rFonts w:ascii="Times New Roman" w:hAnsi="Times New Roman"/>
          <w:noProof/>
          <w:color w:val="0E101A"/>
          <w:sz w:val="24"/>
          <w:szCs w:val="24"/>
          <w:lang w:val="en-GB"/>
        </w:rPr>
        <w:t>(Ritchie et al., 2015)</w:t>
      </w:r>
      <w:r w:rsidR="008008A3">
        <w:rPr>
          <w:rStyle w:val="eop"/>
          <w:rFonts w:ascii="Times New Roman" w:hAnsi="Times New Roman"/>
          <w:color w:val="0E101A"/>
          <w:sz w:val="24"/>
          <w:szCs w:val="24"/>
          <w:lang w:val="en-GB"/>
        </w:rPr>
        <w:fldChar w:fldCharType="end"/>
      </w:r>
      <w:r w:rsidR="00777BB3">
        <w:rPr>
          <w:rStyle w:val="eop"/>
          <w:rFonts w:ascii="Times New Roman" w:hAnsi="Times New Roman"/>
          <w:color w:val="0E101A"/>
          <w:sz w:val="24"/>
          <w:szCs w:val="24"/>
          <w:lang w:val="en-GB"/>
        </w:rPr>
        <w:t xml:space="preserve"> are </w:t>
      </w:r>
      <w:r w:rsidR="0096499A">
        <w:rPr>
          <w:rStyle w:val="eop"/>
          <w:rFonts w:ascii="Times New Roman" w:hAnsi="Times New Roman"/>
          <w:color w:val="0E101A"/>
          <w:sz w:val="24"/>
          <w:szCs w:val="24"/>
          <w:lang w:val="en-GB"/>
        </w:rPr>
        <w:t>mainly used.</w:t>
      </w:r>
      <w:r w:rsidR="008008A3">
        <w:rPr>
          <w:rStyle w:val="eop"/>
          <w:rFonts w:ascii="Times New Roman" w:hAnsi="Times New Roman"/>
          <w:color w:val="0E101A"/>
          <w:sz w:val="24"/>
          <w:szCs w:val="24"/>
          <w:lang w:val="en-GB"/>
        </w:rPr>
        <w:t xml:space="preserve"> Other tools like </w:t>
      </w:r>
      <w:r w:rsidR="002833CA" w:rsidRPr="002833CA">
        <w:rPr>
          <w:rStyle w:val="eop"/>
          <w:rFonts w:ascii="Times New Roman" w:hAnsi="Times New Roman"/>
          <w:color w:val="0E101A"/>
          <w:sz w:val="24"/>
          <w:szCs w:val="24"/>
          <w:lang w:val="en-GB"/>
        </w:rPr>
        <w:t>Generally Applicable Gene-Set/Pathway Analysis (GAGE) can be u</w:t>
      </w:r>
      <w:r w:rsidR="00D72897">
        <w:rPr>
          <w:rStyle w:val="eop"/>
          <w:rFonts w:ascii="Times New Roman" w:hAnsi="Times New Roman"/>
          <w:color w:val="0E101A"/>
          <w:sz w:val="24"/>
          <w:szCs w:val="24"/>
          <w:lang w:val="en-GB"/>
        </w:rPr>
        <w:t>tilized in the identification of</w:t>
      </w:r>
      <w:r w:rsidR="002833CA" w:rsidRPr="002833CA">
        <w:rPr>
          <w:rStyle w:val="eop"/>
          <w:rFonts w:ascii="Times New Roman" w:hAnsi="Times New Roman"/>
          <w:color w:val="0E101A"/>
          <w:sz w:val="24"/>
          <w:szCs w:val="24"/>
          <w:lang w:val="en-GB"/>
        </w:rPr>
        <w:t xml:space="preserve"> enriched</w:t>
      </w:r>
      <w:r w:rsidR="00D72897">
        <w:rPr>
          <w:rStyle w:val="eop"/>
          <w:rFonts w:ascii="Times New Roman" w:hAnsi="Times New Roman"/>
          <w:color w:val="0E101A"/>
          <w:sz w:val="24"/>
          <w:szCs w:val="24"/>
          <w:lang w:val="en-GB"/>
        </w:rPr>
        <w:t xml:space="preserve"> </w:t>
      </w:r>
      <w:r w:rsidR="00D72897" w:rsidRPr="002833CA">
        <w:rPr>
          <w:rStyle w:val="eop"/>
          <w:rFonts w:ascii="Times New Roman" w:hAnsi="Times New Roman"/>
          <w:color w:val="0E101A"/>
          <w:sz w:val="24"/>
          <w:szCs w:val="24"/>
          <w:lang w:val="en-GB"/>
        </w:rPr>
        <w:t>pathways</w:t>
      </w:r>
      <w:r w:rsidR="002833CA" w:rsidRPr="002833CA">
        <w:rPr>
          <w:rStyle w:val="eop"/>
          <w:rFonts w:ascii="Times New Roman" w:hAnsi="Times New Roman"/>
          <w:color w:val="0E101A"/>
          <w:sz w:val="24"/>
          <w:szCs w:val="24"/>
          <w:lang w:val="en-GB"/>
        </w:rPr>
        <w:t xml:space="preserve"> in </w:t>
      </w:r>
      <w:r w:rsidR="00D72897">
        <w:rPr>
          <w:rStyle w:val="eop"/>
          <w:rFonts w:ascii="Times New Roman" w:hAnsi="Times New Roman"/>
          <w:color w:val="0E101A"/>
          <w:sz w:val="24"/>
          <w:szCs w:val="24"/>
          <w:lang w:val="en-GB"/>
        </w:rPr>
        <w:t>the study</w:t>
      </w:r>
      <w:r w:rsidR="002833CA" w:rsidRPr="002833CA">
        <w:rPr>
          <w:rStyle w:val="eop"/>
          <w:rFonts w:ascii="Times New Roman" w:hAnsi="Times New Roman"/>
          <w:color w:val="0E101A"/>
          <w:sz w:val="24"/>
          <w:szCs w:val="24"/>
          <w:lang w:val="en-GB"/>
        </w:rPr>
        <w:t xml:space="preserve"> </w:t>
      </w:r>
      <w:r w:rsidR="00D72897">
        <w:rPr>
          <w:rStyle w:val="eop"/>
          <w:rFonts w:ascii="Times New Roman" w:hAnsi="Times New Roman"/>
          <w:color w:val="0E101A"/>
          <w:sz w:val="24"/>
          <w:szCs w:val="24"/>
          <w:lang w:val="en-GB"/>
        </w:rPr>
        <w:t xml:space="preserve">treatments </w:t>
      </w:r>
      <w:r w:rsidR="00D72897">
        <w:rPr>
          <w:rStyle w:val="eop"/>
          <w:rFonts w:ascii="Times New Roman" w:hAnsi="Times New Roman"/>
          <w:color w:val="0E101A"/>
          <w:sz w:val="24"/>
          <w:szCs w:val="24"/>
          <w:lang w:val="en-GB"/>
        </w:rPr>
        <w:fldChar w:fldCharType="begin" w:fldLock="1"/>
      </w:r>
      <w:r w:rsidR="00743D06">
        <w:rPr>
          <w:rStyle w:val="eop"/>
          <w:rFonts w:ascii="Times New Roman" w:hAnsi="Times New Roman"/>
          <w:color w:val="0E101A"/>
          <w:sz w:val="24"/>
          <w:szCs w:val="24"/>
          <w:lang w:val="en-GB"/>
        </w:rPr>
        <w:instrText>ADDIN CSL_CITATION {"citationItems":[{"id":"ITEM-1","itemData":{"DOI":"10.1186/1471-2105-10-161/FIGURES/5","ISSN":"14712105","PMID":"19473525","abstract":"Background: Gene set analysis (GSA) is a widely used strategy for gene expression data analysis based on pathway knowledge. GSA focuses on sets of related genes and has established major advantages over individual gene analyses, including greater robustness, sensitivity and biological relevance. However, previous GSA methods have limited usage as they cannot handle datasets of different sample sizes or experimental designs. Results: To address these limitations, we present a new GSA method called Generally Applicable Gene-set Enrichment (GAGE). We successfully apply GAGE to multiple microarray datasets with different sample sizes, experimental designs and profiling techniques. GAGE shows significantly better results when compared to two other commonly used GSA methods of GSEA and PAGE. We demonstrate this improvement in the following three aspects: (1) consistency across repeated studies/experiments; (2) sensitivity and specificity; (3) biological relevance of the regulatory mechanisms inferred. GAGE reveals novel and relevant regulatory mechanisms from both published and previously unpublished microarray studies. From two published lung cancer data sets, GAGE derived a more cohesive and predictive mechanistic scheme underlying lung cancer progress and metastasis. For a previously unpublished BMP6 study, GAGE predicted novel regulatory mechanisms for BMP6 induced osteoblast differentiation, including the canonical BMP-TGF beta signaling, JAK-STAT signaling, Wnt signaling, and estrogen signaling pathways-all of which are supported by the experimental literature. Conclusion: GAGE is generally applicable to gene expression datasets with different sample sizes and experimental designs. GAGE consistently outperformed two most frequently used GSA methods and inferred statistically and biologically more relevant regulatory pathways. The GAGE method is implemented in R in the \"gage\" package, available under the GNU GPL from http://sysbio.engin.umich.edu/~luow/ downloads.php. © 2009 Luo et al; licensee BioMed Central Ltd.","author":[{"dropping-particle":"","family":"Luo","given":"Weijun","non-dropping-particle":"","parse-names":false,"suffix":""},{"dropping-particle":"","family":"Friedman","given":"Michael S.","non-dropping-particle":"","parse-names":false,"suffix":""},{"dropping-particle":"","family":"Shedden","given":"Kerby","non-dropping-particle":"","parse-names":false,"suffix":""},{"dropping-particle":"","family":"Hankenson","given":"Kurt D.","non-dropping-particle":"","parse-names":false,"suffix":""},{"dropping-particle":"","family":"Woolf","given":"Peter J.","non-dropping-particle":"","parse-names":false,"suffix":""}],"container-title":"BMC Bioinformatics","id":"ITEM-1","issue":"1","issued":{"date-parts":[["2009","5","27"]]},"page":"1-17","publisher":"BioMed Central","title":"GAGE: Generally applicable gene set enrichment for pathway analysis","type":"article-journal","volume":"10"},"uris":["http://www.mendeley.com/documents/?uuid=bb35b141-a570-38e9-9472-1caa24542556"]}],"mendeley":{"formattedCitation":"(Luo et al., 2009)","plainTextFormattedCitation":"(Luo et al., 2009)","previouslyFormattedCitation":"(Luo et al., 2009)"},"properties":{"noteIndex":0},"schema":"https://github.com/citation-style-language/schema/raw/master/csl-citation.json"}</w:instrText>
      </w:r>
      <w:r w:rsidR="00D72897">
        <w:rPr>
          <w:rStyle w:val="eop"/>
          <w:rFonts w:ascii="Times New Roman" w:hAnsi="Times New Roman"/>
          <w:color w:val="0E101A"/>
          <w:sz w:val="24"/>
          <w:szCs w:val="24"/>
          <w:lang w:val="en-GB"/>
        </w:rPr>
        <w:fldChar w:fldCharType="separate"/>
      </w:r>
      <w:r w:rsidR="00D72897" w:rsidRPr="00D72897">
        <w:rPr>
          <w:rStyle w:val="eop"/>
          <w:rFonts w:ascii="Times New Roman" w:hAnsi="Times New Roman"/>
          <w:noProof/>
          <w:color w:val="0E101A"/>
          <w:sz w:val="24"/>
          <w:szCs w:val="24"/>
          <w:lang w:val="en-GB"/>
        </w:rPr>
        <w:t>(Luo et al., 2009)</w:t>
      </w:r>
      <w:r w:rsidR="00D72897">
        <w:rPr>
          <w:rStyle w:val="eop"/>
          <w:rFonts w:ascii="Times New Roman" w:hAnsi="Times New Roman"/>
          <w:color w:val="0E101A"/>
          <w:sz w:val="24"/>
          <w:szCs w:val="24"/>
          <w:lang w:val="en-GB"/>
        </w:rPr>
        <w:fldChar w:fldCharType="end"/>
      </w:r>
      <w:r w:rsidR="002833CA">
        <w:rPr>
          <w:rStyle w:val="eop"/>
          <w:rFonts w:ascii="Times New Roman" w:hAnsi="Times New Roman"/>
          <w:color w:val="0E101A"/>
          <w:sz w:val="24"/>
          <w:szCs w:val="24"/>
          <w:lang w:val="en-GB"/>
        </w:rPr>
        <w:t>.</w:t>
      </w:r>
      <w:r w:rsidR="00DA041C">
        <w:rPr>
          <w:rStyle w:val="eop"/>
          <w:rFonts w:ascii="Times New Roman" w:hAnsi="Times New Roman"/>
          <w:color w:val="0E101A"/>
          <w:sz w:val="24"/>
          <w:szCs w:val="24"/>
          <w:lang w:val="en-GB"/>
        </w:rPr>
        <w:t xml:space="preserve"> A major challenge that arises during metatranscriptomic differential expression analysis, is shared genes among closely related </w:t>
      </w:r>
      <w:r w:rsidR="002B5C35">
        <w:rPr>
          <w:rStyle w:val="eop"/>
          <w:rFonts w:ascii="Times New Roman" w:hAnsi="Times New Roman"/>
          <w:color w:val="0E101A"/>
          <w:sz w:val="24"/>
          <w:szCs w:val="24"/>
          <w:lang w:val="en-GB"/>
        </w:rPr>
        <w:t xml:space="preserve">organisms and this can lead in false assessment of expression profiles. </w:t>
      </w:r>
      <w:r w:rsidR="00B34559">
        <w:rPr>
          <w:rStyle w:val="eop"/>
          <w:rFonts w:ascii="Times New Roman" w:hAnsi="Times New Roman"/>
          <w:color w:val="0E101A"/>
          <w:sz w:val="24"/>
          <w:szCs w:val="24"/>
          <w:lang w:val="en-GB"/>
        </w:rPr>
        <w:t>Normalization methods by basis of taxonomic composition has been proposed</w:t>
      </w:r>
      <w:r w:rsidR="001F643C">
        <w:rPr>
          <w:rStyle w:val="eop"/>
          <w:rFonts w:ascii="Times New Roman" w:hAnsi="Times New Roman"/>
          <w:color w:val="0E101A"/>
          <w:sz w:val="24"/>
          <w:szCs w:val="24"/>
          <w:lang w:val="en-GB"/>
        </w:rPr>
        <w:t xml:space="preserve"> by </w:t>
      </w:r>
      <w:r w:rsidR="00743D06">
        <w:rPr>
          <w:rStyle w:val="eop"/>
          <w:rFonts w:ascii="Times New Roman" w:hAnsi="Times New Roman"/>
          <w:color w:val="0E101A"/>
          <w:sz w:val="24"/>
          <w:szCs w:val="24"/>
          <w:lang w:val="en-GB"/>
        </w:rPr>
        <w:fldChar w:fldCharType="begin" w:fldLock="1"/>
      </w:r>
      <w:r w:rsidR="005B6C90">
        <w:rPr>
          <w:rStyle w:val="eop"/>
          <w:rFonts w:ascii="Times New Roman" w:hAnsi="Times New Roman"/>
          <w:color w:val="0E101A"/>
          <w:sz w:val="24"/>
          <w:szCs w:val="24"/>
          <w:lang w:val="en-GB"/>
        </w:rPr>
        <w:instrText>ADDIN CSL_CITATION {"citationItems":[{"id":"ITEM-1","itemData":{"DOI":"10.7717/PEERJ.3859","ISSN":"2167-8359","PMID":"29062598","abstract":"Background. Differential expression analysis on the basis of RNA-Seq count data has become a standard tool in transcriptomics. Several studies have shown that prior normalization of the data is crucial for a reliable detection of transcriptional differences. Until now it has not been clear whether and how the transcriptomic approach can be used for differential expression analysis in metatranscriptomics. Methods. We propose a model for differential expression in metatranscriptomics that explicitly accounts for variations in the taxonomic composition of transcripts across different samples. As a main consequence the correct normalization of metatranscriptomic count data under this model requires the taxonomic separation of the data into organism-specific bins. Then the taxon-specific scaling of organism profiles yields a valid normalization and allows us to recombine the scaled profiles into a metatranscriptomic count matrix. This matrix can then be analyzed with statistical tools for transcriptomic count data. For taxon-specific scaling and recombination of scaled counts we provide a simple R script. Results. When applying transcriptomic tools for differential expression analysis directly to metatranscriptomic data with an organism-independent (global) scaling of counts the resulting differences may be difficult to interpret. The differences may correspond to changing functional profiles of the contributing organisms but may also result from a variation of taxonomic abundances. Taxon-specific scaling eliminates this variation and therefore the resulting differences actually reflect a different behavior of organisms under changing conditions. In simulation studies we show that the divergence between results from global and taxon-specific scaling can be drastic. In particular, the variation of organism abundances can imply a considerable increase of significant differences with global scaling. Also, on real metatranscriptomic data, the predictions from taxonspecific and global scaling can differ widely. Our studies indicate that in real data applications performed with global scaling it might be impossible to distinguish between differential expression in terms of transcriptomic changes and differential composition in terms of changing taxonomic proportions. Conclusions. As in transcriptomics, a proper normalization of count data is also essential for differential expression analysis in metatranscriptomics. Our model implies a taxon-specific scaling of co…","author":[{"dropping-particle":"","family":"Klingenberg","given":"Heiner","non-dropping-particle":"","parse-names":false,"suffix":""},{"dropping-particle":"","family":"Meinicke","given":"Peter","non-dropping-particle":"","parse-names":false,"suffix":""}],"container-title":"PeerJ","id":"ITEM-1","issue":"10","issued":{"date-parts":[["2017"]]},"publisher":"PeerJ","title":"How to normalize metatranscriptomic count data for differential expression analysis","type":"article-journal","volume":"5"},"uris":["http://www.mendeley.com/documents/?uuid=9b5c83aa-45cb-3072-8867-a7074cec4b5b"]}],"mendeley":{"formattedCitation":"(Klingenberg &amp; Meinicke, 2017)","plainTextFormattedCitation":"(Klingenberg &amp; Meinicke, 2017)","previouslyFormattedCitation":"(Klingenberg &amp; Meinicke, 2017)"},"properties":{"noteIndex":0},"schema":"https://github.com/citation-style-language/schema/raw/master/csl-citation.json"}</w:instrText>
      </w:r>
      <w:r w:rsidR="00743D06">
        <w:rPr>
          <w:rStyle w:val="eop"/>
          <w:rFonts w:ascii="Times New Roman" w:hAnsi="Times New Roman"/>
          <w:color w:val="0E101A"/>
          <w:sz w:val="24"/>
          <w:szCs w:val="24"/>
          <w:lang w:val="en-GB"/>
        </w:rPr>
        <w:fldChar w:fldCharType="separate"/>
      </w:r>
      <w:r w:rsidR="00743D06" w:rsidRPr="00743D06">
        <w:rPr>
          <w:rStyle w:val="eop"/>
          <w:rFonts w:ascii="Times New Roman" w:hAnsi="Times New Roman"/>
          <w:noProof/>
          <w:color w:val="0E101A"/>
          <w:sz w:val="24"/>
          <w:szCs w:val="24"/>
          <w:lang w:val="en-GB"/>
        </w:rPr>
        <w:t>(Klingenberg &amp; Meinicke, 2017)</w:t>
      </w:r>
      <w:r w:rsidR="00743D06">
        <w:rPr>
          <w:rStyle w:val="eop"/>
          <w:rFonts w:ascii="Times New Roman" w:hAnsi="Times New Roman"/>
          <w:color w:val="0E101A"/>
          <w:sz w:val="24"/>
          <w:szCs w:val="24"/>
          <w:lang w:val="en-GB"/>
        </w:rPr>
        <w:fldChar w:fldCharType="end"/>
      </w:r>
      <w:r w:rsidR="00B34559">
        <w:rPr>
          <w:rStyle w:val="eop"/>
          <w:rFonts w:ascii="Times New Roman" w:hAnsi="Times New Roman"/>
          <w:color w:val="0E101A"/>
          <w:sz w:val="24"/>
          <w:szCs w:val="24"/>
          <w:lang w:val="en-GB"/>
        </w:rPr>
        <w:t xml:space="preserve"> though biases </w:t>
      </w:r>
      <w:r w:rsidR="00743D06">
        <w:rPr>
          <w:rStyle w:val="eop"/>
          <w:rFonts w:ascii="Times New Roman" w:hAnsi="Times New Roman"/>
          <w:color w:val="0E101A"/>
          <w:sz w:val="24"/>
          <w:szCs w:val="24"/>
          <w:lang w:val="en-GB"/>
        </w:rPr>
        <w:t>can be introduced by the</w:t>
      </w:r>
      <w:r w:rsidR="00C74A9C">
        <w:rPr>
          <w:rStyle w:val="eop"/>
          <w:rFonts w:ascii="Times New Roman" w:hAnsi="Times New Roman"/>
          <w:color w:val="0E101A"/>
          <w:sz w:val="24"/>
          <w:szCs w:val="24"/>
          <w:lang w:val="en-GB"/>
        </w:rPr>
        <w:t xml:space="preserve"> taxonomic databases used</w:t>
      </w:r>
      <w:r w:rsidR="005B6C90">
        <w:rPr>
          <w:rStyle w:val="eop"/>
          <w:rFonts w:ascii="Times New Roman" w:hAnsi="Times New Roman"/>
          <w:color w:val="0E101A"/>
          <w:sz w:val="24"/>
          <w:szCs w:val="24"/>
          <w:lang w:val="en-GB"/>
        </w:rPr>
        <w:t xml:space="preserve"> </w:t>
      </w:r>
      <w:r w:rsidR="005B6C90">
        <w:rPr>
          <w:rStyle w:val="eop"/>
          <w:rFonts w:ascii="Times New Roman" w:hAnsi="Times New Roman"/>
          <w:color w:val="0E101A"/>
          <w:sz w:val="24"/>
          <w:szCs w:val="24"/>
          <w:lang w:val="en-GB"/>
        </w:rPr>
        <w:fldChar w:fldCharType="begin" w:fldLock="1"/>
      </w:r>
      <w:r w:rsidR="007D73BC">
        <w:rPr>
          <w:rStyle w:val="eop"/>
          <w:rFonts w:ascii="Times New Roman" w:hAnsi="Times New Roman"/>
          <w:color w:val="0E101A"/>
          <w:sz w:val="24"/>
          <w:szCs w:val="24"/>
          <w:lang w:val="en-GB"/>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sidR="005B6C90">
        <w:rPr>
          <w:rStyle w:val="eop"/>
          <w:rFonts w:ascii="Times New Roman" w:hAnsi="Times New Roman"/>
          <w:color w:val="0E101A"/>
          <w:sz w:val="24"/>
          <w:szCs w:val="24"/>
          <w:lang w:val="en-GB"/>
        </w:rPr>
        <w:fldChar w:fldCharType="separate"/>
      </w:r>
      <w:r w:rsidR="005B6C90" w:rsidRPr="005B6C90">
        <w:rPr>
          <w:rStyle w:val="eop"/>
          <w:rFonts w:ascii="Times New Roman" w:hAnsi="Times New Roman"/>
          <w:noProof/>
          <w:color w:val="0E101A"/>
          <w:sz w:val="24"/>
          <w:szCs w:val="24"/>
          <w:lang w:val="en-GB"/>
        </w:rPr>
        <w:t>(Shakya et al., 2019)</w:t>
      </w:r>
      <w:r w:rsidR="005B6C90">
        <w:rPr>
          <w:rStyle w:val="eop"/>
          <w:rFonts w:ascii="Times New Roman" w:hAnsi="Times New Roman"/>
          <w:color w:val="0E101A"/>
          <w:sz w:val="24"/>
          <w:szCs w:val="24"/>
          <w:lang w:val="en-GB"/>
        </w:rPr>
        <w:fldChar w:fldCharType="end"/>
      </w:r>
      <w:r w:rsidR="00C74A9C">
        <w:rPr>
          <w:rStyle w:val="eop"/>
          <w:rFonts w:ascii="Times New Roman" w:hAnsi="Times New Roman"/>
          <w:color w:val="0E101A"/>
          <w:sz w:val="24"/>
          <w:szCs w:val="24"/>
          <w:lang w:val="en-GB"/>
        </w:rPr>
        <w:t>.</w:t>
      </w:r>
    </w:p>
    <w:p w14:paraId="69302A01" w14:textId="77777777" w:rsidR="00A944EE" w:rsidRDefault="0053758B" w:rsidP="0053758B">
      <w:pPr>
        <w:pStyle w:val="Heading3"/>
        <w:rPr>
          <w:rStyle w:val="eop"/>
          <w:color w:val="0E101A"/>
          <w:lang w:val="en-GB"/>
        </w:rPr>
      </w:pPr>
      <w:bookmarkStart w:id="192" w:name="_Toc92192664"/>
      <w:r w:rsidRPr="004260F4">
        <w:rPr>
          <w:rStyle w:val="eop"/>
          <w:color w:val="0E101A"/>
          <w:lang w:val="en-GB"/>
        </w:rPr>
        <w:lastRenderedPageBreak/>
        <w:t>2.</w:t>
      </w:r>
      <w:r w:rsidR="00A94D1B">
        <w:rPr>
          <w:rStyle w:val="eop"/>
          <w:color w:val="0E101A"/>
          <w:lang w:val="en-GB"/>
        </w:rPr>
        <w:t>10</w:t>
      </w:r>
      <w:r w:rsidRPr="004260F4">
        <w:rPr>
          <w:rStyle w:val="eop"/>
          <w:color w:val="0E101A"/>
          <w:lang w:val="en-GB"/>
        </w:rPr>
        <w:t xml:space="preserve"> </w:t>
      </w:r>
      <w:r w:rsidR="00A944EE">
        <w:rPr>
          <w:rStyle w:val="eop"/>
          <w:color w:val="0E101A"/>
          <w:lang w:val="en-GB"/>
        </w:rPr>
        <w:t>Carbohydrate-Active Enzymes (CAZymes)</w:t>
      </w:r>
      <w:bookmarkEnd w:id="192"/>
    </w:p>
    <w:p w14:paraId="77C845A5" w14:textId="77777777" w:rsidR="006020C8" w:rsidRDefault="00AA0E9B" w:rsidP="006020C8">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comprise all enzymes that are involved in the biosynthesis, modification, and modification of carbohydrates and their derivatives </w:t>
      </w:r>
      <w:r>
        <w:rPr>
          <w:rStyle w:val="eop"/>
          <w:rFonts w:ascii="Times New Roman" w:hAnsi="Times New Roman"/>
          <w:color w:val="0E101A"/>
          <w:sz w:val="24"/>
          <w:szCs w:val="24"/>
          <w:lang w:val="en-GB"/>
        </w:rPr>
        <w:t>intracellularly and extracellularly. They</w:t>
      </w:r>
      <w:r w:rsidRPr="00897D8A">
        <w:rPr>
          <w:rStyle w:val="eop"/>
          <w:rFonts w:ascii="Times New Roman" w:hAnsi="Times New Roman"/>
          <w:color w:val="0E101A"/>
          <w:sz w:val="24"/>
          <w:szCs w:val="24"/>
          <w:lang w:val="en-GB"/>
        </w:rPr>
        <w:t xml:space="preserve"> are </w:t>
      </w:r>
      <w:r>
        <w:rPr>
          <w:rStyle w:val="eop"/>
          <w:rFonts w:ascii="Times New Roman" w:hAnsi="Times New Roman"/>
          <w:color w:val="0E101A"/>
          <w:sz w:val="24"/>
          <w:szCs w:val="24"/>
          <w:lang w:val="en-GB"/>
        </w:rPr>
        <w:t xml:space="preserve">regarded as </w:t>
      </w:r>
      <w:r w:rsidRPr="00897D8A">
        <w:rPr>
          <w:rStyle w:val="eop"/>
          <w:rFonts w:ascii="Times New Roman" w:hAnsi="Times New Roman"/>
          <w:color w:val="0E101A"/>
          <w:sz w:val="24"/>
          <w:szCs w:val="24"/>
          <w:lang w:val="en-GB"/>
        </w:rPr>
        <w:t xml:space="preserve">the most important enzymes </w:t>
      </w:r>
      <w:r>
        <w:rPr>
          <w:rStyle w:val="eop"/>
          <w:rFonts w:ascii="Times New Roman" w:hAnsi="Times New Roman"/>
          <w:color w:val="0E101A"/>
          <w:sz w:val="24"/>
          <w:szCs w:val="24"/>
          <w:lang w:val="en-GB"/>
        </w:rPr>
        <w:t>in</w:t>
      </w:r>
      <w:r w:rsidRPr="00897D8A">
        <w:rPr>
          <w:rStyle w:val="eop"/>
          <w:rFonts w:ascii="Times New Roman" w:hAnsi="Times New Roman"/>
          <w:color w:val="0E101A"/>
          <w:sz w:val="24"/>
          <w:szCs w:val="24"/>
          <w:lang w:val="en-GB"/>
        </w:rPr>
        <w:t xml:space="preserve"> agricultural and bioenergy indus</w:t>
      </w:r>
      <w:r>
        <w:rPr>
          <w:rStyle w:val="eop"/>
          <w:rFonts w:ascii="Times New Roman" w:hAnsi="Times New Roman"/>
          <w:color w:val="0E101A"/>
          <w:sz w:val="24"/>
          <w:szCs w:val="24"/>
          <w:lang w:val="en-GB"/>
        </w:rPr>
        <w:t xml:space="preserve">tries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97D8A">
        <w:rPr>
          <w:rStyle w:val="eop"/>
          <w:rFonts w:ascii="Times New Roman" w:hAnsi="Times New Roman"/>
          <w:noProof/>
          <w:color w:val="0E101A"/>
          <w:sz w:val="24"/>
          <w:szCs w:val="24"/>
          <w:lang w:val="en-GB"/>
        </w:rPr>
        <w:t>(Huang et al., 2018)</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Pr="00897D8A">
        <w:rPr>
          <w:rStyle w:val="eop"/>
          <w:rFonts w:ascii="Times New Roman" w:hAnsi="Times New Roman"/>
          <w:color w:val="0E101A"/>
          <w:sz w:val="24"/>
          <w:szCs w:val="24"/>
          <w:lang w:val="en-GB"/>
        </w:rPr>
        <w:t xml:space="preserve"> </w:t>
      </w:r>
      <w:r>
        <w:rPr>
          <w:rStyle w:val="eop"/>
          <w:rFonts w:ascii="Times New Roman" w:hAnsi="Times New Roman"/>
          <w:color w:val="0E101A"/>
          <w:sz w:val="24"/>
          <w:szCs w:val="24"/>
          <w:lang w:val="en-GB"/>
        </w:rPr>
        <w:t xml:space="preserve">The enzyme group is key towards understanding core biological activities such as protein glycosylation, metabolism of sugars, biosynthesis of compounds, and degradation. </w:t>
      </w:r>
      <w:r w:rsidR="006020C8">
        <w:rPr>
          <w:rFonts w:ascii="Times New Roman" w:hAnsi="Times New Roman"/>
          <w:sz w:val="24"/>
          <w:szCs w:val="24"/>
          <w:lang w:val="en-GB"/>
        </w:rPr>
        <w:t xml:space="preserve">These enzymes have found great use in biotechnology within sectors including but not limited to bioenergy, textile, and other bio-based industries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944EE">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p>
    <w:p w14:paraId="5924D09D" w14:textId="77777777" w:rsidR="006020C8" w:rsidRDefault="006020C8" w:rsidP="00AA0E9B">
      <w:pPr>
        <w:spacing w:line="360" w:lineRule="auto"/>
        <w:jc w:val="both"/>
        <w:rPr>
          <w:rFonts w:ascii="Times New Roman" w:hAnsi="Times New Roman"/>
          <w:sz w:val="24"/>
          <w:szCs w:val="24"/>
          <w:lang w:val="en-GB"/>
        </w:rPr>
      </w:pPr>
      <w:r>
        <w:rPr>
          <w:rFonts w:ascii="Times New Roman" w:hAnsi="Times New Roman"/>
          <w:sz w:val="24"/>
          <w:szCs w:val="24"/>
          <w:lang w:val="en-GB"/>
        </w:rPr>
        <w:t xml:space="preserve">CAZymes are divided into several classes based on their predominant functions; glycosyltransferases (GT) that are involved in carbohydrate assembly, glycoside hydrolases (GH), carbohydrate esterases (CE), and polysaccharide lyases (PL) that are involved in carbohydrate breakdown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Fonts w:ascii="Times New Roman" w:hAnsi="Times New Roman"/>
          <w:sz w:val="24"/>
          <w:szCs w:val="24"/>
          <w:lang w:val="en-GB"/>
        </w:rPr>
        <w:fldChar w:fldCharType="separate"/>
      </w:r>
      <w:r w:rsidRPr="00A944EE">
        <w:rPr>
          <w:rFonts w:ascii="Times New Roman" w:hAnsi="Times New Roman"/>
          <w:noProof/>
          <w:sz w:val="24"/>
          <w:szCs w:val="24"/>
          <w:lang w:val="en-GB"/>
        </w:rPr>
        <w:t>(Lombard et al., 2014)</w:t>
      </w:r>
      <w:r>
        <w:rPr>
          <w:rFonts w:ascii="Times New Roman" w:hAnsi="Times New Roman"/>
          <w:sz w:val="24"/>
          <w:szCs w:val="24"/>
          <w:lang w:val="en-GB"/>
        </w:rPr>
        <w:fldChar w:fldCharType="end"/>
      </w:r>
      <w:r>
        <w:rPr>
          <w:rFonts w:ascii="Times New Roman" w:hAnsi="Times New Roman"/>
          <w:sz w:val="24"/>
          <w:szCs w:val="24"/>
          <w:lang w:val="en-GB"/>
        </w:rPr>
        <w:t xml:space="preserve">. </w:t>
      </w:r>
      <w:r>
        <w:rPr>
          <w:rStyle w:val="eop"/>
          <w:rFonts w:ascii="Times New Roman" w:hAnsi="Times New Roman"/>
          <w:color w:val="0E101A"/>
          <w:sz w:val="24"/>
          <w:szCs w:val="24"/>
          <w:lang w:val="en-GB"/>
        </w:rPr>
        <w:t xml:space="preserve">The classification of CAZymes into families is assigned based on significant amino-acid similarity with an extant biochemically characterized group. However, some groups that display little similarity with the classified enzyme groups are omitted, yet they may possess other functions. However, some marginal sequence hits are domiciled in the ‘unclassified’ section awaiting biochemical characterization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(Lombard et al., 2014)</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w:t>
      </w:r>
      <w:r w:rsidR="00AA0E9B">
        <w:rPr>
          <w:rFonts w:ascii="Times New Roman" w:hAnsi="Times New Roman"/>
          <w:sz w:val="24"/>
          <w:szCs w:val="24"/>
          <w:lang w:val="en-GB"/>
        </w:rPr>
        <w:t xml:space="preserve"> </w:t>
      </w:r>
    </w:p>
    <w:p w14:paraId="7463F2AB" w14:textId="77777777" w:rsidR="00AA0E9B" w:rsidRPr="006020C8" w:rsidRDefault="00AA0E9B" w:rsidP="00AA0E9B">
      <w:pPr>
        <w:spacing w:line="360" w:lineRule="auto"/>
        <w:jc w:val="both"/>
        <w:rPr>
          <w:rStyle w:val="eop"/>
          <w:rFonts w:ascii="Times New Roman" w:hAnsi="Times New Roman"/>
          <w:sz w:val="24"/>
          <w:szCs w:val="24"/>
          <w:lang w:val="en-GB"/>
        </w:rPr>
      </w:pPr>
      <w:r>
        <w:rPr>
          <w:rStyle w:val="eop"/>
          <w:rFonts w:ascii="Times New Roman" w:hAnsi="Times New Roman"/>
          <w:color w:val="0E101A"/>
          <w:sz w:val="24"/>
          <w:szCs w:val="24"/>
          <w:lang w:val="en-GB"/>
        </w:rPr>
        <w:t xml:space="preserve">A database </w:t>
      </w:r>
      <w:hyperlink r:id="rId16" w:history="1">
        <w:r w:rsidRPr="0057612D">
          <w:rPr>
            <w:rStyle w:val="Hyperlink"/>
            <w:rFonts w:ascii="Times New Roman" w:hAnsi="Times New Roman"/>
            <w:sz w:val="24"/>
            <w:szCs w:val="24"/>
            <w:lang w:val="en-GB"/>
          </w:rPr>
          <w:t>http://www.cazy.org/</w:t>
        </w:r>
      </w:hyperlink>
      <w:r>
        <w:rPr>
          <w:rStyle w:val="eop"/>
          <w:rFonts w:ascii="Times New Roman" w:hAnsi="Times New Roman"/>
          <w:color w:val="0E101A"/>
          <w:sz w:val="24"/>
          <w:szCs w:val="24"/>
          <w:lang w:val="en-GB"/>
        </w:rPr>
        <w:t xml:space="preserve"> containing the unique classification and curation of these enzymes was created in 1991 and to date comprises more than 300 families of &gt;400 unique protein signatures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060827">
        <w:rPr>
          <w:rStyle w:val="eop"/>
          <w:rFonts w:ascii="Times New Roman" w:hAnsi="Times New Roman"/>
          <w:noProof/>
          <w:color w:val="0E101A"/>
          <w:sz w:val="24"/>
          <w:szCs w:val="24"/>
          <w:lang w:val="en-GB"/>
        </w:rPr>
        <w:t>(Busk et al., 2017)</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r>
        <w:rPr>
          <w:rFonts w:ascii="Times New Roman" w:hAnsi="Times New Roman"/>
          <w:sz w:val="24"/>
          <w:szCs w:val="24"/>
          <w:lang w:val="en-GB"/>
        </w:rPr>
        <w:t xml:space="preserve">Bioprocesses have shown high dependence on polysaccharide-degrading CAZymes for the deconstruction of lignocellulosic fractions of plant biomass during their transformation into value-added products such as biofuels and animal feeds. </w:t>
      </w:r>
      <w:r>
        <w:rPr>
          <w:rStyle w:val="eop"/>
          <w:rFonts w:ascii="Times New Roman" w:hAnsi="Times New Roman"/>
          <w:color w:val="0E101A"/>
          <w:sz w:val="24"/>
          <w:szCs w:val="24"/>
          <w:lang w:val="en-GB"/>
        </w:rPr>
        <w:t>CAZymes are popular in biofuel production due to their ability to break down recalcitrant polysaccharides e.g.cellulose and hemicellulose into fermentable sugars such as glucose and xylose. The identification of lignocellulose-metabolizing microbial communities, coupled with the curation and accurate prediction of CAZyme functions has become a fundamental step in industrial bioprocesses. This has been pushed further to improve the catalytic ability of such microbial communities isolated from metatranscriptomes and metagenomes of interest.</w:t>
      </w:r>
      <w:r w:rsidR="006020C8">
        <w:rPr>
          <w:rStyle w:val="eop"/>
          <w:rFonts w:ascii="Times New Roman" w:hAnsi="Times New Roman"/>
          <w:color w:val="0E101A"/>
          <w:sz w:val="24"/>
          <w:szCs w:val="24"/>
          <w:lang w:val="en-GB"/>
        </w:rPr>
        <w:t xml:space="preserve"> </w:t>
      </w:r>
      <w:r w:rsidR="006020C8">
        <w:rPr>
          <w:rFonts w:ascii="Times New Roman" w:hAnsi="Times New Roman"/>
          <w:sz w:val="24"/>
          <w:szCs w:val="24"/>
          <w:lang w:val="en-GB"/>
        </w:rPr>
        <w:t xml:space="preserve">Microbial sequencing projects unveil a significantly diverse pool of CAZyme encoding genes, some of whose functions remain unknown. Transcriptomic and metatranscriptomic analyses have emerged as ways of acquiring relevant insights on the enzymatic machinery utilized by microorganisms to </w:t>
      </w:r>
      <w:r w:rsidR="006020C8">
        <w:rPr>
          <w:rFonts w:ascii="Times New Roman" w:hAnsi="Times New Roman"/>
          <w:sz w:val="24"/>
          <w:szCs w:val="24"/>
          <w:lang w:val="en-GB"/>
        </w:rPr>
        <w:lastRenderedPageBreak/>
        <w:t xml:space="preserve">break down recalcitrant plant biomass. Such analyses reveal sets of expressed genes and their encoding transcription factors, as well as the responsible enzymes. The enzymes involved in these degradative pathways are mainly CAZymes </w:t>
      </w:r>
      <w:r w:rsidR="006020C8">
        <w:rPr>
          <w:rFonts w:ascii="Times New Roman" w:hAnsi="Times New Roman"/>
          <w:sz w:val="24"/>
          <w:szCs w:val="24"/>
          <w:lang w:val="en-GB"/>
        </w:rPr>
        <w:fldChar w:fldCharType="begin" w:fldLock="1"/>
      </w:r>
      <w:r w:rsidR="006020C8">
        <w:rPr>
          <w:rFonts w:ascii="Times New Roman" w:hAnsi="Times New Roman"/>
          <w:sz w:val="24"/>
          <w:szCs w:val="24"/>
          <w:lang w:val="en-GB"/>
        </w:rPr>
        <w:instrText>ADDIN CSL_CITATION {"citationItems":[{"id":"ITEM-1","itemData":{"DOI":"10.3389/FBIOE.2021.622817/BIBTEX","ISSN":"22964185","author":[{"dropping-particle":"","family":"Contesini","given":"Fabiano Jares","non-dropping-particle":"","parse-names":false,"suffix":""},{"dropping-particle":"","family":"Frandsen","given":"Rasmus John Normand","non-dropping-particle":"","parse-names":false,"suffix":""},{"dropping-particle":"","family":"Damasio","given":"André","non-dropping-particle":"","parse-names":false,"suffix":""}],"container-title":"Frontiers in Bioengineering and Biotechnology","id":"ITEM-1","issued":{"date-parts":[["2021","2","10"]]},"page":"86","publisher":"Frontiers Media S.A.","title":"Editorial: CAZymes in Biorefinery: From Genes to Application","type":"article-journal","volume":"9"},"uris":["http://www.mendeley.com/documents/?uuid=4d582277-8f39-30f5-81bb-bc53d8ca0272"]}],"mendeley":{"formattedCitation":"(Contesini et al., 2021)","plainTextFormattedCitation":"(Contesini et al., 2021)","previouslyFormattedCitation":"(Contesini et al., 2021)"},"properties":{"noteIndex":0},"schema":"https://github.com/citation-style-language/schema/raw/master/csl-citation.json"}</w:instrText>
      </w:r>
      <w:r w:rsidR="006020C8">
        <w:rPr>
          <w:rFonts w:ascii="Times New Roman" w:hAnsi="Times New Roman"/>
          <w:sz w:val="24"/>
          <w:szCs w:val="24"/>
          <w:lang w:val="en-GB"/>
        </w:rPr>
        <w:fldChar w:fldCharType="separate"/>
      </w:r>
      <w:r w:rsidR="006020C8" w:rsidRPr="00AD0003">
        <w:rPr>
          <w:rFonts w:ascii="Times New Roman" w:hAnsi="Times New Roman"/>
          <w:noProof/>
          <w:sz w:val="24"/>
          <w:szCs w:val="24"/>
          <w:lang w:val="en-GB"/>
        </w:rPr>
        <w:t>(Contesini et al., 2021)</w:t>
      </w:r>
      <w:r w:rsidR="006020C8">
        <w:rPr>
          <w:rFonts w:ascii="Times New Roman" w:hAnsi="Times New Roman"/>
          <w:sz w:val="24"/>
          <w:szCs w:val="24"/>
          <w:lang w:val="en-GB"/>
        </w:rPr>
        <w:fldChar w:fldCharType="end"/>
      </w:r>
      <w:r w:rsidR="006020C8">
        <w:rPr>
          <w:rFonts w:ascii="Times New Roman" w:hAnsi="Times New Roman"/>
          <w:sz w:val="24"/>
          <w:szCs w:val="24"/>
          <w:lang w:val="en-GB"/>
        </w:rPr>
        <w:t>.</w:t>
      </w:r>
      <w:r>
        <w:rPr>
          <w:rStyle w:val="eop"/>
          <w:rFonts w:ascii="Times New Roman" w:hAnsi="Times New Roman"/>
          <w:color w:val="0E101A"/>
          <w:sz w:val="24"/>
          <w:szCs w:val="24"/>
          <w:lang w:val="en-GB"/>
        </w:rPr>
        <w:t xml:space="preserve"> CAZymes used in biofuel production are mainly obtained from genetically engineered organism strains or commercially produced </w:t>
      </w:r>
      <w:r>
        <w:rPr>
          <w:rStyle w:val="eop"/>
          <w:rFonts w:ascii="Times New Roman" w:hAnsi="Times New Roman"/>
          <w:color w:val="0E101A"/>
          <w:sz w:val="24"/>
          <w:szCs w:val="24"/>
          <w:lang w:val="en-GB"/>
        </w:rPr>
        <w:fldChar w:fldCharType="begin" w:fldLock="1"/>
      </w:r>
      <w:r>
        <w:rPr>
          <w:rStyle w:val="eop"/>
          <w:rFonts w:ascii="Times New Roman" w:hAnsi="Times New Roman"/>
          <w:color w:val="0E101A"/>
          <w:sz w:val="24"/>
          <w:szCs w:val="24"/>
          <w:lang w:val="en-GB"/>
        </w:rPr>
        <w:instrText>ADDIN CSL_CITATION {"citationItems":[{"id":"ITEM-1","itemData":{"DOI":"10.1186/S13068-020-01869-8/FIGURES/5","ISSN":"17546834","abstract":"The production of biofuels as an efficient source of renewable energy has received considerable attention due to increasing energy demands and regulatory incentives to reduce greenhouse gas emissions. Second-generation biofuel feedstocks, including agricultural crop residues generated on-farm during annual harvests, are abundant, inexpensive, and sustainable. Unlike first-generation feedstocks, which are enriched in easily fermentable carbohydrates, crop residue cell walls are highly resistant to saccharification, fermentation, and valorization. Crop residues contain recalcitrant polysaccharides, including cellulose, hemicelluloses, pectins, and lignin and lignin-carbohydrate complexes. In addition, their cell walls can vary in linkage structure and monosaccharide composition between plant sources. Characterization of total cell wall structure, including high-resolution analyses of saccharide composition, linkage, and complex structures using chromatography-based methods, nuclear magnetic resonance, -omics, and antibody glycome profiling, provides critical insight into the fine chemistry of feedstock cell walls. Furthermore, improving both the catalytic potential of microbial communities that populate biodigester reactors and the efficiency of pre-treatments used in bioethanol production may improve bioconversion rates and yields. Toward this end, knowledge and characterization of carbohydrate-active enzymes (CAZymes) involved in dynamic biomass deconstruction is pivotal. Here we overview the use of common “-omics”-based methods for the study of lignocellulose-metabolizing communities and microorganisms, as well as methods for annotation and discovery of CAZymes, and accurate prediction of CAZyme function. Emerging approaches for analysis of large datasets, including metagenome-assembled genomes, are also discussed. Using complementary glycomic and meta-omic methods to characterize agricultural residues and the microbial communities that digest them provides promising streams of research to maximize value and energy extraction from crop waste streams.","author":[{"dropping-particle":"","family":"Tingley","given":"Jeffrey P.","non-dropping-particle":"","parse-names":false,"suffix":""},{"dropping-particle":"","family":"Low","given":"Kristin E.","non-dropping-particle":"","parse-names":false,"suffix":""},{"dropping-particle":"","family":"Xing","given":"Xiaohui","non-dropping-particle":"","parse-names":false,"suffix":""},{"dropping-particle":"","family":"Abbott","given":"D. Wade","non-dropping-particle":"","parse-names":false,"suffix":""}],"container-title":"Biotechnology for Biofuels","id":"ITEM-1","issue":"1","issued":{"date-parts":[["2021","12","1"]]},"page":"1-19","publisher":"BioMed Central Ltd","title":"Combined whole cell wall analysis and streamlined in silico carbohydrate-active enzyme discovery to improve biocatalytic conversion of agricultural crop residues","type":"article-journal","volume":"14"},"uris":["http://www.mendeley.com/documents/?uuid=04f81307-36d3-3386-a79e-031736dda2f2"]}],"mendeley":{"formattedCitation":"(Tingley et al., 2021)","plainTextFormattedCitation":"(Tingley et al., 2021)","previouslyFormattedCitation":"(Tingley et al., 2021)"},"properties":{"noteIndex":0},"schema":"https://github.com/citation-style-language/schema/raw/master/csl-citation.json"}</w:instrText>
      </w:r>
      <w:r>
        <w:rPr>
          <w:rStyle w:val="eop"/>
          <w:rFonts w:ascii="Times New Roman" w:hAnsi="Times New Roman"/>
          <w:color w:val="0E101A"/>
          <w:sz w:val="24"/>
          <w:szCs w:val="24"/>
          <w:lang w:val="en-GB"/>
        </w:rPr>
        <w:fldChar w:fldCharType="separate"/>
      </w:r>
      <w:r w:rsidRPr="008A7448">
        <w:rPr>
          <w:rStyle w:val="eop"/>
          <w:rFonts w:ascii="Times New Roman" w:hAnsi="Times New Roman"/>
          <w:noProof/>
          <w:color w:val="0E101A"/>
          <w:sz w:val="24"/>
          <w:szCs w:val="24"/>
          <w:lang w:val="en-GB"/>
        </w:rPr>
        <w:t>(Tingley et al., 2021)</w:t>
      </w:r>
      <w:r>
        <w:rPr>
          <w:rStyle w:val="eop"/>
          <w:rFonts w:ascii="Times New Roman" w:hAnsi="Times New Roman"/>
          <w:color w:val="0E101A"/>
          <w:sz w:val="24"/>
          <w:szCs w:val="24"/>
          <w:lang w:val="en-GB"/>
        </w:rPr>
        <w:fldChar w:fldCharType="end"/>
      </w:r>
      <w:r>
        <w:rPr>
          <w:rStyle w:val="eop"/>
          <w:rFonts w:ascii="Times New Roman" w:hAnsi="Times New Roman"/>
          <w:color w:val="0E101A"/>
          <w:sz w:val="24"/>
          <w:szCs w:val="24"/>
          <w:lang w:val="en-GB"/>
        </w:rPr>
        <w:t xml:space="preserve">. </w:t>
      </w:r>
    </w:p>
    <w:p w14:paraId="6EDBFA46" w14:textId="6201C48B" w:rsidR="00C50B55" w:rsidRPr="004260F4" w:rsidRDefault="00BD5622" w:rsidP="007D73BC">
      <w:pPr>
        <w:spacing w:line="360" w:lineRule="auto"/>
        <w:jc w:val="both"/>
        <w:rPr>
          <w:rStyle w:val="eop"/>
          <w:rFonts w:ascii="Times New Roman" w:hAnsi="Times New Roman"/>
          <w:color w:val="0E101A"/>
          <w:sz w:val="24"/>
          <w:szCs w:val="24"/>
          <w:lang w:val="en-GB"/>
        </w:rPr>
      </w:pPr>
      <w:r>
        <w:rPr>
          <w:rFonts w:ascii="Times New Roman" w:hAnsi="Times New Roman"/>
          <w:sz w:val="24"/>
          <w:szCs w:val="24"/>
          <w:lang w:val="en-GB"/>
        </w:rPr>
        <w:t xml:space="preserve">In the past one and a half decades, studies have shown that different CAZymes work together to effusively break down recalcitrant carbohydrates and that the genes that encode these proteins have a tendency of forming gene clusters that are physically linked </w:t>
      </w:r>
      <w:r>
        <w:rPr>
          <w:rFonts w:ascii="Times New Roman" w:hAnsi="Times New Roman"/>
          <w:sz w:val="24"/>
          <w:szCs w:val="24"/>
          <w:lang w:val="en-GB"/>
        </w:rPr>
        <w:fldChar w:fldCharType="begin" w:fldLock="1"/>
      </w:r>
      <w:r>
        <w:rPr>
          <w:rFonts w:ascii="Times New Roman" w:hAnsi="Times New Roman"/>
          <w:sz w:val="24"/>
          <w:szCs w:val="24"/>
          <w:lang w:val="en-GB"/>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(Ausland et al., 2021)</w:t>
      </w:r>
      <w:r>
        <w:rPr>
          <w:rFonts w:ascii="Times New Roman" w:hAnsi="Times New Roman"/>
          <w:sz w:val="24"/>
          <w:szCs w:val="24"/>
          <w:lang w:val="en-GB"/>
        </w:rPr>
        <w:fldChar w:fldCharType="end"/>
      </w:r>
      <w:r>
        <w:rPr>
          <w:rFonts w:ascii="Times New Roman" w:hAnsi="Times New Roman"/>
          <w:sz w:val="24"/>
          <w:szCs w:val="24"/>
          <w:lang w:val="en-GB"/>
        </w:rPr>
        <w:t xml:space="preserve">. These gene clusters have been referred to as </w:t>
      </w:r>
      <w:r w:rsidR="002F3B97">
        <w:rPr>
          <w:rFonts w:ascii="Times New Roman" w:hAnsi="Times New Roman"/>
          <w:sz w:val="24"/>
          <w:szCs w:val="24"/>
          <w:lang w:val="en-GB"/>
        </w:rPr>
        <w:t>PULSs</w:t>
      </w:r>
      <w:r>
        <w:rPr>
          <w:rFonts w:ascii="Times New Roman" w:hAnsi="Times New Roman"/>
          <w:sz w:val="24"/>
          <w:szCs w:val="24"/>
          <w:lang w:val="en-GB"/>
        </w:rPr>
        <w:t xml:space="preserve"> and have been cited with concerted efforts that orchestrate the breakdown of complex polysaccharides </w:t>
      </w:r>
      <w:r>
        <w:rPr>
          <w:rFonts w:ascii="Times New Roman" w:hAnsi="Times New Roman"/>
          <w:sz w:val="24"/>
          <w:szCs w:val="24"/>
          <w:lang w:val="en-GB"/>
        </w:rPr>
        <w:fldChar w:fldCharType="begin" w:fldLock="1"/>
      </w:r>
      <w:r w:rsidR="004558FA">
        <w:rPr>
          <w:rFonts w:ascii="Times New Roman" w:hAnsi="Times New Roman"/>
          <w:sz w:val="24"/>
          <w:szCs w:val="24"/>
          <w:lang w:val="en-GB"/>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lang w:val="en-GB"/>
        </w:rPr>
        <w:fldChar w:fldCharType="separate"/>
      </w:r>
      <w:r w:rsidRPr="00BD5622">
        <w:rPr>
          <w:rFonts w:ascii="Times New Roman" w:hAnsi="Times New Roman"/>
          <w:noProof/>
          <w:sz w:val="24"/>
          <w:szCs w:val="24"/>
          <w:lang w:val="en-GB"/>
        </w:rPr>
        <w:t>(Terrapon et al., 2018)</w:t>
      </w:r>
      <w:r>
        <w:rPr>
          <w:rFonts w:ascii="Times New Roman" w:hAnsi="Times New Roman"/>
          <w:sz w:val="24"/>
          <w:szCs w:val="24"/>
          <w:lang w:val="en-GB"/>
        </w:rPr>
        <w:fldChar w:fldCharType="end"/>
      </w:r>
      <w:r>
        <w:rPr>
          <w:rFonts w:ascii="Times New Roman" w:hAnsi="Times New Roman"/>
          <w:sz w:val="24"/>
          <w:szCs w:val="24"/>
          <w:lang w:val="en-GB"/>
        </w:rPr>
        <w:t>.</w:t>
      </w:r>
      <w:r w:rsidR="007F635E" w:rsidRPr="004260F4">
        <w:rPr>
          <w:rStyle w:val="eop"/>
          <w:rFonts w:ascii="Times New Roman" w:hAnsi="Times New Roman"/>
          <w:color w:val="0E101A"/>
          <w:sz w:val="24"/>
          <w:szCs w:val="24"/>
          <w:lang w:val="en-GB"/>
        </w:rPr>
        <w:br w:type="page"/>
      </w:r>
    </w:p>
    <w:p w14:paraId="081D3496" w14:textId="77777777" w:rsidR="00C729AE" w:rsidRPr="004260F4" w:rsidRDefault="00331B45" w:rsidP="00331B45">
      <w:pPr>
        <w:pStyle w:val="Heading1"/>
        <w:jc w:val="center"/>
      </w:pPr>
      <w:bookmarkStart w:id="193" w:name="_Toc92192665"/>
      <w:r w:rsidRPr="004260F4">
        <w:rPr>
          <w:rStyle w:val="eop"/>
          <w:color w:val="0E101A"/>
          <w:lang w:val="en-GB"/>
        </w:rPr>
        <w:lastRenderedPageBreak/>
        <w:t xml:space="preserve">3.0 </w:t>
      </w:r>
      <w:r w:rsidR="00E244E6" w:rsidRPr="004260F4">
        <w:rPr>
          <w:rStyle w:val="eop"/>
        </w:rPr>
        <w:t>CHAPTER THREE</w:t>
      </w:r>
      <w:r w:rsidR="007F635E" w:rsidRPr="004260F4">
        <w:rPr>
          <w:rStyle w:val="eop"/>
        </w:rPr>
        <w:t>: MATERIALS AND METHODS</w:t>
      </w:r>
      <w:bookmarkEnd w:id="193"/>
    </w:p>
    <w:p w14:paraId="63771A5C" w14:textId="77777777" w:rsidR="00293F87" w:rsidRPr="004260F4" w:rsidRDefault="007F635E" w:rsidP="003233F2">
      <w:pPr>
        <w:pStyle w:val="Heading3"/>
        <w:rPr>
          <w:b w:val="0"/>
        </w:rPr>
      </w:pPr>
      <w:bookmarkStart w:id="194" w:name="_Toc92192666"/>
      <w:r w:rsidRPr="004260F4">
        <w:t>3.</w:t>
      </w:r>
      <w:r w:rsidR="00331B45" w:rsidRPr="004260F4">
        <w:t>1</w:t>
      </w:r>
      <w:r w:rsidRPr="004260F4">
        <w:t xml:space="preserve"> </w:t>
      </w:r>
      <w:r w:rsidR="00293F87" w:rsidRPr="004260F4">
        <w:t xml:space="preserve">Research Design </w:t>
      </w:r>
      <w:r w:rsidR="005D7B89" w:rsidRPr="004260F4">
        <w:t>and Approach</w:t>
      </w:r>
      <w:bookmarkEnd w:id="194"/>
    </w:p>
    <w:p w14:paraId="6B3B1A47" w14:textId="77777777" w:rsidR="005D7B89" w:rsidRPr="004260F4" w:rsidRDefault="005D7B89" w:rsidP="003233F2">
      <w:pPr>
        <w:spacing w:line="360" w:lineRule="auto"/>
        <w:jc w:val="both"/>
        <w:rPr>
          <w:rFonts w:ascii="Times New Roman" w:hAnsi="Times New Roman"/>
          <w:sz w:val="24"/>
          <w:szCs w:val="24"/>
        </w:rPr>
      </w:pPr>
      <w:r w:rsidRPr="004260F4">
        <w:rPr>
          <w:rFonts w:ascii="Times New Roman" w:hAnsi="Times New Roman"/>
          <w:sz w:val="24"/>
          <w:szCs w:val="24"/>
        </w:rPr>
        <w:t>The study w</w:t>
      </w:r>
      <w:r w:rsidR="003F0215">
        <w:rPr>
          <w:rFonts w:ascii="Times New Roman" w:hAnsi="Times New Roman"/>
          <w:sz w:val="24"/>
          <w:szCs w:val="24"/>
        </w:rPr>
        <w:t>as</w:t>
      </w:r>
      <w:r w:rsidRPr="004260F4">
        <w:rPr>
          <w:rFonts w:ascii="Times New Roman" w:hAnsi="Times New Roman"/>
          <w:sz w:val="24"/>
          <w:szCs w:val="24"/>
        </w:rPr>
        <w:t xml:space="preserve"> a randomized control t</w:t>
      </w:r>
      <w:r w:rsidR="003F0215">
        <w:rPr>
          <w:rFonts w:ascii="Times New Roman" w:hAnsi="Times New Roman"/>
          <w:sz w:val="24"/>
          <w:szCs w:val="24"/>
        </w:rPr>
        <w:t>rial (RCT) where BSF larvae were</w:t>
      </w:r>
      <w:r w:rsidRPr="004260F4">
        <w:rPr>
          <w:rFonts w:ascii="Times New Roman" w:hAnsi="Times New Roman"/>
          <w:sz w:val="24"/>
          <w:szCs w:val="24"/>
        </w:rPr>
        <w:t xml:space="preserve"> selected then assigned to different dietary groups </w:t>
      </w:r>
      <w:r w:rsidRPr="004260F4">
        <w:rPr>
          <w:rFonts w:ascii="Times New Roman" w:hAnsi="Times New Roman"/>
          <w:color w:val="2B579A"/>
          <w:sz w:val="24"/>
          <w:szCs w:val="24"/>
          <w:shd w:val="clear" w:color="auto" w:fill="E6E6E6"/>
        </w:rPr>
        <w:fldChar w:fldCharType="begin" w:fldLock="1"/>
      </w:r>
      <w:r w:rsidR="00B82236" w:rsidRPr="004260F4">
        <w:rPr>
          <w:rFonts w:ascii="Times New Roman" w:hAnsi="Times New Roman"/>
          <w:sz w:val="24"/>
          <w:szCs w:val="24"/>
        </w:rPr>
        <w:instrText>ADDIN CSL_CITATION {"citationItems":[{"id":"ITEM-1","itemData":{"DOI":"10.1016/0197-2456(81)90056-8","ISSN":"01972456","PMID":"7261638","abstract":"A system has been constructed to evaluate the design, implementation, and analysis of randomized control trials (RCT). The degree of quadruple blinding (the randomization process, the physicians and patients as to therapy, and the physicians as to ongoing results) is considered to be the most important aspect of any trial. The analytic techniques are scored with the same emphasis as is placed on the control of bias in the planning and implementation of the studies. Description of the patient and treatment materials and the measurement of various controls of quality have less weight. An index of quality of a RCT is proposed with its pros and cons. If published papers were to approximate these principles, there would be a marked improvement in the quality of randomized control trials. Finally, a reasonable standard design and conduct of trials will facilitate the interpretation of those with conflicting results and help in making valid combinations of undersized trials. © 1981.","author":[{"dropping-particle":"","family":"Chalmers","given":"Thomas C.","non-dropping-particle":"","parse-names":false,"suffix":""},{"dropping-particle":"","family":"Smith","given":"Harry","non-dropping-particle":"","parse-names":false,"suffix":""},{"dropping-particle":"","family":"Blackburn","given":"Bradley","non-dropping-particle":"","parse-names":false,"suffix":""},{"dropping-particle":"","family":"Silverman","given":"Bernard","non-dropping-particle":"","parse-names":false,"suffix":""},{"dropping-particle":"","family":"Schroeder","given":"Biruta","non-dropping-particle":"","parse-names":false,"suffix":""},{"dropping-particle":"","family":"Reitman","given":"Dinah","non-dropping-particle":"","parse-names":false,"suffix":""},{"dropping-particle":"","family":"Ambroz","given":"Alexander","non-dropping-particle":"","parse-names":false,"suffix":""}],"container-title":"Controlled Clinical Trials","id":"ITEM-1","issue":"1","issued":{"date-parts":[["1981","5","1"]]},"page":"31-49","publisher":"Elsevier","title":"A method for assessing the quality of a randomized control trial","type":"article-journal","volume":"2"},"uris":["http://www.mendeley.com/documents/?uuid=0760122a-31d4-3a76-b2df-48691c7396de"]}],"mendeley":{"formattedCitation":"(Chalmers et al., 1981)","plainTextFormattedCitation":"(Chalmers et al., 1981)","previouslyFormattedCitation":"(Chalmers et al., 1981)"},"properties":{"noteIndex":0},"schema":"https://github.com/citation-style-language/schema/raw/master/csl-citation.json"}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Pr="004260F4">
        <w:rPr>
          <w:rFonts w:ascii="Times New Roman" w:hAnsi="Times New Roman"/>
          <w:noProof/>
          <w:sz w:val="24"/>
          <w:szCs w:val="24"/>
        </w:rPr>
        <w:t>(Chalmers et al., 1981)</w:t>
      </w:r>
      <w:r w:rsidRPr="004260F4">
        <w:rPr>
          <w:rFonts w:ascii="Times New Roman" w:hAnsi="Times New Roman"/>
          <w:color w:val="2B579A"/>
          <w:sz w:val="24"/>
          <w:szCs w:val="24"/>
          <w:shd w:val="clear" w:color="auto" w:fill="E6E6E6"/>
        </w:rPr>
        <w:fldChar w:fldCharType="end"/>
      </w:r>
      <w:r w:rsidRPr="004260F4">
        <w:rPr>
          <w:rFonts w:ascii="Times New Roman" w:hAnsi="Times New Roman"/>
          <w:sz w:val="24"/>
          <w:szCs w:val="24"/>
        </w:rPr>
        <w:t>. There w</w:t>
      </w:r>
      <w:r w:rsidR="003F0215">
        <w:rPr>
          <w:rFonts w:ascii="Times New Roman" w:hAnsi="Times New Roman"/>
          <w:sz w:val="24"/>
          <w:szCs w:val="24"/>
        </w:rPr>
        <w:t xml:space="preserve">ere </w:t>
      </w:r>
      <w:r w:rsidR="00E85913" w:rsidRPr="004260F4">
        <w:rPr>
          <w:rFonts w:ascii="Times New Roman" w:hAnsi="Times New Roman"/>
          <w:sz w:val="24"/>
          <w:szCs w:val="24"/>
        </w:rPr>
        <w:t xml:space="preserve">four </w:t>
      </w:r>
      <w:r w:rsidRPr="004260F4">
        <w:rPr>
          <w:rFonts w:ascii="Times New Roman" w:hAnsi="Times New Roman"/>
          <w:sz w:val="24"/>
          <w:szCs w:val="24"/>
        </w:rPr>
        <w:t>dietary groups, t</w:t>
      </w:r>
      <w:r w:rsidR="00E85913" w:rsidRPr="004260F4">
        <w:rPr>
          <w:rFonts w:ascii="Times New Roman" w:hAnsi="Times New Roman"/>
          <w:sz w:val="24"/>
          <w:szCs w:val="24"/>
        </w:rPr>
        <w:t>hree</w:t>
      </w:r>
      <w:r w:rsidRPr="004260F4">
        <w:rPr>
          <w:rFonts w:ascii="Times New Roman" w:hAnsi="Times New Roman"/>
          <w:sz w:val="24"/>
          <w:szCs w:val="24"/>
        </w:rPr>
        <w:t xml:space="preserve"> experimental diets, and one control diet. The</w:t>
      </w:r>
      <w:r w:rsidR="004230E2">
        <w:rPr>
          <w:rFonts w:ascii="Times New Roman" w:hAnsi="Times New Roman"/>
          <w:sz w:val="24"/>
          <w:szCs w:val="24"/>
        </w:rPr>
        <w:t xml:space="preserve"> experimental diets w</w:t>
      </w:r>
      <w:r w:rsidR="003F0215">
        <w:rPr>
          <w:rFonts w:ascii="Times New Roman" w:hAnsi="Times New Roman"/>
          <w:sz w:val="24"/>
          <w:szCs w:val="24"/>
        </w:rPr>
        <w:t>ere</w:t>
      </w:r>
      <w:r w:rsidR="004230E2">
        <w:rPr>
          <w:rFonts w:ascii="Times New Roman" w:hAnsi="Times New Roman"/>
          <w:sz w:val="24"/>
          <w:szCs w:val="24"/>
        </w:rPr>
        <w:t xml:space="preserve"> </w:t>
      </w:r>
      <w:r w:rsidR="00D91B66" w:rsidRPr="004260F4">
        <w:rPr>
          <w:rFonts w:ascii="Times New Roman" w:hAnsi="Times New Roman"/>
          <w:sz w:val="24"/>
          <w:szCs w:val="24"/>
        </w:rPr>
        <w:t>brewers’ spent grain</w:t>
      </w:r>
      <w:r w:rsidR="00D91B66">
        <w:rPr>
          <w:rFonts w:ascii="Times New Roman" w:hAnsi="Times New Roman"/>
          <w:sz w:val="24"/>
          <w:szCs w:val="24"/>
        </w:rPr>
        <w:t xml:space="preserve"> (BSG)</w:t>
      </w:r>
      <w:r w:rsidR="00D91B66" w:rsidRPr="004260F4">
        <w:rPr>
          <w:rFonts w:ascii="Times New Roman" w:hAnsi="Times New Roman"/>
          <w:sz w:val="24"/>
          <w:szCs w:val="24"/>
        </w:rPr>
        <w:t xml:space="preserve">, </w:t>
      </w:r>
      <w:r w:rsidR="008B1578" w:rsidRPr="004260F4">
        <w:rPr>
          <w:rFonts w:ascii="Times New Roman" w:hAnsi="Times New Roman"/>
          <w:sz w:val="24"/>
          <w:szCs w:val="24"/>
        </w:rPr>
        <w:t>chicken manure</w:t>
      </w:r>
      <w:r w:rsidR="00EE16DD">
        <w:rPr>
          <w:rFonts w:ascii="Times New Roman" w:hAnsi="Times New Roman"/>
          <w:sz w:val="24"/>
          <w:szCs w:val="24"/>
        </w:rPr>
        <w:t xml:space="preserve"> (CM)</w:t>
      </w:r>
      <w:r w:rsidR="008B1578" w:rsidRPr="004260F4">
        <w:rPr>
          <w:rFonts w:ascii="Times New Roman" w:hAnsi="Times New Roman"/>
          <w:sz w:val="24"/>
          <w:szCs w:val="24"/>
        </w:rPr>
        <w:t xml:space="preserve">, </w:t>
      </w:r>
      <w:r w:rsidRPr="004260F4">
        <w:rPr>
          <w:rFonts w:ascii="Times New Roman" w:hAnsi="Times New Roman"/>
          <w:sz w:val="24"/>
          <w:szCs w:val="24"/>
        </w:rPr>
        <w:t>and water hyacinth</w:t>
      </w:r>
      <w:r w:rsidR="00EE16DD">
        <w:rPr>
          <w:rFonts w:ascii="Times New Roman" w:hAnsi="Times New Roman"/>
          <w:sz w:val="24"/>
          <w:szCs w:val="24"/>
        </w:rPr>
        <w:t xml:space="preserve"> (WH)</w:t>
      </w:r>
      <w:r w:rsidRPr="004260F4">
        <w:rPr>
          <w:rFonts w:ascii="Times New Roman" w:hAnsi="Times New Roman"/>
          <w:sz w:val="24"/>
          <w:szCs w:val="24"/>
        </w:rPr>
        <w:t xml:space="preserve">, while the </w:t>
      </w:r>
      <w:r w:rsidR="00E85913" w:rsidRPr="004260F4">
        <w:rPr>
          <w:rFonts w:ascii="Times New Roman" w:hAnsi="Times New Roman"/>
          <w:sz w:val="24"/>
          <w:szCs w:val="24"/>
        </w:rPr>
        <w:t xml:space="preserve">processed chicken </w:t>
      </w:r>
      <w:r w:rsidRPr="004260F4">
        <w:rPr>
          <w:rFonts w:ascii="Times New Roman" w:hAnsi="Times New Roman"/>
          <w:sz w:val="24"/>
          <w:szCs w:val="24"/>
        </w:rPr>
        <w:t>feed</w:t>
      </w:r>
      <w:r w:rsidR="004E6423">
        <w:rPr>
          <w:rFonts w:ascii="Times New Roman" w:hAnsi="Times New Roman"/>
          <w:sz w:val="24"/>
          <w:szCs w:val="24"/>
        </w:rPr>
        <w:t xml:space="preserve"> (CF)</w:t>
      </w:r>
      <w:r w:rsidRPr="004260F4">
        <w:rPr>
          <w:rFonts w:ascii="Times New Roman" w:hAnsi="Times New Roman"/>
          <w:sz w:val="24"/>
          <w:szCs w:val="24"/>
        </w:rPr>
        <w:t xml:space="preserve"> </w:t>
      </w:r>
      <w:r w:rsidR="003F0215">
        <w:rPr>
          <w:rFonts w:ascii="Times New Roman" w:hAnsi="Times New Roman"/>
          <w:sz w:val="24"/>
          <w:szCs w:val="24"/>
        </w:rPr>
        <w:t xml:space="preserve">was </w:t>
      </w:r>
      <w:r w:rsidR="00E85913" w:rsidRPr="004260F4">
        <w:rPr>
          <w:rFonts w:ascii="Times New Roman" w:hAnsi="Times New Roman"/>
          <w:sz w:val="24"/>
          <w:szCs w:val="24"/>
        </w:rPr>
        <w:t xml:space="preserve">used as </w:t>
      </w:r>
      <w:r w:rsidRPr="004260F4">
        <w:rPr>
          <w:rFonts w:ascii="Times New Roman" w:hAnsi="Times New Roman"/>
          <w:sz w:val="24"/>
          <w:szCs w:val="24"/>
        </w:rPr>
        <w:t xml:space="preserve">the control diet. </w:t>
      </w:r>
      <w:r w:rsidR="003F0215">
        <w:rPr>
          <w:rFonts w:ascii="Times New Roman" w:hAnsi="Times New Roman"/>
          <w:sz w:val="24"/>
          <w:szCs w:val="24"/>
        </w:rPr>
        <w:t xml:space="preserve">An additional fifth diet consisting of the 4 diets mixed in equal proportions (1:4) feed mix (FM) was also included as the starting substrate and to serve as an additional control. </w:t>
      </w:r>
      <w:r w:rsidR="00900DF6">
        <w:rPr>
          <w:rFonts w:ascii="Times New Roman" w:hAnsi="Times New Roman"/>
          <w:sz w:val="24"/>
          <w:szCs w:val="24"/>
        </w:rPr>
        <w:t xml:space="preserve">The WH dietary substrate contained </w:t>
      </w:r>
      <w:r w:rsidR="00E55C56">
        <w:rPr>
          <w:rFonts w:ascii="Times New Roman" w:hAnsi="Times New Roman"/>
          <w:sz w:val="24"/>
          <w:szCs w:val="24"/>
        </w:rPr>
        <w:t xml:space="preserve">water hyacinth </w:t>
      </w:r>
      <w:r w:rsidR="00900DF6">
        <w:rPr>
          <w:rFonts w:ascii="Times New Roman" w:hAnsi="Times New Roman"/>
          <w:sz w:val="24"/>
          <w:szCs w:val="24"/>
        </w:rPr>
        <w:t xml:space="preserve">leaves and stems mixed in equal proportions. </w:t>
      </w:r>
      <w:r w:rsidR="00A113DA" w:rsidRPr="004260F4">
        <w:rPr>
          <w:rFonts w:ascii="Times New Roman" w:hAnsi="Times New Roman"/>
          <w:sz w:val="24"/>
          <w:szCs w:val="24"/>
        </w:rPr>
        <w:t xml:space="preserve">The </w:t>
      </w:r>
      <w:r w:rsidRPr="004260F4">
        <w:rPr>
          <w:rFonts w:ascii="Times New Roman" w:hAnsi="Times New Roman"/>
          <w:sz w:val="24"/>
          <w:szCs w:val="24"/>
        </w:rPr>
        <w:t>larvae w</w:t>
      </w:r>
      <w:r w:rsidR="003F0215">
        <w:rPr>
          <w:rFonts w:ascii="Times New Roman" w:hAnsi="Times New Roman"/>
          <w:sz w:val="24"/>
          <w:szCs w:val="24"/>
        </w:rPr>
        <w:t>ere</w:t>
      </w:r>
      <w:r w:rsidRPr="004260F4">
        <w:rPr>
          <w:rFonts w:ascii="Times New Roman" w:hAnsi="Times New Roman"/>
          <w:sz w:val="24"/>
          <w:szCs w:val="24"/>
        </w:rPr>
        <w:t xml:space="preserve"> randomly sampled </w:t>
      </w:r>
      <w:r w:rsidR="003F0215">
        <w:rPr>
          <w:rFonts w:ascii="Times New Roman" w:hAnsi="Times New Roman"/>
          <w:sz w:val="24"/>
          <w:szCs w:val="24"/>
        </w:rPr>
        <w:t>from</w:t>
      </w:r>
      <w:r w:rsidR="00C472EF" w:rsidRPr="004260F4">
        <w:rPr>
          <w:rFonts w:ascii="Times New Roman" w:hAnsi="Times New Roman"/>
          <w:sz w:val="24"/>
          <w:szCs w:val="24"/>
        </w:rPr>
        <w:t xml:space="preserve"> each dietary group </w:t>
      </w:r>
      <w:r w:rsidR="003F0215">
        <w:rPr>
          <w:rFonts w:ascii="Times New Roman" w:hAnsi="Times New Roman"/>
          <w:sz w:val="24"/>
          <w:szCs w:val="24"/>
        </w:rPr>
        <w:t xml:space="preserve">during the different larval phases </w:t>
      </w:r>
      <w:r w:rsidRPr="004260F4">
        <w:rPr>
          <w:rFonts w:ascii="Times New Roman" w:hAnsi="Times New Roman"/>
          <w:sz w:val="24"/>
          <w:szCs w:val="24"/>
        </w:rPr>
        <w:t>and their</w:t>
      </w:r>
      <w:r w:rsidR="003F0215">
        <w:rPr>
          <w:rFonts w:ascii="Times New Roman" w:hAnsi="Times New Roman"/>
          <w:sz w:val="24"/>
          <w:szCs w:val="24"/>
        </w:rPr>
        <w:t xml:space="preserve"> entire</w:t>
      </w:r>
      <w:r w:rsidRPr="004260F4">
        <w:rPr>
          <w:rFonts w:ascii="Times New Roman" w:hAnsi="Times New Roman"/>
          <w:sz w:val="24"/>
          <w:szCs w:val="24"/>
        </w:rPr>
        <w:t xml:space="preserve"> guts </w:t>
      </w:r>
      <w:r w:rsidR="003F0215">
        <w:rPr>
          <w:rFonts w:ascii="Times New Roman" w:hAnsi="Times New Roman"/>
          <w:sz w:val="24"/>
          <w:szCs w:val="24"/>
        </w:rPr>
        <w:t xml:space="preserve">were </w:t>
      </w:r>
      <w:r w:rsidRPr="004260F4">
        <w:rPr>
          <w:rFonts w:ascii="Times New Roman" w:hAnsi="Times New Roman"/>
          <w:sz w:val="24"/>
          <w:szCs w:val="24"/>
        </w:rPr>
        <w:t xml:space="preserve">extracted for isolation and sequencing of RNA </w:t>
      </w:r>
      <w:r w:rsidR="00E55C56">
        <w:rPr>
          <w:rFonts w:ascii="Times New Roman" w:hAnsi="Times New Roman"/>
          <w:sz w:val="24"/>
          <w:szCs w:val="24"/>
        </w:rPr>
        <w:t>by</w:t>
      </w:r>
      <w:r w:rsidRPr="004260F4">
        <w:rPr>
          <w:rFonts w:ascii="Times New Roman" w:hAnsi="Times New Roman"/>
          <w:sz w:val="24"/>
          <w:szCs w:val="24"/>
        </w:rPr>
        <w:t xml:space="preserve"> the </w:t>
      </w:r>
      <w:r w:rsidR="00E55C56" w:rsidRPr="004260F4">
        <w:rPr>
          <w:rFonts w:ascii="Times New Roman" w:hAnsi="Times New Roman"/>
          <w:sz w:val="24"/>
          <w:szCs w:val="24"/>
        </w:rPr>
        <w:t xml:space="preserve">ONT </w:t>
      </w:r>
      <w:r w:rsidRPr="004260F4">
        <w:rPr>
          <w:rFonts w:ascii="Times New Roman" w:hAnsi="Times New Roman"/>
          <w:sz w:val="24"/>
          <w:szCs w:val="24"/>
        </w:rPr>
        <w:t xml:space="preserve">MinION </w:t>
      </w:r>
      <w:r w:rsidR="003F0215">
        <w:rPr>
          <w:rFonts w:ascii="Times New Roman" w:hAnsi="Times New Roman"/>
          <w:sz w:val="24"/>
          <w:szCs w:val="24"/>
        </w:rPr>
        <w:t>l</w:t>
      </w:r>
      <w:r w:rsidRPr="004260F4">
        <w:rPr>
          <w:rFonts w:ascii="Times New Roman" w:hAnsi="Times New Roman"/>
          <w:sz w:val="24"/>
          <w:szCs w:val="24"/>
        </w:rPr>
        <w:t xml:space="preserve">ong-read sequencing platform </w:t>
      </w:r>
      <w:r w:rsidR="003F0215">
        <w:rPr>
          <w:rFonts w:ascii="Times New Roman" w:hAnsi="Times New Roman"/>
          <w:sz w:val="24"/>
          <w:szCs w:val="24"/>
        </w:rPr>
        <w:t>using the cDNA approach</w:t>
      </w:r>
      <w:r w:rsidRPr="004260F4">
        <w:rPr>
          <w:rFonts w:ascii="Times New Roman" w:hAnsi="Times New Roman"/>
          <w:sz w:val="24"/>
          <w:szCs w:val="24"/>
        </w:rPr>
        <w:t xml:space="preserve">. </w:t>
      </w:r>
      <w:r w:rsidR="003F0215">
        <w:rPr>
          <w:rFonts w:ascii="Times New Roman" w:hAnsi="Times New Roman"/>
          <w:sz w:val="24"/>
          <w:szCs w:val="24"/>
        </w:rPr>
        <w:t>The data generated was</w:t>
      </w:r>
      <w:r w:rsidRPr="004260F4">
        <w:rPr>
          <w:rFonts w:ascii="Times New Roman" w:hAnsi="Times New Roman"/>
          <w:sz w:val="24"/>
          <w:szCs w:val="24"/>
        </w:rPr>
        <w:t xml:space="preserve"> used to perform metatranscriptomics analysis and </w:t>
      </w:r>
      <w:r w:rsidR="004D4120">
        <w:rPr>
          <w:rFonts w:ascii="Times New Roman" w:hAnsi="Times New Roman"/>
          <w:sz w:val="24"/>
          <w:szCs w:val="24"/>
        </w:rPr>
        <w:t>functional annotation</w:t>
      </w:r>
      <w:r w:rsidRPr="004260F4">
        <w:rPr>
          <w:rFonts w:ascii="Times New Roman" w:hAnsi="Times New Roman"/>
          <w:sz w:val="24"/>
          <w:szCs w:val="24"/>
        </w:rPr>
        <w:t xml:space="preserve"> analysis.</w:t>
      </w:r>
    </w:p>
    <w:p w14:paraId="556C1459" w14:textId="77777777" w:rsidR="00876AF1" w:rsidRPr="004260F4" w:rsidRDefault="007F635E" w:rsidP="00876AF1">
      <w:pPr>
        <w:pStyle w:val="Heading3"/>
      </w:pPr>
      <w:bookmarkStart w:id="195" w:name="_Toc92192667"/>
      <w:r w:rsidRPr="004260F4">
        <w:t>3.</w:t>
      </w:r>
      <w:r w:rsidR="00331B45" w:rsidRPr="004260F4">
        <w:t>2</w:t>
      </w:r>
      <w:r w:rsidRPr="004260F4">
        <w:t xml:space="preserve"> Ethical Considerations</w:t>
      </w:r>
      <w:bookmarkEnd w:id="195"/>
    </w:p>
    <w:p w14:paraId="2E556C3B" w14:textId="77777777" w:rsidR="007F635E" w:rsidRPr="004260F4" w:rsidRDefault="00876AF1" w:rsidP="003233F2">
      <w:pPr>
        <w:spacing w:line="360" w:lineRule="auto"/>
        <w:jc w:val="both"/>
        <w:rPr>
          <w:rFonts w:ascii="Times New Roman" w:hAnsi="Times New Roman"/>
          <w:sz w:val="24"/>
          <w:szCs w:val="24"/>
        </w:rPr>
      </w:pPr>
      <w:r w:rsidRPr="004260F4">
        <w:rPr>
          <w:rFonts w:ascii="Times New Roman" w:hAnsi="Times New Roman"/>
          <w:sz w:val="24"/>
          <w:szCs w:val="24"/>
        </w:rPr>
        <w:t>This work w</w:t>
      </w:r>
      <w:r w:rsidR="003F0215">
        <w:rPr>
          <w:rFonts w:ascii="Times New Roman" w:hAnsi="Times New Roman"/>
          <w:sz w:val="24"/>
          <w:szCs w:val="24"/>
        </w:rPr>
        <w:t xml:space="preserve">as </w:t>
      </w:r>
      <w:r w:rsidRPr="004260F4">
        <w:rPr>
          <w:rFonts w:ascii="Times New Roman" w:hAnsi="Times New Roman"/>
          <w:sz w:val="24"/>
          <w:szCs w:val="24"/>
        </w:rPr>
        <w:t xml:space="preserve">presented to the Makerere University College of Health Sciences School of Biomedical Sciences </w:t>
      </w:r>
      <w:r w:rsidR="003F0215">
        <w:rPr>
          <w:rFonts w:ascii="Times New Roman" w:hAnsi="Times New Roman"/>
          <w:sz w:val="24"/>
          <w:szCs w:val="24"/>
        </w:rPr>
        <w:t>Research and Ethics Committee (SBS-REC) and was approved on 18</w:t>
      </w:r>
      <w:r w:rsidR="003F0215" w:rsidRPr="003F0215">
        <w:rPr>
          <w:rFonts w:ascii="Times New Roman" w:hAnsi="Times New Roman"/>
          <w:sz w:val="24"/>
          <w:szCs w:val="24"/>
          <w:vertAlign w:val="superscript"/>
        </w:rPr>
        <w:t>th</w:t>
      </w:r>
      <w:r w:rsidR="003F0215">
        <w:rPr>
          <w:rFonts w:ascii="Times New Roman" w:hAnsi="Times New Roman"/>
          <w:sz w:val="24"/>
          <w:szCs w:val="24"/>
        </w:rPr>
        <w:t xml:space="preserve"> October 2021 for one year</w:t>
      </w:r>
      <w:r w:rsidRPr="004260F4">
        <w:rPr>
          <w:rFonts w:ascii="Times New Roman" w:hAnsi="Times New Roman"/>
          <w:sz w:val="24"/>
          <w:szCs w:val="24"/>
        </w:rPr>
        <w:t xml:space="preserve">. </w:t>
      </w:r>
      <w:r w:rsidRPr="004D4120">
        <w:rPr>
          <w:rFonts w:ascii="Times New Roman" w:hAnsi="Times New Roman"/>
          <w:sz w:val="24"/>
          <w:szCs w:val="24"/>
        </w:rPr>
        <w:t>A research permit w</w:t>
      </w:r>
      <w:r w:rsidR="003F0215" w:rsidRPr="004D4120">
        <w:rPr>
          <w:rFonts w:ascii="Times New Roman" w:hAnsi="Times New Roman"/>
          <w:sz w:val="24"/>
          <w:szCs w:val="24"/>
        </w:rPr>
        <w:t>as</w:t>
      </w:r>
      <w:r w:rsidRPr="004D4120">
        <w:rPr>
          <w:rFonts w:ascii="Times New Roman" w:hAnsi="Times New Roman"/>
          <w:sz w:val="24"/>
          <w:szCs w:val="24"/>
        </w:rPr>
        <w:t xml:space="preserve"> also obtained from the National Commission for Science Technology and Innovation (NACOSTI) in Kenya as a mandatory research requirement.</w:t>
      </w:r>
      <w:r w:rsidRPr="004260F4">
        <w:rPr>
          <w:rFonts w:ascii="Times New Roman" w:hAnsi="Times New Roman"/>
          <w:sz w:val="24"/>
          <w:szCs w:val="24"/>
        </w:rPr>
        <w:t xml:space="preserve"> </w:t>
      </w:r>
    </w:p>
    <w:p w14:paraId="1E25DB5E" w14:textId="77777777" w:rsidR="007C1C6B" w:rsidRPr="004260F4" w:rsidRDefault="007F635E" w:rsidP="003233F2">
      <w:pPr>
        <w:pStyle w:val="Heading3"/>
        <w:rPr>
          <w:b w:val="0"/>
        </w:rPr>
      </w:pPr>
      <w:bookmarkStart w:id="196" w:name="_Toc92192668"/>
      <w:r w:rsidRPr="004260F4">
        <w:t>3.</w:t>
      </w:r>
      <w:r w:rsidR="00331B45" w:rsidRPr="004260F4">
        <w:t>3</w:t>
      </w:r>
      <w:r w:rsidRPr="004260F4">
        <w:t xml:space="preserve"> </w:t>
      </w:r>
      <w:r w:rsidR="007C1C6B" w:rsidRPr="004260F4">
        <w:t>Growth conditions and colony maintenance</w:t>
      </w:r>
      <w:bookmarkEnd w:id="196"/>
    </w:p>
    <w:p w14:paraId="2D5D6703" w14:textId="77777777" w:rsidR="00293F87" w:rsidRPr="004260F4" w:rsidRDefault="003F0215" w:rsidP="003233F2">
      <w:pPr>
        <w:spacing w:line="360" w:lineRule="auto"/>
        <w:jc w:val="both"/>
        <w:rPr>
          <w:rFonts w:ascii="Times New Roman" w:hAnsi="Times New Roman"/>
          <w:sz w:val="24"/>
          <w:szCs w:val="24"/>
        </w:rPr>
      </w:pPr>
      <w:r>
        <w:rPr>
          <w:rFonts w:ascii="Times New Roman" w:hAnsi="Times New Roman"/>
          <w:sz w:val="24"/>
          <w:szCs w:val="24"/>
        </w:rPr>
        <w:t>The study was</w:t>
      </w:r>
      <w:r w:rsidR="00293F87" w:rsidRPr="004260F4">
        <w:rPr>
          <w:rFonts w:ascii="Times New Roman" w:hAnsi="Times New Roman"/>
          <w:sz w:val="24"/>
          <w:szCs w:val="24"/>
        </w:rPr>
        <w:t xml:space="preserve"> conducted at the International Center for Insect Physiology and Ecology (</w:t>
      </w:r>
      <w:r w:rsidR="00293F87" w:rsidRPr="004260F4">
        <w:rPr>
          <w:rFonts w:ascii="Times New Roman" w:hAnsi="Times New Roman"/>
          <w:i/>
          <w:iCs/>
          <w:sz w:val="24"/>
          <w:szCs w:val="24"/>
        </w:rPr>
        <w:t>icipe</w:t>
      </w:r>
      <w:r w:rsidR="00293F87" w:rsidRPr="004260F4">
        <w:rPr>
          <w:rFonts w:ascii="Times New Roman" w:hAnsi="Times New Roman"/>
          <w:sz w:val="24"/>
          <w:szCs w:val="24"/>
        </w:rPr>
        <w:t>), Duduville campus</w:t>
      </w:r>
      <w:r w:rsidR="005D7B89" w:rsidRPr="004260F4">
        <w:rPr>
          <w:rFonts w:ascii="Times New Roman" w:hAnsi="Times New Roman"/>
          <w:sz w:val="24"/>
          <w:szCs w:val="24"/>
        </w:rPr>
        <w:t>, Kasarani, Nairobi, Kenya</w:t>
      </w:r>
      <w:r w:rsidR="00AE2318" w:rsidRPr="004260F4">
        <w:rPr>
          <w:rFonts w:ascii="Times New Roman" w:hAnsi="Times New Roman"/>
          <w:sz w:val="24"/>
          <w:szCs w:val="24"/>
        </w:rPr>
        <w:t>,</w:t>
      </w:r>
      <w:r>
        <w:rPr>
          <w:rFonts w:ascii="Times New Roman" w:hAnsi="Times New Roman"/>
          <w:sz w:val="24"/>
          <w:szCs w:val="24"/>
        </w:rPr>
        <w:t xml:space="preserve"> where the BSF larvae were</w:t>
      </w:r>
      <w:r w:rsidR="005D7B89" w:rsidRPr="004260F4">
        <w:rPr>
          <w:rFonts w:ascii="Times New Roman" w:hAnsi="Times New Roman"/>
          <w:sz w:val="24"/>
          <w:szCs w:val="24"/>
        </w:rPr>
        <w:t xml:space="preserve"> bred </w:t>
      </w:r>
      <w:r>
        <w:rPr>
          <w:rFonts w:ascii="Times New Roman" w:hAnsi="Times New Roman"/>
          <w:sz w:val="24"/>
          <w:szCs w:val="24"/>
        </w:rPr>
        <w:t xml:space="preserve">molecular work conducted, and </w:t>
      </w:r>
      <w:r w:rsidR="005D7B89" w:rsidRPr="004260F4">
        <w:rPr>
          <w:rFonts w:ascii="Times New Roman" w:hAnsi="Times New Roman"/>
          <w:sz w:val="24"/>
          <w:szCs w:val="24"/>
        </w:rPr>
        <w:t>sequencing conducted.</w:t>
      </w:r>
      <w:r w:rsidR="0022010C" w:rsidRPr="004260F4">
        <w:rPr>
          <w:rFonts w:ascii="Times New Roman" w:hAnsi="Times New Roman"/>
          <w:sz w:val="24"/>
          <w:szCs w:val="24"/>
        </w:rPr>
        <w:t xml:space="preserve"> The B</w:t>
      </w:r>
      <w:r w:rsidR="00331B45" w:rsidRPr="004260F4">
        <w:rPr>
          <w:rFonts w:ascii="Times New Roman" w:hAnsi="Times New Roman"/>
          <w:sz w:val="24"/>
          <w:szCs w:val="24"/>
        </w:rPr>
        <w:t>lack Soldier Flies</w:t>
      </w:r>
      <w:r w:rsidR="0022010C" w:rsidRPr="004260F4">
        <w:rPr>
          <w:rFonts w:ascii="Times New Roman" w:hAnsi="Times New Roman"/>
          <w:sz w:val="24"/>
          <w:szCs w:val="24"/>
        </w:rPr>
        <w:t xml:space="preserve"> w</w:t>
      </w:r>
      <w:r>
        <w:rPr>
          <w:rFonts w:ascii="Times New Roman" w:hAnsi="Times New Roman"/>
          <w:sz w:val="24"/>
          <w:szCs w:val="24"/>
        </w:rPr>
        <w:t xml:space="preserve">ere </w:t>
      </w:r>
      <w:r w:rsidR="0022010C" w:rsidRPr="004260F4">
        <w:rPr>
          <w:rFonts w:ascii="Times New Roman" w:hAnsi="Times New Roman"/>
          <w:sz w:val="24"/>
          <w:szCs w:val="24"/>
        </w:rPr>
        <w:t xml:space="preserve">sourced from </w:t>
      </w:r>
      <w:r>
        <w:rPr>
          <w:rFonts w:ascii="Times New Roman" w:hAnsi="Times New Roman"/>
          <w:sz w:val="24"/>
          <w:szCs w:val="24"/>
        </w:rPr>
        <w:t xml:space="preserve">the </w:t>
      </w:r>
      <w:r w:rsidR="0022010C" w:rsidRPr="004260F4">
        <w:rPr>
          <w:rFonts w:ascii="Times New Roman" w:hAnsi="Times New Roman"/>
          <w:i/>
          <w:sz w:val="24"/>
          <w:szCs w:val="24"/>
        </w:rPr>
        <w:t>icipe</w:t>
      </w:r>
      <w:r w:rsidR="00331B45" w:rsidRPr="004260F4">
        <w:rPr>
          <w:rFonts w:ascii="Times New Roman" w:hAnsi="Times New Roman"/>
          <w:sz w:val="24"/>
          <w:szCs w:val="24"/>
        </w:rPr>
        <w:t xml:space="preserve"> </w:t>
      </w:r>
      <w:r w:rsidR="0022010C" w:rsidRPr="004260F4">
        <w:rPr>
          <w:rFonts w:ascii="Times New Roman" w:hAnsi="Times New Roman"/>
          <w:sz w:val="24"/>
          <w:szCs w:val="24"/>
        </w:rPr>
        <w:t xml:space="preserve">insectary where they </w:t>
      </w:r>
      <w:r w:rsidR="00331B45" w:rsidRPr="004260F4">
        <w:rPr>
          <w:rFonts w:ascii="Times New Roman" w:hAnsi="Times New Roman"/>
          <w:sz w:val="24"/>
          <w:szCs w:val="24"/>
        </w:rPr>
        <w:t xml:space="preserve">are bred under the </w:t>
      </w:r>
      <w:r w:rsidR="0022010C" w:rsidRPr="004260F4">
        <w:rPr>
          <w:rFonts w:ascii="Times New Roman" w:hAnsi="Times New Roman"/>
          <w:sz w:val="24"/>
          <w:szCs w:val="24"/>
        </w:rPr>
        <w:t>Insects for Food and F</w:t>
      </w:r>
      <w:r w:rsidR="00331B45" w:rsidRPr="004260F4">
        <w:rPr>
          <w:rFonts w:ascii="Times New Roman" w:hAnsi="Times New Roman"/>
          <w:sz w:val="24"/>
          <w:szCs w:val="24"/>
        </w:rPr>
        <w:t>eed</w:t>
      </w:r>
      <w:r w:rsidR="0022010C" w:rsidRPr="004260F4">
        <w:rPr>
          <w:rFonts w:ascii="Times New Roman" w:hAnsi="Times New Roman"/>
          <w:sz w:val="24"/>
          <w:szCs w:val="24"/>
        </w:rPr>
        <w:t xml:space="preserve"> (INSEFF)</w:t>
      </w:r>
      <w:r w:rsidR="00331B45" w:rsidRPr="004260F4">
        <w:rPr>
          <w:rFonts w:ascii="Times New Roman" w:hAnsi="Times New Roman"/>
          <w:sz w:val="24"/>
          <w:szCs w:val="24"/>
        </w:rPr>
        <w:t xml:space="preserve"> program. </w:t>
      </w:r>
    </w:p>
    <w:p w14:paraId="7345AAF7" w14:textId="77777777" w:rsidR="007C1C6B" w:rsidRPr="004260F4" w:rsidRDefault="00093F13"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sz w:val="24"/>
          <w:szCs w:val="24"/>
        </w:rPr>
        <w:t xml:space="preserve">BSF larvae </w:t>
      </w:r>
      <w:r w:rsidR="003F0215">
        <w:rPr>
          <w:rFonts w:ascii="Times New Roman" w:hAnsi="Times New Roman"/>
          <w:sz w:val="24"/>
          <w:szCs w:val="24"/>
        </w:rPr>
        <w:t>were</w:t>
      </w:r>
      <w:r w:rsidR="003E10E2" w:rsidRPr="004260F4">
        <w:rPr>
          <w:rFonts w:ascii="Times New Roman" w:hAnsi="Times New Roman"/>
          <w:sz w:val="24"/>
          <w:szCs w:val="24"/>
        </w:rPr>
        <w:t xml:space="preserve"> reared in</w:t>
      </w:r>
      <w:r w:rsidR="003F0215">
        <w:rPr>
          <w:rFonts w:ascii="Times New Roman" w:hAnsi="Times New Roman"/>
          <w:sz w:val="24"/>
          <w:szCs w:val="24"/>
        </w:rPr>
        <w:t xml:space="preserve"> clean</w:t>
      </w:r>
      <w:r w:rsidR="003E10E2" w:rsidRPr="004260F4">
        <w:rPr>
          <w:rFonts w:ascii="Times New Roman" w:hAnsi="Times New Roman"/>
          <w:sz w:val="24"/>
          <w:szCs w:val="24"/>
        </w:rPr>
        <w:t xml:space="preserve"> plastic </w:t>
      </w:r>
      <w:r w:rsidR="00E85913" w:rsidRPr="004260F4">
        <w:rPr>
          <w:rFonts w:ascii="Times New Roman" w:hAnsi="Times New Roman"/>
          <w:sz w:val="24"/>
          <w:szCs w:val="24"/>
        </w:rPr>
        <w:t>crates</w:t>
      </w:r>
      <w:r w:rsidR="003F0215">
        <w:rPr>
          <w:rFonts w:ascii="Times New Roman" w:hAnsi="Times New Roman"/>
          <w:sz w:val="24"/>
          <w:szCs w:val="24"/>
        </w:rPr>
        <w:t xml:space="preserve"> of dimensions 1m by 0.5m. The larvae were</w:t>
      </w:r>
      <w:r w:rsidR="003E10E2" w:rsidRPr="004260F4">
        <w:rPr>
          <w:rFonts w:ascii="Times New Roman" w:hAnsi="Times New Roman"/>
          <w:sz w:val="24"/>
          <w:szCs w:val="24"/>
        </w:rPr>
        <w:t xml:space="preserve"> </w:t>
      </w:r>
      <w:r w:rsidR="003F0215">
        <w:rPr>
          <w:rFonts w:ascii="Times New Roman" w:hAnsi="Times New Roman"/>
          <w:sz w:val="24"/>
          <w:szCs w:val="24"/>
        </w:rPr>
        <w:t>br</w:t>
      </w:r>
      <w:r w:rsidR="00DA6E48" w:rsidRPr="004260F4">
        <w:rPr>
          <w:rFonts w:ascii="Times New Roman" w:hAnsi="Times New Roman"/>
          <w:sz w:val="24"/>
          <w:szCs w:val="24"/>
        </w:rPr>
        <w:t xml:space="preserve">ed </w:t>
      </w:r>
      <w:r w:rsidR="00501D01" w:rsidRPr="004260F4">
        <w:rPr>
          <w:rFonts w:ascii="Times New Roman" w:hAnsi="Times New Roman"/>
          <w:sz w:val="24"/>
          <w:szCs w:val="24"/>
        </w:rPr>
        <w:t xml:space="preserve">on </w:t>
      </w:r>
      <w:r w:rsidR="00E85913" w:rsidRPr="004260F4">
        <w:rPr>
          <w:rFonts w:ascii="Times New Roman" w:hAnsi="Times New Roman"/>
          <w:sz w:val="24"/>
          <w:szCs w:val="24"/>
        </w:rPr>
        <w:t xml:space="preserve">four </w:t>
      </w:r>
      <w:r w:rsidR="00537F70" w:rsidRPr="004260F4">
        <w:rPr>
          <w:rFonts w:ascii="Times New Roman" w:hAnsi="Times New Roman"/>
          <w:sz w:val="24"/>
          <w:szCs w:val="24"/>
        </w:rPr>
        <w:t>different dietary substrates</w:t>
      </w:r>
      <w:r w:rsidR="003F0215">
        <w:rPr>
          <w:rFonts w:ascii="Times New Roman" w:hAnsi="Times New Roman"/>
          <w:sz w:val="24"/>
          <w:szCs w:val="24"/>
        </w:rPr>
        <w:t xml:space="preserve"> </w:t>
      </w:r>
      <w:r w:rsidR="003F0215" w:rsidRPr="004260F4">
        <w:rPr>
          <w:rFonts w:ascii="Times New Roman" w:hAnsi="Times New Roman"/>
          <w:color w:val="222222"/>
          <w:sz w:val="24"/>
          <w:szCs w:val="24"/>
          <w:shd w:val="clear" w:color="auto" w:fill="FFFFFF"/>
        </w:rPr>
        <w:t xml:space="preserve">selected based on </w:t>
      </w:r>
      <w:r w:rsidR="003F0215">
        <w:rPr>
          <w:rFonts w:ascii="Times New Roman" w:hAnsi="Times New Roman"/>
          <w:color w:val="222222"/>
          <w:sz w:val="24"/>
          <w:szCs w:val="24"/>
          <w:shd w:val="clear" w:color="auto" w:fill="FFFFFF"/>
        </w:rPr>
        <w:t>varying</w:t>
      </w:r>
      <w:r w:rsidR="003F0215" w:rsidRPr="004260F4">
        <w:rPr>
          <w:rFonts w:ascii="Times New Roman" w:hAnsi="Times New Roman"/>
          <w:color w:val="222222"/>
          <w:sz w:val="24"/>
          <w:szCs w:val="24"/>
          <w:shd w:val="clear" w:color="auto" w:fill="FFFFFF"/>
        </w:rPr>
        <w:t xml:space="preserve"> lignocellulosic</w:t>
      </w:r>
      <w:r w:rsidR="003F0215">
        <w:rPr>
          <w:rFonts w:ascii="Times New Roman" w:hAnsi="Times New Roman"/>
          <w:color w:val="222222"/>
          <w:sz w:val="24"/>
          <w:szCs w:val="24"/>
          <w:shd w:val="clear" w:color="auto" w:fill="FFFFFF"/>
        </w:rPr>
        <w:t>/fiber</w:t>
      </w:r>
      <w:r w:rsidR="003F0215" w:rsidRPr="004260F4">
        <w:rPr>
          <w:rFonts w:ascii="Times New Roman" w:hAnsi="Times New Roman"/>
          <w:color w:val="222222"/>
          <w:sz w:val="24"/>
          <w:szCs w:val="24"/>
          <w:shd w:val="clear" w:color="auto" w:fill="FFFFFF"/>
        </w:rPr>
        <w:t xml:space="preserve"> content</w:t>
      </w:r>
      <w:r w:rsidR="003F0215">
        <w:rPr>
          <w:rFonts w:ascii="Times New Roman" w:hAnsi="Times New Roman"/>
          <w:color w:val="222222"/>
          <w:sz w:val="24"/>
          <w:szCs w:val="24"/>
          <w:shd w:val="clear" w:color="auto" w:fill="FFFFFF"/>
        </w:rPr>
        <w:t xml:space="preserve">: </w:t>
      </w:r>
      <w:r w:rsidR="003F0215" w:rsidRPr="004260F4">
        <w:rPr>
          <w:rFonts w:ascii="Times New Roman" w:hAnsi="Times New Roman"/>
          <w:sz w:val="24"/>
          <w:szCs w:val="24"/>
        </w:rPr>
        <w:t>chicken manure</w:t>
      </w:r>
      <w:r w:rsidR="003F0215">
        <w:rPr>
          <w:rFonts w:ascii="Times New Roman" w:hAnsi="Times New Roman"/>
          <w:sz w:val="24"/>
          <w:szCs w:val="24"/>
        </w:rPr>
        <w:t xml:space="preserve"> (CM)</w:t>
      </w:r>
      <w:r w:rsidR="003F0215" w:rsidRPr="004260F4">
        <w:rPr>
          <w:rFonts w:ascii="Times New Roman" w:hAnsi="Times New Roman"/>
          <w:sz w:val="24"/>
          <w:szCs w:val="24"/>
        </w:rPr>
        <w:t>, brewers’ spent grain</w:t>
      </w:r>
      <w:r w:rsidR="003F0215">
        <w:rPr>
          <w:rFonts w:ascii="Times New Roman" w:hAnsi="Times New Roman"/>
          <w:sz w:val="24"/>
          <w:szCs w:val="24"/>
        </w:rPr>
        <w:t xml:space="preserve"> (BSG)</w:t>
      </w:r>
      <w:r w:rsidR="003F0215" w:rsidRPr="004260F4">
        <w:rPr>
          <w:rFonts w:ascii="Times New Roman" w:hAnsi="Times New Roman"/>
          <w:sz w:val="24"/>
          <w:szCs w:val="24"/>
        </w:rPr>
        <w:t>, water hyacinth</w:t>
      </w:r>
      <w:r w:rsidR="003F0215">
        <w:rPr>
          <w:rFonts w:ascii="Times New Roman" w:hAnsi="Times New Roman"/>
          <w:sz w:val="24"/>
          <w:szCs w:val="24"/>
        </w:rPr>
        <w:t xml:space="preserve"> (WH), and </w:t>
      </w:r>
      <w:r w:rsidR="003F0215" w:rsidRPr="004260F4">
        <w:rPr>
          <w:rFonts w:ascii="Times New Roman" w:hAnsi="Times New Roman"/>
          <w:sz w:val="24"/>
          <w:szCs w:val="24"/>
        </w:rPr>
        <w:t>processed chicken feed</w:t>
      </w:r>
      <w:r w:rsidR="003F0215">
        <w:rPr>
          <w:rFonts w:ascii="Times New Roman" w:hAnsi="Times New Roman"/>
          <w:sz w:val="24"/>
          <w:szCs w:val="24"/>
        </w:rPr>
        <w:t xml:space="preserve"> (CF)</w:t>
      </w:r>
      <w:r w:rsidR="003F0215" w:rsidRPr="004260F4">
        <w:rPr>
          <w:rFonts w:ascii="Times New Roman" w:hAnsi="Times New Roman"/>
          <w:sz w:val="24"/>
          <w:szCs w:val="24"/>
        </w:rPr>
        <w:t xml:space="preserve"> </w:t>
      </w:r>
      <w:r w:rsidR="003F0215">
        <w:rPr>
          <w:rFonts w:ascii="Times New Roman" w:hAnsi="Times New Roman"/>
          <w:sz w:val="24"/>
          <w:szCs w:val="24"/>
        </w:rPr>
        <w:t>that was</w:t>
      </w:r>
      <w:r w:rsidR="003F0215" w:rsidRPr="004260F4">
        <w:rPr>
          <w:rFonts w:ascii="Times New Roman" w:hAnsi="Times New Roman"/>
          <w:sz w:val="24"/>
          <w:szCs w:val="24"/>
        </w:rPr>
        <w:t xml:space="preserve"> used as the control diet. </w:t>
      </w:r>
      <w:r w:rsidR="003F0215">
        <w:rPr>
          <w:rFonts w:ascii="Times New Roman" w:hAnsi="Times New Roman"/>
          <w:sz w:val="24"/>
          <w:szCs w:val="24"/>
        </w:rPr>
        <w:t xml:space="preserve">An additional fifth diet consisting of the 4 diets mixed in equal proportions (1:4) feed mix (FM) was used as the starting substrate from Day 0- Day 9 after the BSF eggs were collected, and was used as an additional control. From Day 10, the larvae were </w:t>
      </w:r>
      <w:r w:rsidR="003F0215">
        <w:rPr>
          <w:rFonts w:ascii="Times New Roman" w:hAnsi="Times New Roman"/>
          <w:sz w:val="24"/>
          <w:szCs w:val="24"/>
        </w:rPr>
        <w:lastRenderedPageBreak/>
        <w:t>moved to their respective diets (BSG, CF, CM, WH)</w:t>
      </w:r>
      <w:r w:rsidR="00E91A52">
        <w:rPr>
          <w:rFonts w:ascii="Times New Roman" w:hAnsi="Times New Roman"/>
          <w:sz w:val="24"/>
          <w:szCs w:val="24"/>
        </w:rPr>
        <w:t xml:space="preserve"> while the FM diet was maintained</w:t>
      </w:r>
      <w:r w:rsidR="003F0215">
        <w:rPr>
          <w:rFonts w:ascii="Times New Roman" w:hAnsi="Times New Roman"/>
          <w:sz w:val="24"/>
          <w:szCs w:val="24"/>
        </w:rPr>
        <w:t>.</w:t>
      </w:r>
      <w:r w:rsidR="007C1C6B" w:rsidRPr="004260F4">
        <w:rPr>
          <w:rFonts w:ascii="Times New Roman" w:hAnsi="Times New Roman"/>
          <w:color w:val="222222"/>
          <w:sz w:val="24"/>
          <w:szCs w:val="24"/>
          <w:shd w:val="clear" w:color="auto" w:fill="FFFFFF"/>
        </w:rPr>
        <w:t xml:space="preserve"> </w:t>
      </w:r>
      <w:r w:rsidR="004C4EB2" w:rsidRPr="004260F4">
        <w:rPr>
          <w:rFonts w:ascii="Times New Roman" w:hAnsi="Times New Roman"/>
          <w:color w:val="222222"/>
          <w:sz w:val="24"/>
          <w:szCs w:val="24"/>
          <w:shd w:val="clear" w:color="auto" w:fill="FFFFFF"/>
        </w:rPr>
        <w:t xml:space="preserve">The </w:t>
      </w:r>
      <w:r w:rsidR="003F0215">
        <w:rPr>
          <w:rFonts w:ascii="Times New Roman" w:hAnsi="Times New Roman"/>
          <w:color w:val="222222"/>
          <w:sz w:val="24"/>
          <w:szCs w:val="24"/>
          <w:shd w:val="clear" w:color="auto" w:fill="FFFFFF"/>
        </w:rPr>
        <w:t>substrate was</w:t>
      </w:r>
      <w:r w:rsidR="004C4EB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replenished every 5</w:t>
      </w:r>
      <w:r w:rsidR="004C4EB2" w:rsidRPr="004260F4">
        <w:rPr>
          <w:rFonts w:ascii="Times New Roman" w:hAnsi="Times New Roman"/>
          <w:color w:val="222222"/>
          <w:sz w:val="24"/>
          <w:szCs w:val="24"/>
          <w:shd w:val="clear" w:color="auto" w:fill="FFFFFF"/>
        </w:rPr>
        <w:t xml:space="preserve"> days</w:t>
      </w:r>
      <w:r w:rsidR="003E10E2"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 xml:space="preserve">until the experiment was terminated </w:t>
      </w:r>
      <w:r w:rsidR="003E10E2" w:rsidRPr="004260F4">
        <w:rPr>
          <w:rFonts w:ascii="Times New Roman" w:hAnsi="Times New Roman"/>
          <w:color w:val="222222"/>
          <w:sz w:val="24"/>
          <w:szCs w:val="24"/>
          <w:shd w:val="clear" w:color="auto" w:fill="FFFFFF"/>
        </w:rPr>
        <w:fldChar w:fldCharType="begin" w:fldLock="1"/>
      </w:r>
      <w:r w:rsidR="003E10E2" w:rsidRPr="004260F4">
        <w:rPr>
          <w:rFonts w:ascii="Times New Roman" w:hAnsi="Times New Roman"/>
          <w:color w:val="222222"/>
          <w:sz w:val="24"/>
          <w:szCs w:val="24"/>
          <w:shd w:val="clear" w:color="auto" w:fill="FFFFFF"/>
        </w:rPr>
        <w:instrText>ADDIN CSL_CITATION {"citationItems":[{"id":"ITEM-1","itemData":{"DOI":"10.1371/journal.pone.0226670","ISBN":"1111111111","ISSN":"19326203","PMID":"31830134","abstract":"The Data Availability statement is incorrect. The raw data underlying this study are not provided in the published paper. The authors have provided the data as Supporting Information files S1 Table and S2 Table. The Statistical analyses subsection of the Material and methods is incomplete. The correct paragraph is: Data were computed in Excel 20101 (Microsoft Corp., Redmond, USA), and graphs were established using SigmaPlot V13.0. (Systat Software Inc., San Jose, California, USA). One-way analysis of variance (ANOVA) was done to test differences of oviposition, and one-way analysis of covariance (ANCOVA) was done to test differences of survival per day for each light source using SPSS 24 (IBM Corp., Armonk, New York, USA) and PAST 3.22 (https://folk.uio.no/ohammer/past/), respectively. When a significant difference (using an alpha of 0.05) was found in an ANOVA or ANCOVA analysis comparing all three light sources, pairwise comparisons of light sources were added, followed by Bonferroni correction for multiple comparison. In light of this Correction, the first and third sentences of the third paragraph of the Results need to be updated. The correct paragraph is: Male and female survival differed significantly among the light sources and throughout the experiments (Table 1, Fig 4, S1 Table). Male half-life ranged from seven to more than 15 days, and female half-life ranged from four to 13 days. HL caused significantly shorter survival of males and females in all experiments (S2 Table). Generally, males lived longer, though the difference between male and female half-life was not significant over all light sources throughout all experiments (Table 1). In Table 1, the values for Total egg mass per female (mg) in the FL column of Experiment 1 and LED column of Experiment 2 are incorrect. The correct values are 62.1 and 70.5, respectively. In addition, there is an error in the third footnote for Table 1. The correct footnote is: Days until half-life was reached; p-value based on the number of surviving BSF per day. Please see the correct Table 1 here. (Table Presented).","author":[{"dropping-particle":"","family":"Heussler","given":"Carina D.","non-dropping-particle":"","parse-names":false,"suffix":""},{"dropping-particle":"","family":"Walter","given":"Andreas","non-dropping-particle":"","parse-names":false,"suffix":""},{"dropping-particle":"","family":"Oberkofler","given":"Hannes","non-dropping-particle":"","parse-names":false,"suffix":""},{"dropping-particle":"","family":"Insam","given":"Heribert","non-dropping-particle":"","parse-names":false,"suffix":""},{"dropping-particle":"","family":"Arthofer","given":"Wolfgang","non-dropping-particle":"","parse-names":false,"suffix":""},{"dropping-particle":"","family":"Schlick-Steiner","given":"Birgit C.","non-dropping-particle":"","parse-names":false,"suffix":""},{"dropping-particle":"","family":"Steiner","given":"Florian M.","non-dropping-particle":"","parse-names":false,"suffix":""}],"container-title":"PLoS ONE","id":"ITEM-1","issue":"12","issued":{"date-parts":[["2019"]]},"page":"40-45","title":"Correction: Influence of three artificial light sources on oviposition and half-life of the Black Soldier Fly, Hermetia illucens (Diptera: Stratiomyidae): Improving small-scale indoor rearing (PLoS ONE (2018) 13:5 (e0197896) DOI: 10.1371/journal.pone.0197","type":"article-journal","volume":"14"},"uris":["http://www.mendeley.com/documents/?uuid=ec1e4e64-b254-48cf-82ca-ab9f1b8c7dbf"]}],"mendeley":{"formattedCitation":"(Heussler et al., 2019)","plainTextFormattedCitation":"(Heussler et al., 2019)","previouslyFormattedCitation":"(Heussler et al., 2019)"},"properties":{"noteIndex":0},"schema":"https://github.com/citation-style-language/schema/raw/master/csl-citation.json"}</w:instrText>
      </w:r>
      <w:r w:rsidR="003E10E2" w:rsidRPr="004260F4">
        <w:rPr>
          <w:rFonts w:ascii="Times New Roman" w:hAnsi="Times New Roman"/>
          <w:color w:val="222222"/>
          <w:sz w:val="24"/>
          <w:szCs w:val="24"/>
          <w:shd w:val="clear" w:color="auto" w:fill="FFFFFF"/>
        </w:rPr>
        <w:fldChar w:fldCharType="separate"/>
      </w:r>
      <w:r w:rsidR="003E10E2" w:rsidRPr="004260F4">
        <w:rPr>
          <w:rFonts w:ascii="Times New Roman" w:hAnsi="Times New Roman"/>
          <w:noProof/>
          <w:color w:val="222222"/>
          <w:sz w:val="24"/>
          <w:szCs w:val="24"/>
          <w:shd w:val="clear" w:color="auto" w:fill="FFFFFF"/>
        </w:rPr>
        <w:t>(Heussler et al., 2019)</w:t>
      </w:r>
      <w:r w:rsidR="003E10E2" w:rsidRPr="004260F4">
        <w:rPr>
          <w:rFonts w:ascii="Times New Roman" w:hAnsi="Times New Roman"/>
          <w:color w:val="222222"/>
          <w:sz w:val="24"/>
          <w:szCs w:val="24"/>
          <w:shd w:val="clear" w:color="auto" w:fill="FFFFFF"/>
        </w:rPr>
        <w:fldChar w:fldCharType="end"/>
      </w:r>
      <w:r w:rsidR="004C4EB2" w:rsidRPr="004260F4">
        <w:rPr>
          <w:rFonts w:ascii="Times New Roman" w:hAnsi="Times New Roman"/>
          <w:color w:val="222222"/>
          <w:sz w:val="24"/>
          <w:szCs w:val="24"/>
          <w:shd w:val="clear" w:color="auto" w:fill="FFFFFF"/>
        </w:rPr>
        <w:t>.</w:t>
      </w:r>
      <w:r w:rsidR="007C1C6B" w:rsidRPr="004260F4">
        <w:rPr>
          <w:rFonts w:ascii="Times New Roman" w:hAnsi="Times New Roman"/>
          <w:color w:val="222222"/>
          <w:sz w:val="24"/>
          <w:szCs w:val="24"/>
          <w:shd w:val="clear" w:color="auto" w:fill="FFFFFF"/>
        </w:rPr>
        <w:t xml:space="preserve"> </w:t>
      </w:r>
      <w:r w:rsidR="00F8320D" w:rsidRPr="004260F4">
        <w:rPr>
          <w:rFonts w:ascii="Times New Roman" w:hAnsi="Times New Roman"/>
          <w:color w:val="222222"/>
          <w:sz w:val="24"/>
          <w:szCs w:val="24"/>
          <w:shd w:val="clear" w:color="auto" w:fill="FFFFFF"/>
        </w:rPr>
        <w:t xml:space="preserve"> </w:t>
      </w:r>
      <w:r w:rsidR="003F0215">
        <w:rPr>
          <w:rFonts w:ascii="Times New Roman" w:hAnsi="Times New Roman"/>
          <w:color w:val="222222"/>
          <w:sz w:val="24"/>
          <w:szCs w:val="24"/>
          <w:shd w:val="clear" w:color="auto" w:fill="FFFFFF"/>
        </w:rPr>
        <w:t>The feeding of the larvae was</w:t>
      </w:r>
      <w:r w:rsidR="009A49B5" w:rsidRPr="004260F4">
        <w:rPr>
          <w:rFonts w:ascii="Times New Roman" w:hAnsi="Times New Roman"/>
          <w:color w:val="222222"/>
          <w:sz w:val="24"/>
          <w:szCs w:val="24"/>
          <w:shd w:val="clear" w:color="auto" w:fill="FFFFFF"/>
        </w:rPr>
        <w:t xml:space="preserve"> terminated once 25% pu</w:t>
      </w:r>
      <w:r w:rsidR="003F0215">
        <w:rPr>
          <w:rFonts w:ascii="Times New Roman" w:hAnsi="Times New Roman"/>
          <w:color w:val="222222"/>
          <w:sz w:val="24"/>
          <w:szCs w:val="24"/>
          <w:shd w:val="clear" w:color="auto" w:fill="FFFFFF"/>
        </w:rPr>
        <w:t>pation was</w:t>
      </w:r>
      <w:r w:rsidR="009A49B5" w:rsidRPr="004260F4">
        <w:rPr>
          <w:rFonts w:ascii="Times New Roman" w:hAnsi="Times New Roman"/>
          <w:color w:val="222222"/>
          <w:sz w:val="24"/>
          <w:szCs w:val="24"/>
          <w:shd w:val="clear" w:color="auto" w:fill="FFFFFF"/>
        </w:rPr>
        <w:t xml:space="preserve"> achieved for each dietary substrate. </w:t>
      </w:r>
      <w:r w:rsidR="00F8320D" w:rsidRPr="004260F4">
        <w:rPr>
          <w:rFonts w:ascii="Times New Roman" w:hAnsi="Times New Roman"/>
          <w:color w:val="222222"/>
          <w:sz w:val="24"/>
          <w:szCs w:val="24"/>
          <w:shd w:val="clear" w:color="auto" w:fill="FFFFFF"/>
        </w:rPr>
        <w:t xml:space="preserve">Samples </w:t>
      </w:r>
      <w:r w:rsidR="00DD183F">
        <w:rPr>
          <w:rFonts w:ascii="Times New Roman" w:hAnsi="Times New Roman"/>
          <w:color w:val="222222"/>
          <w:sz w:val="24"/>
          <w:szCs w:val="24"/>
          <w:shd w:val="clear" w:color="auto" w:fill="FFFFFF"/>
        </w:rPr>
        <w:t>were</w:t>
      </w:r>
      <w:r w:rsidR="00F8320D" w:rsidRPr="004260F4">
        <w:rPr>
          <w:rFonts w:ascii="Times New Roman" w:hAnsi="Times New Roman"/>
          <w:color w:val="222222"/>
          <w:sz w:val="24"/>
          <w:szCs w:val="24"/>
          <w:shd w:val="clear" w:color="auto" w:fill="FFFFFF"/>
        </w:rPr>
        <w:t xml:space="preserve"> collected weekly for entire gut dissection and stored in RNALater</w:t>
      </w:r>
      <w:r w:rsidR="00F8320D" w:rsidRPr="004260F4">
        <w:rPr>
          <w:rFonts w:ascii="Times New Roman" w:hAnsi="Times New Roman"/>
          <w:color w:val="222222"/>
          <w:sz w:val="24"/>
          <w:szCs w:val="24"/>
          <w:shd w:val="clear" w:color="auto" w:fill="FFFFFF"/>
          <w:vertAlign w:val="superscript"/>
        </w:rPr>
        <w:t xml:space="preserve">TM </w:t>
      </w:r>
      <w:r w:rsidR="00F8320D" w:rsidRPr="004260F4">
        <w:rPr>
          <w:rFonts w:ascii="Times New Roman" w:hAnsi="Times New Roman"/>
          <w:color w:val="222222"/>
          <w:sz w:val="24"/>
          <w:szCs w:val="24"/>
          <w:shd w:val="clear" w:color="auto" w:fill="FFFFFF"/>
        </w:rPr>
        <w:t>at -80</w:t>
      </w:r>
      <w:r w:rsidR="00F8320D" w:rsidRPr="004260F4">
        <w:rPr>
          <w:rFonts w:cs="Calibri"/>
          <w:color w:val="222222"/>
          <w:sz w:val="24"/>
          <w:szCs w:val="24"/>
          <w:shd w:val="clear" w:color="auto" w:fill="FFFFFF"/>
        </w:rPr>
        <w:t>˚</w:t>
      </w:r>
      <w:r w:rsidR="00DD183F">
        <w:rPr>
          <w:rFonts w:ascii="Times New Roman" w:hAnsi="Times New Roman"/>
          <w:color w:val="222222"/>
          <w:sz w:val="24"/>
          <w:szCs w:val="24"/>
          <w:shd w:val="clear" w:color="auto" w:fill="FFFFFF"/>
        </w:rPr>
        <w:t xml:space="preserve">C. Each dietary substrate was </w:t>
      </w:r>
      <w:r w:rsidR="00F8320D" w:rsidRPr="004260F4">
        <w:rPr>
          <w:rFonts w:ascii="Times New Roman" w:hAnsi="Times New Roman"/>
          <w:color w:val="222222"/>
          <w:sz w:val="24"/>
          <w:szCs w:val="24"/>
          <w:shd w:val="clear" w:color="auto" w:fill="FFFFFF"/>
        </w:rPr>
        <w:t>composed of &gt;</w:t>
      </w:r>
      <w:r w:rsidR="004C4EB2" w:rsidRPr="004260F4">
        <w:rPr>
          <w:rFonts w:ascii="Times New Roman" w:hAnsi="Times New Roman"/>
          <w:color w:val="222222"/>
          <w:sz w:val="24"/>
          <w:szCs w:val="24"/>
          <w:shd w:val="clear" w:color="auto" w:fill="FFFFFF"/>
        </w:rPr>
        <w:t>20</w:t>
      </w:r>
      <w:r w:rsidR="00F8320D" w:rsidRPr="004260F4">
        <w:rPr>
          <w:rFonts w:ascii="Times New Roman" w:hAnsi="Times New Roman"/>
          <w:color w:val="222222"/>
          <w:sz w:val="24"/>
          <w:szCs w:val="24"/>
          <w:shd w:val="clear" w:color="auto" w:fill="FFFFFF"/>
        </w:rPr>
        <w:t>0</w:t>
      </w:r>
      <w:r w:rsidR="004C4EB2" w:rsidRPr="004260F4">
        <w:rPr>
          <w:rFonts w:ascii="Times New Roman" w:hAnsi="Times New Roman"/>
          <w:color w:val="222222"/>
          <w:sz w:val="24"/>
          <w:szCs w:val="24"/>
          <w:shd w:val="clear" w:color="auto" w:fill="FFFFFF"/>
        </w:rPr>
        <w:t xml:space="preserve"> pooled larvae kept at 27˚C, 60% - 70% humidity, and a photoperiod of 12h:12h</w:t>
      </w:r>
      <w:r w:rsidR="00DD183F">
        <w:rPr>
          <w:rFonts w:ascii="Times New Roman" w:hAnsi="Times New Roman"/>
          <w:color w:val="222222"/>
          <w:sz w:val="24"/>
          <w:szCs w:val="24"/>
          <w:shd w:val="clear" w:color="auto" w:fill="FFFFFF"/>
        </w:rPr>
        <w:t xml:space="preserve"> in a greenhouse structure</w:t>
      </w:r>
      <w:r w:rsidR="004C4EB2" w:rsidRPr="004260F4">
        <w:rPr>
          <w:rFonts w:ascii="Times New Roman" w:hAnsi="Times New Roman"/>
          <w:color w:val="222222"/>
          <w:sz w:val="24"/>
          <w:szCs w:val="24"/>
          <w:shd w:val="clear" w:color="auto" w:fill="FFFFFF"/>
        </w:rPr>
        <w:t>. All the feedstocks w</w:t>
      </w:r>
      <w:r w:rsidR="00DD183F">
        <w:rPr>
          <w:rFonts w:ascii="Times New Roman" w:hAnsi="Times New Roman"/>
          <w:color w:val="222222"/>
          <w:sz w:val="24"/>
          <w:szCs w:val="24"/>
          <w:shd w:val="clear" w:color="auto" w:fill="FFFFFF"/>
        </w:rPr>
        <w:t>ere</w:t>
      </w:r>
      <w:r w:rsidR="004C4EB2" w:rsidRPr="004260F4">
        <w:rPr>
          <w:rFonts w:ascii="Times New Roman" w:hAnsi="Times New Roman"/>
          <w:color w:val="222222"/>
          <w:sz w:val="24"/>
          <w:szCs w:val="24"/>
          <w:shd w:val="clear" w:color="auto" w:fill="FFFFFF"/>
        </w:rPr>
        <w:t xml:space="preserve"> milled and the moisture standardized by oven drying at 105˚C </w:t>
      </w:r>
      <w:r w:rsidR="00DD183F">
        <w:rPr>
          <w:rFonts w:ascii="Times New Roman" w:hAnsi="Times New Roman"/>
          <w:color w:val="222222"/>
          <w:sz w:val="24"/>
          <w:szCs w:val="24"/>
          <w:shd w:val="clear" w:color="auto" w:fill="FFFFFF"/>
        </w:rPr>
        <w:t>until they achieved uniform dryness. D</w:t>
      </w:r>
      <w:r w:rsidR="004C4EB2" w:rsidRPr="004260F4">
        <w:rPr>
          <w:rFonts w:ascii="Times New Roman" w:hAnsi="Times New Roman"/>
          <w:color w:val="222222"/>
          <w:sz w:val="24"/>
          <w:szCs w:val="24"/>
          <w:shd w:val="clear" w:color="auto" w:fill="FFFFFF"/>
        </w:rPr>
        <w:t xml:space="preserve">istilled water </w:t>
      </w:r>
      <w:r w:rsidR="00DD183F">
        <w:rPr>
          <w:rFonts w:ascii="Times New Roman" w:hAnsi="Times New Roman"/>
          <w:color w:val="222222"/>
          <w:sz w:val="24"/>
          <w:szCs w:val="24"/>
          <w:shd w:val="clear" w:color="auto" w:fill="FFFFFF"/>
        </w:rPr>
        <w:t xml:space="preserve">was then added </w:t>
      </w:r>
      <w:r w:rsidR="004C4EB2" w:rsidRPr="004260F4">
        <w:rPr>
          <w:rFonts w:ascii="Times New Roman" w:hAnsi="Times New Roman"/>
          <w:color w:val="222222"/>
          <w:sz w:val="24"/>
          <w:szCs w:val="24"/>
          <w:shd w:val="clear" w:color="auto" w:fill="FFFFFF"/>
        </w:rPr>
        <w:t>to each diet</w:t>
      </w:r>
      <w:r w:rsidR="00DD183F">
        <w:rPr>
          <w:rFonts w:ascii="Times New Roman" w:hAnsi="Times New Roman"/>
          <w:color w:val="222222"/>
          <w:sz w:val="24"/>
          <w:szCs w:val="24"/>
          <w:shd w:val="clear" w:color="auto" w:fill="FFFFFF"/>
        </w:rPr>
        <w:t xml:space="preserve">ary substrate </w:t>
      </w:r>
      <w:r w:rsidR="004C4EB2" w:rsidRPr="004260F4">
        <w:rPr>
          <w:rFonts w:ascii="Times New Roman" w:hAnsi="Times New Roman"/>
          <w:color w:val="222222"/>
          <w:sz w:val="24"/>
          <w:szCs w:val="24"/>
          <w:shd w:val="clear" w:color="auto" w:fill="FFFFFF"/>
        </w:rPr>
        <w:t xml:space="preserve">in the ratio </w:t>
      </w:r>
      <w:r w:rsidR="006D55F1" w:rsidRPr="004260F4">
        <w:rPr>
          <w:rFonts w:ascii="Times New Roman" w:hAnsi="Times New Roman"/>
          <w:color w:val="222222"/>
          <w:sz w:val="24"/>
          <w:szCs w:val="24"/>
          <w:shd w:val="clear" w:color="auto" w:fill="FFFFFF"/>
        </w:rPr>
        <w:t xml:space="preserve">of </w:t>
      </w:r>
      <w:r w:rsidR="004C4EB2" w:rsidRPr="004260F4">
        <w:rPr>
          <w:rFonts w:ascii="Times New Roman" w:hAnsi="Times New Roman"/>
          <w:color w:val="222222"/>
          <w:sz w:val="24"/>
          <w:szCs w:val="24"/>
          <w:shd w:val="clear" w:color="auto" w:fill="FFFFFF"/>
        </w:rPr>
        <w:t>3:2. The gender of the larvae w</w:t>
      </w:r>
      <w:r w:rsidR="00DD183F">
        <w:rPr>
          <w:rFonts w:ascii="Times New Roman" w:hAnsi="Times New Roman"/>
          <w:color w:val="222222"/>
          <w:sz w:val="24"/>
          <w:szCs w:val="24"/>
          <w:shd w:val="clear" w:color="auto" w:fill="FFFFFF"/>
        </w:rPr>
        <w:t>as</w:t>
      </w:r>
      <w:r w:rsidR="004C4EB2" w:rsidRPr="004260F4">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i</w:t>
      </w:r>
      <w:r w:rsidR="004C4EB2" w:rsidRPr="004260F4">
        <w:rPr>
          <w:rFonts w:ascii="Times New Roman" w:hAnsi="Times New Roman"/>
          <w:color w:val="222222"/>
          <w:sz w:val="24"/>
          <w:szCs w:val="24"/>
          <w:shd w:val="clear" w:color="auto" w:fill="FFFFFF"/>
        </w:rPr>
        <w:t>gnored</w:t>
      </w:r>
      <w:r w:rsidR="00212132" w:rsidRPr="004260F4">
        <w:rPr>
          <w:rFonts w:ascii="Times New Roman" w:hAnsi="Times New Roman"/>
          <w:color w:val="222222"/>
          <w:sz w:val="24"/>
          <w:szCs w:val="24"/>
          <w:shd w:val="clear" w:color="auto" w:fill="FFFFFF"/>
        </w:rPr>
        <w:t>,</w:t>
      </w:r>
      <w:r w:rsidR="004C4EB2" w:rsidRPr="004260F4">
        <w:rPr>
          <w:rFonts w:ascii="Times New Roman" w:hAnsi="Times New Roman"/>
          <w:color w:val="222222"/>
          <w:sz w:val="24"/>
          <w:szCs w:val="24"/>
          <w:shd w:val="clear" w:color="auto" w:fill="FFFFFF"/>
        </w:rPr>
        <w:t xml:space="preserve"> while other parameters such as the length,</w:t>
      </w:r>
      <w:r w:rsidR="00DD183F">
        <w:rPr>
          <w:rFonts w:ascii="Times New Roman" w:hAnsi="Times New Roman"/>
          <w:color w:val="222222"/>
          <w:sz w:val="24"/>
          <w:szCs w:val="24"/>
          <w:shd w:val="clear" w:color="auto" w:fill="FFFFFF"/>
        </w:rPr>
        <w:t xml:space="preserve"> color, and stage of growth were</w:t>
      </w:r>
      <w:r w:rsidR="004C4EB2" w:rsidRPr="004260F4">
        <w:rPr>
          <w:rFonts w:ascii="Times New Roman" w:hAnsi="Times New Roman"/>
          <w:color w:val="222222"/>
          <w:sz w:val="24"/>
          <w:szCs w:val="24"/>
          <w:shd w:val="clear" w:color="auto" w:fill="FFFFFF"/>
        </w:rPr>
        <w:t xml:space="preserve"> collected during sampling to guide further </w:t>
      </w:r>
      <w:r w:rsidR="00DD183F">
        <w:rPr>
          <w:rFonts w:ascii="Times New Roman" w:hAnsi="Times New Roman"/>
          <w:color w:val="222222"/>
          <w:sz w:val="24"/>
          <w:szCs w:val="24"/>
          <w:shd w:val="clear" w:color="auto" w:fill="FFFFFF"/>
        </w:rPr>
        <w:t>analyses</w:t>
      </w:r>
      <w:r w:rsidR="004C4EB2" w:rsidRPr="004260F4">
        <w:rPr>
          <w:rFonts w:ascii="Times New Roman" w:hAnsi="Times New Roman"/>
          <w:color w:val="222222"/>
          <w:sz w:val="24"/>
          <w:szCs w:val="24"/>
          <w:shd w:val="clear" w:color="auto" w:fill="FFFFFF"/>
        </w:rPr>
        <w:t xml:space="preserve">. </w:t>
      </w:r>
    </w:p>
    <w:p w14:paraId="52BCAD81" w14:textId="77777777" w:rsidR="004C4EB2" w:rsidRPr="004260F4" w:rsidRDefault="00331B45" w:rsidP="003233F2">
      <w:pPr>
        <w:pStyle w:val="Heading3"/>
        <w:rPr>
          <w:b w:val="0"/>
          <w:shd w:val="clear" w:color="auto" w:fill="FFFFFF"/>
        </w:rPr>
      </w:pPr>
      <w:bookmarkStart w:id="197" w:name="_Toc92192669"/>
      <w:r w:rsidRPr="004260F4">
        <w:rPr>
          <w:shd w:val="clear" w:color="auto" w:fill="FFFFFF"/>
        </w:rPr>
        <w:t>3.4</w:t>
      </w:r>
      <w:r w:rsidR="007F635E" w:rsidRPr="004260F4">
        <w:rPr>
          <w:shd w:val="clear" w:color="auto" w:fill="FFFFFF"/>
        </w:rPr>
        <w:t xml:space="preserve"> </w:t>
      </w:r>
      <w:r w:rsidR="004C4EB2" w:rsidRPr="004260F4">
        <w:rPr>
          <w:shd w:val="clear" w:color="auto" w:fill="FFFFFF"/>
        </w:rPr>
        <w:t>Sampling</w:t>
      </w:r>
      <w:bookmarkEnd w:id="197"/>
    </w:p>
    <w:p w14:paraId="2B591DBC" w14:textId="77777777" w:rsidR="004C4EB2" w:rsidRPr="004260F4" w:rsidRDefault="004C4EB2" w:rsidP="003233F2">
      <w:pPr>
        <w:spacing w:line="360" w:lineRule="auto"/>
        <w:jc w:val="both"/>
        <w:rPr>
          <w:rFonts w:ascii="Times New Roman" w:hAnsi="Times New Roman"/>
          <w:color w:val="222222"/>
          <w:sz w:val="24"/>
          <w:szCs w:val="24"/>
          <w:shd w:val="clear" w:color="auto" w:fill="FFFFFF"/>
        </w:rPr>
      </w:pPr>
      <w:r w:rsidRPr="004260F4">
        <w:rPr>
          <w:rFonts w:ascii="Times New Roman" w:hAnsi="Times New Roman"/>
          <w:color w:val="222222"/>
          <w:sz w:val="24"/>
          <w:szCs w:val="24"/>
          <w:shd w:val="clear" w:color="auto" w:fill="FFFFFF"/>
        </w:rPr>
        <w:t>After every 3 days</w:t>
      </w:r>
      <w:r w:rsidR="00DD183F">
        <w:rPr>
          <w:rFonts w:ascii="Times New Roman" w:hAnsi="Times New Roman"/>
          <w:color w:val="222222"/>
          <w:sz w:val="24"/>
          <w:szCs w:val="24"/>
          <w:shd w:val="clear" w:color="auto" w:fill="FFFFFF"/>
        </w:rPr>
        <w:t xml:space="preserve"> from day 10</w:t>
      </w:r>
      <w:r w:rsidRPr="004260F4">
        <w:rPr>
          <w:rFonts w:ascii="Times New Roman" w:hAnsi="Times New Roman"/>
          <w:color w:val="222222"/>
          <w:sz w:val="24"/>
          <w:szCs w:val="24"/>
          <w:shd w:val="clear" w:color="auto" w:fill="FFFFFF"/>
        </w:rPr>
        <w:t xml:space="preserve">, </w:t>
      </w:r>
      <w:r w:rsidR="009A49B5" w:rsidRPr="004260F4">
        <w:rPr>
          <w:rFonts w:ascii="Times New Roman" w:hAnsi="Times New Roman"/>
          <w:color w:val="222222"/>
          <w:sz w:val="24"/>
          <w:szCs w:val="24"/>
          <w:shd w:val="clear" w:color="auto" w:fill="FFFFFF"/>
        </w:rPr>
        <w:t>the</w:t>
      </w:r>
      <w:r w:rsidRPr="004260F4">
        <w:rPr>
          <w:rFonts w:ascii="Times New Roman" w:hAnsi="Times New Roman"/>
          <w:color w:val="222222"/>
          <w:sz w:val="24"/>
          <w:szCs w:val="24"/>
          <w:shd w:val="clear" w:color="auto" w:fill="FFFFFF"/>
        </w:rPr>
        <w:t xml:space="preserve"> BSF larvae </w:t>
      </w:r>
      <w:r w:rsidR="00DD183F">
        <w:rPr>
          <w:rFonts w:ascii="Times New Roman" w:hAnsi="Times New Roman"/>
          <w:color w:val="222222"/>
          <w:sz w:val="24"/>
          <w:szCs w:val="24"/>
          <w:shd w:val="clear" w:color="auto" w:fill="FFFFFF"/>
        </w:rPr>
        <w:t xml:space="preserve">in each diet were </w:t>
      </w:r>
      <w:r w:rsidRPr="004260F4">
        <w:rPr>
          <w:rFonts w:ascii="Times New Roman" w:hAnsi="Times New Roman"/>
          <w:color w:val="222222"/>
          <w:sz w:val="24"/>
          <w:szCs w:val="24"/>
          <w:shd w:val="clear" w:color="auto" w:fill="FFFFFF"/>
        </w:rPr>
        <w:t>randomly sampled and the length, color</w:t>
      </w:r>
      <w:r w:rsidR="00F17D18">
        <w:rPr>
          <w:rFonts w:ascii="Times New Roman" w:hAnsi="Times New Roman"/>
          <w:color w:val="222222"/>
          <w:sz w:val="24"/>
          <w:szCs w:val="24"/>
          <w:shd w:val="clear" w:color="auto" w:fill="FFFFFF"/>
        </w:rPr>
        <w:t xml:space="preserve">, </w:t>
      </w:r>
      <w:r w:rsidR="00F17D18" w:rsidRPr="004260F4">
        <w:rPr>
          <w:rFonts w:ascii="Times New Roman" w:hAnsi="Times New Roman"/>
          <w:color w:val="222222"/>
          <w:sz w:val="24"/>
          <w:szCs w:val="24"/>
          <w:shd w:val="clear" w:color="auto" w:fill="FFFFFF"/>
        </w:rPr>
        <w:t>substrate reduction index,</w:t>
      </w:r>
      <w:r w:rsidR="00F17D18">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the pupation </w:t>
      </w:r>
      <w:r w:rsidR="00324962">
        <w:rPr>
          <w:rFonts w:ascii="Times New Roman" w:hAnsi="Times New Roman"/>
          <w:color w:val="222222"/>
          <w:sz w:val="24"/>
          <w:szCs w:val="24"/>
          <w:shd w:val="clear" w:color="auto" w:fill="FFFFFF"/>
        </w:rPr>
        <w:t xml:space="preserve">span and </w:t>
      </w:r>
      <w:r w:rsidRPr="004260F4">
        <w:rPr>
          <w:rFonts w:ascii="Times New Roman" w:hAnsi="Times New Roman"/>
          <w:color w:val="222222"/>
          <w:sz w:val="24"/>
          <w:szCs w:val="24"/>
          <w:shd w:val="clear" w:color="auto" w:fill="FFFFFF"/>
        </w:rPr>
        <w:t>rate per diet</w:t>
      </w:r>
      <w:r w:rsidR="009A49B5" w:rsidRPr="004260F4">
        <w:rPr>
          <w:rFonts w:ascii="Times New Roman" w:hAnsi="Times New Roman"/>
          <w:color w:val="222222"/>
          <w:sz w:val="24"/>
          <w:szCs w:val="24"/>
          <w:shd w:val="clear" w:color="auto" w:fill="FFFFFF"/>
        </w:rPr>
        <w:t xml:space="preserve">, </w:t>
      </w:r>
      <w:r w:rsidRPr="004260F4">
        <w:rPr>
          <w:rFonts w:ascii="Times New Roman" w:hAnsi="Times New Roman"/>
          <w:color w:val="222222"/>
          <w:sz w:val="24"/>
          <w:szCs w:val="24"/>
          <w:shd w:val="clear" w:color="auto" w:fill="FFFFFF"/>
        </w:rPr>
        <w:t xml:space="preserve">and the pH </w:t>
      </w:r>
      <w:r w:rsidR="00F17D18">
        <w:rPr>
          <w:rFonts w:ascii="Times New Roman" w:hAnsi="Times New Roman"/>
          <w:color w:val="222222"/>
          <w:sz w:val="24"/>
          <w:szCs w:val="24"/>
          <w:shd w:val="clear" w:color="auto" w:fill="FFFFFF"/>
        </w:rPr>
        <w:t>and temperature of the frass</w:t>
      </w:r>
      <w:r w:rsidRPr="004260F4">
        <w:rPr>
          <w:rFonts w:ascii="Times New Roman" w:hAnsi="Times New Roman"/>
          <w:color w:val="222222"/>
          <w:sz w:val="24"/>
          <w:szCs w:val="24"/>
          <w:shd w:val="clear" w:color="auto" w:fill="FFFFFF"/>
        </w:rPr>
        <w:t xml:space="preserve"> waste of the BSF larvae diets</w:t>
      </w:r>
      <w:r w:rsidR="00F17D18">
        <w:rPr>
          <w:rFonts w:ascii="Times New Roman" w:hAnsi="Times New Roman"/>
          <w:color w:val="222222"/>
          <w:sz w:val="24"/>
          <w:szCs w:val="24"/>
          <w:shd w:val="clear" w:color="auto" w:fill="FFFFFF"/>
        </w:rPr>
        <w:t xml:space="preserve"> were recorded</w:t>
      </w:r>
      <w:r w:rsidRPr="004260F4">
        <w:rPr>
          <w:rFonts w:ascii="Times New Roman" w:hAnsi="Times New Roman"/>
          <w:color w:val="222222"/>
          <w:sz w:val="24"/>
          <w:szCs w:val="24"/>
          <w:shd w:val="clear" w:color="auto" w:fill="FFFFFF"/>
        </w:rPr>
        <w:t xml:space="preserve">. </w:t>
      </w:r>
      <w:r w:rsidRPr="004D4120">
        <w:rPr>
          <w:rFonts w:ascii="Times New Roman" w:hAnsi="Times New Roman"/>
          <w:color w:val="222222"/>
          <w:sz w:val="24"/>
          <w:szCs w:val="24"/>
          <w:shd w:val="clear" w:color="auto" w:fill="FFFFFF"/>
        </w:rPr>
        <w:t>The pH is informative of the physicochemical properties of the BSF larvae and their environment</w:t>
      </w:r>
      <w:r w:rsidR="00716058" w:rsidRPr="004D4120">
        <w:rPr>
          <w:rFonts w:ascii="Times New Roman" w:hAnsi="Times New Roman"/>
          <w:color w:val="222222"/>
          <w:sz w:val="24"/>
          <w:szCs w:val="24"/>
          <w:shd w:val="clear" w:color="auto" w:fill="FFFFFF"/>
        </w:rPr>
        <w:t xml:space="preserve"> and has been found to increase with the increase in larval activity</w:t>
      </w:r>
      <w:r w:rsidRPr="004D4120">
        <w:rPr>
          <w:rFonts w:ascii="Times New Roman" w:hAnsi="Times New Roman"/>
          <w:color w:val="222222"/>
          <w:sz w:val="24"/>
          <w:szCs w:val="24"/>
          <w:shd w:val="clear" w:color="auto" w:fill="FFFFFF"/>
        </w:rPr>
        <w:t xml:space="preserve">. The pupation span </w:t>
      </w:r>
      <w:r w:rsidR="00E91A52">
        <w:rPr>
          <w:rFonts w:ascii="Times New Roman" w:hAnsi="Times New Roman"/>
          <w:color w:val="222222"/>
          <w:sz w:val="24"/>
          <w:szCs w:val="24"/>
          <w:shd w:val="clear" w:color="auto" w:fill="FFFFFF"/>
        </w:rPr>
        <w:t>helped us</w:t>
      </w:r>
      <w:r w:rsidRPr="004D4120">
        <w:rPr>
          <w:rFonts w:ascii="Times New Roman" w:hAnsi="Times New Roman"/>
          <w:color w:val="222222"/>
          <w:sz w:val="24"/>
          <w:szCs w:val="24"/>
          <w:shd w:val="clear" w:color="auto" w:fill="FFFFFF"/>
        </w:rPr>
        <w:t xml:space="preserve"> </w:t>
      </w:r>
      <w:r w:rsidR="00E91A52">
        <w:rPr>
          <w:rFonts w:ascii="Times New Roman" w:hAnsi="Times New Roman"/>
          <w:color w:val="222222"/>
          <w:sz w:val="24"/>
          <w:szCs w:val="24"/>
          <w:shd w:val="clear" w:color="auto" w:fill="FFFFFF"/>
        </w:rPr>
        <w:t>understand how each diet impacted</w:t>
      </w:r>
      <w:r w:rsidRPr="004D4120">
        <w:rPr>
          <w:rFonts w:ascii="Times New Roman" w:hAnsi="Times New Roman"/>
          <w:color w:val="222222"/>
          <w:sz w:val="24"/>
          <w:szCs w:val="24"/>
          <w:shd w:val="clear" w:color="auto" w:fill="FFFFFF"/>
        </w:rPr>
        <w:t xml:space="preserve"> the successful pupation of the BSF larvae</w:t>
      </w:r>
      <w:r w:rsidR="004B08CF" w:rsidRPr="004D4120">
        <w:rPr>
          <w:rFonts w:ascii="Times New Roman" w:hAnsi="Times New Roman"/>
          <w:color w:val="222222"/>
          <w:sz w:val="24"/>
          <w:szCs w:val="24"/>
          <w:shd w:val="clear" w:color="auto" w:fill="FFFFFF"/>
        </w:rPr>
        <w:t>,</w:t>
      </w:r>
      <w:r w:rsidRPr="004D4120">
        <w:rPr>
          <w:rFonts w:ascii="Times New Roman" w:hAnsi="Times New Roman"/>
          <w:color w:val="222222"/>
          <w:sz w:val="24"/>
          <w:szCs w:val="24"/>
          <w:shd w:val="clear" w:color="auto" w:fill="FFFFFF"/>
        </w:rPr>
        <w:t xml:space="preserve"> while the pupation rate is informative of the survival of the larvae in each of the given diets</w:t>
      </w:r>
      <w:r w:rsidR="00716058" w:rsidRPr="004D4120">
        <w:rPr>
          <w:rFonts w:ascii="Times New Roman" w:hAnsi="Times New Roman"/>
          <w:color w:val="222222"/>
          <w:sz w:val="24"/>
          <w:szCs w:val="24"/>
          <w:shd w:val="clear" w:color="auto" w:fill="FFFFFF"/>
        </w:rPr>
        <w:t xml:space="preserve"> </w:t>
      </w:r>
      <w:r w:rsidR="00716058" w:rsidRPr="004D4120">
        <w:rPr>
          <w:rFonts w:ascii="Times New Roman" w:hAnsi="Times New Roman"/>
          <w:color w:val="222222"/>
          <w:sz w:val="24"/>
          <w:szCs w:val="24"/>
          <w:shd w:val="clear" w:color="auto" w:fill="FFFFFF"/>
        </w:rPr>
        <w:fldChar w:fldCharType="begin" w:fldLock="1"/>
      </w:r>
      <w:r w:rsidR="00716058" w:rsidRPr="004D4120">
        <w:rPr>
          <w:rFonts w:ascii="Times New Roman" w:hAnsi="Times New Roman"/>
          <w:color w:val="222222"/>
          <w:sz w:val="24"/>
          <w:szCs w:val="24"/>
          <w:shd w:val="clear" w:color="auto" w:fill="FFFFFF"/>
        </w:rPr>
        <w:instrText>ADDIN CSL_CITATION {"citationItems":[{"id":"ITEM-1","itemData":{"DOI":"10.1371/JOURNAL.PONE.0202591","ISSN":"1932-6203","abstract":"Black soldier fly (BSF) is a generalist species able to reduce large quantities of organic substrates and is thus considered as an interesting solution for waste management. Moreover, as BSF larvae accumulate high quantities of nutrients during their growth, they are valued because of their potential to produce products such as protein meal or fat for livestock feeds. Abiotic factors can influence larva growth, and a more detailed knowledge and control of these parameters can lead to the development of mass BSF breeding for the production of innovative products for animal feeds. As little information is available on the effects of the pH of substrates and feeding systems, the aim of this study was to evaluate the impact of these two factors on the activities of BSF larvae, prepupae, and adults. An experiment was performed with two fixed factors: i) pH (4.0; 6.1; 7.5; 9.5) and ii) feeding system (batch feeding system (TFS) or daily feeding system (DFS)). The pH treatments impacted larval weight on the first, third, and fifth day, but not at the end of the trial. Larval activity increased pH values from the fourth day onward, with final values of around 8.9–9.4 in all the treatments. The weight of the prepupae ranged from between 0.094 and 0.100 g. The final weight of the larvae and pupae, sex ratio, ingested food, larval mortality, percentage of emergence, and time to reach the pupa stadium were all affected by the feeding system. DFS showed the heaviest final larval weight (0.149 g), but required a longer time (11.3 d) than TFS to reach the prepupa stadium. The findings of this research could be useful for the mass production of BSF. Evaluation of an appropriate feeding system and initial pH value of the substrate are important parameters to reduce the time and to increase the weight in the production of larvae.","author":[{"dropping-particle":"","family":"Meneguz","given":"Marco","non-dropping-particle":"","parse-names":false,"suffix":""},{"dropping-particle":"","family":"Gasco","given":"Laura","non-dropping-particle":"","parse-names":false,"suffix":""},{"dropping-particle":"","family":"Tomberlin","given":"Jeffery K.","non-dropping-particle":"","parse-names":false,"suffix":""}],"container-title":"PLOS ONE","id":"ITEM-1","issue":"8","issued":{"date-parts":[["2018","8","1"]]},"page":"e0202591","publisher":"Public Library of Science","title":"Impact of pH and feeding system on black soldier fly (Hermetia illucens, L; Diptera: Stratiomyidae) larval development","type":"article-journal","volume":"13"},"uris":["http://www.mendeley.com/documents/?uuid=f9c531e3-c40a-3793-9b25-c5bf0f416dc3"]}],"mendeley":{"formattedCitation":"(Meneguz et al., 2018)","plainTextFormattedCitation":"(Meneguz et al., 2018)","previouslyFormattedCitation":"(Meneguz et al., 2018)"},"properties":{"noteIndex":0},"schema":"https://github.com/citation-style-language/schema/raw/master/csl-citation.json"}</w:instrText>
      </w:r>
      <w:r w:rsidR="00716058" w:rsidRPr="004D4120">
        <w:rPr>
          <w:rFonts w:ascii="Times New Roman" w:hAnsi="Times New Roman"/>
          <w:color w:val="222222"/>
          <w:sz w:val="24"/>
          <w:szCs w:val="24"/>
          <w:shd w:val="clear" w:color="auto" w:fill="FFFFFF"/>
        </w:rPr>
        <w:fldChar w:fldCharType="separate"/>
      </w:r>
      <w:r w:rsidR="00716058" w:rsidRPr="004D4120">
        <w:rPr>
          <w:rFonts w:ascii="Times New Roman" w:hAnsi="Times New Roman"/>
          <w:noProof/>
          <w:color w:val="222222"/>
          <w:sz w:val="24"/>
          <w:szCs w:val="24"/>
          <w:shd w:val="clear" w:color="auto" w:fill="FFFFFF"/>
        </w:rPr>
        <w:t>(Meneguz et al., 2018)</w:t>
      </w:r>
      <w:r w:rsidR="00716058" w:rsidRPr="004D4120">
        <w:rPr>
          <w:rFonts w:ascii="Times New Roman" w:hAnsi="Times New Roman"/>
          <w:color w:val="222222"/>
          <w:sz w:val="24"/>
          <w:szCs w:val="24"/>
          <w:shd w:val="clear" w:color="auto" w:fill="FFFFFF"/>
        </w:rPr>
        <w:fldChar w:fldCharType="end"/>
      </w:r>
      <w:r w:rsidRPr="004D4120">
        <w:rPr>
          <w:rFonts w:ascii="Times New Roman" w:hAnsi="Times New Roman"/>
          <w:color w:val="222222"/>
          <w:sz w:val="24"/>
          <w:szCs w:val="24"/>
          <w:shd w:val="clear" w:color="auto" w:fill="FFFFFF"/>
        </w:rPr>
        <w:t>.</w:t>
      </w:r>
    </w:p>
    <w:p w14:paraId="14D6700B" w14:textId="77777777" w:rsidR="00501D01" w:rsidRPr="004260F4" w:rsidRDefault="515EBED4" w:rsidP="003233F2">
      <w:pPr>
        <w:spacing w:line="360" w:lineRule="auto"/>
        <w:jc w:val="both"/>
        <w:rPr>
          <w:rFonts w:ascii="Times New Roman" w:hAnsi="Times New Roman"/>
          <w:sz w:val="24"/>
          <w:szCs w:val="24"/>
        </w:rPr>
      </w:pPr>
      <w:r w:rsidRPr="004260F4">
        <w:rPr>
          <w:rFonts w:ascii="Times New Roman" w:hAnsi="Times New Roman"/>
          <w:color w:val="222222"/>
          <w:sz w:val="24"/>
          <w:szCs w:val="24"/>
          <w:shd w:val="clear" w:color="auto" w:fill="FFFFFF"/>
        </w:rPr>
        <w:t>Taking measurements for these parameter</w:t>
      </w:r>
      <w:r w:rsidR="5DF71D46" w:rsidRPr="004260F4">
        <w:rPr>
          <w:rFonts w:ascii="Times New Roman" w:hAnsi="Times New Roman"/>
          <w:color w:val="222222"/>
          <w:sz w:val="24"/>
          <w:szCs w:val="24"/>
          <w:shd w:val="clear" w:color="auto" w:fill="FFFFFF"/>
        </w:rPr>
        <w:t>s</w:t>
      </w:r>
      <w:r w:rsidR="00FB0E30" w:rsidRPr="004260F4">
        <w:rPr>
          <w:rFonts w:ascii="Times New Roman" w:hAnsi="Times New Roman"/>
          <w:color w:val="222222"/>
          <w:sz w:val="24"/>
          <w:szCs w:val="24"/>
          <w:shd w:val="clear" w:color="auto" w:fill="FFFFFF"/>
        </w:rPr>
        <w:t xml:space="preserve"> </w:t>
      </w:r>
      <w:r w:rsidR="00324962">
        <w:rPr>
          <w:rFonts w:ascii="Times New Roman" w:hAnsi="Times New Roman"/>
          <w:color w:val="222222"/>
          <w:sz w:val="24"/>
          <w:szCs w:val="24"/>
          <w:shd w:val="clear" w:color="auto" w:fill="FFFFFF"/>
        </w:rPr>
        <w:t xml:space="preserve">was done to </w:t>
      </w:r>
      <w:r w:rsidR="00501D01" w:rsidRPr="004260F4">
        <w:rPr>
          <w:rFonts w:ascii="Times New Roman" w:hAnsi="Times New Roman"/>
          <w:color w:val="222222"/>
          <w:sz w:val="24"/>
          <w:szCs w:val="24"/>
          <w:shd w:val="clear" w:color="auto" w:fill="FFFFFF"/>
        </w:rPr>
        <w:t xml:space="preserve">provide grounds for comparison, </w:t>
      </w:r>
      <w:r w:rsidR="00324962">
        <w:rPr>
          <w:rFonts w:ascii="Times New Roman" w:hAnsi="Times New Roman"/>
          <w:color w:val="222222"/>
          <w:sz w:val="24"/>
          <w:szCs w:val="24"/>
          <w:shd w:val="clear" w:color="auto" w:fill="FFFFFF"/>
        </w:rPr>
        <w:t xml:space="preserve">while the different dietary substrates selected </w:t>
      </w:r>
      <w:r w:rsidR="00681A1F">
        <w:rPr>
          <w:rFonts w:ascii="Times New Roman" w:hAnsi="Times New Roman"/>
          <w:color w:val="222222"/>
          <w:sz w:val="24"/>
          <w:szCs w:val="24"/>
          <w:shd w:val="clear" w:color="auto" w:fill="FFFFFF"/>
        </w:rPr>
        <w:t xml:space="preserve">were hypothesized to </w:t>
      </w:r>
      <w:r w:rsidR="00324962">
        <w:rPr>
          <w:rFonts w:ascii="Times New Roman" w:hAnsi="Times New Roman"/>
          <w:color w:val="222222"/>
          <w:sz w:val="24"/>
          <w:szCs w:val="24"/>
          <w:shd w:val="clear" w:color="auto" w:fill="FFFFFF"/>
        </w:rPr>
        <w:t>adjust</w:t>
      </w:r>
      <w:r w:rsidR="00BC4103" w:rsidRPr="004260F4">
        <w:rPr>
          <w:rFonts w:ascii="Times New Roman" w:hAnsi="Times New Roman"/>
          <w:color w:val="222222"/>
          <w:sz w:val="24"/>
          <w:szCs w:val="24"/>
          <w:shd w:val="clear" w:color="auto" w:fill="FFFFFF"/>
        </w:rPr>
        <w:t xml:space="preserve"> </w:t>
      </w:r>
      <w:r w:rsidR="00501D01" w:rsidRPr="004260F4">
        <w:rPr>
          <w:rFonts w:ascii="Times New Roman" w:hAnsi="Times New Roman"/>
          <w:color w:val="222222"/>
          <w:sz w:val="24"/>
          <w:szCs w:val="24"/>
          <w:shd w:val="clear" w:color="auto" w:fill="FFFFFF"/>
        </w:rPr>
        <w:t xml:space="preserve">the gut microbiota of the BSF larvae to metabolize the various substrates </w:t>
      </w:r>
      <w:r w:rsidR="002505E3" w:rsidRPr="004260F4">
        <w:rPr>
          <w:rFonts w:ascii="Times New Roman" w:hAnsi="Times New Roman"/>
          <w:color w:val="222222"/>
          <w:sz w:val="24"/>
          <w:szCs w:val="24"/>
          <w:shd w:val="clear" w:color="auto" w:fill="FFFFFF"/>
        </w:rPr>
        <w:t>under</w:t>
      </w:r>
      <w:r w:rsidR="00BC4103" w:rsidRPr="004260F4">
        <w:rPr>
          <w:rFonts w:ascii="Times New Roman" w:hAnsi="Times New Roman"/>
          <w:color w:val="222222"/>
          <w:sz w:val="24"/>
          <w:szCs w:val="24"/>
          <w:shd w:val="clear" w:color="auto" w:fill="FFFFFF"/>
        </w:rPr>
        <w:t xml:space="preserve"> different</w:t>
      </w:r>
      <w:r w:rsidR="00D14E02" w:rsidRPr="004260F4">
        <w:rPr>
          <w:rFonts w:ascii="Times New Roman" w:hAnsi="Times New Roman"/>
          <w:color w:val="222222"/>
          <w:sz w:val="24"/>
          <w:szCs w:val="24"/>
          <w:shd w:val="clear" w:color="auto" w:fill="FFFFFF"/>
        </w:rPr>
        <w:t xml:space="preserve"> conditions such as pH, ionic concentrations, and alcohol concentrations that are likely to be present in biofuel production plants. </w:t>
      </w:r>
      <w:r w:rsidR="00BC4103" w:rsidRPr="004260F4">
        <w:rPr>
          <w:rFonts w:ascii="Times New Roman" w:hAnsi="Times New Roman"/>
          <w:sz w:val="24"/>
          <w:szCs w:val="24"/>
        </w:rPr>
        <w:t>Additionally,</w:t>
      </w:r>
      <w:r w:rsidR="00992FB3" w:rsidRPr="004260F4">
        <w:rPr>
          <w:rFonts w:ascii="Times New Roman" w:hAnsi="Times New Roman"/>
          <w:sz w:val="24"/>
          <w:szCs w:val="24"/>
        </w:rPr>
        <w:t xml:space="preserve"> </w:t>
      </w:r>
      <w:r w:rsidR="00BC4103" w:rsidRPr="004260F4">
        <w:rPr>
          <w:rFonts w:ascii="Times New Roman" w:hAnsi="Times New Roman"/>
          <w:sz w:val="24"/>
          <w:szCs w:val="24"/>
        </w:rPr>
        <w:t xml:space="preserve">we </w:t>
      </w:r>
      <w:r w:rsidR="00324962">
        <w:rPr>
          <w:rFonts w:ascii="Times New Roman" w:hAnsi="Times New Roman"/>
          <w:sz w:val="24"/>
          <w:szCs w:val="24"/>
        </w:rPr>
        <w:t>further quantified</w:t>
      </w:r>
      <w:r w:rsidR="002505E3" w:rsidRPr="004260F4">
        <w:rPr>
          <w:rFonts w:ascii="Times New Roman" w:hAnsi="Times New Roman"/>
          <w:sz w:val="24"/>
          <w:szCs w:val="24"/>
        </w:rPr>
        <w:t xml:space="preserve"> how </w:t>
      </w:r>
      <w:r w:rsidR="00BC4103" w:rsidRPr="004260F4">
        <w:rPr>
          <w:rFonts w:ascii="Times New Roman" w:hAnsi="Times New Roman"/>
          <w:sz w:val="24"/>
          <w:szCs w:val="24"/>
        </w:rPr>
        <w:t xml:space="preserve">the diet </w:t>
      </w:r>
      <w:r w:rsidR="00992FB3" w:rsidRPr="004260F4">
        <w:rPr>
          <w:rFonts w:ascii="Times New Roman" w:hAnsi="Times New Roman"/>
          <w:sz w:val="24"/>
          <w:szCs w:val="24"/>
        </w:rPr>
        <w:t>affects microbial profiles</w:t>
      </w:r>
      <w:r w:rsidR="00716058">
        <w:rPr>
          <w:rFonts w:ascii="Times New Roman" w:hAnsi="Times New Roman"/>
          <w:sz w:val="24"/>
          <w:szCs w:val="24"/>
        </w:rPr>
        <w:t xml:space="preserve"> in the gut</w:t>
      </w:r>
      <w:r w:rsidR="00992FB3" w:rsidRPr="004260F4">
        <w:rPr>
          <w:rFonts w:ascii="Times New Roman" w:hAnsi="Times New Roman"/>
          <w:sz w:val="24"/>
          <w:szCs w:val="24"/>
        </w:rPr>
        <w:t xml:space="preserve"> </w:t>
      </w:r>
      <w:r w:rsidR="00324962">
        <w:rPr>
          <w:rFonts w:ascii="Times New Roman" w:hAnsi="Times New Roman"/>
          <w:sz w:val="24"/>
          <w:szCs w:val="24"/>
        </w:rPr>
        <w:t xml:space="preserve">and the corresponding </w:t>
      </w:r>
      <w:r w:rsidR="00681A1F">
        <w:rPr>
          <w:rFonts w:ascii="Times New Roman" w:hAnsi="Times New Roman"/>
          <w:sz w:val="24"/>
          <w:szCs w:val="24"/>
        </w:rPr>
        <w:t>CAZymes</w:t>
      </w:r>
      <w:r w:rsidR="00324962">
        <w:rPr>
          <w:rFonts w:ascii="Times New Roman" w:hAnsi="Times New Roman"/>
          <w:sz w:val="24"/>
          <w:szCs w:val="24"/>
        </w:rPr>
        <w:t xml:space="preserve"> they </w:t>
      </w:r>
      <w:r w:rsidR="00681A1F">
        <w:rPr>
          <w:rFonts w:ascii="Times New Roman" w:hAnsi="Times New Roman"/>
          <w:sz w:val="24"/>
          <w:szCs w:val="24"/>
        </w:rPr>
        <w:t>express</w:t>
      </w:r>
      <w:r w:rsidR="006C0D61" w:rsidRPr="004260F4">
        <w:rPr>
          <w:rFonts w:ascii="Times New Roman" w:hAnsi="Times New Roman"/>
          <w:sz w:val="24"/>
          <w:szCs w:val="24"/>
        </w:rPr>
        <w:t>.</w:t>
      </w:r>
    </w:p>
    <w:p w14:paraId="01951910" w14:textId="77777777" w:rsidR="004E40A0" w:rsidRPr="004260F4" w:rsidRDefault="00331B45" w:rsidP="003233F2">
      <w:pPr>
        <w:pStyle w:val="Heading3"/>
      </w:pPr>
      <w:bookmarkStart w:id="198" w:name="_Toc92192670"/>
      <w:r w:rsidRPr="004260F4">
        <w:t>3.5</w:t>
      </w:r>
      <w:r w:rsidR="007F635E" w:rsidRPr="004260F4">
        <w:t xml:space="preserve"> </w:t>
      </w:r>
      <w:r w:rsidR="004E40A0" w:rsidRPr="004260F4">
        <w:t>RNA isolation</w:t>
      </w:r>
      <w:bookmarkEnd w:id="198"/>
    </w:p>
    <w:p w14:paraId="4FEF1DBA" w14:textId="77777777" w:rsidR="004E40A0" w:rsidRPr="004260F4" w:rsidRDefault="004E40A0" w:rsidP="003233F2">
      <w:pPr>
        <w:spacing w:line="360" w:lineRule="auto"/>
        <w:jc w:val="both"/>
        <w:rPr>
          <w:rFonts w:ascii="Times New Roman" w:hAnsi="Times New Roman"/>
          <w:sz w:val="24"/>
          <w:szCs w:val="24"/>
        </w:rPr>
      </w:pPr>
      <w:r w:rsidRPr="004260F4">
        <w:rPr>
          <w:rFonts w:ascii="Times New Roman" w:hAnsi="Times New Roman"/>
          <w:sz w:val="24"/>
          <w:szCs w:val="24"/>
        </w:rPr>
        <w:t xml:space="preserve">BSF larvae </w:t>
      </w:r>
      <w:r w:rsidR="008A66D5">
        <w:rPr>
          <w:rFonts w:ascii="Times New Roman" w:hAnsi="Times New Roman"/>
          <w:sz w:val="24"/>
          <w:szCs w:val="24"/>
        </w:rPr>
        <w:t xml:space="preserve">gut </w:t>
      </w:r>
      <w:r w:rsidRPr="004260F4">
        <w:rPr>
          <w:rFonts w:ascii="Times New Roman" w:hAnsi="Times New Roman"/>
          <w:sz w:val="24"/>
          <w:szCs w:val="24"/>
        </w:rPr>
        <w:t xml:space="preserve">samples </w:t>
      </w:r>
      <w:r w:rsidR="00B12B90">
        <w:rPr>
          <w:rFonts w:ascii="Times New Roman" w:hAnsi="Times New Roman"/>
          <w:sz w:val="24"/>
          <w:szCs w:val="24"/>
        </w:rPr>
        <w:t xml:space="preserve">stored in </w:t>
      </w:r>
      <w:r w:rsidR="00B12B90" w:rsidRPr="004260F4">
        <w:rPr>
          <w:rFonts w:ascii="Times New Roman" w:hAnsi="Times New Roman"/>
          <w:color w:val="222222"/>
          <w:sz w:val="24"/>
          <w:szCs w:val="24"/>
          <w:shd w:val="clear" w:color="auto" w:fill="FFFFFF"/>
        </w:rPr>
        <w:t>RNALater</w:t>
      </w:r>
      <w:r w:rsidR="00B12B90" w:rsidRPr="004260F4">
        <w:rPr>
          <w:rFonts w:ascii="Times New Roman" w:hAnsi="Times New Roman"/>
          <w:color w:val="222222"/>
          <w:sz w:val="24"/>
          <w:szCs w:val="24"/>
          <w:shd w:val="clear" w:color="auto" w:fill="FFFFFF"/>
          <w:vertAlign w:val="superscript"/>
        </w:rPr>
        <w:t xml:space="preserve">TM </w:t>
      </w:r>
      <w:r w:rsidR="00B12B90" w:rsidRPr="004260F4">
        <w:rPr>
          <w:rFonts w:ascii="Times New Roman" w:hAnsi="Times New Roman"/>
          <w:color w:val="222222"/>
          <w:sz w:val="24"/>
          <w:szCs w:val="24"/>
          <w:shd w:val="clear" w:color="auto" w:fill="FFFFFF"/>
        </w:rPr>
        <w:t>at -80</w:t>
      </w:r>
      <w:r w:rsidR="00B12B90" w:rsidRPr="004260F4">
        <w:rPr>
          <w:rFonts w:cs="Calibri"/>
          <w:color w:val="222222"/>
          <w:sz w:val="24"/>
          <w:szCs w:val="24"/>
          <w:shd w:val="clear" w:color="auto" w:fill="FFFFFF"/>
        </w:rPr>
        <w:t>˚</w:t>
      </w:r>
      <w:r w:rsidR="00B12B90" w:rsidRPr="004260F4">
        <w:rPr>
          <w:rFonts w:ascii="Times New Roman" w:hAnsi="Times New Roman"/>
          <w:color w:val="222222"/>
          <w:sz w:val="24"/>
          <w:szCs w:val="24"/>
          <w:shd w:val="clear" w:color="auto" w:fill="FFFFFF"/>
        </w:rPr>
        <w:t>C</w:t>
      </w:r>
      <w:r w:rsidR="00B12B90" w:rsidRPr="004260F4">
        <w:rPr>
          <w:rFonts w:ascii="Times New Roman" w:hAnsi="Times New Roman"/>
          <w:sz w:val="24"/>
          <w:szCs w:val="24"/>
        </w:rPr>
        <w:t xml:space="preserve"> </w:t>
      </w:r>
      <w:r w:rsidRPr="004260F4">
        <w:rPr>
          <w:rFonts w:ascii="Times New Roman" w:hAnsi="Times New Roman"/>
          <w:sz w:val="24"/>
          <w:szCs w:val="24"/>
        </w:rPr>
        <w:t>w</w:t>
      </w:r>
      <w:r w:rsidR="008A66D5">
        <w:rPr>
          <w:rFonts w:ascii="Times New Roman" w:hAnsi="Times New Roman"/>
          <w:sz w:val="24"/>
          <w:szCs w:val="24"/>
        </w:rPr>
        <w:t>ere randomly</w:t>
      </w:r>
      <w:r w:rsidRPr="004260F4">
        <w:rPr>
          <w:rFonts w:ascii="Times New Roman" w:hAnsi="Times New Roman"/>
          <w:sz w:val="24"/>
          <w:szCs w:val="24"/>
        </w:rPr>
        <w:t xml:space="preserve"> selected </w:t>
      </w:r>
      <w:r w:rsidR="00B12B90">
        <w:rPr>
          <w:rFonts w:ascii="Times New Roman" w:hAnsi="Times New Roman"/>
          <w:sz w:val="24"/>
          <w:szCs w:val="24"/>
        </w:rPr>
        <w:t>to include</w:t>
      </w:r>
      <w:r w:rsidRPr="004260F4">
        <w:rPr>
          <w:rFonts w:ascii="Times New Roman" w:hAnsi="Times New Roman"/>
          <w:sz w:val="24"/>
          <w:szCs w:val="24"/>
        </w:rPr>
        <w:t xml:space="preserve"> </w:t>
      </w:r>
      <w:r w:rsidR="008A66D5">
        <w:rPr>
          <w:rFonts w:ascii="Times New Roman" w:hAnsi="Times New Roman"/>
          <w:sz w:val="24"/>
          <w:szCs w:val="24"/>
        </w:rPr>
        <w:t xml:space="preserve">all five dietary substrates. The gut samples were thawed on ice for 1 hour then RNA was extracted using the Bioline ISOLATE II RNA Mini Kit </w:t>
      </w:r>
      <w:r w:rsidR="00B12B90">
        <w:rPr>
          <w:rFonts w:ascii="Times New Roman" w:hAnsi="Times New Roman"/>
          <w:sz w:val="24"/>
          <w:szCs w:val="24"/>
        </w:rPr>
        <w:t>from Meridian Bioscience as per the manufacturer’s specifications. L</w:t>
      </w:r>
      <w:r w:rsidRPr="004260F4">
        <w:rPr>
          <w:rFonts w:ascii="Times New Roman" w:hAnsi="Times New Roman"/>
          <w:sz w:val="24"/>
          <w:szCs w:val="24"/>
        </w:rPr>
        <w:t>ysis buffer</w:t>
      </w:r>
      <w:r w:rsidR="00B12B90">
        <w:rPr>
          <w:rFonts w:ascii="Times New Roman" w:hAnsi="Times New Roman"/>
          <w:sz w:val="24"/>
          <w:szCs w:val="24"/>
        </w:rPr>
        <w:t xml:space="preserve"> (400µl)</w:t>
      </w:r>
      <w:r w:rsidRPr="004260F4">
        <w:rPr>
          <w:rFonts w:ascii="Times New Roman" w:hAnsi="Times New Roman"/>
          <w:sz w:val="24"/>
          <w:szCs w:val="24"/>
        </w:rPr>
        <w:t xml:space="preserve"> </w:t>
      </w:r>
      <w:r w:rsidR="00B12B90">
        <w:rPr>
          <w:rFonts w:ascii="Times New Roman" w:hAnsi="Times New Roman"/>
          <w:sz w:val="24"/>
          <w:szCs w:val="24"/>
        </w:rPr>
        <w:t xml:space="preserve">and 2-Mercaptoethanol (3.5µl) </w:t>
      </w:r>
      <w:r w:rsidRPr="004260F4">
        <w:rPr>
          <w:rFonts w:ascii="Times New Roman" w:hAnsi="Times New Roman"/>
          <w:sz w:val="24"/>
          <w:szCs w:val="24"/>
        </w:rPr>
        <w:t>w</w:t>
      </w:r>
      <w:r w:rsidR="00B12B90">
        <w:rPr>
          <w:rFonts w:ascii="Times New Roman" w:hAnsi="Times New Roman"/>
          <w:sz w:val="24"/>
          <w:szCs w:val="24"/>
        </w:rPr>
        <w:t xml:space="preserve">ere </w:t>
      </w:r>
      <w:r w:rsidRPr="004260F4">
        <w:rPr>
          <w:rFonts w:ascii="Times New Roman" w:hAnsi="Times New Roman"/>
          <w:sz w:val="24"/>
          <w:szCs w:val="24"/>
        </w:rPr>
        <w:t xml:space="preserve">added to each of the </w:t>
      </w:r>
      <w:r w:rsidR="00B12B90">
        <w:rPr>
          <w:rFonts w:ascii="Times New Roman" w:hAnsi="Times New Roman"/>
          <w:sz w:val="24"/>
          <w:szCs w:val="24"/>
        </w:rPr>
        <w:t xml:space="preserve">gut samples and </w:t>
      </w:r>
      <w:r w:rsidRPr="004260F4">
        <w:rPr>
          <w:rFonts w:ascii="Times New Roman" w:hAnsi="Times New Roman"/>
          <w:sz w:val="24"/>
          <w:szCs w:val="24"/>
        </w:rPr>
        <w:t xml:space="preserve">homogenized </w:t>
      </w:r>
      <w:r w:rsidR="00B12B90">
        <w:rPr>
          <w:rFonts w:ascii="Times New Roman" w:hAnsi="Times New Roman"/>
          <w:sz w:val="24"/>
          <w:szCs w:val="24"/>
        </w:rPr>
        <w:t>for 5 minutes using the Qiagen Tissue Lyser</w:t>
      </w:r>
      <w:r w:rsidRPr="004260F4">
        <w:rPr>
          <w:rFonts w:ascii="Times New Roman" w:hAnsi="Times New Roman"/>
          <w:sz w:val="24"/>
          <w:szCs w:val="24"/>
        </w:rPr>
        <w:t xml:space="preserve"> in </w:t>
      </w:r>
      <w:r w:rsidR="00B12B90">
        <w:rPr>
          <w:rFonts w:ascii="Times New Roman" w:hAnsi="Times New Roman"/>
          <w:sz w:val="24"/>
          <w:szCs w:val="24"/>
        </w:rPr>
        <w:t xml:space="preserve">1.5ml </w:t>
      </w:r>
      <w:r w:rsidRPr="004260F4">
        <w:rPr>
          <w:rFonts w:ascii="Times New Roman" w:hAnsi="Times New Roman"/>
          <w:sz w:val="24"/>
          <w:szCs w:val="24"/>
        </w:rPr>
        <w:t>microfuge tubes.</w:t>
      </w:r>
      <w:r w:rsidR="008C3437" w:rsidRPr="004260F4">
        <w:rPr>
          <w:rFonts w:ascii="Times New Roman" w:hAnsi="Times New Roman"/>
          <w:sz w:val="24"/>
          <w:szCs w:val="24"/>
        </w:rPr>
        <w:t xml:space="preserve"> </w:t>
      </w:r>
      <w:r w:rsidR="008C3437" w:rsidRPr="004260F4">
        <w:rPr>
          <w:rFonts w:ascii="Times New Roman" w:hAnsi="Times New Roman"/>
          <w:sz w:val="24"/>
          <w:szCs w:val="24"/>
        </w:rPr>
        <w:lastRenderedPageBreak/>
        <w:t>T</w:t>
      </w:r>
      <w:r w:rsidR="00B12B90">
        <w:rPr>
          <w:rFonts w:ascii="Times New Roman" w:hAnsi="Times New Roman"/>
          <w:sz w:val="24"/>
          <w:szCs w:val="24"/>
        </w:rPr>
        <w:t>his was done t</w:t>
      </w:r>
      <w:r w:rsidR="0053758B" w:rsidRPr="004260F4">
        <w:rPr>
          <w:rFonts w:ascii="Times New Roman" w:hAnsi="Times New Roman"/>
          <w:sz w:val="24"/>
          <w:szCs w:val="24"/>
        </w:rPr>
        <w:t xml:space="preserve">o </w:t>
      </w:r>
      <w:r w:rsidR="008C3437" w:rsidRPr="004260F4">
        <w:rPr>
          <w:rFonts w:ascii="Times New Roman" w:hAnsi="Times New Roman"/>
          <w:sz w:val="24"/>
          <w:szCs w:val="24"/>
        </w:rPr>
        <w:t>inactivate RNases and prevent the degradation of released RNA</w:t>
      </w:r>
      <w:r w:rsidR="00B12B90">
        <w:rPr>
          <w:rFonts w:ascii="Times New Roman" w:hAnsi="Times New Roman"/>
          <w:sz w:val="24"/>
          <w:szCs w:val="24"/>
        </w:rPr>
        <w:t>. The</w:t>
      </w:r>
      <w:r w:rsidR="008C3437" w:rsidRPr="004260F4">
        <w:rPr>
          <w:rFonts w:ascii="Times New Roman" w:hAnsi="Times New Roman"/>
          <w:sz w:val="24"/>
          <w:szCs w:val="24"/>
        </w:rPr>
        <w:t xml:space="preserve"> RNA </w:t>
      </w:r>
      <w:r w:rsidR="00B12B90">
        <w:rPr>
          <w:rFonts w:ascii="Times New Roman" w:hAnsi="Times New Roman"/>
          <w:sz w:val="24"/>
          <w:szCs w:val="24"/>
        </w:rPr>
        <w:t xml:space="preserve">binding conditions were </w:t>
      </w:r>
      <w:r w:rsidR="008C3437" w:rsidRPr="004260F4">
        <w:rPr>
          <w:rFonts w:ascii="Times New Roman" w:hAnsi="Times New Roman"/>
          <w:sz w:val="24"/>
          <w:szCs w:val="24"/>
        </w:rPr>
        <w:t xml:space="preserve">adjusted </w:t>
      </w:r>
      <w:r w:rsidR="00B12B90">
        <w:rPr>
          <w:rFonts w:ascii="Times New Roman" w:hAnsi="Times New Roman"/>
          <w:sz w:val="24"/>
          <w:szCs w:val="24"/>
        </w:rPr>
        <w:t>by adding</w:t>
      </w:r>
      <w:r w:rsidR="008C3437" w:rsidRPr="004260F4">
        <w:rPr>
          <w:rFonts w:ascii="Times New Roman" w:hAnsi="Times New Roman"/>
          <w:sz w:val="24"/>
          <w:szCs w:val="24"/>
        </w:rPr>
        <w:t xml:space="preserve"> 70% ethanol </w:t>
      </w:r>
      <w:r w:rsidR="00B12B90">
        <w:rPr>
          <w:rFonts w:ascii="Times New Roman" w:hAnsi="Times New Roman"/>
          <w:sz w:val="24"/>
          <w:szCs w:val="24"/>
        </w:rPr>
        <w:t xml:space="preserve">(350µl) </w:t>
      </w:r>
      <w:r w:rsidR="008C3437" w:rsidRPr="004260F4">
        <w:rPr>
          <w:rFonts w:ascii="Times New Roman" w:hAnsi="Times New Roman"/>
          <w:sz w:val="24"/>
          <w:szCs w:val="24"/>
        </w:rPr>
        <w:t xml:space="preserve">in each tube </w:t>
      </w:r>
      <w:r w:rsidR="00B12B90">
        <w:rPr>
          <w:rFonts w:ascii="Times New Roman" w:hAnsi="Times New Roman"/>
          <w:sz w:val="24"/>
          <w:szCs w:val="24"/>
        </w:rPr>
        <w:t>followed by brief vortexing (2  × 5s)</w:t>
      </w:r>
      <w:r w:rsidR="008C3437" w:rsidRPr="004260F4">
        <w:rPr>
          <w:rFonts w:ascii="Times New Roman" w:hAnsi="Times New Roman"/>
          <w:sz w:val="24"/>
          <w:szCs w:val="24"/>
        </w:rPr>
        <w:t xml:space="preserve">. </w:t>
      </w:r>
      <w:r w:rsidR="00B12B90">
        <w:rPr>
          <w:rFonts w:ascii="Times New Roman" w:hAnsi="Times New Roman"/>
          <w:sz w:val="24"/>
          <w:szCs w:val="24"/>
        </w:rPr>
        <w:t xml:space="preserve">The binding of RNA was done using a spin column provided by the manufacturer. </w:t>
      </w:r>
      <w:r w:rsidR="008C3437" w:rsidRPr="004260F4">
        <w:rPr>
          <w:rFonts w:ascii="Times New Roman" w:hAnsi="Times New Roman"/>
          <w:sz w:val="24"/>
          <w:szCs w:val="24"/>
        </w:rPr>
        <w:t xml:space="preserve">After binding, </w:t>
      </w:r>
      <w:r w:rsidR="00B12B90">
        <w:rPr>
          <w:rFonts w:ascii="Times New Roman" w:hAnsi="Times New Roman"/>
          <w:sz w:val="24"/>
          <w:szCs w:val="24"/>
        </w:rPr>
        <w:t xml:space="preserve">desalting was performed in a silica membrane using the membrane desalting buffer by centrifuging at 11,000 × g for 1 minute. </w:t>
      </w:r>
      <w:r w:rsidR="008C3437" w:rsidRPr="004260F4">
        <w:rPr>
          <w:rFonts w:ascii="Times New Roman" w:hAnsi="Times New Roman"/>
          <w:sz w:val="24"/>
          <w:szCs w:val="24"/>
        </w:rPr>
        <w:t>DNase</w:t>
      </w:r>
      <w:r w:rsidR="00B12B90">
        <w:rPr>
          <w:rFonts w:ascii="Times New Roman" w:hAnsi="Times New Roman"/>
          <w:sz w:val="24"/>
          <w:szCs w:val="24"/>
        </w:rPr>
        <w:t>1 was then used</w:t>
      </w:r>
      <w:r w:rsidR="008C3437" w:rsidRPr="004260F4">
        <w:rPr>
          <w:rFonts w:ascii="Times New Roman" w:hAnsi="Times New Roman"/>
          <w:sz w:val="24"/>
          <w:szCs w:val="24"/>
        </w:rPr>
        <w:t xml:space="preserve"> to selectively remove genomic DNA. The RNA</w:t>
      </w:r>
      <w:r w:rsidR="00B12B90">
        <w:rPr>
          <w:rFonts w:ascii="Times New Roman" w:hAnsi="Times New Roman"/>
          <w:sz w:val="24"/>
          <w:szCs w:val="24"/>
        </w:rPr>
        <w:t>,</w:t>
      </w:r>
      <w:r w:rsidR="008C3437" w:rsidRPr="004260F4">
        <w:rPr>
          <w:rFonts w:ascii="Times New Roman" w:hAnsi="Times New Roman"/>
          <w:sz w:val="24"/>
          <w:szCs w:val="24"/>
        </w:rPr>
        <w:t xml:space="preserve"> bound to a silica membrane </w:t>
      </w:r>
      <w:r w:rsidR="00B12B90">
        <w:rPr>
          <w:rFonts w:ascii="Times New Roman" w:hAnsi="Times New Roman"/>
          <w:sz w:val="24"/>
          <w:szCs w:val="24"/>
        </w:rPr>
        <w:t xml:space="preserve">was then subjected to 2 </w:t>
      </w:r>
      <w:r w:rsidR="008C3437" w:rsidRPr="004260F4">
        <w:rPr>
          <w:rFonts w:ascii="Times New Roman" w:hAnsi="Times New Roman"/>
          <w:sz w:val="24"/>
          <w:szCs w:val="24"/>
        </w:rPr>
        <w:t xml:space="preserve">wash </w:t>
      </w:r>
      <w:r w:rsidR="00B12B90">
        <w:rPr>
          <w:rFonts w:ascii="Times New Roman" w:hAnsi="Times New Roman"/>
          <w:sz w:val="24"/>
          <w:szCs w:val="24"/>
        </w:rPr>
        <w:t>steps using wash buffers provided by the manufacturer</w:t>
      </w:r>
      <w:r w:rsidR="008C3437" w:rsidRPr="004260F4">
        <w:rPr>
          <w:rFonts w:ascii="Times New Roman" w:hAnsi="Times New Roman"/>
          <w:sz w:val="24"/>
          <w:szCs w:val="24"/>
        </w:rPr>
        <w:t xml:space="preserve"> before eluting using </w:t>
      </w:r>
      <w:r w:rsidR="00B12B90">
        <w:rPr>
          <w:rFonts w:ascii="Times New Roman" w:hAnsi="Times New Roman"/>
          <w:sz w:val="24"/>
          <w:szCs w:val="24"/>
        </w:rPr>
        <w:t>RNAse free water</w:t>
      </w:r>
      <w:r w:rsidR="008C3437" w:rsidRPr="004260F4">
        <w:rPr>
          <w:rFonts w:ascii="Times New Roman" w:hAnsi="Times New Roman"/>
          <w:sz w:val="24"/>
          <w:szCs w:val="24"/>
        </w:rPr>
        <w:t xml:space="preserve"> </w:t>
      </w: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ADDIN CSL_CITATION {"citationItems":[{"id":"ITEM-1","itemData":{"URL":"https://www.bioline.com/isolate-ii-rna-mini-kit.html","accessed":{"date-parts":[["2020","11","14"]]},"id":"ITEM-1","issued":{"date-parts":[["0"]]},"title":"ISOLATE II RNA Mini Kit | Bioline | Meridian Bioscience","type":"webpage"},"uris":["http://www.mendeley.com/documents/?uuid=974c3174-dd95-3f21-9e9e-3650eb81d136"]}],"mendeley":{"formattedCitation":"(&lt;i&gt;ISOLATE II RNA Mini Kit | Bioline | Meridian Bioscience&lt;/i&gt;, n.d.)","plainTextFormattedCitation":"(ISOLATE II RNA Mini Kit | Bioline | Meridian Bioscience, n.d.)","previouslyFormattedCitation":"(&lt;i&gt;ISOLATE II RNA Mini Kit | Bioline | Meridian Bioscience&lt;/i&gt;, n.d.)"},"properties":{"noteIndex":0},"schema":"https://github.com/citation-style-language/schema/raw/master/csl-citation.json"}</w:instrText>
      </w:r>
      <w:r w:rsidRPr="004260F4">
        <w:rPr>
          <w:rFonts w:ascii="Times New Roman" w:hAnsi="Times New Roman"/>
          <w:color w:val="2B579A"/>
          <w:sz w:val="24"/>
          <w:szCs w:val="24"/>
          <w:shd w:val="clear" w:color="auto" w:fill="E6E6E6"/>
        </w:rPr>
        <w:fldChar w:fldCharType="separate"/>
      </w:r>
      <w:r w:rsidR="008C3437" w:rsidRPr="004260F4">
        <w:rPr>
          <w:rFonts w:ascii="Times New Roman" w:hAnsi="Times New Roman"/>
          <w:noProof/>
          <w:sz w:val="24"/>
          <w:szCs w:val="24"/>
        </w:rPr>
        <w:t>(</w:t>
      </w:r>
      <w:r w:rsidR="008C3437" w:rsidRPr="004260F4">
        <w:rPr>
          <w:rFonts w:ascii="Times New Roman" w:hAnsi="Times New Roman"/>
          <w:i/>
          <w:iCs/>
          <w:noProof/>
          <w:sz w:val="24"/>
          <w:szCs w:val="24"/>
        </w:rPr>
        <w:t>ISOLATE II RNA Mini Kit | Bioline | Meridian Bioscience</w:t>
      </w:r>
      <w:r w:rsidR="008C3437" w:rsidRPr="004260F4">
        <w:rPr>
          <w:rFonts w:ascii="Times New Roman" w:hAnsi="Times New Roman"/>
          <w:noProof/>
          <w:sz w:val="24"/>
          <w:szCs w:val="24"/>
        </w:rPr>
        <w:t>, n.d.)</w:t>
      </w:r>
      <w:r w:rsidRPr="004260F4">
        <w:rPr>
          <w:rFonts w:ascii="Times New Roman" w:hAnsi="Times New Roman"/>
          <w:color w:val="2B579A"/>
          <w:sz w:val="24"/>
          <w:szCs w:val="24"/>
          <w:shd w:val="clear" w:color="auto" w:fill="E6E6E6"/>
        </w:rPr>
        <w:fldChar w:fldCharType="end"/>
      </w:r>
      <w:r w:rsidR="008C3437" w:rsidRPr="004260F4">
        <w:rPr>
          <w:rFonts w:ascii="Times New Roman" w:hAnsi="Times New Roman"/>
          <w:sz w:val="24"/>
          <w:szCs w:val="24"/>
        </w:rPr>
        <w:t xml:space="preserve">. </w:t>
      </w:r>
    </w:p>
    <w:p w14:paraId="23545B24" w14:textId="77777777" w:rsidR="2C665B41" w:rsidRPr="004260F4" w:rsidRDefault="007F635E" w:rsidP="00210A82">
      <w:pPr>
        <w:pStyle w:val="Heading3"/>
      </w:pPr>
      <w:bookmarkStart w:id="199" w:name="_Toc92192671"/>
      <w:r w:rsidRPr="004260F4">
        <w:t>3.</w:t>
      </w:r>
      <w:r w:rsidR="00331B45" w:rsidRPr="004260F4">
        <w:t>6</w:t>
      </w:r>
      <w:r w:rsidRPr="004260F4">
        <w:t xml:space="preserve"> </w:t>
      </w:r>
      <w:r w:rsidR="007A4A71">
        <w:t xml:space="preserve">cDNA Synthesis and mRNA </w:t>
      </w:r>
      <w:r w:rsidR="2C665B41" w:rsidRPr="004260F4">
        <w:t>Enrichment</w:t>
      </w:r>
      <w:bookmarkEnd w:id="199"/>
    </w:p>
    <w:p w14:paraId="7639289A" w14:textId="77777777" w:rsidR="001D7D8A" w:rsidRDefault="007A4A71" w:rsidP="007A4A71">
      <w:pPr>
        <w:spacing w:line="360" w:lineRule="auto"/>
        <w:jc w:val="both"/>
        <w:rPr>
          <w:rFonts w:ascii="Times New Roman" w:hAnsi="Times New Roman"/>
          <w:sz w:val="24"/>
          <w:szCs w:val="24"/>
        </w:rPr>
      </w:pPr>
      <w:r w:rsidRPr="004260F4">
        <w:rPr>
          <w:rFonts w:ascii="Times New Roman" w:hAnsi="Times New Roman"/>
          <w:sz w:val="24"/>
          <w:szCs w:val="24"/>
        </w:rPr>
        <w:t>The</w:t>
      </w:r>
      <w:r>
        <w:rPr>
          <w:rFonts w:ascii="Times New Roman" w:hAnsi="Times New Roman"/>
          <w:sz w:val="24"/>
          <w:szCs w:val="24"/>
        </w:rPr>
        <w:t xml:space="preserve"> cDNA libraries were prepared using </w:t>
      </w:r>
      <w:r w:rsidRPr="004260F4">
        <w:rPr>
          <w:rFonts w:ascii="Times New Roman" w:hAnsi="Times New Roman"/>
          <w:sz w:val="24"/>
          <w:szCs w:val="24"/>
        </w:rPr>
        <w:t>the PCR</w:t>
      </w:r>
      <w:r>
        <w:rPr>
          <w:rFonts w:ascii="Times New Roman" w:hAnsi="Times New Roman"/>
          <w:sz w:val="24"/>
          <w:szCs w:val="24"/>
        </w:rPr>
        <w:t>-</w:t>
      </w:r>
      <w:r w:rsidRPr="004260F4">
        <w:rPr>
          <w:rFonts w:ascii="Times New Roman" w:hAnsi="Times New Roman"/>
          <w:sz w:val="24"/>
          <w:szCs w:val="24"/>
        </w:rPr>
        <w:t xml:space="preserve">cDNA approach </w:t>
      </w:r>
      <w:r>
        <w:rPr>
          <w:rFonts w:ascii="Times New Roman" w:hAnsi="Times New Roman"/>
          <w:sz w:val="24"/>
          <w:szCs w:val="24"/>
        </w:rPr>
        <w:t xml:space="preserve">using the </w:t>
      </w:r>
      <w:r w:rsidRPr="004260F4">
        <w:rPr>
          <w:rFonts w:ascii="Times New Roman" w:hAnsi="Times New Roman"/>
          <w:sz w:val="24"/>
          <w:szCs w:val="24"/>
        </w:rPr>
        <w:t>Barcoding</w:t>
      </w:r>
      <w:r>
        <w:rPr>
          <w:rFonts w:ascii="Times New Roman" w:hAnsi="Times New Roman"/>
          <w:sz w:val="24"/>
          <w:szCs w:val="24"/>
        </w:rPr>
        <w:t xml:space="preserve"> kit</w:t>
      </w:r>
      <w:r w:rsidRPr="004260F4">
        <w:rPr>
          <w:rFonts w:ascii="Times New Roman" w:hAnsi="Times New Roman"/>
          <w:sz w:val="24"/>
          <w:szCs w:val="24"/>
        </w:rPr>
        <w:t xml:space="preserve"> (SQK-PCB109) kit from </w:t>
      </w:r>
      <w:r>
        <w:rPr>
          <w:rFonts w:ascii="Times New Roman" w:hAnsi="Times New Roman"/>
          <w:sz w:val="24"/>
          <w:szCs w:val="24"/>
        </w:rPr>
        <w:t>ONT</w:t>
      </w:r>
      <w:r w:rsidRPr="004260F4">
        <w:rPr>
          <w:rFonts w:ascii="Times New Roman" w:hAnsi="Times New Roman"/>
          <w:sz w:val="24"/>
          <w:szCs w:val="24"/>
        </w:rPr>
        <w:t xml:space="preserve"> according to the manufacturer’s instructions. Total RNA </w:t>
      </w:r>
      <w:r>
        <w:rPr>
          <w:rFonts w:ascii="Times New Roman" w:hAnsi="Times New Roman"/>
          <w:sz w:val="24"/>
          <w:szCs w:val="24"/>
        </w:rPr>
        <w:t>was used as the template from 16 samples</w:t>
      </w:r>
      <w:r w:rsidRPr="004260F4">
        <w:rPr>
          <w:rFonts w:ascii="Times New Roman" w:hAnsi="Times New Roman"/>
          <w:sz w:val="24"/>
          <w:szCs w:val="24"/>
        </w:rPr>
        <w:t xml:space="preserve">. </w:t>
      </w:r>
      <w:r w:rsidR="00C633FE">
        <w:rPr>
          <w:rFonts w:ascii="Times New Roman" w:hAnsi="Times New Roman"/>
          <w:sz w:val="24"/>
          <w:szCs w:val="24"/>
        </w:rPr>
        <w:t xml:space="preserve">Library </w:t>
      </w:r>
      <w:r w:rsidRPr="004260F4">
        <w:rPr>
          <w:rFonts w:ascii="Times New Roman" w:hAnsi="Times New Roman"/>
          <w:sz w:val="24"/>
          <w:szCs w:val="24"/>
        </w:rPr>
        <w:t>preparation involve</w:t>
      </w:r>
      <w:r w:rsidR="006E3E2F">
        <w:rPr>
          <w:rFonts w:ascii="Times New Roman" w:hAnsi="Times New Roman"/>
          <w:sz w:val="24"/>
          <w:szCs w:val="24"/>
        </w:rPr>
        <w:t>d</w:t>
      </w:r>
      <w:r w:rsidRPr="004260F4">
        <w:rPr>
          <w:rFonts w:ascii="Times New Roman" w:hAnsi="Times New Roman"/>
          <w:sz w:val="24"/>
          <w:szCs w:val="24"/>
        </w:rPr>
        <w:t xml:space="preserve"> </w:t>
      </w:r>
      <w:r w:rsidR="004E76C3">
        <w:rPr>
          <w:rFonts w:ascii="Times New Roman" w:hAnsi="Times New Roman"/>
          <w:sz w:val="24"/>
          <w:szCs w:val="24"/>
        </w:rPr>
        <w:t xml:space="preserve">mRNA </w:t>
      </w:r>
      <w:r w:rsidR="003B0004">
        <w:rPr>
          <w:rFonts w:ascii="Times New Roman" w:hAnsi="Times New Roman"/>
          <w:sz w:val="24"/>
          <w:szCs w:val="24"/>
        </w:rPr>
        <w:t xml:space="preserve">selection using VN “anchor” primers (VNP) </w:t>
      </w:r>
      <w:r w:rsidR="00705D12">
        <w:rPr>
          <w:rFonts w:ascii="Times New Roman" w:hAnsi="Times New Roman"/>
          <w:sz w:val="24"/>
          <w:szCs w:val="24"/>
        </w:rPr>
        <w:t xml:space="preserve">and </w:t>
      </w:r>
      <w:r w:rsidRPr="004260F4">
        <w:rPr>
          <w:rFonts w:ascii="Times New Roman" w:hAnsi="Times New Roman"/>
          <w:sz w:val="24"/>
          <w:szCs w:val="24"/>
        </w:rPr>
        <w:t>reverse transcription and strand-switching step</w:t>
      </w:r>
      <w:r w:rsidR="004E76C3">
        <w:rPr>
          <w:rFonts w:ascii="Times New Roman" w:hAnsi="Times New Roman"/>
          <w:sz w:val="24"/>
          <w:szCs w:val="24"/>
        </w:rPr>
        <w:t xml:space="preserve"> using stran</w:t>
      </w:r>
      <w:r w:rsidR="00D453A9">
        <w:rPr>
          <w:rFonts w:ascii="Times New Roman" w:hAnsi="Times New Roman"/>
          <w:sz w:val="24"/>
          <w:szCs w:val="24"/>
        </w:rPr>
        <w:t>d-</w:t>
      </w:r>
      <w:r w:rsidR="004E76C3">
        <w:rPr>
          <w:rFonts w:ascii="Times New Roman" w:hAnsi="Times New Roman"/>
          <w:sz w:val="24"/>
          <w:szCs w:val="24"/>
        </w:rPr>
        <w:t>switching primers (SSP)</w:t>
      </w:r>
      <w:r w:rsidR="00A75816">
        <w:rPr>
          <w:rFonts w:ascii="Times New Roman" w:hAnsi="Times New Roman"/>
          <w:sz w:val="24"/>
          <w:szCs w:val="24"/>
        </w:rPr>
        <w:t xml:space="preserve"> for 90</w:t>
      </w:r>
      <w:r w:rsidR="00AA4796">
        <w:rPr>
          <w:rFonts w:ascii="Times New Roman" w:hAnsi="Times New Roman"/>
          <w:sz w:val="24"/>
          <w:szCs w:val="24"/>
        </w:rPr>
        <w:t xml:space="preserve"> </w:t>
      </w:r>
      <w:r w:rsidR="00A75816">
        <w:rPr>
          <w:rFonts w:ascii="Times New Roman" w:hAnsi="Times New Roman"/>
          <w:sz w:val="24"/>
          <w:szCs w:val="24"/>
        </w:rPr>
        <w:t>min at 42</w:t>
      </w:r>
      <w:r w:rsidR="00A75816" w:rsidRPr="00A75816">
        <w:rPr>
          <w:rFonts w:ascii="Times New Roman" w:hAnsi="Times New Roman"/>
          <w:sz w:val="24"/>
          <w:szCs w:val="24"/>
          <w:vertAlign w:val="superscript"/>
        </w:rPr>
        <w:t>0</w:t>
      </w:r>
      <w:r w:rsidR="00A75816">
        <w:rPr>
          <w:rFonts w:ascii="Times New Roman" w:hAnsi="Times New Roman"/>
          <w:sz w:val="24"/>
          <w:szCs w:val="24"/>
        </w:rPr>
        <w:t>C</w:t>
      </w:r>
      <w:r w:rsidR="00280C29">
        <w:rPr>
          <w:rFonts w:ascii="Times New Roman" w:hAnsi="Times New Roman"/>
          <w:sz w:val="24"/>
          <w:szCs w:val="24"/>
        </w:rPr>
        <w:t>, followed by heat inactivation for 5 minutes at 85</w:t>
      </w:r>
      <w:r w:rsidR="00280C29" w:rsidRPr="00280C29">
        <w:rPr>
          <w:rFonts w:ascii="Times New Roman" w:hAnsi="Times New Roman"/>
          <w:sz w:val="24"/>
          <w:szCs w:val="24"/>
          <w:vertAlign w:val="superscript"/>
        </w:rPr>
        <w:t>0</w:t>
      </w:r>
      <w:r w:rsidR="00280C29">
        <w:rPr>
          <w:rFonts w:ascii="Times New Roman" w:hAnsi="Times New Roman"/>
          <w:sz w:val="24"/>
          <w:szCs w:val="24"/>
        </w:rPr>
        <w:t>C</w:t>
      </w:r>
      <w:r w:rsidR="006E3E2F">
        <w:rPr>
          <w:rFonts w:ascii="Times New Roman" w:hAnsi="Times New Roman"/>
          <w:sz w:val="24"/>
          <w:szCs w:val="24"/>
        </w:rPr>
        <w:t xml:space="preserve">. This was </w:t>
      </w:r>
      <w:r w:rsidRPr="004260F4">
        <w:rPr>
          <w:rFonts w:ascii="Times New Roman" w:hAnsi="Times New Roman"/>
          <w:sz w:val="24"/>
          <w:szCs w:val="24"/>
        </w:rPr>
        <w:t xml:space="preserve">followed by selecting for full-length cDNA transcripts </w:t>
      </w:r>
      <w:r w:rsidR="00641F30">
        <w:rPr>
          <w:rFonts w:ascii="Times New Roman" w:hAnsi="Times New Roman"/>
          <w:sz w:val="24"/>
          <w:szCs w:val="24"/>
        </w:rPr>
        <w:t>by PCR</w:t>
      </w:r>
      <w:r w:rsidR="004E7756">
        <w:rPr>
          <w:rFonts w:ascii="Times New Roman" w:hAnsi="Times New Roman"/>
          <w:sz w:val="24"/>
          <w:szCs w:val="24"/>
        </w:rPr>
        <w:t xml:space="preserve"> using the following conditions: initial denaturation for 30 seconds at 95</w:t>
      </w:r>
      <w:r w:rsidR="004E7756" w:rsidRPr="00F55306">
        <w:rPr>
          <w:rFonts w:ascii="Times New Roman" w:hAnsi="Times New Roman"/>
          <w:sz w:val="24"/>
          <w:szCs w:val="24"/>
          <w:vertAlign w:val="superscript"/>
        </w:rPr>
        <w:t>0</w:t>
      </w:r>
      <w:r w:rsidR="004E7756">
        <w:rPr>
          <w:rFonts w:ascii="Times New Roman" w:hAnsi="Times New Roman"/>
          <w:sz w:val="24"/>
          <w:szCs w:val="24"/>
        </w:rPr>
        <w:t>C,</w:t>
      </w:r>
      <w:r w:rsidR="0095335E" w:rsidRPr="0095335E">
        <w:rPr>
          <w:rFonts w:ascii="Times New Roman" w:hAnsi="Times New Roman"/>
          <w:sz w:val="24"/>
          <w:szCs w:val="24"/>
        </w:rPr>
        <w:t xml:space="preserve"> </w:t>
      </w:r>
      <w:r w:rsidR="0095335E">
        <w:rPr>
          <w:rFonts w:ascii="Times New Roman" w:hAnsi="Times New Roman"/>
          <w:sz w:val="24"/>
          <w:szCs w:val="24"/>
        </w:rPr>
        <w:t>followed by 17-18 cycles of denaturation for 15 seconds at 95</w:t>
      </w:r>
      <w:r w:rsidR="0095335E" w:rsidRPr="00F55306">
        <w:rPr>
          <w:rFonts w:ascii="Times New Roman" w:hAnsi="Times New Roman"/>
          <w:sz w:val="24"/>
          <w:szCs w:val="24"/>
          <w:vertAlign w:val="superscript"/>
        </w:rPr>
        <w:t>0</w:t>
      </w:r>
      <w:r w:rsidR="0095335E">
        <w:rPr>
          <w:rFonts w:ascii="Times New Roman" w:hAnsi="Times New Roman"/>
          <w:sz w:val="24"/>
          <w:szCs w:val="24"/>
        </w:rPr>
        <w:t>C,</w:t>
      </w:r>
      <w:r w:rsidR="00F2418B">
        <w:rPr>
          <w:rFonts w:ascii="Times New Roman" w:hAnsi="Times New Roman"/>
          <w:sz w:val="24"/>
          <w:szCs w:val="24"/>
        </w:rPr>
        <w:t xml:space="preserve"> annealing at 62</w:t>
      </w:r>
      <w:r w:rsidR="00F2418B" w:rsidRPr="00F55306">
        <w:rPr>
          <w:rFonts w:ascii="Times New Roman" w:hAnsi="Times New Roman"/>
          <w:sz w:val="24"/>
          <w:szCs w:val="24"/>
          <w:vertAlign w:val="superscript"/>
        </w:rPr>
        <w:t>0</w:t>
      </w:r>
      <w:r w:rsidR="00F2418B">
        <w:rPr>
          <w:rFonts w:ascii="Times New Roman" w:hAnsi="Times New Roman"/>
          <w:sz w:val="24"/>
          <w:szCs w:val="24"/>
        </w:rPr>
        <w:t>C for 15 seconds, and extension</w:t>
      </w:r>
      <w:r w:rsidR="00F55306">
        <w:rPr>
          <w:rFonts w:ascii="Times New Roman" w:hAnsi="Times New Roman"/>
          <w:sz w:val="24"/>
          <w:szCs w:val="24"/>
        </w:rPr>
        <w:t xml:space="preserve"> at 65</w:t>
      </w:r>
      <w:r w:rsidR="00F55306" w:rsidRPr="00F55306">
        <w:rPr>
          <w:rFonts w:ascii="Times New Roman" w:hAnsi="Times New Roman"/>
          <w:sz w:val="24"/>
          <w:szCs w:val="24"/>
          <w:vertAlign w:val="superscript"/>
        </w:rPr>
        <w:t>0</w:t>
      </w:r>
      <w:r w:rsidR="00F55306">
        <w:rPr>
          <w:rFonts w:ascii="Times New Roman" w:hAnsi="Times New Roman"/>
          <w:sz w:val="24"/>
          <w:szCs w:val="24"/>
        </w:rPr>
        <w:t>C</w:t>
      </w:r>
      <w:r w:rsidR="00F2418B">
        <w:rPr>
          <w:rFonts w:ascii="Times New Roman" w:hAnsi="Times New Roman"/>
          <w:sz w:val="24"/>
          <w:szCs w:val="24"/>
        </w:rPr>
        <w:t xml:space="preserve"> for 120-150 seconds</w:t>
      </w:r>
      <w:r w:rsidR="006A6FE9">
        <w:rPr>
          <w:rFonts w:ascii="Times New Roman" w:hAnsi="Times New Roman"/>
          <w:sz w:val="24"/>
          <w:szCs w:val="24"/>
        </w:rPr>
        <w:t xml:space="preserve">. </w:t>
      </w:r>
      <w:r w:rsidR="00003A4E">
        <w:rPr>
          <w:rFonts w:ascii="Times New Roman" w:hAnsi="Times New Roman"/>
          <w:sz w:val="24"/>
          <w:szCs w:val="24"/>
        </w:rPr>
        <w:t>The f</w:t>
      </w:r>
      <w:r w:rsidR="006A6FE9">
        <w:rPr>
          <w:rFonts w:ascii="Times New Roman" w:hAnsi="Times New Roman"/>
          <w:sz w:val="24"/>
          <w:szCs w:val="24"/>
        </w:rPr>
        <w:t xml:space="preserve">inal extension was </w:t>
      </w:r>
      <w:r w:rsidR="00461E5F">
        <w:rPr>
          <w:rFonts w:ascii="Times New Roman" w:hAnsi="Times New Roman"/>
          <w:sz w:val="24"/>
          <w:szCs w:val="24"/>
        </w:rPr>
        <w:t>carried out</w:t>
      </w:r>
      <w:r w:rsidR="006A6FE9">
        <w:rPr>
          <w:rFonts w:ascii="Times New Roman" w:hAnsi="Times New Roman"/>
          <w:sz w:val="24"/>
          <w:szCs w:val="24"/>
        </w:rPr>
        <w:t xml:space="preserve"> for 6 minutes at 65</w:t>
      </w:r>
      <w:r w:rsidR="006A6FE9" w:rsidRPr="00010093">
        <w:rPr>
          <w:rFonts w:ascii="Times New Roman" w:hAnsi="Times New Roman"/>
          <w:sz w:val="24"/>
          <w:szCs w:val="24"/>
          <w:vertAlign w:val="superscript"/>
        </w:rPr>
        <w:t>0</w:t>
      </w:r>
      <w:r w:rsidR="006A6FE9">
        <w:rPr>
          <w:rFonts w:ascii="Times New Roman" w:hAnsi="Times New Roman"/>
          <w:sz w:val="24"/>
          <w:szCs w:val="24"/>
        </w:rPr>
        <w:t>C</w:t>
      </w:r>
      <w:r w:rsidR="00010093">
        <w:rPr>
          <w:rFonts w:ascii="Times New Roman" w:hAnsi="Times New Roman"/>
          <w:sz w:val="24"/>
          <w:szCs w:val="24"/>
        </w:rPr>
        <w:t>.</w:t>
      </w:r>
      <w:r w:rsidR="0087367F">
        <w:rPr>
          <w:rFonts w:ascii="Times New Roman" w:hAnsi="Times New Roman"/>
          <w:sz w:val="24"/>
          <w:szCs w:val="24"/>
        </w:rPr>
        <w:t xml:space="preserve">  </w:t>
      </w:r>
    </w:p>
    <w:p w14:paraId="09D78273" w14:textId="77777777" w:rsidR="001D7D8A" w:rsidRDefault="00003A4E" w:rsidP="007A4A71">
      <w:pPr>
        <w:spacing w:line="360" w:lineRule="auto"/>
        <w:jc w:val="both"/>
        <w:rPr>
          <w:rFonts w:ascii="Times New Roman" w:hAnsi="Times New Roman"/>
          <w:sz w:val="24"/>
          <w:szCs w:val="24"/>
        </w:rPr>
      </w:pPr>
      <w:r>
        <w:rPr>
          <w:rFonts w:ascii="Times New Roman" w:hAnsi="Times New Roman"/>
          <w:sz w:val="24"/>
          <w:szCs w:val="24"/>
        </w:rPr>
        <w:t>The</w:t>
      </w:r>
      <w:r w:rsidR="001D7D8A">
        <w:rPr>
          <w:rFonts w:ascii="Times New Roman" w:hAnsi="Times New Roman"/>
          <w:sz w:val="24"/>
          <w:szCs w:val="24"/>
        </w:rPr>
        <w:t xml:space="preserve"> SQK-PCB109</w:t>
      </w:r>
      <w:r>
        <w:rPr>
          <w:rFonts w:ascii="Times New Roman" w:hAnsi="Times New Roman"/>
          <w:sz w:val="24"/>
          <w:szCs w:val="24"/>
        </w:rPr>
        <w:t xml:space="preserve"> kit allows multiplexing up to 12 samples in one sequencing run using u</w:t>
      </w:r>
      <w:r w:rsidR="0061478B">
        <w:rPr>
          <w:rFonts w:ascii="Times New Roman" w:hAnsi="Times New Roman"/>
          <w:sz w:val="24"/>
          <w:szCs w:val="24"/>
        </w:rPr>
        <w:t>nique barcodes provided with the kit</w:t>
      </w:r>
      <w:r>
        <w:rPr>
          <w:rFonts w:ascii="Times New Roman" w:hAnsi="Times New Roman"/>
          <w:sz w:val="24"/>
          <w:szCs w:val="24"/>
        </w:rPr>
        <w:t xml:space="preserve">. Barcodes </w:t>
      </w:r>
      <w:r w:rsidR="0061478B">
        <w:rPr>
          <w:rFonts w:ascii="Times New Roman" w:hAnsi="Times New Roman"/>
          <w:sz w:val="24"/>
          <w:szCs w:val="24"/>
        </w:rPr>
        <w:t xml:space="preserve">were assigned to the </w:t>
      </w:r>
      <w:r>
        <w:rPr>
          <w:rFonts w:ascii="Times New Roman" w:hAnsi="Times New Roman"/>
          <w:sz w:val="24"/>
          <w:szCs w:val="24"/>
        </w:rPr>
        <w:t xml:space="preserve">16 </w:t>
      </w:r>
      <w:r w:rsidR="0061478B">
        <w:rPr>
          <w:rFonts w:ascii="Times New Roman" w:hAnsi="Times New Roman"/>
          <w:sz w:val="24"/>
          <w:szCs w:val="24"/>
        </w:rPr>
        <w:t>samples in two sequencing runs. For the first sequencing run, 5 samples were multiplexed and assigned barcodes 07-11, while 11 samples were multiplexed for the second sequencing run</w:t>
      </w:r>
      <w:r w:rsidR="009260AF">
        <w:rPr>
          <w:rFonts w:ascii="Times New Roman" w:hAnsi="Times New Roman"/>
          <w:sz w:val="24"/>
          <w:szCs w:val="24"/>
        </w:rPr>
        <w:t xml:space="preserve"> that contained </w:t>
      </w:r>
      <w:r w:rsidR="00461E5F">
        <w:rPr>
          <w:rFonts w:ascii="Times New Roman" w:hAnsi="Times New Roman"/>
          <w:sz w:val="24"/>
          <w:szCs w:val="24"/>
        </w:rPr>
        <w:t>all</w:t>
      </w:r>
      <w:r w:rsidR="009260AF">
        <w:rPr>
          <w:rFonts w:ascii="Times New Roman" w:hAnsi="Times New Roman"/>
          <w:sz w:val="24"/>
          <w:szCs w:val="24"/>
        </w:rPr>
        <w:t xml:space="preserve"> barcodes </w:t>
      </w:r>
      <w:r w:rsidR="00461E5F">
        <w:rPr>
          <w:rFonts w:ascii="Times New Roman" w:hAnsi="Times New Roman"/>
          <w:sz w:val="24"/>
          <w:szCs w:val="24"/>
        </w:rPr>
        <w:t>apart from</w:t>
      </w:r>
      <w:r w:rsidR="009260AF">
        <w:rPr>
          <w:rFonts w:ascii="Times New Roman" w:hAnsi="Times New Roman"/>
          <w:sz w:val="24"/>
          <w:szCs w:val="24"/>
        </w:rPr>
        <w:t xml:space="preserve"> barcode 05.</w:t>
      </w:r>
      <w:r>
        <w:rPr>
          <w:rFonts w:ascii="Times New Roman" w:hAnsi="Times New Roman"/>
          <w:sz w:val="24"/>
          <w:szCs w:val="24"/>
        </w:rPr>
        <w:t xml:space="preserve"> To remove any unamplified primers and single strands, 1</w:t>
      </w:r>
      <w:r w:rsidRPr="004260F4">
        <w:rPr>
          <w:rFonts w:ascii="Times New Roman" w:hAnsi="Times New Roman"/>
          <w:sz w:val="24"/>
          <w:szCs w:val="24"/>
        </w:rPr>
        <w:t>µl</w:t>
      </w:r>
      <w:r>
        <w:rPr>
          <w:rFonts w:ascii="Times New Roman" w:hAnsi="Times New Roman"/>
          <w:sz w:val="24"/>
          <w:szCs w:val="24"/>
        </w:rPr>
        <w:t xml:space="preserve"> of Exonuclease I was added to each sample. Gel electrophoresis was carried out to analyze the integrity and size of the resultant cDNA libraries. The 1.5% agarose gel was run</w:t>
      </w:r>
      <w:r w:rsidR="007D6D8D">
        <w:rPr>
          <w:rFonts w:ascii="Times New Roman" w:hAnsi="Times New Roman"/>
          <w:sz w:val="24"/>
          <w:szCs w:val="24"/>
        </w:rPr>
        <w:t xml:space="preserve"> in </w:t>
      </w:r>
      <w:r w:rsidR="007D6D8D" w:rsidRPr="007D6D8D">
        <w:rPr>
          <w:rFonts w:ascii="Times New Roman" w:hAnsi="Times New Roman"/>
          <w:sz w:val="24"/>
          <w:szCs w:val="24"/>
        </w:rPr>
        <w:t>Tris/Borate/EDTA</w:t>
      </w:r>
      <w:r w:rsidR="007D6D8D">
        <w:rPr>
          <w:rFonts w:ascii="Times New Roman" w:hAnsi="Times New Roman"/>
          <w:sz w:val="24"/>
          <w:szCs w:val="24"/>
        </w:rPr>
        <w:t xml:space="preserve"> (TBE) buffer</w:t>
      </w:r>
      <w:r>
        <w:rPr>
          <w:rFonts w:ascii="Times New Roman" w:hAnsi="Times New Roman"/>
          <w:sz w:val="24"/>
          <w:szCs w:val="24"/>
        </w:rPr>
        <w:t xml:space="preserve"> at 70 volts for 1 hour with 3.5</w:t>
      </w:r>
      <w:r w:rsidRPr="004260F4">
        <w:rPr>
          <w:rFonts w:ascii="Times New Roman" w:hAnsi="Times New Roman"/>
          <w:sz w:val="24"/>
          <w:szCs w:val="24"/>
        </w:rPr>
        <w:t>µl</w:t>
      </w:r>
      <w:r>
        <w:rPr>
          <w:rFonts w:ascii="Times New Roman" w:hAnsi="Times New Roman"/>
          <w:sz w:val="24"/>
          <w:szCs w:val="24"/>
        </w:rPr>
        <w:t xml:space="preserve"> of each sample, 2</w:t>
      </w:r>
      <w:r w:rsidRPr="004260F4">
        <w:rPr>
          <w:rFonts w:ascii="Times New Roman" w:hAnsi="Times New Roman"/>
          <w:sz w:val="24"/>
          <w:szCs w:val="24"/>
        </w:rPr>
        <w:t>µl</w:t>
      </w:r>
      <w:r>
        <w:rPr>
          <w:rFonts w:ascii="Times New Roman" w:hAnsi="Times New Roman"/>
          <w:sz w:val="24"/>
          <w:szCs w:val="24"/>
        </w:rPr>
        <w:t xml:space="preserve"> of loading dye, and 1.5</w:t>
      </w:r>
      <w:r w:rsidRPr="004260F4">
        <w:rPr>
          <w:rFonts w:ascii="Times New Roman" w:hAnsi="Times New Roman"/>
          <w:sz w:val="24"/>
          <w:szCs w:val="24"/>
        </w:rPr>
        <w:t>µl</w:t>
      </w:r>
      <w:r>
        <w:rPr>
          <w:rFonts w:ascii="Times New Roman" w:hAnsi="Times New Roman"/>
          <w:sz w:val="24"/>
          <w:szCs w:val="24"/>
        </w:rPr>
        <w:t xml:space="preserve"> of 1Kb ladder. </w:t>
      </w:r>
    </w:p>
    <w:p w14:paraId="2BB43BD6" w14:textId="77777777" w:rsidR="007A4A71" w:rsidRPr="004260F4" w:rsidRDefault="00003A4E" w:rsidP="007A4A71">
      <w:pPr>
        <w:spacing w:line="360" w:lineRule="auto"/>
        <w:jc w:val="both"/>
        <w:rPr>
          <w:rFonts w:ascii="Times New Roman" w:hAnsi="Times New Roman"/>
          <w:sz w:val="24"/>
          <w:szCs w:val="24"/>
        </w:rPr>
      </w:pPr>
      <w:r>
        <w:rPr>
          <w:rFonts w:ascii="Times New Roman" w:hAnsi="Times New Roman"/>
          <w:sz w:val="24"/>
          <w:szCs w:val="24"/>
        </w:rPr>
        <w:t xml:space="preserve">The cDNA libraries were </w:t>
      </w:r>
      <w:r w:rsidR="001D7D8A">
        <w:rPr>
          <w:rFonts w:ascii="Times New Roman" w:hAnsi="Times New Roman"/>
          <w:sz w:val="24"/>
          <w:szCs w:val="24"/>
        </w:rPr>
        <w:t>subsequently</w:t>
      </w:r>
      <w:r>
        <w:rPr>
          <w:rFonts w:ascii="Times New Roman" w:hAnsi="Times New Roman"/>
          <w:sz w:val="24"/>
          <w:szCs w:val="24"/>
        </w:rPr>
        <w:t xml:space="preserve"> cleaned using the magnetic Agencourt AMPure XP beads and pelleted on a magnetic stand. This was followed by 2 washes using 70% ethanol diluted using Nuclease-free water. The ethanol was removed</w:t>
      </w:r>
      <w:r w:rsidR="001D7D8A">
        <w:rPr>
          <w:rFonts w:ascii="Times New Roman" w:hAnsi="Times New Roman"/>
          <w:sz w:val="24"/>
          <w:szCs w:val="24"/>
        </w:rPr>
        <w:t xml:space="preserve"> and discarded</w:t>
      </w:r>
      <w:r>
        <w:rPr>
          <w:rFonts w:ascii="Times New Roman" w:hAnsi="Times New Roman"/>
          <w:sz w:val="24"/>
          <w:szCs w:val="24"/>
        </w:rPr>
        <w:t>,</w:t>
      </w:r>
      <w:r w:rsidR="001D7D8A">
        <w:rPr>
          <w:rFonts w:ascii="Times New Roman" w:hAnsi="Times New Roman"/>
          <w:sz w:val="24"/>
          <w:szCs w:val="24"/>
        </w:rPr>
        <w:t xml:space="preserve"> then</w:t>
      </w:r>
      <w:r>
        <w:rPr>
          <w:rFonts w:ascii="Times New Roman" w:hAnsi="Times New Roman"/>
          <w:sz w:val="24"/>
          <w:szCs w:val="24"/>
        </w:rPr>
        <w:t xml:space="preserve"> the beads were allowed to dry off any residual ethanol, before being eluted in 12</w:t>
      </w:r>
      <w:r w:rsidRPr="004260F4">
        <w:rPr>
          <w:rFonts w:ascii="Times New Roman" w:hAnsi="Times New Roman"/>
          <w:sz w:val="24"/>
          <w:szCs w:val="24"/>
        </w:rPr>
        <w:t>µl</w:t>
      </w:r>
      <w:r>
        <w:rPr>
          <w:rFonts w:ascii="Times New Roman" w:hAnsi="Times New Roman"/>
          <w:sz w:val="24"/>
          <w:szCs w:val="24"/>
        </w:rPr>
        <w:t xml:space="preserve"> Elution Buffer (EB) provided with the kit. </w:t>
      </w:r>
      <w:r w:rsidR="007A4A71" w:rsidRPr="004260F4">
        <w:rPr>
          <w:rFonts w:ascii="Times New Roman" w:hAnsi="Times New Roman"/>
          <w:sz w:val="24"/>
          <w:szCs w:val="24"/>
        </w:rPr>
        <w:lastRenderedPageBreak/>
        <w:t>The amplified DNA (1µl) w</w:t>
      </w:r>
      <w:r>
        <w:rPr>
          <w:rFonts w:ascii="Times New Roman" w:hAnsi="Times New Roman"/>
          <w:sz w:val="24"/>
          <w:szCs w:val="24"/>
        </w:rPr>
        <w:t>as then</w:t>
      </w:r>
      <w:r w:rsidR="007A4A71" w:rsidRPr="004260F4">
        <w:rPr>
          <w:rFonts w:ascii="Times New Roman" w:hAnsi="Times New Roman"/>
          <w:sz w:val="24"/>
          <w:szCs w:val="24"/>
        </w:rPr>
        <w:t xml:space="preserve"> analyzed for quantity</w:t>
      </w:r>
      <w:r>
        <w:rPr>
          <w:rFonts w:ascii="Times New Roman" w:hAnsi="Times New Roman"/>
          <w:sz w:val="24"/>
          <w:szCs w:val="24"/>
        </w:rPr>
        <w:t xml:space="preserve"> using the NanoDrop 2000</w:t>
      </w:r>
      <w:r w:rsidR="007A4A71" w:rsidRPr="004260F4">
        <w:rPr>
          <w:rFonts w:ascii="Times New Roman" w:hAnsi="Times New Roman"/>
          <w:sz w:val="24"/>
          <w:szCs w:val="24"/>
        </w:rPr>
        <w:t xml:space="preserve">. </w:t>
      </w:r>
      <w:r>
        <w:rPr>
          <w:rFonts w:ascii="Times New Roman" w:hAnsi="Times New Roman"/>
          <w:sz w:val="24"/>
          <w:szCs w:val="24"/>
        </w:rPr>
        <w:t>Guided by their</w:t>
      </w:r>
      <w:r w:rsidR="001D7D8A">
        <w:rPr>
          <w:rFonts w:ascii="Times New Roman" w:hAnsi="Times New Roman"/>
          <w:sz w:val="24"/>
          <w:szCs w:val="24"/>
        </w:rPr>
        <w:t xml:space="preserve"> </w:t>
      </w:r>
      <w:r>
        <w:rPr>
          <w:rFonts w:ascii="Times New Roman" w:hAnsi="Times New Roman"/>
          <w:sz w:val="24"/>
          <w:szCs w:val="24"/>
        </w:rPr>
        <w:t>concentrations, a</w:t>
      </w:r>
      <w:r w:rsidR="007A4A71" w:rsidRPr="004260F4">
        <w:rPr>
          <w:rFonts w:ascii="Times New Roman" w:hAnsi="Times New Roman"/>
          <w:sz w:val="24"/>
          <w:szCs w:val="24"/>
        </w:rPr>
        <w:t xml:space="preserve">ll the amplified </w:t>
      </w:r>
      <w:r w:rsidR="003F0215" w:rsidRPr="004260F4">
        <w:rPr>
          <w:rFonts w:ascii="Times New Roman" w:hAnsi="Times New Roman"/>
          <w:sz w:val="24"/>
          <w:szCs w:val="24"/>
        </w:rPr>
        <w:t xml:space="preserve">barcoded </w:t>
      </w:r>
      <w:r w:rsidR="007A4A71" w:rsidRPr="004260F4">
        <w:rPr>
          <w:rFonts w:ascii="Times New Roman" w:hAnsi="Times New Roman"/>
          <w:sz w:val="24"/>
          <w:szCs w:val="24"/>
        </w:rPr>
        <w:t>cDNA samples</w:t>
      </w:r>
      <w:r>
        <w:rPr>
          <w:rFonts w:ascii="Times New Roman" w:hAnsi="Times New Roman"/>
          <w:sz w:val="24"/>
          <w:szCs w:val="24"/>
        </w:rPr>
        <w:t xml:space="preserve"> </w:t>
      </w:r>
      <w:r w:rsidR="007A4A71" w:rsidRPr="004260F4">
        <w:rPr>
          <w:rFonts w:ascii="Times New Roman" w:hAnsi="Times New Roman"/>
          <w:sz w:val="24"/>
          <w:szCs w:val="24"/>
        </w:rPr>
        <w:t>totaling 100 fmol w</w:t>
      </w:r>
      <w:r>
        <w:rPr>
          <w:rFonts w:ascii="Times New Roman" w:hAnsi="Times New Roman"/>
          <w:sz w:val="24"/>
          <w:szCs w:val="24"/>
        </w:rPr>
        <w:t>ere</w:t>
      </w:r>
      <w:r w:rsidR="007A4A71" w:rsidRPr="004260F4">
        <w:rPr>
          <w:rFonts w:ascii="Times New Roman" w:hAnsi="Times New Roman"/>
          <w:sz w:val="24"/>
          <w:szCs w:val="24"/>
        </w:rPr>
        <w:t xml:space="preserve"> pooled together in a 1.5ml Eppendorf DNA LoBind tube to a final volume of 11 µl in Elution Buffer. </w:t>
      </w:r>
      <w:r w:rsidR="001D7D8A">
        <w:rPr>
          <w:rFonts w:ascii="Times New Roman" w:hAnsi="Times New Roman"/>
          <w:sz w:val="24"/>
          <w:szCs w:val="24"/>
        </w:rPr>
        <w:t xml:space="preserve">This was done for both sequencing runs. </w:t>
      </w:r>
      <w:r w:rsidR="007A4A71" w:rsidRPr="004260F4">
        <w:rPr>
          <w:rFonts w:ascii="Times New Roman" w:hAnsi="Times New Roman"/>
          <w:sz w:val="24"/>
          <w:szCs w:val="24"/>
        </w:rPr>
        <w:t xml:space="preserve">Before sequencing, 1µl of </w:t>
      </w:r>
      <w:r>
        <w:rPr>
          <w:rFonts w:ascii="Times New Roman" w:hAnsi="Times New Roman"/>
          <w:sz w:val="24"/>
          <w:szCs w:val="24"/>
        </w:rPr>
        <w:t xml:space="preserve">sequencing </w:t>
      </w:r>
      <w:r w:rsidR="007A4A71" w:rsidRPr="004260F4">
        <w:rPr>
          <w:rFonts w:ascii="Times New Roman" w:hAnsi="Times New Roman"/>
          <w:sz w:val="24"/>
          <w:szCs w:val="24"/>
        </w:rPr>
        <w:t xml:space="preserve">adapters </w:t>
      </w:r>
      <w:r w:rsidR="00AA4796">
        <w:rPr>
          <w:rFonts w:ascii="Times New Roman" w:hAnsi="Times New Roman"/>
          <w:sz w:val="24"/>
          <w:szCs w:val="24"/>
        </w:rPr>
        <w:t xml:space="preserve">(RAP) </w:t>
      </w:r>
      <w:r w:rsidR="007A4A71" w:rsidRPr="004260F4">
        <w:rPr>
          <w:rFonts w:ascii="Times New Roman" w:hAnsi="Times New Roman"/>
          <w:sz w:val="24"/>
          <w:szCs w:val="24"/>
        </w:rPr>
        <w:t>w</w:t>
      </w:r>
      <w:r>
        <w:rPr>
          <w:rFonts w:ascii="Times New Roman" w:hAnsi="Times New Roman"/>
          <w:sz w:val="24"/>
          <w:szCs w:val="24"/>
        </w:rPr>
        <w:t>ere</w:t>
      </w:r>
      <w:r w:rsidR="007A4A71" w:rsidRPr="004260F4">
        <w:rPr>
          <w:rFonts w:ascii="Times New Roman" w:hAnsi="Times New Roman"/>
          <w:sz w:val="24"/>
          <w:szCs w:val="24"/>
        </w:rPr>
        <w:t xml:space="preserve"> </w:t>
      </w:r>
      <w:r>
        <w:rPr>
          <w:rFonts w:ascii="Times New Roman" w:hAnsi="Times New Roman"/>
          <w:sz w:val="24"/>
          <w:szCs w:val="24"/>
        </w:rPr>
        <w:t>a</w:t>
      </w:r>
      <w:r w:rsidR="007A4A71" w:rsidRPr="004260F4">
        <w:rPr>
          <w:rFonts w:ascii="Times New Roman" w:hAnsi="Times New Roman"/>
          <w:sz w:val="24"/>
          <w:szCs w:val="24"/>
        </w:rPr>
        <w:t>dded to the amplified cDNA libra</w:t>
      </w:r>
      <w:r>
        <w:rPr>
          <w:rFonts w:ascii="Times New Roman" w:hAnsi="Times New Roman"/>
          <w:sz w:val="24"/>
          <w:szCs w:val="24"/>
        </w:rPr>
        <w:t xml:space="preserve">ries before mixing by pipetting. </w:t>
      </w:r>
    </w:p>
    <w:p w14:paraId="3C685436" w14:textId="77777777" w:rsidR="004E40A0" w:rsidRPr="004260F4" w:rsidRDefault="007F635E" w:rsidP="003233F2">
      <w:pPr>
        <w:pStyle w:val="Heading3"/>
        <w:rPr>
          <w:bCs/>
        </w:rPr>
      </w:pPr>
      <w:bookmarkStart w:id="200" w:name="_Toc92192672"/>
      <w:r w:rsidRPr="004260F4">
        <w:rPr>
          <w:bCs/>
        </w:rPr>
        <w:t>3.</w:t>
      </w:r>
      <w:r w:rsidR="00331B45" w:rsidRPr="004260F4">
        <w:rPr>
          <w:bCs/>
        </w:rPr>
        <w:t>7</w:t>
      </w:r>
      <w:r w:rsidRPr="004260F4">
        <w:rPr>
          <w:bCs/>
        </w:rPr>
        <w:t xml:space="preserve"> </w:t>
      </w:r>
      <w:r w:rsidR="00D30B68">
        <w:rPr>
          <w:bCs/>
        </w:rPr>
        <w:t>S</w:t>
      </w:r>
      <w:r w:rsidR="004C4EB2" w:rsidRPr="004260F4">
        <w:rPr>
          <w:bCs/>
        </w:rPr>
        <w:t>equencing</w:t>
      </w:r>
      <w:bookmarkEnd w:id="200"/>
      <w:r w:rsidR="004C4EB2" w:rsidRPr="004260F4">
        <w:rPr>
          <w:bCs/>
        </w:rPr>
        <w:t xml:space="preserve"> </w:t>
      </w:r>
    </w:p>
    <w:p w14:paraId="097382CC" w14:textId="77777777" w:rsidR="003F0215" w:rsidRDefault="008C3437" w:rsidP="0053758B">
      <w:pPr>
        <w:spacing w:line="360" w:lineRule="auto"/>
        <w:jc w:val="both"/>
        <w:rPr>
          <w:rFonts w:ascii="Times New Roman" w:hAnsi="Times New Roman"/>
          <w:sz w:val="24"/>
          <w:szCs w:val="24"/>
        </w:rPr>
      </w:pPr>
      <w:r w:rsidRPr="004260F4">
        <w:rPr>
          <w:rFonts w:ascii="Times New Roman" w:hAnsi="Times New Roman"/>
          <w:sz w:val="24"/>
          <w:szCs w:val="24"/>
        </w:rPr>
        <w:t xml:space="preserve"> </w:t>
      </w:r>
      <w:r w:rsidR="005D7B89" w:rsidRPr="004260F4">
        <w:rPr>
          <w:rFonts w:ascii="Times New Roman" w:hAnsi="Times New Roman"/>
          <w:sz w:val="24"/>
          <w:szCs w:val="24"/>
        </w:rPr>
        <w:t>The</w:t>
      </w:r>
      <w:r w:rsidRPr="004260F4">
        <w:rPr>
          <w:rFonts w:ascii="Times New Roman" w:hAnsi="Times New Roman"/>
          <w:sz w:val="24"/>
          <w:szCs w:val="24"/>
        </w:rPr>
        <w:t xml:space="preserve"> </w:t>
      </w:r>
      <w:r w:rsidR="00D30B68">
        <w:rPr>
          <w:rFonts w:ascii="Times New Roman" w:hAnsi="Times New Roman"/>
          <w:sz w:val="24"/>
          <w:szCs w:val="24"/>
        </w:rPr>
        <w:t xml:space="preserve">MinION MK1B platform was used for both sequencing runs. However, two types of flow cells were used: R9.4.1 and R10.4. </w:t>
      </w:r>
      <w:r w:rsidR="003F0215">
        <w:rPr>
          <w:rFonts w:ascii="Times New Roman" w:hAnsi="Times New Roman"/>
          <w:sz w:val="24"/>
          <w:szCs w:val="24"/>
        </w:rPr>
        <w:t>Better</w:t>
      </w:r>
      <w:r w:rsidR="00D30B68">
        <w:rPr>
          <w:rFonts w:ascii="Times New Roman" w:hAnsi="Times New Roman"/>
          <w:sz w:val="24"/>
          <w:szCs w:val="24"/>
        </w:rPr>
        <w:t xml:space="preserve"> throughput </w:t>
      </w:r>
      <w:r w:rsidR="003F0215">
        <w:rPr>
          <w:rFonts w:ascii="Times New Roman" w:hAnsi="Times New Roman"/>
          <w:sz w:val="24"/>
          <w:szCs w:val="24"/>
        </w:rPr>
        <w:t xml:space="preserve">was achieved </w:t>
      </w:r>
      <w:r w:rsidR="00D30B68">
        <w:rPr>
          <w:rFonts w:ascii="Times New Roman" w:hAnsi="Times New Roman"/>
          <w:sz w:val="24"/>
          <w:szCs w:val="24"/>
        </w:rPr>
        <w:t>with version R9.4.1</w:t>
      </w:r>
      <w:r w:rsidR="003F0215">
        <w:rPr>
          <w:rFonts w:ascii="Times New Roman" w:hAnsi="Times New Roman"/>
          <w:sz w:val="24"/>
          <w:szCs w:val="24"/>
        </w:rPr>
        <w:t xml:space="preserve"> than version R10.4, as the latter is recommended for sequencing homopolymer regions and is regarded</w:t>
      </w:r>
      <w:r w:rsidR="003F0215" w:rsidRPr="003F0215">
        <w:rPr>
          <w:rFonts w:ascii="Times New Roman" w:hAnsi="Times New Roman"/>
          <w:sz w:val="24"/>
          <w:szCs w:val="24"/>
        </w:rPr>
        <w:t xml:space="preserve"> </w:t>
      </w:r>
      <w:r w:rsidR="003F0215">
        <w:rPr>
          <w:rFonts w:ascii="Times New Roman" w:hAnsi="Times New Roman"/>
          <w:sz w:val="24"/>
          <w:szCs w:val="24"/>
        </w:rPr>
        <w:t>as ideal</w:t>
      </w:r>
      <w:r w:rsidR="003F0215" w:rsidRPr="003F0215">
        <w:rPr>
          <w:rFonts w:ascii="Times New Roman" w:hAnsi="Times New Roman"/>
          <w:sz w:val="24"/>
          <w:szCs w:val="24"/>
        </w:rPr>
        <w:t xml:space="preserve"> for </w:t>
      </w:r>
      <w:r w:rsidR="003F0215">
        <w:rPr>
          <w:rFonts w:ascii="Times New Roman" w:hAnsi="Times New Roman"/>
          <w:sz w:val="24"/>
          <w:szCs w:val="24"/>
        </w:rPr>
        <w:t xml:space="preserve">use with the newer sequencing chemistries being developed by ONT for </w:t>
      </w:r>
      <w:r w:rsidR="003F0215" w:rsidRPr="003F0215">
        <w:rPr>
          <w:rFonts w:ascii="Times New Roman" w:hAnsi="Times New Roman"/>
          <w:sz w:val="24"/>
          <w:szCs w:val="24"/>
        </w:rPr>
        <w:t>experiments where high consensus accuracy</w:t>
      </w:r>
      <w:r w:rsidR="003F0215">
        <w:rPr>
          <w:rFonts w:ascii="Times New Roman" w:hAnsi="Times New Roman"/>
          <w:sz w:val="24"/>
          <w:szCs w:val="24"/>
        </w:rPr>
        <w:t xml:space="preserve"> </w:t>
      </w:r>
      <w:r w:rsidR="003F0215" w:rsidRPr="003F0215">
        <w:rPr>
          <w:rFonts w:ascii="Times New Roman" w:hAnsi="Times New Roman"/>
          <w:sz w:val="24"/>
          <w:szCs w:val="24"/>
        </w:rPr>
        <w:t>is required</w:t>
      </w:r>
      <w:r w:rsidR="003F0215">
        <w:rPr>
          <w:rFonts w:ascii="Times New Roman" w:hAnsi="Times New Roman"/>
          <w:sz w:val="24"/>
          <w:szCs w:val="24"/>
        </w:rPr>
        <w:t xml:space="preserve"> (~99%) </w:t>
      </w:r>
      <w:r w:rsidR="003F0215">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{"citationItems":[{"id":"ITEM-1","itemData":{"URL":"https://store.nanoporetech.com/flow-cell-r9-4-1.html","accessed":{"date-parts":[["2021","10","22"]]},"author":[{"dropping-particle":"","family":"Oxford Nanopore Technologies","given":"ONT","non-dropping-particle":"","parse-names":false,"suffix":""}],"container-title":"2020","id":"ITEM-1","issued":{"date-parts":[["0"]]},"title":"Flow Cell (R9.4.1)","type":"webpage"},"uris":["http://www.mendeley.com/documents/?uuid=fcb5e5f6-6dff-3e84-8bfc-dc22fbb72db4"]}],"mendeley":{"formattedCitation":"(Oxford Nanopore Technologies, n.d.)","manualFormatting":"(Oxford Nanopore Technologies, 2020)","plainTextFormattedCitation":"(Oxford Nanopore Technologies, n.d.)","previouslyFormattedCitation":"(Oxford Nanopore Technologies, n.d.)"},"properties":{"noteIndex":0},"schema":"https://github.com/citation-style-language/schema/raw/master/csl-citation.json"}</w:instrText>
      </w:r>
      <w:r w:rsidR="003F0215">
        <w:rPr>
          <w:rFonts w:ascii="Times New Roman" w:hAnsi="Times New Roman"/>
          <w:sz w:val="24"/>
          <w:szCs w:val="24"/>
        </w:rPr>
        <w:fldChar w:fldCharType="separate"/>
      </w:r>
      <w:r w:rsidR="003F0215" w:rsidRPr="003F0215">
        <w:rPr>
          <w:rFonts w:ascii="Times New Roman" w:hAnsi="Times New Roman"/>
          <w:noProof/>
          <w:sz w:val="24"/>
          <w:szCs w:val="24"/>
        </w:rPr>
        <w:t xml:space="preserve">(Oxford Nanopore Technologies, </w:t>
      </w:r>
      <w:r w:rsidR="00583EE0">
        <w:rPr>
          <w:rFonts w:ascii="Times New Roman" w:hAnsi="Times New Roman"/>
          <w:noProof/>
          <w:sz w:val="24"/>
          <w:szCs w:val="24"/>
        </w:rPr>
        <w:t>2020</w:t>
      </w:r>
      <w:r w:rsidR="003F0215" w:rsidRPr="003F0215">
        <w:rPr>
          <w:rFonts w:ascii="Times New Roman" w:hAnsi="Times New Roman"/>
          <w:noProof/>
          <w:sz w:val="24"/>
          <w:szCs w:val="24"/>
        </w:rPr>
        <w:t>)</w:t>
      </w:r>
      <w:r w:rsidR="003F0215">
        <w:rPr>
          <w:rFonts w:ascii="Times New Roman" w:hAnsi="Times New Roman"/>
          <w:sz w:val="24"/>
          <w:szCs w:val="24"/>
        </w:rPr>
        <w:fldChar w:fldCharType="end"/>
      </w:r>
      <w:r w:rsidR="00D30B68">
        <w:rPr>
          <w:rFonts w:ascii="Times New Roman" w:hAnsi="Times New Roman"/>
          <w:sz w:val="24"/>
          <w:szCs w:val="24"/>
        </w:rPr>
        <w:t xml:space="preserve">. </w:t>
      </w:r>
    </w:p>
    <w:p w14:paraId="2F6D8428" w14:textId="77777777" w:rsidR="00D30B68" w:rsidRDefault="00D30B68" w:rsidP="0053758B">
      <w:pPr>
        <w:spacing w:line="360" w:lineRule="auto"/>
        <w:jc w:val="both"/>
        <w:rPr>
          <w:rFonts w:ascii="Times New Roman" w:hAnsi="Times New Roman"/>
          <w:sz w:val="24"/>
          <w:szCs w:val="24"/>
        </w:rPr>
      </w:pPr>
      <w:r>
        <w:rPr>
          <w:rFonts w:ascii="Times New Roman" w:hAnsi="Times New Roman"/>
          <w:sz w:val="24"/>
          <w:szCs w:val="24"/>
        </w:rPr>
        <w:t xml:space="preserve">The flow cells require priming before the cDNA libraries can be loaded into the flow cell sequencing port (SpotON), and this was done using the Flow cell Priming Kit EXP-FLP002 from ONT while adhering to the manufacturer’s specifications. 37.5 </w:t>
      </w:r>
      <w:r w:rsidRPr="004260F4">
        <w:rPr>
          <w:rFonts w:ascii="Times New Roman" w:hAnsi="Times New Roman"/>
          <w:sz w:val="24"/>
          <w:szCs w:val="24"/>
        </w:rPr>
        <w:t>µl</w:t>
      </w:r>
      <w:r>
        <w:rPr>
          <w:rFonts w:ascii="Times New Roman" w:hAnsi="Times New Roman"/>
          <w:sz w:val="24"/>
          <w:szCs w:val="24"/>
        </w:rPr>
        <w:t xml:space="preserve"> of sequencing buffer (SQB), 25.5 </w:t>
      </w:r>
      <w:r w:rsidRPr="004260F4">
        <w:rPr>
          <w:rFonts w:ascii="Times New Roman" w:hAnsi="Times New Roman"/>
          <w:sz w:val="24"/>
          <w:szCs w:val="24"/>
        </w:rPr>
        <w:t>µl</w:t>
      </w:r>
      <w:r>
        <w:rPr>
          <w:rFonts w:ascii="Times New Roman" w:hAnsi="Times New Roman"/>
          <w:sz w:val="24"/>
          <w:szCs w:val="24"/>
        </w:rPr>
        <w:t xml:space="preserve"> of loading beads (LB), and 12 </w:t>
      </w:r>
      <w:r w:rsidRPr="004260F4">
        <w:rPr>
          <w:rFonts w:ascii="Times New Roman" w:hAnsi="Times New Roman"/>
          <w:sz w:val="24"/>
          <w:szCs w:val="24"/>
        </w:rPr>
        <w:t>µl</w:t>
      </w:r>
      <w:r>
        <w:rPr>
          <w:rFonts w:ascii="Times New Roman" w:hAnsi="Times New Roman"/>
          <w:sz w:val="24"/>
          <w:szCs w:val="24"/>
        </w:rPr>
        <w:t xml:space="preserve"> of the cDNA library were properly mixed in a LoBind 1.5 ml Eppendorf tube and loaded onto the SpotON sample sequencing port. The MinKNOW software (version 21.06.0) was used for data acquisition, real-time analysis and feedback, and sample tracking and identification, while the Guppy (v5.0.11) was used to perform basecalling after sequencing using the High-Accuracy Model (HAC) model</w:t>
      </w:r>
      <w:r w:rsidR="006F7C45">
        <w:rPr>
          <w:rFonts w:ascii="Times New Roman" w:hAnsi="Times New Roman"/>
          <w:sz w:val="24"/>
          <w:szCs w:val="24"/>
        </w:rPr>
        <w:t xml:space="preserve"> </w:t>
      </w:r>
      <w:r w:rsidR="006F7C45">
        <w:rPr>
          <w:rFonts w:ascii="Times New Roman" w:hAnsi="Times New Roman"/>
          <w:sz w:val="24"/>
          <w:szCs w:val="24"/>
        </w:rPr>
        <w:fldChar w:fldCharType="begin" w:fldLock="1"/>
      </w:r>
      <w:r w:rsidR="005D1AB7">
        <w:rPr>
          <w:rFonts w:ascii="Times New Roman" w:hAnsi="Times New Roman"/>
          <w:sz w:val="24"/>
          <w:szCs w:val="24"/>
        </w:rPr>
        <w:instrText>ADDIN CSL_CITATION {"citationItems":[{"id":"ITEM-1","itemData":{"DOI":"10.1016/j.gpb.2016.05.004","ISBN":"0000000301442","ISSN":"22103244","PMID":"27646134","abstract":"The revolution of genome sequencing is continuing after the successful second-generation sequencing (SGS) technology. The third-generation sequencing (TGS) technology, led by Pacific Biosciences (PacBio), is progressing rapidly, moving from a technology once only capable of providing data for small genome analysis, or for performing targeted screening, to one that promises high quality de novo assembly and structural variation detection for human-sized genomes. In 2014, the MinION, the first commercial sequencer using nanopore technology, was released by Oxford Nanopore Technologies (ONT). MinION identifies DNA bases by measuring the changes in electrical conductivity generated as DNA strands pass through a biological pore. Its portability, affordability, and speed in data production makes it suitable for real-time applications, the release of the long read sequencer MinION has thus generated much excitement and interest in the genomics community. While de novo genome assemblies can be cheaply produced from SGS data, assembly continuity is often relatively poor, due to the limited ability of short reads to handle long repeats. Assembly quality can be greatly improved by using TGS long reads, since repetitive regions can be easily expanded into using longer sequencing lengths, despite having higher error rates at the base level. The potential of nanopore sequencing has been demonstrated by various studies in genome surveillance at locations where rapid and reliable sequencing is needed, but where resources are limited.","author":[{"dropping-particle":"","family":"Lu","given":"Hengyun","non-dropping-particle":"","parse-names":false,"suffix":""},{"dropping-particle":"","family":"Giordano","given":"Francesca","non-dropping-particle":"","parse-names":false,"suffix":""},{"dropping-particle":"","family":"Ning","given":"Zemin","non-dropping-particle":"","parse-names":false,"suffix":""}],"container-title":"Genomics, Proteomics and Bioinformatics","id":"ITEM-1","issue":"5","issued":{"date-parts":[["2016"]]},"page":"265-279","publisher":"Beijing Institute of Genomics, Chinese Academy of Sciences and Genetics Society of China","title":"Oxford Nanopore MinION Sequencing and Genome Assembly","type":"article-journal","volume":"14"},"uris":["http://www.mendeley.com/documents/?uuid=fb93e2f4-2320-41d4-b714-72cbdb84fe86"]}],"mendeley":{"formattedCitation":"(Lu et al., 2016)","plainTextFormattedCitation":"(Lu et al., 2016)","previouslyFormattedCitation":"(Lu et al., 2016)"},"properties":{"noteIndex":0},"schema":"https://github.com/citation-style-language/schema/raw/master/csl-citation.json"}</w:instrText>
      </w:r>
      <w:r w:rsidR="006F7C45">
        <w:rPr>
          <w:rFonts w:ascii="Times New Roman" w:hAnsi="Times New Roman"/>
          <w:sz w:val="24"/>
          <w:szCs w:val="24"/>
        </w:rPr>
        <w:fldChar w:fldCharType="separate"/>
      </w:r>
      <w:r w:rsidR="006F7C45" w:rsidRPr="006F7C45">
        <w:rPr>
          <w:rFonts w:ascii="Times New Roman" w:hAnsi="Times New Roman"/>
          <w:noProof/>
          <w:sz w:val="24"/>
          <w:szCs w:val="24"/>
        </w:rPr>
        <w:t>(Lu et al., 2016)</w:t>
      </w:r>
      <w:r w:rsidR="006F7C45">
        <w:rPr>
          <w:rFonts w:ascii="Times New Roman" w:hAnsi="Times New Roman"/>
          <w:sz w:val="24"/>
          <w:szCs w:val="24"/>
        </w:rPr>
        <w:fldChar w:fldCharType="end"/>
      </w:r>
      <w:r>
        <w:rPr>
          <w:rFonts w:ascii="Times New Roman" w:hAnsi="Times New Roman"/>
          <w:sz w:val="24"/>
          <w:szCs w:val="24"/>
        </w:rPr>
        <w:t xml:space="preserve">. </w:t>
      </w:r>
    </w:p>
    <w:p w14:paraId="1773C747" w14:textId="77777777" w:rsidR="00D30B68" w:rsidRPr="004260F4" w:rsidRDefault="00D30B68" w:rsidP="00D30B68">
      <w:pPr>
        <w:spacing w:line="360" w:lineRule="auto"/>
        <w:jc w:val="both"/>
        <w:rPr>
          <w:rFonts w:ascii="Times New Roman" w:hAnsi="Times New Roman"/>
          <w:sz w:val="24"/>
          <w:szCs w:val="24"/>
        </w:rPr>
      </w:pPr>
      <w:r>
        <w:rPr>
          <w:rFonts w:ascii="Times New Roman" w:hAnsi="Times New Roman"/>
          <w:sz w:val="24"/>
          <w:szCs w:val="24"/>
        </w:rPr>
        <w:t xml:space="preserve">Basecalling was run on an NVIDIA Tesla V100 Graphical Processing Unit (GPU) </w:t>
      </w:r>
      <w:r w:rsidR="006F7C45">
        <w:rPr>
          <w:rFonts w:ascii="Times New Roman" w:hAnsi="Times New Roman"/>
          <w:sz w:val="24"/>
          <w:szCs w:val="24"/>
        </w:rPr>
        <w:t>with</w:t>
      </w:r>
      <w:r>
        <w:rPr>
          <w:rFonts w:ascii="Times New Roman" w:hAnsi="Times New Roman"/>
          <w:sz w:val="24"/>
          <w:szCs w:val="24"/>
        </w:rPr>
        <w:t xml:space="preserve"> the </w:t>
      </w:r>
      <w:r w:rsidR="006F7C45">
        <w:rPr>
          <w:rFonts w:ascii="Times New Roman" w:hAnsi="Times New Roman"/>
          <w:sz w:val="24"/>
          <w:szCs w:val="24"/>
        </w:rPr>
        <w:t xml:space="preserve">Guppy software (v5.0.11) using </w:t>
      </w:r>
      <w:r>
        <w:rPr>
          <w:rFonts w:ascii="Times New Roman" w:hAnsi="Times New Roman"/>
          <w:sz w:val="24"/>
          <w:szCs w:val="24"/>
        </w:rPr>
        <w:t>following command line parameters: --recursive --config dna_r9.4.1_450bps --barcode_kits “SQK-PCB109” --detect_mid_strand_barcodes --min_score_mid_barcodes 60 --gpu_runners_per_device 16 --compress_fastq --device cuda:0. The --detect_mid_strand_barcodes option was used to classify more reads whose barcode sequences are located within the sequences with an identity threshold of 60 that might have otherwise bee</w:t>
      </w:r>
      <w:r w:rsidR="004D4120">
        <w:rPr>
          <w:rFonts w:ascii="Times New Roman" w:hAnsi="Times New Roman"/>
          <w:sz w:val="24"/>
          <w:szCs w:val="24"/>
        </w:rPr>
        <w:t>n considered as chimeric reads</w:t>
      </w:r>
      <w:r>
        <w:rPr>
          <w:rFonts w:ascii="Times New Roman" w:hAnsi="Times New Roman"/>
          <w:sz w:val="24"/>
          <w:szCs w:val="24"/>
        </w:rPr>
        <w:t>. The configuration file was modified and the quality score of the reads was set at the minimum threshold of 7. Every read that failed to attain this threshold was discarded as a failed read.</w:t>
      </w:r>
    </w:p>
    <w:p w14:paraId="4FB0B2FA" w14:textId="77777777" w:rsidR="006F7C45" w:rsidRDefault="00DB7216" w:rsidP="006F7C45">
      <w:pPr>
        <w:pStyle w:val="Heading3"/>
      </w:pPr>
      <w:bookmarkStart w:id="201" w:name="_Toc92192673"/>
      <w:r w:rsidRPr="004260F4">
        <w:lastRenderedPageBreak/>
        <w:t>3.8 Data Analysis</w:t>
      </w:r>
      <w:bookmarkEnd w:id="201"/>
    </w:p>
    <w:p w14:paraId="48CF05E6" w14:textId="77777777" w:rsidR="0063321E" w:rsidRPr="0063321E" w:rsidRDefault="00335E46" w:rsidP="0063321E">
      <w:pPr>
        <w:pStyle w:val="Heading3"/>
      </w:pPr>
      <w:bookmarkStart w:id="202" w:name="_Toc92192674"/>
      <w:r w:rsidRPr="0063321E">
        <w:t xml:space="preserve">3.8.1 </w:t>
      </w:r>
      <w:r w:rsidR="0063321E" w:rsidRPr="0063321E">
        <w:t>Physicochemical parameter collection</w:t>
      </w:r>
      <w:bookmarkEnd w:id="202"/>
    </w:p>
    <w:p w14:paraId="492223AB" w14:textId="45C60F32" w:rsidR="0063321E" w:rsidRPr="0063321E" w:rsidRDefault="0063321E" w:rsidP="0063321E">
      <w:pPr>
        <w:spacing w:line="360" w:lineRule="auto"/>
        <w:jc w:val="both"/>
        <w:rPr>
          <w:rFonts w:ascii="Times New Roman" w:hAnsi="Times New Roman"/>
          <w:sz w:val="24"/>
          <w:szCs w:val="24"/>
        </w:rPr>
      </w:pPr>
      <w:commentRangeStart w:id="203"/>
      <w:commentRangeStart w:id="204"/>
      <w:r>
        <w:rPr>
          <w:rFonts w:ascii="Times New Roman" w:hAnsi="Times New Roman"/>
          <w:sz w:val="24"/>
          <w:szCs w:val="24"/>
        </w:rPr>
        <w:t xml:space="preserve">During BSF larval breeding, various physicochemical parameters were collected and recorded to provide an in-depth understanding of the state, larval activity, and performance of each dietary group. </w:t>
      </w:r>
      <w:r w:rsidR="00AA4796">
        <w:rPr>
          <w:rFonts w:ascii="Times New Roman" w:hAnsi="Times New Roman"/>
          <w:sz w:val="24"/>
          <w:szCs w:val="24"/>
        </w:rPr>
        <w:t>The</w:t>
      </w:r>
      <w:r>
        <w:rPr>
          <w:rFonts w:ascii="Times New Roman" w:hAnsi="Times New Roman"/>
          <w:sz w:val="24"/>
          <w:szCs w:val="24"/>
        </w:rPr>
        <w:t xml:space="preserve"> parameters were collected using the parameter</w:t>
      </w:r>
      <w:r w:rsidR="00AA4796">
        <w:rPr>
          <w:rFonts w:ascii="Times New Roman" w:hAnsi="Times New Roman"/>
          <w:sz w:val="24"/>
          <w:szCs w:val="24"/>
        </w:rPr>
        <w:t xml:space="preserve"> collection template (</w:t>
      </w:r>
      <w:r w:rsidR="00AA4796" w:rsidRPr="00AA4796">
        <w:rPr>
          <w:rFonts w:ascii="Times New Roman" w:hAnsi="Times New Roman"/>
          <w:b/>
          <w:sz w:val="24"/>
          <w:szCs w:val="24"/>
        </w:rPr>
        <w:t>Appendices</w:t>
      </w:r>
      <w:r w:rsidR="002E0960">
        <w:rPr>
          <w:rFonts w:ascii="Times New Roman" w:hAnsi="Times New Roman"/>
          <w:b/>
          <w:sz w:val="24"/>
          <w:szCs w:val="24"/>
        </w:rPr>
        <w:t xml:space="preserve"> - page 106</w:t>
      </w:r>
      <w:r>
        <w:rPr>
          <w:rFonts w:ascii="Times New Roman" w:hAnsi="Times New Roman"/>
          <w:sz w:val="24"/>
          <w:szCs w:val="24"/>
        </w:rPr>
        <w:t>) until 25% pupation was attained in each dietary substrate.</w:t>
      </w:r>
      <w:commentRangeEnd w:id="203"/>
      <w:r w:rsidR="00A65020">
        <w:rPr>
          <w:rStyle w:val="CommentReference"/>
        </w:rPr>
        <w:commentReference w:id="203"/>
      </w:r>
      <w:commentRangeEnd w:id="204"/>
      <w:r w:rsidR="001541C3">
        <w:rPr>
          <w:rStyle w:val="CommentReference"/>
        </w:rPr>
        <w:commentReference w:id="204"/>
      </w:r>
      <w:r w:rsidR="001541C3">
        <w:rPr>
          <w:rFonts w:ascii="Times New Roman" w:hAnsi="Times New Roman"/>
          <w:sz w:val="24"/>
          <w:szCs w:val="24"/>
        </w:rPr>
        <w:t xml:space="preserve"> These parameters were analyzed and visualized </w:t>
      </w:r>
      <w:r w:rsidR="000159E9">
        <w:rPr>
          <w:rFonts w:ascii="Times New Roman" w:hAnsi="Times New Roman"/>
          <w:sz w:val="24"/>
          <w:szCs w:val="24"/>
        </w:rPr>
        <w:t xml:space="preserve">using </w:t>
      </w:r>
      <w:r w:rsidR="001541C3">
        <w:rPr>
          <w:rFonts w:ascii="Times New Roman" w:hAnsi="Times New Roman"/>
          <w:sz w:val="24"/>
          <w:szCs w:val="24"/>
        </w:rPr>
        <w:t>Microsoft Excel 2016.</w:t>
      </w:r>
    </w:p>
    <w:p w14:paraId="3DBF2C2A" w14:textId="77777777" w:rsidR="00335E46" w:rsidRDefault="0063321E" w:rsidP="00335E46">
      <w:pPr>
        <w:pStyle w:val="Heading3"/>
      </w:pPr>
      <w:bookmarkStart w:id="205" w:name="_Toc92192675"/>
      <w:r>
        <w:t xml:space="preserve">3.8.2 </w:t>
      </w:r>
      <w:r w:rsidR="00335E46">
        <w:t>Feed composition analysis</w:t>
      </w:r>
      <w:bookmarkEnd w:id="205"/>
    </w:p>
    <w:p w14:paraId="6A0E2750" w14:textId="77777777" w:rsidR="0063321E" w:rsidRPr="004A3493" w:rsidRDefault="00335E46" w:rsidP="004A3493">
      <w:pPr>
        <w:spacing w:line="360" w:lineRule="auto"/>
        <w:jc w:val="both"/>
        <w:rPr>
          <w:rFonts w:ascii="Times New Roman" w:hAnsi="Times New Roman"/>
          <w:sz w:val="24"/>
          <w:szCs w:val="24"/>
        </w:rPr>
      </w:pPr>
      <w:r>
        <w:rPr>
          <w:rFonts w:ascii="Times New Roman" w:hAnsi="Times New Roman"/>
          <w:sz w:val="24"/>
          <w:szCs w:val="24"/>
        </w:rPr>
        <w:t xml:space="preserve">To acquire a complete </w:t>
      </w:r>
      <w:r w:rsidR="004A3493">
        <w:rPr>
          <w:rFonts w:ascii="Times New Roman" w:hAnsi="Times New Roman"/>
          <w:sz w:val="24"/>
          <w:szCs w:val="24"/>
        </w:rPr>
        <w:t xml:space="preserve">understanding of the material composition of the dietary substrates used to feed the BSFL, a complete feed composition analysis was carried out using the wet chemistry Inductive Coupled Plasma – Mass Spectrometry technique (Wetchem, ICP-MS). The </w:t>
      </w:r>
      <w:r w:rsidR="004A3493" w:rsidRPr="004A3493">
        <w:rPr>
          <w:rFonts w:ascii="Times New Roman" w:hAnsi="Times New Roman"/>
          <w:sz w:val="24"/>
          <w:szCs w:val="24"/>
        </w:rPr>
        <w:t>ICP-MS</w:t>
      </w:r>
      <w:r w:rsidR="004A3493">
        <w:rPr>
          <w:rFonts w:ascii="Times New Roman" w:hAnsi="Times New Roman"/>
          <w:sz w:val="24"/>
          <w:szCs w:val="24"/>
        </w:rPr>
        <w:t xml:space="preserve"> is regarded as one of the most versatile tools used in bio-analytical and environmental applications </w:t>
      </w:r>
      <w:r w:rsidR="004A3493" w:rsidRPr="004A3493">
        <w:rPr>
          <w:rFonts w:ascii="Times New Roman" w:hAnsi="Times New Roman"/>
          <w:sz w:val="24"/>
          <w:szCs w:val="24"/>
        </w:rPr>
        <w:t xml:space="preserve">for </w:t>
      </w:r>
      <w:r w:rsidR="004A3493">
        <w:rPr>
          <w:rFonts w:ascii="Times New Roman" w:hAnsi="Times New Roman"/>
          <w:sz w:val="24"/>
          <w:szCs w:val="24"/>
        </w:rPr>
        <w:t xml:space="preserve">the quantification of elements, by utilizing noble gases at high temperatures to fragment the samples to be analyzed into detectable ionized molecules that are then used as surrogates to detect complex molecules e.g. proteins </w:t>
      </w:r>
      <w:r w:rsidR="004A3493">
        <w:rPr>
          <w:rFonts w:ascii="Times New Roman" w:hAnsi="Times New Roman"/>
          <w:sz w:val="24"/>
          <w:szCs w:val="24"/>
        </w:rPr>
        <w:fldChar w:fldCharType="begin" w:fldLock="1"/>
      </w:r>
      <w:r w:rsidR="009B7E87">
        <w:rPr>
          <w:rFonts w:ascii="Times New Roman" w:hAnsi="Times New Roman"/>
          <w:sz w:val="24"/>
          <w:szCs w:val="24"/>
        </w:rPr>
        <w:instrText>ADDIN CSL_CITATION {"citationItems":[{"id":"ITEM-1","itemData":{"DOI":"10.1366/12-06681","abstract":"This focal point review provides an overview of recent developments and capabilities of inductively coupled plasma mass spectrometry (ICP-MS) coupled with different separation techniques for applications in the fields of quantitative environmental and bio-analysis. Over the past years numerous technical improvements, which are highlighted in this review, have helped to promote the evolution of ICP-MS to one of the most versatile tools for elemental quantification. In particular, the benefits and possibilities of using state-of-the-art hyphenated ICP-MS approaches for quantitative analysis are demonstrated with a focus on environmental and bio-analytical applications.","author":[{"dropping-particle":"","family":"Prange","given":"Andreas","non-dropping-particle":"","parse-names":false,"suffix":""},{"dropping-particle":"","family":"Pröfrock","given":"Daniel","non-dropping-particle":"","parse-names":false,"suffix":""}],"container-title":"Applied Spectroscopy, Vol. 66, Issue 8, pp. 843-868","id":"ITEM-1","issue":"8","issued":{"date-parts":[["2012","8","1"]]},"page":"843-868","publisher":"Society for Applied Spectroscopy","title":"Inductively Coupled Plasma-Mass Spectrometry (ICP-MS) for Quantitative Analysis in Environmental and Life Sciences: A Review of Challenges, Solutions, and Trends","type":"article-journal","volume":"66"},"uris":["http://www.mendeley.com/documents/?uuid=66b41bcf-ee92-342b-a78b-dd79ce2d58aa"]}],"mendeley":{"formattedCitation":"(Prange &amp; Pröfrock, 2012)","plainTextFormattedCitation":"(Prange &amp; Pröfrock, 2012)","previouslyFormattedCitation":"(Prange &amp; Pröfrock, 2012)"},"properties":{"noteIndex":0},"schema":"https://github.com/citation-style-language/schema/raw/master/csl-citation.json"}</w:instrText>
      </w:r>
      <w:r w:rsidR="004A3493">
        <w:rPr>
          <w:rFonts w:ascii="Times New Roman" w:hAnsi="Times New Roman"/>
          <w:sz w:val="24"/>
          <w:szCs w:val="24"/>
        </w:rPr>
        <w:fldChar w:fldCharType="separate"/>
      </w:r>
      <w:r w:rsidR="004A3493" w:rsidRPr="004A3493">
        <w:rPr>
          <w:rFonts w:ascii="Times New Roman" w:hAnsi="Times New Roman"/>
          <w:noProof/>
          <w:sz w:val="24"/>
          <w:szCs w:val="24"/>
        </w:rPr>
        <w:t>(Prange &amp; Pröfrock, 2012)</w:t>
      </w:r>
      <w:r w:rsidR="004A3493">
        <w:rPr>
          <w:rFonts w:ascii="Times New Roman" w:hAnsi="Times New Roman"/>
          <w:sz w:val="24"/>
          <w:szCs w:val="24"/>
        </w:rPr>
        <w:fldChar w:fldCharType="end"/>
      </w:r>
      <w:r w:rsidR="004A3493" w:rsidRPr="004A3493">
        <w:rPr>
          <w:rFonts w:ascii="Times New Roman" w:hAnsi="Times New Roman"/>
          <w:sz w:val="24"/>
          <w:szCs w:val="24"/>
        </w:rPr>
        <w:t>.</w:t>
      </w:r>
    </w:p>
    <w:p w14:paraId="3C072305" w14:textId="77777777" w:rsidR="006F7C45" w:rsidRPr="006F7C45" w:rsidRDefault="002127FA" w:rsidP="006F7C45">
      <w:pPr>
        <w:pStyle w:val="Heading3"/>
      </w:pPr>
      <w:bookmarkStart w:id="206" w:name="_Toc92192676"/>
      <w:r>
        <w:t>3.8.</w:t>
      </w:r>
      <w:r w:rsidR="0063321E">
        <w:t>3</w:t>
      </w:r>
      <w:r>
        <w:t xml:space="preserve"> Quality statistics of basecalled reads with pycoQC</w:t>
      </w:r>
      <w:bookmarkEnd w:id="206"/>
    </w:p>
    <w:p w14:paraId="78D7536D" w14:textId="77777777" w:rsidR="00266E42" w:rsidRDefault="006F7C45" w:rsidP="0060EF5E">
      <w:pPr>
        <w:spacing w:line="360" w:lineRule="auto"/>
        <w:jc w:val="both"/>
        <w:rPr>
          <w:rFonts w:ascii="Times New Roman" w:hAnsi="Times New Roman"/>
          <w:sz w:val="24"/>
          <w:szCs w:val="24"/>
        </w:rPr>
      </w:pPr>
      <w:r>
        <w:rPr>
          <w:rFonts w:ascii="Times New Roman" w:hAnsi="Times New Roman"/>
          <w:sz w:val="24"/>
          <w:szCs w:val="24"/>
        </w:rPr>
        <w:t>Once basecalling was complete, the sequencing_summary.txt file generated by Guppy (v5.0.11) was used to obtain sequencing statistics such as length distribution of the reads, pass reads, read quality, and run</w:t>
      </w:r>
      <w:r w:rsidR="001F5D6D">
        <w:rPr>
          <w:rFonts w:ascii="Times New Roman" w:hAnsi="Times New Roman"/>
          <w:sz w:val="24"/>
          <w:szCs w:val="24"/>
        </w:rPr>
        <w:t xml:space="preserve"> duration using the PycoQC tool using the </w:t>
      </w:r>
      <w:r w:rsidR="000B2F4E">
        <w:rPr>
          <w:rFonts w:ascii="Times New Roman" w:hAnsi="Times New Roman"/>
          <w:sz w:val="24"/>
          <w:szCs w:val="24"/>
        </w:rPr>
        <w:t xml:space="preserve">following </w:t>
      </w:r>
      <w:r w:rsidR="001F5D6D">
        <w:rPr>
          <w:rFonts w:ascii="Times New Roman" w:hAnsi="Times New Roman"/>
          <w:sz w:val="24"/>
          <w:szCs w:val="24"/>
        </w:rPr>
        <w:t>command</w:t>
      </w:r>
      <w:r w:rsidR="000E2217">
        <w:rPr>
          <w:rFonts w:ascii="Times New Roman" w:hAnsi="Times New Roman"/>
          <w:sz w:val="24"/>
          <w:szCs w:val="24"/>
        </w:rPr>
        <w:t>:</w:t>
      </w:r>
    </w:p>
    <w:p w14:paraId="77A869EA" w14:textId="77777777" w:rsidR="008F7776" w:rsidRDefault="001F5D6D" w:rsidP="0060EF5E">
      <w:pPr>
        <w:spacing w:line="360" w:lineRule="auto"/>
        <w:jc w:val="both"/>
        <w:rPr>
          <w:rFonts w:ascii="Times New Roman" w:hAnsi="Times New Roman"/>
          <w:sz w:val="24"/>
          <w:szCs w:val="24"/>
        </w:rPr>
      </w:pPr>
      <w:r>
        <w:rPr>
          <w:rFonts w:ascii="Times New Roman" w:hAnsi="Times New Roman"/>
          <w:sz w:val="24"/>
          <w:szCs w:val="24"/>
        </w:rPr>
        <w:t xml:space="preserve"> </w:t>
      </w:r>
      <w:r w:rsidR="000E2217">
        <w:rPr>
          <w:rFonts w:ascii="Times New Roman" w:hAnsi="Times New Roman"/>
          <w:sz w:val="24"/>
          <w:szCs w:val="24"/>
        </w:rPr>
        <w:t xml:space="preserve">pycoQC –f </w:t>
      </w:r>
      <w:r w:rsidRPr="001F5D6D">
        <w:rPr>
          <w:rFonts w:ascii="Times New Roman" w:hAnsi="Times New Roman"/>
          <w:sz w:val="24"/>
          <w:szCs w:val="24"/>
        </w:rPr>
        <w:t>$</w:t>
      </w:r>
      <w:r w:rsidR="000E2217">
        <w:rPr>
          <w:rFonts w:ascii="Times New Roman" w:hAnsi="Times New Roman"/>
          <w:sz w:val="24"/>
          <w:szCs w:val="24"/>
        </w:rPr>
        <w:t>sequencing_summary.txt</w:t>
      </w:r>
      <w:r w:rsidRPr="001F5D6D">
        <w:rPr>
          <w:rFonts w:ascii="Times New Roman" w:hAnsi="Times New Roman"/>
          <w:sz w:val="24"/>
          <w:szCs w:val="24"/>
        </w:rPr>
        <w:t xml:space="preserve"> -o $RES</w:t>
      </w:r>
      <w:r w:rsidR="000E2217">
        <w:rPr>
          <w:rFonts w:ascii="Times New Roman" w:hAnsi="Times New Roman"/>
          <w:sz w:val="24"/>
          <w:szCs w:val="24"/>
        </w:rPr>
        <w:t>ULTS/PyqoQc_results</w:t>
      </w:r>
      <w:r w:rsidRPr="001F5D6D">
        <w:rPr>
          <w:rFonts w:ascii="Times New Roman" w:hAnsi="Times New Roman"/>
          <w:sz w:val="24"/>
          <w:szCs w:val="24"/>
        </w:rPr>
        <w:t>.html</w:t>
      </w:r>
      <w:r w:rsidR="002127FA">
        <w:rPr>
          <w:rFonts w:ascii="Times New Roman" w:hAnsi="Times New Roman"/>
          <w:sz w:val="24"/>
          <w:szCs w:val="24"/>
        </w:rPr>
        <w:t xml:space="preserve"> .</w:t>
      </w:r>
    </w:p>
    <w:p w14:paraId="12F436D0" w14:textId="77777777" w:rsidR="002127FA"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PycoQC generates interactive plots and control metrics from basecalled reads sequenced on ONT platforms using summary files generated from basecalling software such as Guppy and Albacore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w:t>
      </w:r>
    </w:p>
    <w:p w14:paraId="3DE78654" w14:textId="77777777" w:rsidR="002127FA" w:rsidRDefault="0063321E" w:rsidP="002127FA">
      <w:pPr>
        <w:pStyle w:val="Heading3"/>
      </w:pPr>
      <w:bookmarkStart w:id="207" w:name="_Toc92192677"/>
      <w:r>
        <w:t>3.8.4</w:t>
      </w:r>
      <w:r w:rsidR="002127FA">
        <w:t xml:space="preserve"> Trimming, orienting, and defusing cDNA reads with Pychopper</w:t>
      </w:r>
      <w:bookmarkEnd w:id="207"/>
    </w:p>
    <w:p w14:paraId="76192A44" w14:textId="77777777" w:rsidR="00E01792" w:rsidRDefault="00AB63C2" w:rsidP="00D55FCA">
      <w:pPr>
        <w:spacing w:line="360" w:lineRule="auto"/>
        <w:jc w:val="both"/>
        <w:rPr>
          <w:rFonts w:ascii="Times New Roman" w:hAnsi="Times New Roman"/>
          <w:sz w:val="24"/>
          <w:szCs w:val="24"/>
        </w:rPr>
      </w:pPr>
      <w:r>
        <w:rPr>
          <w:rFonts w:ascii="Times New Roman" w:hAnsi="Times New Roman"/>
          <w:sz w:val="24"/>
          <w:szCs w:val="24"/>
        </w:rPr>
        <w:t xml:space="preserve">Pychopper (v2.2.0) is a bioinformatics tool </w:t>
      </w:r>
      <w:r w:rsidR="0077250B">
        <w:rPr>
          <w:rFonts w:ascii="Times New Roman" w:hAnsi="Times New Roman"/>
          <w:sz w:val="24"/>
          <w:szCs w:val="24"/>
        </w:rPr>
        <w:t xml:space="preserve">written in the python language that is </w:t>
      </w:r>
      <w:r>
        <w:rPr>
          <w:rFonts w:ascii="Times New Roman" w:hAnsi="Times New Roman"/>
          <w:sz w:val="24"/>
          <w:szCs w:val="24"/>
        </w:rPr>
        <w:t xml:space="preserve">used to identify, orient, trim and defuse cDNA reads generated from ONT platforms. The tool accomplishes these tasks by identifying the alignment hits of the primers used across the length of basecalled sequences. The tool possesses two inbuilt backends, </w:t>
      </w:r>
      <w:r w:rsidRPr="00AB63C2">
        <w:rPr>
          <w:rFonts w:ascii="Times New Roman" w:hAnsi="Times New Roman"/>
          <w:i/>
          <w:sz w:val="24"/>
          <w:szCs w:val="24"/>
        </w:rPr>
        <w:t>nhmmscan</w:t>
      </w:r>
      <w:r>
        <w:rPr>
          <w:rFonts w:ascii="Times New Roman" w:hAnsi="Times New Roman"/>
          <w:sz w:val="24"/>
          <w:szCs w:val="24"/>
        </w:rPr>
        <w:t xml:space="preserve"> which is set as the default and is pre-trained using Hidden Markov Models (HMM), and the </w:t>
      </w:r>
      <w:r w:rsidRPr="00D55FCA">
        <w:rPr>
          <w:rFonts w:ascii="Times New Roman" w:hAnsi="Times New Roman"/>
          <w:i/>
          <w:sz w:val="24"/>
          <w:szCs w:val="24"/>
        </w:rPr>
        <w:t>edlib</w:t>
      </w:r>
      <w:r>
        <w:rPr>
          <w:rFonts w:ascii="Times New Roman" w:hAnsi="Times New Roman"/>
          <w:sz w:val="24"/>
          <w:szCs w:val="24"/>
        </w:rPr>
        <w:t xml:space="preserve"> backend</w:t>
      </w:r>
      <w:r w:rsidR="00D55FCA">
        <w:rPr>
          <w:rFonts w:ascii="Times New Roman" w:hAnsi="Times New Roman"/>
          <w:sz w:val="24"/>
          <w:szCs w:val="24"/>
        </w:rPr>
        <w:t xml:space="preserve"> which uses a mixture of </w:t>
      </w:r>
      <w:r w:rsidR="00D55FCA">
        <w:rPr>
          <w:rFonts w:ascii="Times New Roman" w:hAnsi="Times New Roman"/>
          <w:sz w:val="24"/>
          <w:szCs w:val="24"/>
        </w:rPr>
        <w:lastRenderedPageBreak/>
        <w:t xml:space="preserve">local and global alignment strategies to </w:t>
      </w:r>
      <w:r w:rsidR="00DD65F9">
        <w:rPr>
          <w:rFonts w:ascii="Times New Roman" w:hAnsi="Times New Roman"/>
          <w:sz w:val="24"/>
          <w:szCs w:val="24"/>
        </w:rPr>
        <w:t>detect</w:t>
      </w:r>
      <w:r w:rsidR="00D55FCA">
        <w:rPr>
          <w:rFonts w:ascii="Times New Roman" w:hAnsi="Times New Roman"/>
          <w:sz w:val="24"/>
          <w:szCs w:val="24"/>
        </w:rPr>
        <w:t xml:space="preserve"> primer hits within the reads. This tool also employs dynamic programming algorithms to defuse and rescue merged reads. To prevent assigning such rescued reads twice, once a hit is identified as a rescued read, the subsequent segment must be excluded since it has been used up in the preceding segment </w:t>
      </w:r>
      <w:r w:rsidR="00D55FCA">
        <w:rPr>
          <w:rFonts w:ascii="Times New Roman" w:hAnsi="Times New Roman"/>
          <w:sz w:val="24"/>
          <w:szCs w:val="24"/>
        </w:rPr>
        <w:fldChar w:fldCharType="begin" w:fldLock="1"/>
      </w:r>
      <w:r w:rsidR="0077250B">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D55FCA">
        <w:rPr>
          <w:rFonts w:ascii="Times New Roman" w:hAnsi="Times New Roman"/>
          <w:sz w:val="24"/>
          <w:szCs w:val="24"/>
        </w:rPr>
        <w:fldChar w:fldCharType="separate"/>
      </w:r>
      <w:r w:rsidR="00D55FCA" w:rsidRPr="00D55FCA">
        <w:rPr>
          <w:rFonts w:ascii="Times New Roman" w:hAnsi="Times New Roman"/>
          <w:noProof/>
          <w:sz w:val="24"/>
          <w:szCs w:val="24"/>
        </w:rPr>
        <w:t>(</w:t>
      </w:r>
      <w:r w:rsidR="00D55FCA" w:rsidRPr="00D55FCA">
        <w:rPr>
          <w:rFonts w:ascii="Times New Roman" w:hAnsi="Times New Roman"/>
          <w:i/>
          <w:noProof/>
          <w:sz w:val="24"/>
          <w:szCs w:val="24"/>
        </w:rPr>
        <w:t>nanoporetech/pychopper: A tool to identif</w:t>
      </w:r>
      <w:r w:rsidR="00D55FCA">
        <w:rPr>
          <w:rFonts w:ascii="Times New Roman" w:hAnsi="Times New Roman"/>
          <w:i/>
          <w:noProof/>
          <w:sz w:val="24"/>
          <w:szCs w:val="24"/>
        </w:rPr>
        <w:t>y, orient, trim and rescue full-</w:t>
      </w:r>
      <w:r w:rsidR="00D55FCA" w:rsidRPr="00D55FCA">
        <w:rPr>
          <w:rFonts w:ascii="Times New Roman" w:hAnsi="Times New Roman"/>
          <w:i/>
          <w:noProof/>
          <w:sz w:val="24"/>
          <w:szCs w:val="24"/>
        </w:rPr>
        <w:t>length cDNA reads</w:t>
      </w:r>
      <w:r w:rsidR="00D55FCA" w:rsidRPr="00D55FCA">
        <w:rPr>
          <w:rFonts w:ascii="Times New Roman" w:hAnsi="Times New Roman"/>
          <w:noProof/>
          <w:sz w:val="24"/>
          <w:szCs w:val="24"/>
        </w:rPr>
        <w:t xml:space="preserve">, </w:t>
      </w:r>
      <w:r w:rsidR="00D55FCA">
        <w:rPr>
          <w:rFonts w:ascii="Times New Roman" w:hAnsi="Times New Roman"/>
          <w:noProof/>
          <w:sz w:val="24"/>
          <w:szCs w:val="24"/>
        </w:rPr>
        <w:t>2018</w:t>
      </w:r>
      <w:r w:rsidR="00D55FCA" w:rsidRPr="00D55FCA">
        <w:rPr>
          <w:rFonts w:ascii="Times New Roman" w:hAnsi="Times New Roman"/>
          <w:noProof/>
          <w:sz w:val="24"/>
          <w:szCs w:val="24"/>
        </w:rPr>
        <w:t>)</w:t>
      </w:r>
      <w:r w:rsidR="00D55FCA">
        <w:rPr>
          <w:rFonts w:ascii="Times New Roman" w:hAnsi="Times New Roman"/>
          <w:sz w:val="24"/>
          <w:szCs w:val="24"/>
        </w:rPr>
        <w:fldChar w:fldCharType="end"/>
      </w:r>
      <w:r w:rsidR="00D55FCA">
        <w:rPr>
          <w:rFonts w:ascii="Times New Roman" w:hAnsi="Times New Roman"/>
          <w:sz w:val="24"/>
          <w:szCs w:val="24"/>
        </w:rPr>
        <w:t>.</w:t>
      </w:r>
    </w:p>
    <w:p w14:paraId="3E77662B" w14:textId="77777777" w:rsidR="0077250B" w:rsidRDefault="0077250B" w:rsidP="00D55FCA">
      <w:pPr>
        <w:spacing w:line="360" w:lineRule="auto"/>
        <w:jc w:val="both"/>
        <w:rPr>
          <w:rFonts w:ascii="Times New Roman" w:hAnsi="Times New Roman"/>
          <w:sz w:val="24"/>
          <w:szCs w:val="24"/>
        </w:rPr>
      </w:pPr>
      <w:r>
        <w:rPr>
          <w:rFonts w:ascii="Times New Roman" w:hAnsi="Times New Roman"/>
          <w:sz w:val="24"/>
          <w:szCs w:val="24"/>
        </w:rPr>
        <w:t xml:space="preserve">The </w:t>
      </w:r>
      <w:r w:rsidRPr="0077250B">
        <w:rPr>
          <w:rFonts w:ascii="Times New Roman" w:hAnsi="Times New Roman"/>
          <w:i/>
          <w:sz w:val="24"/>
          <w:szCs w:val="24"/>
        </w:rPr>
        <w:t>edlib</w:t>
      </w:r>
      <w:r>
        <w:rPr>
          <w:rFonts w:ascii="Times New Roman" w:hAnsi="Times New Roman"/>
          <w:sz w:val="24"/>
          <w:szCs w:val="24"/>
        </w:rPr>
        <w:t xml:space="preserve"> backend produced better classification and better overall performance than the default </w:t>
      </w:r>
      <w:r w:rsidRPr="0077250B">
        <w:rPr>
          <w:rFonts w:ascii="Times New Roman" w:hAnsi="Times New Roman"/>
          <w:i/>
          <w:sz w:val="24"/>
          <w:szCs w:val="24"/>
        </w:rPr>
        <w:t>nhmmscan</w:t>
      </w:r>
      <w:r>
        <w:rPr>
          <w:rFonts w:ascii="Times New Roman" w:hAnsi="Times New Roman"/>
          <w:sz w:val="24"/>
          <w:szCs w:val="24"/>
        </w:rPr>
        <w:t xml:space="preserve"> backend. Pychopper was run using 32 CPU threads, -m option specif</w:t>
      </w:r>
      <w:r w:rsidR="00E6332F">
        <w:rPr>
          <w:rFonts w:ascii="Times New Roman" w:hAnsi="Times New Roman"/>
          <w:sz w:val="24"/>
          <w:szCs w:val="24"/>
        </w:rPr>
        <w:t>ied</w:t>
      </w:r>
      <w:r>
        <w:rPr>
          <w:rFonts w:ascii="Times New Roman" w:hAnsi="Times New Roman"/>
          <w:sz w:val="24"/>
          <w:szCs w:val="24"/>
        </w:rPr>
        <w:t xml:space="preserve"> the edlib backend –r option specif</w:t>
      </w:r>
      <w:r w:rsidR="00E6332F">
        <w:rPr>
          <w:rFonts w:ascii="Times New Roman" w:hAnsi="Times New Roman"/>
          <w:sz w:val="24"/>
          <w:szCs w:val="24"/>
        </w:rPr>
        <w:t>ied</w:t>
      </w:r>
      <w:r>
        <w:rPr>
          <w:rFonts w:ascii="Times New Roman" w:hAnsi="Times New Roman"/>
          <w:sz w:val="24"/>
          <w:szCs w:val="24"/>
        </w:rPr>
        <w:t xml:space="preserve"> the names of the output pdf reports, the –u option specif</w:t>
      </w:r>
      <w:r w:rsidR="00E6332F">
        <w:rPr>
          <w:rFonts w:ascii="Times New Roman" w:hAnsi="Times New Roman"/>
          <w:sz w:val="24"/>
          <w:szCs w:val="24"/>
        </w:rPr>
        <w:t>ied</w:t>
      </w:r>
      <w:r>
        <w:rPr>
          <w:rFonts w:ascii="Times New Roman" w:hAnsi="Times New Roman"/>
          <w:sz w:val="24"/>
          <w:szCs w:val="24"/>
        </w:rPr>
        <w:t xml:space="preserve"> the names of the unclassified fastq files, -w specified the rescued fastq files, while the full_length_output.fastq was the full length fastq containing the rescued using the command below: </w:t>
      </w:r>
    </w:p>
    <w:p w14:paraId="05975604" w14:textId="77777777" w:rsidR="0077250B" w:rsidRDefault="0077250B" w:rsidP="00D55FCA">
      <w:pPr>
        <w:spacing w:line="360" w:lineRule="auto"/>
        <w:jc w:val="both"/>
        <w:rPr>
          <w:rFonts w:ascii="Times New Roman" w:hAnsi="Times New Roman"/>
          <w:sz w:val="24"/>
          <w:szCs w:val="24"/>
        </w:rPr>
      </w:pPr>
      <w:r w:rsidRPr="0077250B">
        <w:rPr>
          <w:rFonts w:ascii="Times New Roman" w:hAnsi="Times New Roman"/>
          <w:sz w:val="24"/>
          <w:szCs w:val="24"/>
        </w:rPr>
        <w:t>cdna_classifier.py -t 32 -m edlib -r $RES</w:t>
      </w:r>
      <w:r>
        <w:rPr>
          <w:rFonts w:ascii="Times New Roman" w:hAnsi="Times New Roman"/>
          <w:sz w:val="24"/>
          <w:szCs w:val="24"/>
        </w:rPr>
        <w:t>ULTS/</w:t>
      </w:r>
      <w:r w:rsidRPr="0077250B">
        <w:rPr>
          <w:rFonts w:ascii="Times New Roman" w:hAnsi="Times New Roman"/>
          <w:sz w:val="24"/>
          <w:szCs w:val="24"/>
        </w:rPr>
        <w:t>report.pdf -u $</w:t>
      </w:r>
      <w:r>
        <w:rPr>
          <w:rFonts w:ascii="Times New Roman" w:hAnsi="Times New Roman"/>
          <w:sz w:val="24"/>
          <w:szCs w:val="24"/>
        </w:rPr>
        <w:t>unclassified.fast</w:t>
      </w:r>
      <w:r w:rsidRPr="0077250B">
        <w:rPr>
          <w:rFonts w:ascii="Times New Roman" w:hAnsi="Times New Roman"/>
          <w:sz w:val="24"/>
          <w:szCs w:val="24"/>
        </w:rPr>
        <w:t xml:space="preserve">q -w </w:t>
      </w:r>
      <w:r>
        <w:rPr>
          <w:rFonts w:ascii="Times New Roman" w:hAnsi="Times New Roman"/>
          <w:sz w:val="24"/>
          <w:szCs w:val="24"/>
        </w:rPr>
        <w:t>$</w:t>
      </w:r>
      <w:r w:rsidRPr="0077250B">
        <w:rPr>
          <w:rFonts w:ascii="Times New Roman" w:hAnsi="Times New Roman"/>
          <w:sz w:val="24"/>
          <w:szCs w:val="24"/>
        </w:rPr>
        <w:t>rescued.f</w:t>
      </w:r>
      <w:r>
        <w:rPr>
          <w:rFonts w:ascii="Times New Roman" w:hAnsi="Times New Roman"/>
          <w:sz w:val="24"/>
          <w:szCs w:val="24"/>
        </w:rPr>
        <w:t>ast</w:t>
      </w:r>
      <w:r w:rsidRPr="0077250B">
        <w:rPr>
          <w:rFonts w:ascii="Times New Roman" w:hAnsi="Times New Roman"/>
          <w:sz w:val="24"/>
          <w:szCs w:val="24"/>
        </w:rPr>
        <w:t>q $</w:t>
      </w:r>
      <w:r>
        <w:rPr>
          <w:rFonts w:ascii="Times New Roman" w:hAnsi="Times New Roman"/>
          <w:sz w:val="24"/>
          <w:szCs w:val="24"/>
        </w:rPr>
        <w:t>output</w:t>
      </w:r>
      <w:r w:rsidRPr="0077250B">
        <w:rPr>
          <w:rFonts w:ascii="Times New Roman" w:hAnsi="Times New Roman"/>
          <w:sz w:val="24"/>
          <w:szCs w:val="24"/>
        </w:rPr>
        <w:t>.fastq $full_length_output.fq</w:t>
      </w:r>
    </w:p>
    <w:p w14:paraId="19CB9B7E" w14:textId="77777777" w:rsidR="0077250B" w:rsidRDefault="0063321E" w:rsidP="0077250B">
      <w:pPr>
        <w:pStyle w:val="Heading3"/>
      </w:pPr>
      <w:bookmarkStart w:id="208" w:name="_Toc92192678"/>
      <w:r>
        <w:t>3.8.5</w:t>
      </w:r>
      <w:r w:rsidR="0077250B">
        <w:t xml:space="preserve"> Adapter trimming with Porechop</w:t>
      </w:r>
      <w:bookmarkEnd w:id="208"/>
    </w:p>
    <w:p w14:paraId="3318E18E" w14:textId="77777777" w:rsidR="0077250B" w:rsidRDefault="0077250B" w:rsidP="0077250B">
      <w:pPr>
        <w:spacing w:line="360" w:lineRule="auto"/>
        <w:rPr>
          <w:rFonts w:ascii="Times New Roman" w:hAnsi="Times New Roman"/>
          <w:sz w:val="24"/>
          <w:szCs w:val="24"/>
        </w:rPr>
      </w:pPr>
      <w:r>
        <w:rPr>
          <w:rFonts w:ascii="Times New Roman" w:hAnsi="Times New Roman"/>
          <w:sz w:val="24"/>
          <w:szCs w:val="24"/>
        </w:rPr>
        <w:t xml:space="preserve">Porechop (v0.2.4) is a software tool written in C++ used to find and remove sequencing adapters from ONT reads. Adapters located at the end of the reads are trimmed off while those reads that have adapters located in the middle are treated as chimeric reads and are split into different reads </w:t>
      </w:r>
      <w:r>
        <w:rPr>
          <w:rFonts w:ascii="Times New Roman" w:hAnsi="Times New Roman"/>
          <w:sz w:val="24"/>
          <w:szCs w:val="24"/>
        </w:rPr>
        <w:fldChar w:fldCharType="begin" w:fldLock="1"/>
      </w:r>
      <w:r w:rsidR="00A3024D">
        <w:rPr>
          <w:rFonts w:ascii="Times New Roman" w:hAnsi="Times New Roman"/>
          <w:sz w:val="24"/>
          <w:szCs w:val="24"/>
        </w:rPr>
        <w:instrText>ADDIN CSL_CITATION {"citationItems":[{"id":"ITEM-1","itemData":{"DOI":"10.1099/MGEN.0.000132","ISSN":"2057-5858","abstract":"Illumina sequencing platforms have enabled widespread bacterial whole genome sequencing. While Illumina data is appropriate for many analyses, its short read length limits its ability to resolve genomic structure. This has major implications for tracking the spread of mobile genetic elements, including those which carry antimicrobial resistance determinants. Fully resolving a bacterial genome requires long-read sequencing such as those generated by Oxford Nanopore Technologies (ONT) platforms. Here we describe our use of the ONT MinION to sequence 12 isolates of Klebsiella pneumoniae on a single flow cell. We assembled each genome using a combination of ONT reads and previously available Illumina reads, and little to no manual intervention was needed to achieve fully resolved assemblies using the Unicycler hybrid assembler. Assembling only ONT reads with Canu was less effective, resulting in fewer resolved genomes and higher error rates even following error correction with Nanopolish. We demonstrate that multiplexed ONT sequencing is a valuable tool for high-throughput bacterial genome finishing. Specifically, we advocate the use of Illumina sequencing as a first analysis step, followed by ONT reads as needed to resolve genomic structure.","author":[{"dropping-particle":"","family":"Wick","given":"Ryan R.","non-dropping-particle":"","parse-names":false,"suffix":""},{"dropping-particle":"","family":"Judd","given":"Louise M.","non-dropping-particle":"","parse-names":false,"suffix":""},{"dropping-particle":"","family":"Gorrie","given":"Claire L.","non-dropping-particle":"","parse-names":false,"suffix":""},{"dropping-particle":"","family":"Holt","given":"Kathryn E.","non-dropping-particle":"","parse-names":false,"suffix":""}],"container-title":"Microbial Genomics","id":"ITEM-1","issue":"10","issued":{"date-parts":[["2017","9","14"]]},"page":"e000132","publisher":"Microbiology Society","title":"Completing bacterial genome assemblies with multiplex MinION sequencing","type":"article-journal","volume":"3"},"uris":["http://www.mendeley.com/documents/?uuid=3efcb3e6-d14e-3b2e-b3f2-36f7e3e84d0b"]}],"mendeley":{"formattedCitation":"(Wick et al., 2017)","plainTextFormattedCitation":"(Wick et al., 2017)","previouslyFormattedCitation":"(Wick et al., 2017)"},"properties":{"noteIndex":0},"schema":"https://github.com/citation-style-language/schema/raw/master/csl-citation.json"}</w:instrText>
      </w:r>
      <w:r>
        <w:rPr>
          <w:rFonts w:ascii="Times New Roman" w:hAnsi="Times New Roman"/>
          <w:sz w:val="24"/>
          <w:szCs w:val="24"/>
        </w:rPr>
        <w:fldChar w:fldCharType="separate"/>
      </w:r>
      <w:r w:rsidRPr="0077250B">
        <w:rPr>
          <w:rFonts w:ascii="Times New Roman" w:hAnsi="Times New Roman"/>
          <w:noProof/>
          <w:sz w:val="24"/>
          <w:szCs w:val="24"/>
        </w:rPr>
        <w:t>(Wick et al., 2017)</w:t>
      </w:r>
      <w:r>
        <w:rPr>
          <w:rFonts w:ascii="Times New Roman" w:hAnsi="Times New Roman"/>
          <w:sz w:val="24"/>
          <w:szCs w:val="24"/>
        </w:rPr>
        <w:fldChar w:fldCharType="end"/>
      </w:r>
      <w:r>
        <w:rPr>
          <w:rFonts w:ascii="Times New Roman" w:hAnsi="Times New Roman"/>
          <w:sz w:val="24"/>
          <w:szCs w:val="24"/>
        </w:rPr>
        <w:t>. Porechop was run with default parameters using the command shown below:</w:t>
      </w:r>
    </w:p>
    <w:p w14:paraId="5C91C193" w14:textId="77777777" w:rsidR="0077250B" w:rsidRPr="0077250B" w:rsidRDefault="0077250B" w:rsidP="0077250B">
      <w:pPr>
        <w:spacing w:line="360" w:lineRule="auto"/>
        <w:rPr>
          <w:rFonts w:ascii="Times New Roman" w:hAnsi="Times New Roman"/>
          <w:sz w:val="24"/>
          <w:szCs w:val="24"/>
        </w:rPr>
      </w:pPr>
      <w:r w:rsidRPr="0077250B">
        <w:rPr>
          <w:rFonts w:ascii="Times New Roman" w:hAnsi="Times New Roman"/>
          <w:sz w:val="24"/>
          <w:szCs w:val="24"/>
        </w:rPr>
        <w:t>porechop -i $ full_length_output.fq -o $ad</w:t>
      </w:r>
      <w:r>
        <w:rPr>
          <w:rFonts w:ascii="Times New Roman" w:hAnsi="Times New Roman"/>
          <w:sz w:val="24"/>
          <w:szCs w:val="24"/>
        </w:rPr>
        <w:t>apter_free.fastq --threads 32</w:t>
      </w:r>
    </w:p>
    <w:p w14:paraId="5EBC1F0F" w14:textId="77777777" w:rsidR="0077250B" w:rsidRPr="0063321E" w:rsidRDefault="0063321E" w:rsidP="0063321E">
      <w:pPr>
        <w:pStyle w:val="Heading3"/>
      </w:pPr>
      <w:bookmarkStart w:id="209" w:name="_Toc92192679"/>
      <w:r w:rsidRPr="0063321E">
        <w:t>3.8.6</w:t>
      </w:r>
      <w:r w:rsidR="0077250B" w:rsidRPr="0063321E">
        <w:t xml:space="preserve"> De novo clustering of cDNA isoforms with IsONclust</w:t>
      </w:r>
      <w:bookmarkEnd w:id="209"/>
    </w:p>
    <w:p w14:paraId="7200698C" w14:textId="77777777" w:rsidR="00507A03" w:rsidRDefault="0077250B" w:rsidP="0063321E">
      <w:pPr>
        <w:spacing w:line="360" w:lineRule="auto"/>
        <w:jc w:val="both"/>
        <w:rPr>
          <w:rFonts w:ascii="Times New Roman" w:hAnsi="Times New Roman"/>
          <w:sz w:val="24"/>
          <w:szCs w:val="24"/>
        </w:rPr>
      </w:pPr>
      <w:r>
        <w:rPr>
          <w:rFonts w:ascii="Times New Roman" w:hAnsi="Times New Roman"/>
          <w:sz w:val="24"/>
          <w:szCs w:val="24"/>
        </w:rPr>
        <w:t>IsONClust is a bioinformatics tool written in the Python language that is used to cluster long reads from PacBio and ONT platforms into gene clusters where every cluster represents a set of reads that came from a particular gene. The output is a tab-separated file with every read allotted to a cluster-ID, and a sorted fastq file containing merged reads that have been clustered. The tab-separated file contains rows equivalent to the number of reads in descending order with the largest cluster occupying the first position and the smallest cluster occupying the last position.</w:t>
      </w:r>
      <w:r w:rsidR="00D02D6E">
        <w:rPr>
          <w:rFonts w:ascii="Times New Roman" w:hAnsi="Times New Roman"/>
          <w:sz w:val="24"/>
          <w:szCs w:val="24"/>
        </w:rPr>
        <w:t xml:space="preserve"> This same order is adhered to in the sorted fastq file</w:t>
      </w:r>
      <w:r w:rsidR="00335E46">
        <w:rPr>
          <w:rFonts w:ascii="Times New Roman" w:hAnsi="Times New Roman"/>
          <w:sz w:val="24"/>
          <w:szCs w:val="24"/>
        </w:rPr>
        <w:t xml:space="preserve"> </w:t>
      </w:r>
      <w:r w:rsidR="00335E46">
        <w:rPr>
          <w:rFonts w:ascii="Times New Roman" w:hAnsi="Times New Roman"/>
          <w:sz w:val="24"/>
          <w:szCs w:val="24"/>
        </w:rPr>
        <w:fldChar w:fldCharType="begin" w:fldLock="1"/>
      </w:r>
      <w:r w:rsidR="004A3493">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335E46">
        <w:rPr>
          <w:rFonts w:ascii="Times New Roman" w:hAnsi="Times New Roman"/>
          <w:sz w:val="24"/>
          <w:szCs w:val="24"/>
        </w:rPr>
        <w:fldChar w:fldCharType="separate"/>
      </w:r>
      <w:r w:rsidR="00335E46" w:rsidRPr="00335E46">
        <w:rPr>
          <w:rFonts w:ascii="Times New Roman" w:hAnsi="Times New Roman"/>
          <w:noProof/>
          <w:sz w:val="24"/>
          <w:szCs w:val="24"/>
        </w:rPr>
        <w:t>(Sahlin &amp; Medvedev, 2020)</w:t>
      </w:r>
      <w:r w:rsidR="00335E46">
        <w:rPr>
          <w:rFonts w:ascii="Times New Roman" w:hAnsi="Times New Roman"/>
          <w:sz w:val="24"/>
          <w:szCs w:val="24"/>
        </w:rPr>
        <w:fldChar w:fldCharType="end"/>
      </w:r>
      <w:r w:rsidR="00D02D6E">
        <w:rPr>
          <w:rFonts w:ascii="Times New Roman" w:hAnsi="Times New Roman"/>
          <w:sz w:val="24"/>
          <w:szCs w:val="24"/>
        </w:rPr>
        <w:t>.</w:t>
      </w:r>
      <w:r w:rsidR="00335E46">
        <w:rPr>
          <w:rFonts w:ascii="Times New Roman" w:hAnsi="Times New Roman"/>
          <w:sz w:val="24"/>
          <w:szCs w:val="24"/>
        </w:rPr>
        <w:t xml:space="preserve"> </w:t>
      </w:r>
    </w:p>
    <w:p w14:paraId="14DE1DAB" w14:textId="77777777" w:rsidR="0077250B" w:rsidRDefault="00D02D6E" w:rsidP="0063321E">
      <w:pPr>
        <w:spacing w:line="360" w:lineRule="auto"/>
        <w:jc w:val="both"/>
        <w:rPr>
          <w:rFonts w:ascii="Times New Roman" w:hAnsi="Times New Roman"/>
          <w:sz w:val="24"/>
          <w:szCs w:val="24"/>
        </w:rPr>
      </w:pPr>
      <w:r>
        <w:rPr>
          <w:rFonts w:ascii="Times New Roman" w:hAnsi="Times New Roman"/>
          <w:sz w:val="24"/>
          <w:szCs w:val="24"/>
        </w:rPr>
        <w:t>IsONclust</w:t>
      </w:r>
      <w:r w:rsidR="00493818">
        <w:rPr>
          <w:rFonts w:ascii="Times New Roman" w:hAnsi="Times New Roman"/>
          <w:sz w:val="24"/>
          <w:szCs w:val="24"/>
        </w:rPr>
        <w:t xml:space="preserve"> (v</w:t>
      </w:r>
      <w:r w:rsidR="00493818" w:rsidRPr="00493818">
        <w:rPr>
          <w:rFonts w:ascii="Times New Roman" w:hAnsi="Times New Roman"/>
          <w:sz w:val="24"/>
          <w:szCs w:val="24"/>
        </w:rPr>
        <w:t>0.0.6.1</w:t>
      </w:r>
      <w:r w:rsidR="00493818">
        <w:rPr>
          <w:rFonts w:ascii="Times New Roman" w:hAnsi="Times New Roman"/>
          <w:sz w:val="24"/>
          <w:szCs w:val="24"/>
        </w:rPr>
        <w:t>)</w:t>
      </w:r>
      <w:r>
        <w:rPr>
          <w:rFonts w:ascii="Times New Roman" w:hAnsi="Times New Roman"/>
          <w:sz w:val="24"/>
          <w:szCs w:val="24"/>
        </w:rPr>
        <w:t xml:space="preserve"> was run using 32 CPU threads and used to cluster our adapter free reads using the following command:</w:t>
      </w:r>
    </w:p>
    <w:p w14:paraId="2824DBB3" w14:textId="77777777" w:rsidR="00D02D6E" w:rsidRDefault="00D02D6E" w:rsidP="00E01792">
      <w:pPr>
        <w:spacing w:line="360" w:lineRule="auto"/>
        <w:jc w:val="both"/>
        <w:rPr>
          <w:rFonts w:ascii="Times New Roman" w:hAnsi="Times New Roman"/>
          <w:sz w:val="24"/>
          <w:szCs w:val="24"/>
        </w:rPr>
      </w:pPr>
      <w:r w:rsidRPr="00D02D6E">
        <w:rPr>
          <w:rFonts w:ascii="Times New Roman" w:hAnsi="Times New Roman"/>
          <w:sz w:val="24"/>
          <w:szCs w:val="24"/>
        </w:rPr>
        <w:lastRenderedPageBreak/>
        <w:t>isONclust --ont --t 32 --fastq $mergfqs</w:t>
      </w:r>
      <w:r>
        <w:rPr>
          <w:rFonts w:ascii="Times New Roman" w:hAnsi="Times New Roman"/>
          <w:sz w:val="24"/>
          <w:szCs w:val="24"/>
        </w:rPr>
        <w:t>/</w:t>
      </w:r>
      <w:r w:rsidRPr="0077250B">
        <w:rPr>
          <w:rFonts w:ascii="Times New Roman" w:hAnsi="Times New Roman"/>
          <w:sz w:val="24"/>
          <w:szCs w:val="24"/>
        </w:rPr>
        <w:t>$ad</w:t>
      </w:r>
      <w:r>
        <w:rPr>
          <w:rFonts w:ascii="Times New Roman" w:hAnsi="Times New Roman"/>
          <w:sz w:val="24"/>
          <w:szCs w:val="24"/>
        </w:rPr>
        <w:t>apter_free.fastq --outfolder $isonclust/$</w:t>
      </w:r>
      <w:r w:rsidRPr="00D02D6E">
        <w:rPr>
          <w:rFonts w:ascii="Times New Roman" w:hAnsi="Times New Roman"/>
          <w:sz w:val="24"/>
          <w:szCs w:val="24"/>
        </w:rPr>
        <w:t>clust</w:t>
      </w:r>
      <w:r>
        <w:rPr>
          <w:rFonts w:ascii="Times New Roman" w:hAnsi="Times New Roman"/>
          <w:sz w:val="24"/>
          <w:szCs w:val="24"/>
        </w:rPr>
        <w:t>ered</w:t>
      </w:r>
      <w:r w:rsidRPr="00D02D6E">
        <w:rPr>
          <w:rFonts w:ascii="Times New Roman" w:hAnsi="Times New Roman"/>
          <w:sz w:val="24"/>
          <w:szCs w:val="24"/>
        </w:rPr>
        <w:t>.fastq</w:t>
      </w:r>
    </w:p>
    <w:p w14:paraId="290D2CCF" w14:textId="77777777" w:rsidR="00335E46" w:rsidRDefault="00335E46" w:rsidP="00E01792">
      <w:pPr>
        <w:spacing w:line="360" w:lineRule="auto"/>
        <w:jc w:val="both"/>
        <w:rPr>
          <w:rFonts w:ascii="Times New Roman" w:hAnsi="Times New Roman"/>
          <w:sz w:val="24"/>
          <w:szCs w:val="24"/>
        </w:rPr>
      </w:pPr>
      <w:r>
        <w:rPr>
          <w:rFonts w:ascii="Times New Roman" w:hAnsi="Times New Roman"/>
          <w:sz w:val="24"/>
          <w:szCs w:val="24"/>
        </w:rPr>
        <w:t>To obtain separate fastq clusters to be used during the subsequent correction step, the following command was run using the default parameters:</w:t>
      </w:r>
    </w:p>
    <w:p w14:paraId="797CBF50" w14:textId="77777777" w:rsidR="00335E46" w:rsidRDefault="00335E46" w:rsidP="00E01792">
      <w:pPr>
        <w:spacing w:line="360" w:lineRule="auto"/>
        <w:jc w:val="both"/>
        <w:rPr>
          <w:rFonts w:ascii="Times New Roman" w:hAnsi="Times New Roman"/>
          <w:sz w:val="24"/>
          <w:szCs w:val="24"/>
        </w:rPr>
      </w:pPr>
      <w:r w:rsidRPr="00335E46">
        <w:rPr>
          <w:rFonts w:ascii="Times New Roman" w:hAnsi="Times New Roman"/>
          <w:sz w:val="24"/>
          <w:szCs w:val="24"/>
        </w:rPr>
        <w:t>isONclust write_fa</w:t>
      </w:r>
      <w:r>
        <w:rPr>
          <w:rFonts w:ascii="Times New Roman" w:hAnsi="Times New Roman"/>
          <w:sz w:val="24"/>
          <w:szCs w:val="24"/>
        </w:rPr>
        <w:t>stq --clusters $isonclust/$</w:t>
      </w:r>
      <w:r w:rsidRPr="00335E46">
        <w:rPr>
          <w:rFonts w:ascii="Times New Roman" w:hAnsi="Times New Roman"/>
          <w:sz w:val="24"/>
          <w:szCs w:val="24"/>
        </w:rPr>
        <w:t>clust</w:t>
      </w:r>
      <w:r>
        <w:rPr>
          <w:rFonts w:ascii="Times New Roman" w:hAnsi="Times New Roman"/>
          <w:sz w:val="24"/>
          <w:szCs w:val="24"/>
        </w:rPr>
        <w:t>ered</w:t>
      </w:r>
      <w:r w:rsidRPr="00335E46">
        <w:rPr>
          <w:rFonts w:ascii="Times New Roman" w:hAnsi="Times New Roman"/>
          <w:sz w:val="24"/>
          <w:szCs w:val="24"/>
        </w:rPr>
        <w:t>.fastq/final_clus</w:t>
      </w:r>
      <w:r>
        <w:rPr>
          <w:rFonts w:ascii="Times New Roman" w:hAnsi="Times New Roman"/>
          <w:sz w:val="24"/>
          <w:szCs w:val="24"/>
        </w:rPr>
        <w:t>ters.tsv --fastq $mergfqs/$</w:t>
      </w:r>
      <w:r w:rsidRPr="00335E46">
        <w:rPr>
          <w:rFonts w:ascii="Times New Roman" w:hAnsi="Times New Roman"/>
          <w:sz w:val="24"/>
          <w:szCs w:val="24"/>
        </w:rPr>
        <w:t>ad</w:t>
      </w:r>
      <w:r>
        <w:rPr>
          <w:rFonts w:ascii="Times New Roman" w:hAnsi="Times New Roman"/>
          <w:sz w:val="24"/>
          <w:szCs w:val="24"/>
        </w:rPr>
        <w:t>apter_</w:t>
      </w:r>
      <w:r w:rsidRPr="00335E46">
        <w:rPr>
          <w:rFonts w:ascii="Times New Roman" w:hAnsi="Times New Roman"/>
          <w:sz w:val="24"/>
          <w:szCs w:val="24"/>
        </w:rPr>
        <w:t>free.fastq --outfolder $isonclust/fastq_clusters --N 1</w:t>
      </w:r>
    </w:p>
    <w:p w14:paraId="41C45028" w14:textId="77777777" w:rsidR="00335E46" w:rsidRDefault="0063321E" w:rsidP="00335E46">
      <w:pPr>
        <w:pStyle w:val="Heading3"/>
      </w:pPr>
      <w:bookmarkStart w:id="210" w:name="_Toc92192680"/>
      <w:r>
        <w:t>3.8.7</w:t>
      </w:r>
      <w:r w:rsidR="00335E46">
        <w:t xml:space="preserve"> Error correction of clustered cDNA reads with IsONcorrect</w:t>
      </w:r>
      <w:bookmarkEnd w:id="210"/>
    </w:p>
    <w:p w14:paraId="2343DE2F" w14:textId="77777777" w:rsidR="006907CE" w:rsidRDefault="00335E46" w:rsidP="00335E46">
      <w:pPr>
        <w:spacing w:line="360" w:lineRule="auto"/>
        <w:jc w:val="both"/>
        <w:rPr>
          <w:rFonts w:ascii="Times New Roman" w:hAnsi="Times New Roman"/>
          <w:sz w:val="24"/>
          <w:szCs w:val="24"/>
        </w:rPr>
      </w:pPr>
      <w:r>
        <w:rPr>
          <w:rFonts w:ascii="Times New Roman" w:hAnsi="Times New Roman"/>
          <w:sz w:val="24"/>
          <w:szCs w:val="24"/>
        </w:rPr>
        <w:t xml:space="preserve">Despite ONT’s capability to sequence transcripts end-to-end, the technology is still associated with high error rates limiting its uses to reference-based analyses. IsONcorrect jointly leverages the shared regions from the cDNA isoforms clustered de novo using isONclust, allowing it to perform error correction even at low sequencing depths to achieve consensus accuracies of about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335E4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w:t>
      </w:r>
    </w:p>
    <w:p w14:paraId="7DAF67C5" w14:textId="77777777" w:rsidR="00335E46" w:rsidRDefault="00335E46" w:rsidP="006907CE">
      <w:pPr>
        <w:spacing w:after="0" w:line="360" w:lineRule="auto"/>
        <w:jc w:val="both"/>
        <w:rPr>
          <w:rFonts w:ascii="Times New Roman" w:hAnsi="Times New Roman"/>
          <w:sz w:val="24"/>
          <w:szCs w:val="24"/>
        </w:rPr>
      </w:pPr>
      <w:r>
        <w:rPr>
          <w:rFonts w:ascii="Times New Roman" w:hAnsi="Times New Roman"/>
          <w:sz w:val="24"/>
          <w:szCs w:val="24"/>
        </w:rPr>
        <w:t xml:space="preserve">IsONcorrect </w:t>
      </w:r>
      <w:r w:rsidR="00493818">
        <w:rPr>
          <w:rFonts w:ascii="Times New Roman" w:hAnsi="Times New Roman"/>
          <w:sz w:val="24"/>
          <w:szCs w:val="24"/>
        </w:rPr>
        <w:t>(v</w:t>
      </w:r>
      <w:r w:rsidR="00493818" w:rsidRPr="00493818">
        <w:rPr>
          <w:rFonts w:ascii="Times New Roman" w:hAnsi="Times New Roman"/>
          <w:sz w:val="24"/>
          <w:szCs w:val="24"/>
        </w:rPr>
        <w:t>0.0.8</w:t>
      </w:r>
      <w:r w:rsidR="00493818">
        <w:rPr>
          <w:rFonts w:ascii="Times New Roman" w:hAnsi="Times New Roman"/>
          <w:sz w:val="24"/>
          <w:szCs w:val="24"/>
        </w:rPr>
        <w:t xml:space="preserve">) </w:t>
      </w:r>
      <w:r>
        <w:rPr>
          <w:rFonts w:ascii="Times New Roman" w:hAnsi="Times New Roman"/>
          <w:sz w:val="24"/>
          <w:szCs w:val="24"/>
        </w:rPr>
        <w:t>was run using 32 CPU threads with default parameters using the following command:</w:t>
      </w:r>
    </w:p>
    <w:p w14:paraId="4D2CE155"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run_isonco</w:t>
      </w:r>
      <w:r>
        <w:rPr>
          <w:rFonts w:ascii="Times New Roman" w:hAnsi="Times New Roman"/>
          <w:sz w:val="24"/>
          <w:szCs w:val="24"/>
        </w:rPr>
        <w:t xml:space="preserve">rrect </w:t>
      </w:r>
      <w:r w:rsidRPr="00335E46">
        <w:rPr>
          <w:rFonts w:ascii="Times New Roman" w:hAnsi="Times New Roman"/>
          <w:sz w:val="24"/>
          <w:szCs w:val="24"/>
        </w:rPr>
        <w:t xml:space="preserve">--t 32 --fastq_folder $clusfqs --outfolder $correction/ </w:t>
      </w:r>
    </w:p>
    <w:p w14:paraId="4DCD61F4" w14:textId="77777777" w:rsidR="00335E46" w:rsidRDefault="00335E46" w:rsidP="00335E46">
      <w:pPr>
        <w:spacing w:line="360" w:lineRule="auto"/>
        <w:jc w:val="both"/>
        <w:rPr>
          <w:rFonts w:ascii="Times New Roman" w:hAnsi="Times New Roman"/>
          <w:sz w:val="24"/>
          <w:szCs w:val="24"/>
        </w:rPr>
      </w:pPr>
      <w:r w:rsidRPr="00335E46">
        <w:rPr>
          <w:rFonts w:ascii="Times New Roman" w:hAnsi="Times New Roman"/>
          <w:sz w:val="24"/>
          <w:szCs w:val="24"/>
        </w:rPr>
        <w:t xml:space="preserve">The output of </w:t>
      </w:r>
      <w:r>
        <w:rPr>
          <w:rFonts w:ascii="Times New Roman" w:hAnsi="Times New Roman"/>
          <w:sz w:val="24"/>
          <w:szCs w:val="24"/>
        </w:rPr>
        <w:t>the above command</w:t>
      </w:r>
      <w:r w:rsidRPr="00335E46">
        <w:rPr>
          <w:rFonts w:ascii="Times New Roman" w:hAnsi="Times New Roman"/>
          <w:sz w:val="24"/>
          <w:szCs w:val="24"/>
        </w:rPr>
        <w:t xml:space="preserve"> is one file </w:t>
      </w:r>
      <w:r>
        <w:rPr>
          <w:rFonts w:ascii="Times New Roman" w:hAnsi="Times New Roman"/>
          <w:sz w:val="24"/>
          <w:szCs w:val="24"/>
        </w:rPr>
        <w:t xml:space="preserve">for each </w:t>
      </w:r>
      <w:r w:rsidRPr="00335E46">
        <w:rPr>
          <w:rFonts w:ascii="Times New Roman" w:hAnsi="Times New Roman"/>
          <w:sz w:val="24"/>
          <w:szCs w:val="24"/>
        </w:rPr>
        <w:t>cluster with headers</w:t>
      </w:r>
      <w:r>
        <w:rPr>
          <w:rFonts w:ascii="Times New Roman" w:hAnsi="Times New Roman"/>
          <w:sz w:val="24"/>
          <w:szCs w:val="24"/>
        </w:rPr>
        <w:t xml:space="preserve"> </w:t>
      </w:r>
      <w:r w:rsidRPr="00335E46">
        <w:rPr>
          <w:rFonts w:ascii="Times New Roman" w:hAnsi="Times New Roman"/>
          <w:sz w:val="24"/>
          <w:szCs w:val="24"/>
        </w:rPr>
        <w:t>identical to the original reads.</w:t>
      </w:r>
    </w:p>
    <w:p w14:paraId="5B33B2F1" w14:textId="77777777" w:rsidR="00493818" w:rsidRDefault="0063321E" w:rsidP="00493818">
      <w:pPr>
        <w:pStyle w:val="Heading3"/>
      </w:pPr>
      <w:bookmarkStart w:id="211" w:name="_Toc92192681"/>
      <w:r>
        <w:t>3.8.8</w:t>
      </w:r>
      <w:r w:rsidR="00493818">
        <w:t xml:space="preserve"> Ribodepletion with SortMeRNA</w:t>
      </w:r>
      <w:bookmarkEnd w:id="211"/>
    </w:p>
    <w:p w14:paraId="6964B791" w14:textId="53079CC7" w:rsidR="00493818" w:rsidRDefault="00493818" w:rsidP="00335E46">
      <w:pPr>
        <w:spacing w:line="360" w:lineRule="auto"/>
        <w:jc w:val="both"/>
        <w:rPr>
          <w:rFonts w:ascii="Times New Roman" w:hAnsi="Times New Roman"/>
          <w:sz w:val="24"/>
          <w:szCs w:val="24"/>
        </w:rPr>
      </w:pPr>
      <w:r w:rsidRPr="00493818">
        <w:rPr>
          <w:rFonts w:ascii="Times New Roman" w:hAnsi="Times New Roman"/>
          <w:sz w:val="24"/>
          <w:szCs w:val="24"/>
        </w:rPr>
        <w:t>Ribo</w:t>
      </w:r>
      <w:r>
        <w:rPr>
          <w:rFonts w:ascii="Times New Roman" w:hAnsi="Times New Roman"/>
          <w:sz w:val="24"/>
          <w:szCs w:val="24"/>
        </w:rPr>
        <w:t>depletion refers to ribo</w:t>
      </w:r>
      <w:r w:rsidRPr="00493818">
        <w:rPr>
          <w:rFonts w:ascii="Times New Roman" w:hAnsi="Times New Roman"/>
          <w:sz w:val="24"/>
          <w:szCs w:val="24"/>
        </w:rPr>
        <w:t>somal depletion</w:t>
      </w:r>
      <w:r>
        <w:rPr>
          <w:rFonts w:ascii="Times New Roman" w:hAnsi="Times New Roman"/>
          <w:sz w:val="24"/>
          <w:szCs w:val="24"/>
        </w:rPr>
        <w:t>, a key step</w:t>
      </w:r>
      <w:r w:rsidRPr="00493818">
        <w:rPr>
          <w:rFonts w:ascii="Times New Roman" w:hAnsi="Times New Roman"/>
          <w:sz w:val="24"/>
          <w:szCs w:val="24"/>
        </w:rPr>
        <w:t xml:space="preserve"> in transcriptomics </w:t>
      </w:r>
      <w:r>
        <w:rPr>
          <w:rFonts w:ascii="Times New Roman" w:hAnsi="Times New Roman"/>
          <w:sz w:val="24"/>
          <w:szCs w:val="24"/>
        </w:rPr>
        <w:t xml:space="preserve">analysis </w:t>
      </w:r>
      <w:r w:rsidRPr="00493818">
        <w:rPr>
          <w:rFonts w:ascii="Times New Roman" w:hAnsi="Times New Roman"/>
          <w:sz w:val="24"/>
          <w:szCs w:val="24"/>
        </w:rPr>
        <w:t xml:space="preserve">that </w:t>
      </w:r>
      <w:r>
        <w:rPr>
          <w:rFonts w:ascii="Times New Roman" w:hAnsi="Times New Roman"/>
          <w:sz w:val="24"/>
          <w:szCs w:val="24"/>
        </w:rPr>
        <w:t>enables</w:t>
      </w:r>
      <w:r w:rsidRPr="00493818">
        <w:rPr>
          <w:rFonts w:ascii="Times New Roman" w:hAnsi="Times New Roman"/>
          <w:sz w:val="24"/>
          <w:szCs w:val="24"/>
        </w:rPr>
        <w:t xml:space="preserve"> </w:t>
      </w:r>
      <w:r>
        <w:rPr>
          <w:rFonts w:ascii="Times New Roman" w:hAnsi="Times New Roman"/>
          <w:sz w:val="24"/>
          <w:szCs w:val="24"/>
        </w:rPr>
        <w:t xml:space="preserve">the </w:t>
      </w:r>
      <w:r w:rsidRPr="00493818">
        <w:rPr>
          <w:rFonts w:ascii="Times New Roman" w:hAnsi="Times New Roman"/>
          <w:sz w:val="24"/>
          <w:szCs w:val="24"/>
        </w:rPr>
        <w:t xml:space="preserve">efficient detection </w:t>
      </w:r>
      <w:r>
        <w:rPr>
          <w:rFonts w:ascii="Times New Roman" w:hAnsi="Times New Roman"/>
          <w:sz w:val="24"/>
          <w:szCs w:val="24"/>
        </w:rPr>
        <w:t xml:space="preserve">and </w:t>
      </w:r>
      <w:r w:rsidRPr="00493818">
        <w:rPr>
          <w:rFonts w:ascii="Times New Roman" w:hAnsi="Times New Roman"/>
          <w:sz w:val="24"/>
          <w:szCs w:val="24"/>
        </w:rPr>
        <w:t>removal of highly abundant rRNA species.</w:t>
      </w:r>
      <w:r>
        <w:rPr>
          <w:rFonts w:ascii="Times New Roman" w:hAnsi="Times New Roman"/>
          <w:sz w:val="24"/>
          <w:szCs w:val="24"/>
        </w:rPr>
        <w:t xml:space="preserve"> Most of the rRNA was removed during the library preparation step, but residual rRNA species have been known to cause misclassification in metatranscriptomics during annotation steps </w:t>
      </w:r>
      <w:r>
        <w:rPr>
          <w:rFonts w:ascii="Times New Roman" w:hAnsi="Times New Roman"/>
          <w:sz w:val="24"/>
          <w:szCs w:val="24"/>
        </w:rPr>
        <w:fldChar w:fldCharType="begin" w:fldLock="1"/>
      </w:r>
      <w:r w:rsidR="00904655">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Pr>
          <w:rFonts w:ascii="Times New Roman" w:hAnsi="Times New Roman"/>
          <w:sz w:val="24"/>
          <w:szCs w:val="24"/>
        </w:rPr>
        <w:fldChar w:fldCharType="separate"/>
      </w:r>
      <w:r w:rsidR="00904655" w:rsidRPr="00904655">
        <w:rPr>
          <w:rFonts w:ascii="Times New Roman" w:hAnsi="Times New Roman"/>
          <w:noProof/>
          <w:sz w:val="24"/>
          <w:szCs w:val="24"/>
        </w:rPr>
        <w:t>(Martinez et al., 2016)</w:t>
      </w:r>
      <w:r>
        <w:rPr>
          <w:rFonts w:ascii="Times New Roman" w:hAnsi="Times New Roman"/>
          <w:sz w:val="24"/>
          <w:szCs w:val="24"/>
        </w:rPr>
        <w:fldChar w:fldCharType="end"/>
      </w:r>
      <w:r>
        <w:rPr>
          <w:rFonts w:ascii="Times New Roman" w:hAnsi="Times New Roman"/>
          <w:sz w:val="24"/>
          <w:szCs w:val="24"/>
        </w:rPr>
        <w:t>.</w:t>
      </w:r>
    </w:p>
    <w:p w14:paraId="57E324B8" w14:textId="77777777" w:rsidR="00493818" w:rsidRDefault="00493818" w:rsidP="00493818">
      <w:pPr>
        <w:spacing w:line="360" w:lineRule="auto"/>
        <w:jc w:val="both"/>
        <w:rPr>
          <w:rFonts w:ascii="Times New Roman" w:hAnsi="Times New Roman"/>
          <w:sz w:val="24"/>
          <w:szCs w:val="24"/>
        </w:rPr>
      </w:pPr>
      <w:r w:rsidRPr="00493818">
        <w:rPr>
          <w:rFonts w:ascii="Times New Roman" w:hAnsi="Times New Roman"/>
          <w:sz w:val="24"/>
          <w:szCs w:val="24"/>
        </w:rPr>
        <w:t>SortMeRNA</w:t>
      </w:r>
      <w:r>
        <w:rPr>
          <w:rFonts w:ascii="Times New Roman" w:hAnsi="Times New Roman"/>
          <w:sz w:val="24"/>
          <w:szCs w:val="24"/>
        </w:rPr>
        <w:t xml:space="preserve"> is a</w:t>
      </w:r>
      <w:r w:rsidRPr="00493818">
        <w:rPr>
          <w:rFonts w:ascii="Times New Roman" w:hAnsi="Times New Roman"/>
          <w:sz w:val="24"/>
          <w:szCs w:val="24"/>
        </w:rPr>
        <w:t xml:space="preserve"> </w:t>
      </w:r>
      <w:r>
        <w:rPr>
          <w:rFonts w:ascii="Times New Roman" w:hAnsi="Times New Roman"/>
          <w:sz w:val="24"/>
          <w:szCs w:val="24"/>
        </w:rPr>
        <w:t>bioinformatics tool that is</w:t>
      </w:r>
      <w:r w:rsidRPr="00493818">
        <w:rPr>
          <w:rFonts w:ascii="Times New Roman" w:hAnsi="Times New Roman"/>
          <w:sz w:val="24"/>
          <w:szCs w:val="24"/>
        </w:rPr>
        <w:t xml:space="preserve"> designed to filter </w:t>
      </w:r>
      <w:r>
        <w:rPr>
          <w:rFonts w:ascii="Times New Roman" w:hAnsi="Times New Roman"/>
          <w:sz w:val="24"/>
          <w:szCs w:val="24"/>
        </w:rPr>
        <w:t xml:space="preserve">out </w:t>
      </w:r>
      <w:r w:rsidRPr="00493818">
        <w:rPr>
          <w:rFonts w:ascii="Times New Roman" w:hAnsi="Times New Roman"/>
          <w:sz w:val="24"/>
          <w:szCs w:val="24"/>
        </w:rPr>
        <w:t>rRNA fragments from metatranscriptomic data</w:t>
      </w:r>
      <w:r>
        <w:rPr>
          <w:rFonts w:ascii="Times New Roman" w:hAnsi="Times New Roman"/>
          <w:sz w:val="24"/>
          <w:szCs w:val="24"/>
        </w:rPr>
        <w:t>sets, by aligning the sequences to various rRNA databases</w:t>
      </w:r>
      <w:r w:rsidRPr="00493818">
        <w:rPr>
          <w:rFonts w:ascii="Times New Roman" w:hAnsi="Times New Roman"/>
          <w:sz w:val="24"/>
          <w:szCs w:val="24"/>
        </w:rPr>
        <w:t>.</w:t>
      </w:r>
      <w:r>
        <w:rPr>
          <w:rFonts w:ascii="Times New Roman" w:hAnsi="Times New Roman"/>
          <w:sz w:val="24"/>
          <w:szCs w:val="24"/>
        </w:rPr>
        <w:t xml:space="preserve"> Non-coding RNA such as </w:t>
      </w:r>
      <w:r w:rsidRPr="00493818">
        <w:rPr>
          <w:rFonts w:ascii="Times New Roman" w:hAnsi="Times New Roman"/>
          <w:sz w:val="24"/>
          <w:szCs w:val="24"/>
        </w:rPr>
        <w:t xml:space="preserve">rRNA </w:t>
      </w:r>
      <w:r>
        <w:rPr>
          <w:rFonts w:ascii="Times New Roman" w:hAnsi="Times New Roman"/>
          <w:sz w:val="24"/>
          <w:szCs w:val="24"/>
        </w:rPr>
        <w:t xml:space="preserve">makes up to 90% of total RNA. Therefore, it is necessary to eliminate these non-coding RNA species before sequencing to maximize the number of coding RNA required for expression analyses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 xml:space="preserve">. </w:t>
      </w:r>
    </w:p>
    <w:p w14:paraId="40048807" w14:textId="77777777" w:rsidR="00493818" w:rsidRPr="00493818" w:rsidRDefault="00493818" w:rsidP="00493818">
      <w:pPr>
        <w:spacing w:line="360" w:lineRule="auto"/>
        <w:jc w:val="both"/>
        <w:rPr>
          <w:rFonts w:ascii="Times New Roman" w:hAnsi="Times New Roman"/>
          <w:sz w:val="24"/>
          <w:szCs w:val="24"/>
        </w:rPr>
      </w:pPr>
      <w:r>
        <w:rPr>
          <w:rFonts w:ascii="Times New Roman" w:hAnsi="Times New Roman"/>
          <w:sz w:val="24"/>
          <w:szCs w:val="24"/>
        </w:rPr>
        <w:t xml:space="preserve">SortMeRNA </w:t>
      </w:r>
      <w:r w:rsidRPr="00493818">
        <w:rPr>
          <w:rFonts w:ascii="Times New Roman" w:hAnsi="Times New Roman"/>
          <w:sz w:val="24"/>
          <w:szCs w:val="24"/>
        </w:rPr>
        <w:t xml:space="preserve"> </w:t>
      </w:r>
      <w:r>
        <w:rPr>
          <w:rFonts w:ascii="Times New Roman" w:hAnsi="Times New Roman"/>
          <w:sz w:val="24"/>
          <w:szCs w:val="24"/>
        </w:rPr>
        <w:t>(v</w:t>
      </w:r>
      <w:r w:rsidRPr="00493818">
        <w:rPr>
          <w:rFonts w:ascii="Times New Roman" w:hAnsi="Times New Roman"/>
          <w:sz w:val="24"/>
          <w:szCs w:val="24"/>
        </w:rPr>
        <w:t>4.3.3</w:t>
      </w:r>
      <w:r>
        <w:rPr>
          <w:rFonts w:ascii="Times New Roman" w:hAnsi="Times New Roman"/>
          <w:sz w:val="24"/>
          <w:szCs w:val="24"/>
        </w:rPr>
        <w:t>) was run using 32 CPU threads for both corrected and uncorrected reads using the command below:</w:t>
      </w:r>
    </w:p>
    <w:p w14:paraId="08E33E9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lastRenderedPageBreak/>
        <w:t>for r in `cat $sample_list`</w:t>
      </w:r>
    </w:p>
    <w:p w14:paraId="10E45290"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w:t>
      </w:r>
    </w:p>
    <w:p w14:paraId="22402AE4"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sortmerna -ref $silva-bac-16s-database-id85.fasta \</w:t>
      </w:r>
    </w:p>
    <w:p w14:paraId="12BA38B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$silva-arc-16s-database-id95.fasta \</w:t>
      </w:r>
    </w:p>
    <w:p w14:paraId="0D1F37D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$silva-euk-28s-id98.fasta \</w:t>
      </w:r>
    </w:p>
    <w:p w14:paraId="01AE587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$silva-euk-18s-id95.fasta \</w:t>
      </w:r>
    </w:p>
    <w:p w14:paraId="1884EF3A"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$silva-arc-23s-id98.fasta \</w:t>
      </w:r>
    </w:p>
    <w:p w14:paraId="3EDA52AC"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-ref $rfam-5.8s-database-id98.fasta \</w:t>
      </w:r>
    </w:p>
    <w:p w14:paraId="58A26FB8"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-reads ${r}[corrected/uncorrected]_reads.fastq \</w:t>
      </w:r>
    </w:p>
    <w:p w14:paraId="6AA4BA83"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--aligned ${r}_rna[.fq] --other ${r}_clean[.fq] --threads 32 \</w:t>
      </w:r>
    </w:p>
    <w:p w14:paraId="4C94172B"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 xml:space="preserve">       -sam -fastx -blast 1 -num_alignments 1 -v</w:t>
      </w:r>
    </w:p>
    <w:p w14:paraId="6849B5D1" w14:textId="77777777" w:rsidR="00493818" w:rsidRPr="00974EFA" w:rsidRDefault="00493818" w:rsidP="00493818">
      <w:pPr>
        <w:spacing w:after="0" w:line="360" w:lineRule="auto"/>
        <w:jc w:val="both"/>
        <w:rPr>
          <w:rFonts w:ascii="Times New Roman" w:hAnsi="Times New Roman"/>
          <w:i/>
          <w:iCs/>
          <w:sz w:val="24"/>
          <w:szCs w:val="24"/>
        </w:rPr>
      </w:pPr>
      <w:r w:rsidRPr="00974EFA">
        <w:rPr>
          <w:rFonts w:ascii="Times New Roman" w:hAnsi="Times New Roman"/>
          <w:i/>
          <w:iCs/>
          <w:sz w:val="24"/>
          <w:szCs w:val="24"/>
        </w:rPr>
        <w:t>done</w:t>
      </w:r>
    </w:p>
    <w:p w14:paraId="6ED11406" w14:textId="77777777" w:rsidR="00493818" w:rsidRDefault="00493818" w:rsidP="00493818">
      <w:pPr>
        <w:spacing w:after="0" w:line="360" w:lineRule="auto"/>
        <w:jc w:val="both"/>
        <w:rPr>
          <w:rFonts w:ascii="Times New Roman" w:hAnsi="Times New Roman"/>
          <w:sz w:val="24"/>
          <w:szCs w:val="24"/>
        </w:rPr>
      </w:pPr>
      <w:r>
        <w:rPr>
          <w:rFonts w:ascii="Times New Roman" w:hAnsi="Times New Roman"/>
          <w:sz w:val="24"/>
          <w:szCs w:val="24"/>
        </w:rPr>
        <w:t xml:space="preserve">The –sam parameter was specified to return the alignments in the .sam file format while the --fastx format specified that the output files be converted to fastq format. The </w:t>
      </w:r>
      <w:r w:rsidRPr="00493818">
        <w:rPr>
          <w:rFonts w:ascii="Times New Roman" w:hAnsi="Times New Roman"/>
          <w:sz w:val="24"/>
          <w:szCs w:val="24"/>
        </w:rPr>
        <w:t xml:space="preserve">--blast </w:t>
      </w:r>
      <w:r>
        <w:rPr>
          <w:rFonts w:ascii="Times New Roman" w:hAnsi="Times New Roman"/>
          <w:sz w:val="24"/>
          <w:szCs w:val="24"/>
        </w:rPr>
        <w:t>1 option was specified to</w:t>
      </w:r>
      <w:r w:rsidRPr="00493818">
        <w:rPr>
          <w:rFonts w:ascii="Times New Roman" w:hAnsi="Times New Roman"/>
          <w:sz w:val="24"/>
          <w:szCs w:val="24"/>
        </w:rPr>
        <w:t xml:space="preserve"> output </w:t>
      </w:r>
      <w:r>
        <w:rPr>
          <w:rFonts w:ascii="Times New Roman" w:hAnsi="Times New Roman"/>
          <w:sz w:val="24"/>
          <w:szCs w:val="24"/>
        </w:rPr>
        <w:t xml:space="preserve">a single </w:t>
      </w:r>
      <w:r w:rsidRPr="00493818">
        <w:rPr>
          <w:rFonts w:ascii="Times New Roman" w:hAnsi="Times New Roman"/>
          <w:sz w:val="24"/>
          <w:szCs w:val="24"/>
        </w:rPr>
        <w:t xml:space="preserve">alignment in </w:t>
      </w:r>
      <w:r>
        <w:rPr>
          <w:rFonts w:ascii="Times New Roman" w:hAnsi="Times New Roman"/>
          <w:sz w:val="24"/>
          <w:szCs w:val="24"/>
        </w:rPr>
        <w:t xml:space="preserve">Blast-like format, while the -num_alignments 1 option specified only the best alignment as output. The –v option was invoked to verbose the index building step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(Kopylova et al., 2012)</w:t>
      </w:r>
      <w:r>
        <w:rPr>
          <w:rFonts w:ascii="Times New Roman" w:hAnsi="Times New Roman"/>
          <w:sz w:val="24"/>
          <w:szCs w:val="24"/>
        </w:rPr>
        <w:fldChar w:fldCharType="end"/>
      </w:r>
      <w:r>
        <w:rPr>
          <w:rFonts w:ascii="Times New Roman" w:hAnsi="Times New Roman"/>
          <w:sz w:val="24"/>
          <w:szCs w:val="24"/>
        </w:rPr>
        <w:t>.</w:t>
      </w:r>
    </w:p>
    <w:p w14:paraId="65FA291B" w14:textId="77777777" w:rsidR="003D543C" w:rsidRPr="003D543C" w:rsidRDefault="003D543C" w:rsidP="003D543C">
      <w:pPr>
        <w:pStyle w:val="Heading3"/>
      </w:pPr>
      <w:bookmarkStart w:id="212" w:name="_Toc92192682"/>
      <w:r w:rsidRPr="003D543C">
        <w:t>3.8.9 Taxonomic Validation using Filtered rRNA reads</w:t>
      </w:r>
      <w:bookmarkEnd w:id="212"/>
    </w:p>
    <w:p w14:paraId="4907E59F" w14:textId="77777777" w:rsidR="003D543C" w:rsidRDefault="003D543C" w:rsidP="003D543C">
      <w:pPr>
        <w:spacing w:after="0" w:line="360" w:lineRule="auto"/>
        <w:jc w:val="both"/>
        <w:rPr>
          <w:rFonts w:ascii="Times New Roman" w:hAnsi="Times New Roman"/>
          <w:color w:val="000000"/>
          <w:sz w:val="24"/>
          <w:szCs w:val="24"/>
        </w:rPr>
      </w:pPr>
      <w:r>
        <w:rPr>
          <w:rFonts w:ascii="Times New Roman" w:hAnsi="Times New Roman"/>
          <w:sz w:val="24"/>
          <w:szCs w:val="24"/>
        </w:rPr>
        <w:t xml:space="preserve">16S rRNA reads filtered out from the study metatranscriptomes during ribodepletion with SortMeRNA were used for further taxonomic validation of bacterial sequences. From the previous step, an assortment of rRNA reads (both eukaryotic and prokaryotic) was obtained. Additional filtering was done using SortMeRNA to retain only the bacterial rRNA sequences (16S rRNA) using the Silva-16S-database at 95 percent identity </w:t>
      </w:r>
      <w:r>
        <w:rPr>
          <w:rFonts w:ascii="Times New Roman" w:hAnsi="Times New Roman"/>
          <w:sz w:val="24"/>
          <w:szCs w:val="24"/>
        </w:rPr>
        <w:fldChar w:fldCharType="begin" w:fldLock="1"/>
      </w:r>
      <w:r w:rsidR="00C0454C">
        <w:rPr>
          <w:rFonts w:ascii="Times New Roman" w:hAnsi="Times New Roman"/>
          <w:sz w:val="24"/>
          <w:szCs w:val="24"/>
        </w:rPr>
        <w:instrText>ADDIN CSL_CITATION {"citationItems":[{"id":"ITEM-1","itemData":{"DOI":"10.1093/NAR/GKS1219","ISSN":"03051048","PMID":"23193283","abstract":"SILVA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3194 778 small subunit and 288717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 © The Author(s) 2012.","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Research","id":"ITEM-1","issue":"Database issue","issued":{"date-parts":[["2013","1","1"]]},"page":"D590","publisher":"Oxford University Press","title":"The SILVA ribosomal RNA gene database project: improved data processing and web-based tools","type":"article-journal","volume":"41"},"uris":["http://www.mendeley.com/documents/?uuid=7cdffb62-fe7b-3b13-88a1-299cfe958b6b"]}],"mendeley":{"formattedCitation":"(Quast et al., 2013)","plainTextFormattedCitation":"(Quast et al., 2013)","previouslyFormattedCitation":"(Quast et al., 2013)"},"properties":{"noteIndex":0},"schema":"https://github.com/citation-style-language/schema/raw/master/csl-citation.json"}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(Quast et al., 2013)</w:t>
      </w:r>
      <w:r>
        <w:rPr>
          <w:rFonts w:ascii="Times New Roman" w:hAnsi="Times New Roman"/>
          <w:sz w:val="24"/>
          <w:szCs w:val="24"/>
        </w:rPr>
        <w:fldChar w:fldCharType="end"/>
      </w:r>
      <w:r>
        <w:rPr>
          <w:rFonts w:ascii="Times New Roman" w:hAnsi="Times New Roman"/>
          <w:sz w:val="24"/>
          <w:szCs w:val="24"/>
        </w:rPr>
        <w:t>. A custom pipeline was designed to perform 16S rRNA analysis that involved: (i) merging the sequence files from the same metatranscriptome, (ii) quality filtering and sequence dereplication using Vsearch (</w:t>
      </w:r>
      <w:r w:rsidRPr="003D543C">
        <w:rPr>
          <w:rFonts w:ascii="Times New Roman" w:hAnsi="Times New Roman"/>
          <w:sz w:val="24"/>
          <w:szCs w:val="24"/>
        </w:rPr>
        <w:t>v2.16.0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{"citationItems":[{"id":"ITEM-1","itemData":{"DOI":"10.7717/PEERJ.2584","ISSN":"21678359","PMID":"27781170","abstract":"Background VSEARCH is an open source and free of charge multithreaded 64-bit tool for processing and preparing metagenomics, genomics and population genomics nucleotide sequence data. It is designed as an alternative to the widely used USEARCH tool (Edgar, 2010) for which the source code is not publicly available, algorithm details are only rudimentarily described, and only a memory-confined 32-bit version is freely available for academic use. Methods When searching nucleotide sequences, VSEARCH uses a fast heuristic based on words shared by the query and target sequences in order to quickly identify similar sequences, a similar strategy is probably used in USEARCH. VSEARCH then performs optimal global sequence alignment of the query against potential target sequences, using full dynamic programming instead of the seed-and-extend heuristic used by USEARCH. Pairwise alignments are computed in parallel using vectorisation and multiple threads. Results VSEARCH includes most commands for analysing nucleotide sequences available in USEARCH version 7 and several of those available in USEARCH version 8, including searching (exact or based on global alignment), clustering by similarity (using length pre-sorting, abundance pre-sorting or a user-defined order), chimera detection (reference-based or de novo), dereplication (full length or prefix), pairwise alignment, reverse complementation, sorting, and subsampling. VSEARCH also includes commands for FASTQ file processing, i.e., format detection, filtering, read quality statistics, and merging of paired reads. Furthermore, VSEARCH extends functionality with several new commands and improvements, including shuffling, rereplication, masking of low-complexity sequences with the well-known DUST algorithm, a choice among different similarity definitions, and FASTQ file format conversion. VSEARCH is here shown to be more accurate than USEARCH when performing searching, clustering, chimera detection and subsampling, while on a par with USEARCH for paired-ends read merging. VSEARCH is slower than USEARCH when performing clustering and chimera detection, but significantly faster when performing paired-end reads merging and dereplication. VSEARCH is available at https://github.com/torognes/vsearch under either the BSD 2-clause license or the GNU General Public License version 3.0. Discussion VSEARCH has been shown to be a fast, accurate and full-fledged alternative to USEARCH. A free and open-source versatile tool for sequ…","author":[{"dropping-particle":"","family":"Rognes","given":"Torbjørn","non-dropping-particle":"","parse-names":false,"suffix":""},{"dropping-particle":"","family":"Flouri","given":"Tomáš","non-dropping-particle":"","parse-names":false,"suffix":""},{"dropping-particle":"","family":"Nichols","given":"Ben","non-dropping-particle":"","parse-names":false,"suffix":""},{"dropping-particle":"","family":"Quince","given":"Christopher","non-dropping-particle":"","parse-names":false,"suffix":""},{"dropping-particle":"","family":"Mahé","given":"Frédéric","non-dropping-particle":"","parse-names":false,"suffix":""}],"container-title":"PeerJ","id":"ITEM-1","issue":"10","issued":{"date-parts":[["2016"]]},"publisher":"PeerJ, Inc","title":"VSEARCH: a versatile open source tool for metagenomics","type":"article-journal","volume":"4"},"uris":["http://www.mendeley.com/documents/?uuid=382f3a50-ad38-3fb3-bda4-9bc28b779dcf"]}],"mendeley":{"formattedCitation":"(Rognes et al., 2016)","plainTextFormattedCitation":"(Rognes et al., 2016)","previouslyFormattedCitation":"(Rognes et al., 2016)"},"properties":{"noteIndex":0},"schema":"https://github.com/citation-style-language/schema/raw/master/csl-citation.json"}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(Rognes et al., 2016)</w:t>
      </w:r>
      <w:r>
        <w:rPr>
          <w:rFonts w:ascii="Times New Roman" w:hAnsi="Times New Roman"/>
          <w:sz w:val="24"/>
          <w:szCs w:val="24"/>
        </w:rPr>
        <w:fldChar w:fldCharType="end"/>
      </w:r>
      <w:r>
        <w:rPr>
          <w:rFonts w:ascii="Times New Roman" w:hAnsi="Times New Roman"/>
          <w:sz w:val="24"/>
          <w:szCs w:val="24"/>
        </w:rPr>
        <w:t xml:space="preserve"> to remove spurious and duplicated sequences using </w:t>
      </w:r>
      <w:r w:rsidRPr="003D543C">
        <w:rPr>
          <w:rFonts w:ascii="Times New Roman" w:hAnsi="Times New Roman"/>
          <w:i/>
          <w:color w:val="000000"/>
          <w:sz w:val="24"/>
          <w:szCs w:val="24"/>
        </w:rPr>
        <w:t>vsearch -fastq_filter</w:t>
      </w:r>
      <w:r>
        <w:rPr>
          <w:rFonts w:ascii="Times New Roman" w:hAnsi="Times New Roman"/>
          <w:sz w:val="24"/>
          <w:szCs w:val="24"/>
        </w:rPr>
        <w:t xml:space="preserve"> </w:t>
      </w:r>
      <w:r w:rsidRPr="003D543C">
        <w:rPr>
          <w:rFonts w:ascii="Times New Roman" w:hAnsi="Times New Roman"/>
          <w:i/>
          <w:color w:val="000000"/>
          <w:sz w:val="24"/>
          <w:szCs w:val="24"/>
        </w:rPr>
        <w:t xml:space="preserve">$file.fq </w:t>
      </w:r>
      <w:r>
        <w:rPr>
          <w:rFonts w:ascii="Times New Roman" w:hAnsi="Times New Roman"/>
          <w:sz w:val="24"/>
          <w:szCs w:val="24"/>
        </w:rPr>
        <w:t xml:space="preserve">and </w:t>
      </w:r>
      <w:r w:rsidRPr="003D543C">
        <w:rPr>
          <w:rFonts w:ascii="Times New Roman" w:hAnsi="Times New Roman"/>
          <w:i/>
          <w:color w:val="000000"/>
          <w:sz w:val="24"/>
          <w:szCs w:val="24"/>
        </w:rPr>
        <w:t xml:space="preserve">vsearch --derep_fulllength </w:t>
      </w:r>
      <w:r>
        <w:rPr>
          <w:rFonts w:ascii="Times New Roman" w:hAnsi="Times New Roman"/>
          <w:i/>
          <w:color w:val="000000"/>
          <w:sz w:val="24"/>
          <w:szCs w:val="24"/>
        </w:rPr>
        <w:t xml:space="preserve"> </w:t>
      </w:r>
      <w:r w:rsidRPr="003D543C">
        <w:rPr>
          <w:rFonts w:ascii="Times New Roman" w:hAnsi="Times New Roman"/>
          <w:i/>
          <w:color w:val="000000"/>
          <w:sz w:val="24"/>
          <w:szCs w:val="24"/>
        </w:rPr>
        <w:t>$</w:t>
      </w:r>
      <w:r>
        <w:rPr>
          <w:rFonts w:ascii="Times New Roman" w:hAnsi="Times New Roman"/>
          <w:i/>
          <w:color w:val="000000"/>
          <w:sz w:val="24"/>
          <w:szCs w:val="24"/>
        </w:rPr>
        <w:t>filtered_</w:t>
      </w:r>
      <w:r w:rsidRPr="003D543C">
        <w:rPr>
          <w:rFonts w:ascii="Times New Roman" w:hAnsi="Times New Roman"/>
          <w:i/>
          <w:color w:val="000000"/>
          <w:sz w:val="24"/>
          <w:szCs w:val="24"/>
        </w:rPr>
        <w:t xml:space="preserve">file.fa </w:t>
      </w:r>
      <w:r>
        <w:rPr>
          <w:rFonts w:ascii="Times New Roman" w:hAnsi="Times New Roman"/>
          <w:color w:val="000000"/>
          <w:sz w:val="24"/>
          <w:szCs w:val="24"/>
        </w:rPr>
        <w:t xml:space="preserve">commands, </w:t>
      </w:r>
      <w:r>
        <w:rPr>
          <w:rFonts w:ascii="Times New Roman" w:hAnsi="Times New Roman"/>
          <w:sz w:val="24"/>
          <w:szCs w:val="24"/>
        </w:rPr>
        <w:t>(iii) getting rid of chimeric sequences and generating amplicon sequence variant (ASV) files using Usearch (</w:t>
      </w:r>
      <w:r w:rsidRPr="003D543C">
        <w:rPr>
          <w:rFonts w:ascii="Times New Roman" w:hAnsi="Times New Roman"/>
          <w:sz w:val="24"/>
          <w:szCs w:val="24"/>
        </w:rPr>
        <w:t>v11.0</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{"citationItems":[{"id":"ITEM-1","itemData":{"DOI":"10.1093/BIOINFORMATICS/BTQ461","ISSN":"1367-4803","PMID":"20709691","abstract":"Motivation: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dropping-particle":"","family":"Bateman","given":"Alex","non-dropping-particle":"","parse-names":false,"suffix":""}],"container-title":"Bioinformatics","id":"ITEM-1","issue":"19","issued":{"date-parts":[["2010","10","1"]]},"page":"2460-2461","publisher":"Oxford Academic","title":"Search and clustering orders of magnitude faster than BLAST","type":"article-journal","volume":"26"},"uris":["http://www.mendeley.com/documents/?uuid=825e956e-b06e-3074-977e-fc251ae1214a"]}],"mendeley":{"formattedCitation":"(Edgar &amp; Bateman, 2010)","plainTextFormattedCitation":"(Edgar &amp; Bateman, 2010)","previouslyFormattedCitation":"(Edgar &amp; Bateman, 2010)"},"properties":{"noteIndex":0},"schema":"https://github.com/citation-style-language/schema/raw/master/csl-citation.json"}</w:instrText>
      </w:r>
      <w:r>
        <w:rPr>
          <w:rFonts w:ascii="Times New Roman" w:hAnsi="Times New Roman"/>
          <w:sz w:val="24"/>
          <w:szCs w:val="24"/>
        </w:rPr>
        <w:fldChar w:fldCharType="separate"/>
      </w:r>
      <w:r w:rsidRPr="003D543C">
        <w:rPr>
          <w:rFonts w:ascii="Times New Roman" w:hAnsi="Times New Roman"/>
          <w:noProof/>
          <w:sz w:val="24"/>
          <w:szCs w:val="24"/>
        </w:rPr>
        <w:t>(Edgar &amp; Bateman, 2010)</w:t>
      </w:r>
      <w:r>
        <w:rPr>
          <w:rFonts w:ascii="Times New Roman" w:hAnsi="Times New Roman"/>
          <w:sz w:val="24"/>
          <w:szCs w:val="24"/>
        </w:rPr>
        <w:fldChar w:fldCharType="end"/>
      </w:r>
      <w:r>
        <w:rPr>
          <w:rFonts w:ascii="Times New Roman" w:hAnsi="Times New Roman"/>
          <w:sz w:val="24"/>
          <w:szCs w:val="24"/>
        </w:rPr>
        <w:t xml:space="preserve"> to distinguish sequences that differ at minimal base positions that would have otherwise been lost by performing classical operational taxonomic unit (OTU) clustering. This was achieved using the </w:t>
      </w:r>
      <w:r w:rsidRPr="003D543C">
        <w:rPr>
          <w:rFonts w:ascii="Times New Roman" w:hAnsi="Times New Roman"/>
          <w:i/>
          <w:color w:val="000000"/>
          <w:sz w:val="24"/>
          <w:szCs w:val="24"/>
        </w:rPr>
        <w:t>usearch -unoise3 unique_seqs.fa -zotus ASVs.fa</w:t>
      </w:r>
      <w:r>
        <w:rPr>
          <w:rFonts w:ascii="Times New Roman" w:hAnsi="Times New Roman"/>
          <w:i/>
          <w:color w:val="000000"/>
          <w:sz w:val="24"/>
          <w:szCs w:val="24"/>
        </w:rPr>
        <w:t xml:space="preserve"> </w:t>
      </w:r>
      <w:r w:rsidRPr="003D543C">
        <w:rPr>
          <w:rFonts w:ascii="Times New Roman" w:hAnsi="Times New Roman"/>
          <w:color w:val="000000"/>
          <w:sz w:val="24"/>
          <w:szCs w:val="24"/>
        </w:rPr>
        <w:t>command</w:t>
      </w:r>
      <w:r>
        <w:rPr>
          <w:rFonts w:ascii="Times New Roman" w:hAnsi="Times New Roman"/>
          <w:color w:val="000000"/>
          <w:sz w:val="24"/>
          <w:szCs w:val="24"/>
        </w:rPr>
        <w:t xml:space="preserve">. (iv) An ASV counts </w:t>
      </w:r>
      <w:r>
        <w:rPr>
          <w:rFonts w:ascii="Times New Roman" w:hAnsi="Times New Roman"/>
          <w:color w:val="000000"/>
          <w:sz w:val="24"/>
          <w:szCs w:val="24"/>
        </w:rPr>
        <w:lastRenderedPageBreak/>
        <w:t xml:space="preserve">table was generated using the command </w:t>
      </w:r>
      <w:r w:rsidRPr="003D543C">
        <w:rPr>
          <w:rFonts w:ascii="Times New Roman" w:hAnsi="Times New Roman"/>
          <w:i/>
          <w:color w:val="000000"/>
          <w:sz w:val="24"/>
          <w:szCs w:val="24"/>
        </w:rPr>
        <w:t>vsearch -usearch_global $filtered_file.fa --db ASVs.fa --id 0.85 --otutabout $ASV_counts.txt</w:t>
      </w:r>
      <w:r>
        <w:rPr>
          <w:rFonts w:ascii="Times New Roman" w:hAnsi="Times New Roman"/>
          <w:i/>
          <w:color w:val="000000"/>
          <w:sz w:val="24"/>
          <w:szCs w:val="24"/>
        </w:rPr>
        <w:t xml:space="preserve"> </w:t>
      </w:r>
      <w:r>
        <w:rPr>
          <w:rFonts w:ascii="Times New Roman" w:hAnsi="Times New Roman"/>
          <w:color w:val="000000"/>
          <w:sz w:val="24"/>
          <w:szCs w:val="24"/>
        </w:rPr>
        <w:t xml:space="preserve">set at 85% identity (specified by the --id 0.85 flag). (v) Taxonomic assignment using the Ribosome Database Project (RDP) classifier for 16S rRNA sequences </w:t>
      </w:r>
      <w:r>
        <w:rPr>
          <w:rFonts w:ascii="Times New Roman" w:hAnsi="Times New Roman"/>
          <w:color w:val="000000"/>
          <w:sz w:val="24"/>
          <w:szCs w:val="24"/>
        </w:rPr>
        <w:fldChar w:fldCharType="begin" w:fldLock="1"/>
      </w:r>
      <w:r>
        <w:rPr>
          <w:rFonts w:ascii="Times New Roman" w:hAnsi="Times New Roman"/>
          <w:color w:val="000000"/>
          <w:sz w:val="24"/>
          <w:szCs w:val="24"/>
        </w:rPr>
        <w:instrText>ADDIN CSL_CITATION {"citationItems":[{"id":"ITEM-1","itemData":{"DOI":"10.1093/NAR/GKT1244","ISSN":"03051048","PMID":"24288368","abstract":"Ribosomal Database Project (RDP; http://rdp.cme.msu.edu/) provides the research community with aligned and annotated rRNA gene sequence data, along with tools to allow researchers to analyze their own rRNA gene sequences in the RDP framework. RDP data and tools are utilized in fields as diverse as human health, microbial ecology, environmental microbiology, nucleic acid chemistry, taxonomy and phylogenetics. In addition to aligned and annotated collections of bacterial and archaeal small subunit rRNA genes, RDP now includes a collection of fungal large subunit rRNA genes. RDP tools, including Classifier and Aligner, have been updated to work with this new fungal collection. The use of high-throughput sequencing to characterize environmental microbial populations has exploded in the past several years, and as sequence technologies have improved, the sizes of environmental datasets have increased. With release 11, RDP is providing an expanded set of tools to facilitate analysis of high-throughput data, including both single-stranded and paired-end reads. In addition, most tools are now available as open source packages for download and local use by researchers with high-volume needs or who would like to develop custom analysis pipelines. © 2013 The Author(s). Published by Oxford University Press.","author":[{"dropping-particle":"","family":"Cole","given":"James R.","non-dropping-particle":"","parse-names":false,"suffix":""},{"dropping-particle":"","family":"Wang","given":"Qiong","non-dropping-particle":"","parse-names":false,"suffix":""},{"dropping-particle":"","family":"Fish","given":"Jordan A.","non-dropping-particle":"","parse-names":false,"suffix":""},{"dropping-particle":"","family":"Chai","given":"Benli","non-dropping-particle":"","parse-names":false,"suffix":""},{"dropping-particle":"","family":"McGarrell","given":"Donna M.","non-dropping-particle":"","parse-names":false,"suffix":""},{"dropping-particle":"","family":"Sun","given":"Yanni","non-dropping-particle":"","parse-names":false,"suffix":""},{"dropping-particle":"","family":"Brown","given":"C. Titus","non-dropping-particle":"","parse-names":false,"suffix":""},{"dropping-particle":"","family":"Porras-Alfaro","given":"Andrea","non-dropping-particle":"","parse-names":false,"suffix":""},{"dropping-particle":"","family":"Kuske","given":"Cheryl R.","non-dropping-particle":"","parse-names":false,"suffix":""},{"dropping-particle":"","family":"Tiedje","given":"James M.","non-dropping-particle":"","parse-names":false,"suffix":""}],"container-title":"Nucleic Acids Research","id":"ITEM-1","issue":"Database issue","issued":{"date-parts":[["2014","1","1"]]},"page":"D633","publisher":"Oxford University Press","title":"Ribosomal Database Project: data and tools for high throughput rRNA analysis","type":"article-journal","volume":"42"},"uris":["http://www.mendeley.com/documents/?uuid=6e115eef-b7f7-3969-97ee-9c49d4a85ebb"]}],"mendeley":{"formattedCitation":"(Cole et al., 2014)","plainTextFormattedCitation":"(Cole et al., 2014)","previouslyFormattedCitation":"(Cole et al., 2014)"},"properties":{"noteIndex":0},"schema":"https://github.com/citation-style-language/schema/raw/master/csl-citation.json"}</w:instrText>
      </w:r>
      <w:r>
        <w:rPr>
          <w:rFonts w:ascii="Times New Roman" w:hAnsi="Times New Roman"/>
          <w:color w:val="000000"/>
          <w:sz w:val="24"/>
          <w:szCs w:val="24"/>
        </w:rPr>
        <w:fldChar w:fldCharType="separate"/>
      </w:r>
      <w:r w:rsidRPr="003D543C">
        <w:rPr>
          <w:rFonts w:ascii="Times New Roman" w:hAnsi="Times New Roman"/>
          <w:noProof/>
          <w:color w:val="000000"/>
          <w:sz w:val="24"/>
          <w:szCs w:val="24"/>
        </w:rPr>
        <w:t>(Cole et al., 2014)</w:t>
      </w:r>
      <w:r>
        <w:rPr>
          <w:rFonts w:ascii="Times New Roman" w:hAnsi="Times New Roman"/>
          <w:color w:val="000000"/>
          <w:sz w:val="24"/>
          <w:szCs w:val="24"/>
        </w:rPr>
        <w:fldChar w:fldCharType="end"/>
      </w:r>
      <w:r>
        <w:rPr>
          <w:rFonts w:ascii="Times New Roman" w:hAnsi="Times New Roman"/>
          <w:color w:val="000000"/>
          <w:sz w:val="24"/>
          <w:szCs w:val="24"/>
        </w:rPr>
        <w:t>.</w:t>
      </w:r>
    </w:p>
    <w:p w14:paraId="4F00E56B" w14:textId="77777777" w:rsidR="007834A5" w:rsidRDefault="007834A5" w:rsidP="003D543C">
      <w:pPr>
        <w:spacing w:after="0" w:line="360" w:lineRule="auto"/>
        <w:jc w:val="both"/>
        <w:rPr>
          <w:rFonts w:ascii="Times New Roman" w:hAnsi="Times New Roman"/>
          <w:color w:val="000000"/>
          <w:sz w:val="24"/>
          <w:szCs w:val="24"/>
        </w:rPr>
      </w:pPr>
      <w:r>
        <w:rPr>
          <w:rFonts w:ascii="Times New Roman" w:hAnsi="Times New Roman"/>
          <w:color w:val="000000"/>
          <w:sz w:val="24"/>
          <w:szCs w:val="24"/>
        </w:rPr>
        <w:t>The Phyloseq package (</w:t>
      </w:r>
      <w:r w:rsidRPr="007834A5">
        <w:rPr>
          <w:rFonts w:ascii="Times New Roman" w:hAnsi="Times New Roman"/>
          <w:color w:val="000000"/>
          <w:sz w:val="24"/>
          <w:szCs w:val="24"/>
        </w:rPr>
        <w:t>v1.24.2</w:t>
      </w:r>
      <w:r>
        <w:rPr>
          <w:rFonts w:ascii="Times New Roman" w:hAnsi="Times New Roman"/>
          <w:color w:val="000000"/>
          <w:sz w:val="24"/>
          <w:szCs w:val="24"/>
        </w:rPr>
        <w:t xml:space="preserve">)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(McMurdie &amp; Holmes, 2013)</w:t>
      </w:r>
      <w:r w:rsidR="00C0454C">
        <w:rPr>
          <w:rFonts w:ascii="Times New Roman" w:hAnsi="Times New Roman"/>
          <w:color w:val="000000"/>
          <w:sz w:val="24"/>
          <w:szCs w:val="24"/>
        </w:rPr>
        <w:fldChar w:fldCharType="end"/>
      </w:r>
      <w:r>
        <w:rPr>
          <w:rFonts w:ascii="Times New Roman" w:hAnsi="Times New Roman"/>
          <w:color w:val="000000"/>
          <w:sz w:val="24"/>
          <w:szCs w:val="24"/>
        </w:rPr>
        <w:t xml:space="preserve"> in </w:t>
      </w:r>
      <w:r w:rsidR="00C0454C">
        <w:rPr>
          <w:rFonts w:ascii="Times New Roman" w:hAnsi="Times New Roman"/>
          <w:color w:val="000000"/>
          <w:sz w:val="24"/>
          <w:szCs w:val="24"/>
        </w:rPr>
        <w:t xml:space="preserve">Bioconductor </w:t>
      </w:r>
      <w:r w:rsidR="00C0454C">
        <w:rPr>
          <w:rFonts w:ascii="Times New Roman" w:hAnsi="Times New Roman"/>
          <w:color w:val="000000"/>
          <w:sz w:val="24"/>
          <w:szCs w:val="24"/>
        </w:rPr>
        <w:fldChar w:fldCharType="begin" w:fldLock="1"/>
      </w:r>
      <w:r w:rsidR="00C0454C">
        <w:rPr>
          <w:rFonts w:ascii="Times New Roman" w:hAnsi="Times New Roman"/>
          <w:color w:val="000000"/>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sidR="00C0454C">
        <w:rPr>
          <w:rFonts w:ascii="Times New Roman" w:hAnsi="Times New Roman"/>
          <w:color w:val="000000"/>
          <w:sz w:val="24"/>
          <w:szCs w:val="24"/>
        </w:rPr>
        <w:fldChar w:fldCharType="separate"/>
      </w:r>
      <w:r w:rsidR="00C0454C" w:rsidRPr="00C0454C">
        <w:rPr>
          <w:rFonts w:ascii="Times New Roman" w:hAnsi="Times New Roman"/>
          <w:noProof/>
          <w:color w:val="000000"/>
          <w:sz w:val="24"/>
          <w:szCs w:val="24"/>
        </w:rPr>
        <w:t>(Love et al., 2014)</w:t>
      </w:r>
      <w:r w:rsidR="00C0454C">
        <w:rPr>
          <w:rFonts w:ascii="Times New Roman" w:hAnsi="Times New Roman"/>
          <w:color w:val="000000"/>
          <w:sz w:val="24"/>
          <w:szCs w:val="24"/>
        </w:rPr>
        <w:fldChar w:fldCharType="end"/>
      </w:r>
      <w:r w:rsidR="00C0454C">
        <w:rPr>
          <w:rFonts w:ascii="Times New Roman" w:hAnsi="Times New Roman"/>
          <w:sz w:val="24"/>
          <w:szCs w:val="24"/>
        </w:rPr>
        <w:t xml:space="preserve"> </w:t>
      </w:r>
      <w:r>
        <w:rPr>
          <w:rFonts w:ascii="Times New Roman" w:hAnsi="Times New Roman"/>
          <w:color w:val="000000"/>
          <w:sz w:val="24"/>
          <w:szCs w:val="24"/>
        </w:rPr>
        <w:t>was used in 16S rRNA statistical analysis</w:t>
      </w:r>
      <w:r w:rsidR="00C0454C">
        <w:rPr>
          <w:rFonts w:ascii="Times New Roman" w:hAnsi="Times New Roman"/>
          <w:color w:val="000000"/>
          <w:sz w:val="24"/>
          <w:szCs w:val="24"/>
        </w:rPr>
        <w:t xml:space="preserve"> using in-house R Software (v4.0.2) scripts</w:t>
      </w:r>
      <w:r>
        <w:rPr>
          <w:rFonts w:ascii="Times New Roman" w:hAnsi="Times New Roman"/>
          <w:color w:val="000000"/>
          <w:sz w:val="24"/>
          <w:szCs w:val="24"/>
        </w:rPr>
        <w:t>.</w:t>
      </w:r>
    </w:p>
    <w:p w14:paraId="706E1FD9" w14:textId="77777777" w:rsidR="00767054" w:rsidRDefault="003D543C" w:rsidP="00767054">
      <w:pPr>
        <w:pStyle w:val="Heading3"/>
      </w:pPr>
      <w:bookmarkStart w:id="213" w:name="_Toc92192683"/>
      <w:r>
        <w:t>3.8.10</w:t>
      </w:r>
      <w:r w:rsidR="00493818">
        <w:t xml:space="preserve"> </w:t>
      </w:r>
      <w:r w:rsidR="00767054">
        <w:t>Alignment with Minimap2</w:t>
      </w:r>
      <w:bookmarkEnd w:id="213"/>
    </w:p>
    <w:p w14:paraId="4BC8A9D6" w14:textId="77777777" w:rsidR="00767054" w:rsidRDefault="00767054" w:rsidP="00767054">
      <w:pPr>
        <w:spacing w:line="360" w:lineRule="auto"/>
        <w:jc w:val="both"/>
        <w:rPr>
          <w:rFonts w:ascii="Times New Roman" w:hAnsi="Times New Roman"/>
          <w:sz w:val="24"/>
          <w:szCs w:val="24"/>
        </w:rPr>
      </w:pPr>
      <w:r w:rsidRPr="00767054">
        <w:rPr>
          <w:rFonts w:ascii="Times New Roman" w:hAnsi="Times New Roman"/>
          <w:sz w:val="24"/>
          <w:szCs w:val="24"/>
        </w:rPr>
        <w:t xml:space="preserve">Minimap2 </w:t>
      </w:r>
      <w:r>
        <w:rPr>
          <w:rFonts w:ascii="Times New Roman" w:hAnsi="Times New Roman"/>
          <w:sz w:val="24"/>
          <w:szCs w:val="24"/>
        </w:rPr>
        <w:t>has emerged as a multipurpose</w:t>
      </w:r>
      <w:r w:rsidRPr="00767054">
        <w:rPr>
          <w:rFonts w:ascii="Times New Roman" w:hAnsi="Times New Roman"/>
          <w:sz w:val="24"/>
          <w:szCs w:val="24"/>
        </w:rPr>
        <w:t xml:space="preserve"> sequence alignment program that aligns DNA</w:t>
      </w:r>
      <w:r>
        <w:rPr>
          <w:rFonts w:ascii="Times New Roman" w:hAnsi="Times New Roman"/>
          <w:sz w:val="24"/>
          <w:szCs w:val="24"/>
        </w:rPr>
        <w:t>, cDNA,</w:t>
      </w:r>
      <w:r w:rsidRPr="00767054">
        <w:rPr>
          <w:rFonts w:ascii="Times New Roman" w:hAnsi="Times New Roman"/>
          <w:sz w:val="24"/>
          <w:szCs w:val="24"/>
        </w:rPr>
        <w:t xml:space="preserve"> or mRNA sequences against </w:t>
      </w:r>
      <w:r>
        <w:rPr>
          <w:rFonts w:ascii="Times New Roman" w:hAnsi="Times New Roman"/>
          <w:sz w:val="24"/>
          <w:szCs w:val="24"/>
        </w:rPr>
        <w:t>various reference databases</w:t>
      </w:r>
      <w:r w:rsidRPr="00767054">
        <w:rPr>
          <w:rFonts w:ascii="Times New Roman" w:hAnsi="Times New Roman"/>
          <w:sz w:val="24"/>
          <w:szCs w:val="24"/>
        </w:rPr>
        <w:t>.</w:t>
      </w:r>
      <w:r>
        <w:rPr>
          <w:rFonts w:ascii="Times New Roman" w:hAnsi="Times New Roman"/>
          <w:sz w:val="24"/>
          <w:szCs w:val="24"/>
        </w:rPr>
        <w:t xml:space="preserve"> The program has especially shown superior performance with various long-read datasets from ONT and PacBio platforms. Another major advantage of the program is the fast runtimes compared with other mapping programs. The program reports </w:t>
      </w:r>
      <w:r w:rsidRPr="00767054">
        <w:rPr>
          <w:color w:val="2A2A2A"/>
          <w:sz w:val="23"/>
          <w:szCs w:val="23"/>
        </w:rPr>
        <w:t>≥</w:t>
      </w:r>
      <w:r>
        <w:rPr>
          <w:rFonts w:ascii="Times New Roman" w:hAnsi="Times New Roman"/>
          <w:sz w:val="24"/>
          <w:szCs w:val="24"/>
        </w:rPr>
        <w:t xml:space="preserve">30 times faster speeds than other long-read aligners and is 3-4 times faster than other short-read alignment programs. Minimap2 is also easy to use, allowing users to index the reference genomes/transcriptomes and perform alignment in one command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{"citationItems":[{"id":"ITEM-1","itemData":{"DOI":"10.1093/BIOINFORMATICS/BTY191","ISSN":"1367-4803","PMID":"29750242","abstract":"Motivation: Recent advances in sequencing technologies promise ultra-long reads of ~100 kb in average, full-length mRNA or cDNA reads in high throughput and genomic contigs over 100 Mb in length. Existing alignment programs are unable or inefficient to process such data at scale, which presses for the development of new alignment algorithms. Results: Minimap2 is a general-purpose alignment program to map DNA or long mRNA sequences against a large reference database. It works with accurate short reads of ≥100 bp in length, ≥1 kb genomic reads at error rate ~15%, full-length noisy Direct RNA or cDNA reads and assembly contigs or closely related full chromosomes of hundreds of megabases in length. Minimap2 does split-read alignment, employs concave gap cost for long insertions and deletions and introduces new heuristics to reduce spurious alignments. It is 3–4 times as fast as mainstream short-read mappers at comparable accuracy, and is ≥30 times faster than long-read genomic or cDNA mappers at higher accuracy, surpassing most aligners specialized in one type of alignment.","author":[{"dropping-particle":"","family":"Li","given":"Heng","non-dropping-particle":"","parse-names":false,"suffix":""}],"container-title":"Bioinformatics","id":"ITEM-1","issue":"18","issued":{"date-parts":[["2018","9","15"]]},"page":"3094-3100","publisher":"Oxford Academic","title":"Minimap2: pairwise alignment for nucleotide sequences","type":"article-journal","volume":"34"},"uris":["http://www.mendeley.com/documents/?uuid=34229762-29d9-343f-9a74-d559e06563b4"]}],"mendeley":{"formattedCitation":"(H. Li, 2018)","plainTextFormattedCitation":"(H. Li, 2018)","previouslyFormattedCitation":"(H. Li, 2018)"},"properties":{"noteIndex":0},"schema":"https://github.com/citation-style-language/schema/raw/master/csl-citation.json"}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(H. Li, 2018)</w:t>
      </w:r>
      <w:r>
        <w:rPr>
          <w:rFonts w:ascii="Times New Roman" w:hAnsi="Times New Roman"/>
          <w:sz w:val="24"/>
          <w:szCs w:val="24"/>
        </w:rPr>
        <w:fldChar w:fldCharType="end"/>
      </w:r>
      <w:r>
        <w:rPr>
          <w:rFonts w:ascii="Times New Roman" w:hAnsi="Times New Roman"/>
          <w:sz w:val="24"/>
          <w:szCs w:val="24"/>
        </w:rPr>
        <w:t xml:space="preserve">. </w:t>
      </w:r>
    </w:p>
    <w:p w14:paraId="6C28670F" w14:textId="77777777" w:rsid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Minimap2 was used to align the reads to the BSF reference genome downloaded from National Center for Biotechnology Information (NCBI) genomes database: </w:t>
      </w:r>
      <w:hyperlink r:id="rId17" w:history="1">
        <w:r w:rsidRPr="00311D25">
          <w:rPr>
            <w:rStyle w:val="Hyperlink"/>
            <w:rFonts w:ascii="Times New Roman" w:hAnsi="Times New Roman"/>
            <w:sz w:val="24"/>
            <w:szCs w:val="24"/>
          </w:rPr>
          <w:t>https://ftp.ncbi.nlm.nih.gov/genomes/refseq/invertebrate/Hermetia_illucens/all_assembly_versions/GCF_905115235.1_iHerIll2.2.curated.20191125/</w:t>
        </w:r>
      </w:hyperlink>
      <w:r>
        <w:rPr>
          <w:rFonts w:ascii="Times New Roman" w:hAnsi="Times New Roman"/>
          <w:sz w:val="24"/>
          <w:szCs w:val="24"/>
        </w:rPr>
        <w:t>. The reference genome was downloaded alongside the annotation and transcriptome information. The following commands were used to perform indexing and alignment for both corrected and uncorrected reads:</w:t>
      </w:r>
    </w:p>
    <w:p w14:paraId="65068F00" w14:textId="77777777" w:rsidR="00767054" w:rsidRPr="00974EFA" w:rsidRDefault="00767054" w:rsidP="00201B94">
      <w:pPr>
        <w:spacing w:line="360" w:lineRule="auto"/>
        <w:rPr>
          <w:rFonts w:ascii="Times New Roman" w:hAnsi="Times New Roman"/>
          <w:i/>
          <w:iCs/>
          <w:sz w:val="24"/>
          <w:szCs w:val="24"/>
        </w:rPr>
      </w:pPr>
      <w:r w:rsidRPr="00974EFA">
        <w:rPr>
          <w:rFonts w:ascii="Times New Roman" w:hAnsi="Times New Roman"/>
          <w:i/>
          <w:iCs/>
          <w:sz w:val="24"/>
          <w:szCs w:val="24"/>
        </w:rPr>
        <w:t xml:space="preserve">minimap2 -t 16 -G 500k -k 13 -w 5 -ax splice $genome </w:t>
      </w:r>
      <w:r w:rsidR="00201B94" w:rsidRPr="00974EFA">
        <w:rPr>
          <w:rFonts w:ascii="Times New Roman" w:hAnsi="Times New Roman"/>
          <w:i/>
          <w:iCs/>
          <w:sz w:val="24"/>
          <w:szCs w:val="24"/>
        </w:rPr>
        <w:t xml:space="preserve">\ </w:t>
      </w:r>
      <w:r w:rsidR="00493818" w:rsidRPr="00974EFA">
        <w:rPr>
          <w:rFonts w:ascii="Times New Roman" w:hAnsi="Times New Roman"/>
          <w:i/>
          <w:iCs/>
          <w:sz w:val="24"/>
          <w:szCs w:val="24"/>
        </w:rPr>
        <w:t xml:space="preserve">$[corrected/uncorrected]_ribodepleted.fastq </w:t>
      </w:r>
      <w:r w:rsidRPr="00974EFA">
        <w:rPr>
          <w:rFonts w:ascii="Times New Roman" w:hAnsi="Times New Roman"/>
          <w:i/>
          <w:iCs/>
          <w:sz w:val="24"/>
          <w:szCs w:val="24"/>
        </w:rPr>
        <w:t>&gt; $</w:t>
      </w:r>
      <w:r w:rsidR="00493818" w:rsidRPr="00974EFA">
        <w:rPr>
          <w:rFonts w:ascii="Times New Roman" w:hAnsi="Times New Roman"/>
          <w:i/>
          <w:iCs/>
          <w:sz w:val="24"/>
          <w:szCs w:val="24"/>
        </w:rPr>
        <w:t>[corrected/uncorrected]</w:t>
      </w:r>
      <w:r w:rsidRPr="00974EFA">
        <w:rPr>
          <w:rFonts w:ascii="Times New Roman" w:hAnsi="Times New Roman"/>
          <w:i/>
          <w:iCs/>
          <w:sz w:val="24"/>
          <w:szCs w:val="24"/>
        </w:rPr>
        <w:t>.sam</w:t>
      </w:r>
    </w:p>
    <w:p w14:paraId="47A8EA36" w14:textId="77777777" w:rsidR="00767054" w:rsidRPr="00767054" w:rsidRDefault="00767054" w:rsidP="00767054">
      <w:pPr>
        <w:spacing w:line="360" w:lineRule="auto"/>
        <w:jc w:val="both"/>
        <w:rPr>
          <w:rFonts w:ascii="Times New Roman" w:hAnsi="Times New Roman"/>
          <w:sz w:val="24"/>
          <w:szCs w:val="24"/>
        </w:rPr>
      </w:pPr>
      <w:r>
        <w:rPr>
          <w:rFonts w:ascii="Times New Roman" w:hAnsi="Times New Roman"/>
          <w:sz w:val="24"/>
          <w:szCs w:val="24"/>
        </w:rPr>
        <w:t xml:space="preserve">To improve the accuracy over the default parameters, non-default parameters were invoked. The aligner was run using 16 CPU threads (-t 16), the -ax splice parameter was used to specify the nature of the reads, which were ONT 2D cDNA reads. The –k option that specifies the k-mer size was set at 13 from the default 15, while –w specified the minimizer window size was set at 5 from the default 10. The –G option that specifies the maximum intron length was set at 500,000 from a default 200,000 to enable the identification of mapped isoforms longer than 200,000 bases. The use of the above non-default parameters was reported by </w:t>
      </w:r>
      <w:r>
        <w:rPr>
          <w:rFonts w:ascii="Times New Roman" w:hAnsi="Times New Roman"/>
          <w:sz w:val="24"/>
          <w:szCs w:val="24"/>
        </w:rPr>
        <w:fldChar w:fldCharType="begin" w:fldLock="1"/>
      </w:r>
      <w:r w:rsidR="00493818">
        <w:rPr>
          <w:rFonts w:ascii="Times New Roman" w:hAnsi="Times New Roman"/>
          <w:sz w:val="24"/>
          <w:szCs w:val="24"/>
        </w:rPr>
        <w:instrText>ADDIN CSL_CITATION {"citationItems":[{"id":"ITEM-1","itemData":{"DOI":"10.1093/BIOINFORMATICS/BTAB540","abstract":"Long-read RNA sequencing techniques are quickly establishing themselves as the primary sequencing technique to study the transcriptome landscape. Many such analyses are dependent upon splice alignment of reads to the genome. However, the error rate and sequencing length of long-read technologies create new challenges for accurately aligning these reads. We present an alignment method uLTRA that, on simulated and synthetic data, shows higher accuracy over state-of-the-art with substantially higher accuracy for small exons. We show several examples on biological data where uLTRA aligns to known and novel isoforms with exon structures that are not detected with other aligners. uLTRA is available at https://github.com/ksahlin/ultra.","author":[{"dropping-particle":"","family":"Sahlin","given":"Kristoffer","non-dropping-particle":"","parse-names":false,"suffix":""},{"dropping-particle":"","family":"Mäkinen","given":"Veli","non-dropping-particle":"","parse-names":false,"suffix":""}],"container-title":"Bioinformatics","id":"ITEM-1","issued":{"date-parts":[["2021","7","24"]]},"publisher":"Oxford University Press (OUP)","title":"Accurate spliced alignment of long RNA sequencing reads","type":"article-journal"},"uris":["http://www.mendeley.com/documents/?uuid=d456e986-d3f8-3d15-9bba-521c70e8d07d"]}],"mendeley":{"formattedCitation":"(Sahlin &amp; Mäkinen, 2021)","plainTextFormattedCitation":"(Sahlin &amp; Mäkinen, 2021)","previouslyFormattedCitation":"(Sahlin &amp; Mäkinen, 2021)"},"properties":{"noteIndex":0},"schema":"https://github.com/citation-style-language/schema/raw/master/csl-citation.json"}</w:instrText>
      </w:r>
      <w:r>
        <w:rPr>
          <w:rFonts w:ascii="Times New Roman" w:hAnsi="Times New Roman"/>
          <w:sz w:val="24"/>
          <w:szCs w:val="24"/>
        </w:rPr>
        <w:fldChar w:fldCharType="separate"/>
      </w:r>
      <w:r w:rsidRPr="00767054">
        <w:rPr>
          <w:rFonts w:ascii="Times New Roman" w:hAnsi="Times New Roman"/>
          <w:noProof/>
          <w:sz w:val="24"/>
          <w:szCs w:val="24"/>
        </w:rPr>
        <w:t>(Sahlin &amp; Mäkinen, 2021)</w:t>
      </w:r>
      <w:r>
        <w:rPr>
          <w:rFonts w:ascii="Times New Roman" w:hAnsi="Times New Roman"/>
          <w:sz w:val="24"/>
          <w:szCs w:val="24"/>
        </w:rPr>
        <w:fldChar w:fldCharType="end"/>
      </w:r>
      <w:r>
        <w:rPr>
          <w:rFonts w:ascii="Times New Roman" w:hAnsi="Times New Roman"/>
          <w:sz w:val="24"/>
          <w:szCs w:val="24"/>
        </w:rPr>
        <w:t xml:space="preserve"> to improve the number of correct alignments over the default parameters.</w:t>
      </w:r>
    </w:p>
    <w:p w14:paraId="362DF315" w14:textId="77777777" w:rsidR="00493818" w:rsidRDefault="003D543C" w:rsidP="00493818">
      <w:pPr>
        <w:pStyle w:val="Heading3"/>
      </w:pPr>
      <w:bookmarkStart w:id="214" w:name="_Toc92192684"/>
      <w:r>
        <w:lastRenderedPageBreak/>
        <w:t>3.8.11</w:t>
      </w:r>
      <w:r w:rsidR="00D70859">
        <w:t xml:space="preserve"> </w:t>
      </w:r>
      <w:r w:rsidR="00493818" w:rsidRPr="00493818">
        <w:t>Alignment statistics with samtools</w:t>
      </w:r>
      <w:bookmarkEnd w:id="214"/>
    </w:p>
    <w:p w14:paraId="1BD341D3"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SAMtools </w:t>
      </w:r>
      <w:r w:rsidRPr="00493818">
        <w:rPr>
          <w:rFonts w:ascii="Times New Roman" w:hAnsi="Times New Roman"/>
          <w:sz w:val="24"/>
          <w:szCs w:val="24"/>
        </w:rPr>
        <w:t xml:space="preserve">software </w:t>
      </w:r>
      <w:r>
        <w:rPr>
          <w:rFonts w:ascii="Times New Roman" w:hAnsi="Times New Roman"/>
          <w:sz w:val="24"/>
          <w:szCs w:val="24"/>
        </w:rPr>
        <w:t>is used</w:t>
      </w:r>
      <w:r w:rsidRPr="00493818">
        <w:rPr>
          <w:rFonts w:ascii="Times New Roman" w:hAnsi="Times New Roman"/>
          <w:sz w:val="24"/>
          <w:szCs w:val="24"/>
        </w:rPr>
        <w:t xml:space="preserve"> </w:t>
      </w:r>
      <w:r>
        <w:rPr>
          <w:rFonts w:ascii="Times New Roman" w:hAnsi="Times New Roman"/>
          <w:sz w:val="24"/>
          <w:szCs w:val="24"/>
        </w:rPr>
        <w:t>to manipulate and parse</w:t>
      </w:r>
      <w:r w:rsidRPr="00493818">
        <w:rPr>
          <w:rFonts w:ascii="Times New Roman" w:hAnsi="Times New Roman"/>
          <w:sz w:val="24"/>
          <w:szCs w:val="24"/>
        </w:rPr>
        <w:t xml:space="preserve"> alignments in the SAM/BAM </w:t>
      </w:r>
      <w:r>
        <w:rPr>
          <w:rFonts w:ascii="Times New Roman" w:hAnsi="Times New Roman"/>
          <w:sz w:val="24"/>
          <w:szCs w:val="24"/>
        </w:rPr>
        <w:t xml:space="preserve">file </w:t>
      </w:r>
      <w:r w:rsidRPr="00493818">
        <w:rPr>
          <w:rFonts w:ascii="Times New Roman" w:hAnsi="Times New Roman"/>
          <w:sz w:val="24"/>
          <w:szCs w:val="24"/>
        </w:rPr>
        <w:t>format</w:t>
      </w:r>
      <w:r>
        <w:rPr>
          <w:rFonts w:ascii="Times New Roman" w:hAnsi="Times New Roman"/>
          <w:sz w:val="24"/>
          <w:szCs w:val="24"/>
        </w:rPr>
        <w:t>s</w:t>
      </w:r>
      <w:r w:rsidRPr="00493818">
        <w:rPr>
          <w:rFonts w:ascii="Times New Roman" w:hAnsi="Times New Roman"/>
          <w:sz w:val="24"/>
          <w:szCs w:val="24"/>
        </w:rPr>
        <w:t xml:space="preserve">. It </w:t>
      </w:r>
      <w:r>
        <w:rPr>
          <w:rFonts w:ascii="Times New Roman" w:hAnsi="Times New Roman"/>
          <w:sz w:val="24"/>
          <w:szCs w:val="24"/>
        </w:rPr>
        <w:t>can</w:t>
      </w:r>
      <w:r w:rsidRPr="00493818">
        <w:rPr>
          <w:rFonts w:ascii="Times New Roman" w:hAnsi="Times New Roman"/>
          <w:sz w:val="24"/>
          <w:szCs w:val="24"/>
        </w:rPr>
        <w:t xml:space="preserve"> </w:t>
      </w:r>
      <w:r>
        <w:rPr>
          <w:rFonts w:ascii="Times New Roman" w:hAnsi="Times New Roman"/>
          <w:sz w:val="24"/>
          <w:szCs w:val="24"/>
        </w:rPr>
        <w:t xml:space="preserve">perform functions such as </w:t>
      </w:r>
      <w:r w:rsidRPr="00493818">
        <w:rPr>
          <w:rFonts w:ascii="Times New Roman" w:hAnsi="Times New Roman"/>
          <w:sz w:val="24"/>
          <w:szCs w:val="24"/>
        </w:rPr>
        <w:t>convert</w:t>
      </w:r>
      <w:r>
        <w:rPr>
          <w:rFonts w:ascii="Times New Roman" w:hAnsi="Times New Roman"/>
          <w:sz w:val="24"/>
          <w:szCs w:val="24"/>
        </w:rPr>
        <w:t>ing files</w:t>
      </w:r>
      <w:r w:rsidRPr="00493818">
        <w:rPr>
          <w:rFonts w:ascii="Times New Roman" w:hAnsi="Times New Roman"/>
          <w:sz w:val="24"/>
          <w:szCs w:val="24"/>
        </w:rPr>
        <w:t xml:space="preserve"> from </w:t>
      </w:r>
      <w:r>
        <w:rPr>
          <w:rFonts w:ascii="Times New Roman" w:hAnsi="Times New Roman"/>
          <w:sz w:val="24"/>
          <w:szCs w:val="24"/>
        </w:rPr>
        <w:t>va</w:t>
      </w:r>
      <w:r w:rsidRPr="00493818">
        <w:rPr>
          <w:rFonts w:ascii="Times New Roman" w:hAnsi="Times New Roman"/>
          <w:sz w:val="24"/>
          <w:szCs w:val="24"/>
        </w:rPr>
        <w:t>r</w:t>
      </w:r>
      <w:r>
        <w:rPr>
          <w:rFonts w:ascii="Times New Roman" w:hAnsi="Times New Roman"/>
          <w:sz w:val="24"/>
          <w:szCs w:val="24"/>
        </w:rPr>
        <w:t>ious</w:t>
      </w:r>
      <w:r w:rsidRPr="00493818">
        <w:rPr>
          <w:rFonts w:ascii="Times New Roman" w:hAnsi="Times New Roman"/>
          <w:sz w:val="24"/>
          <w:szCs w:val="24"/>
        </w:rPr>
        <w:t xml:space="preserve"> alignment formats, </w:t>
      </w:r>
      <w:r>
        <w:rPr>
          <w:rFonts w:ascii="Times New Roman" w:hAnsi="Times New Roman"/>
          <w:sz w:val="24"/>
          <w:szCs w:val="24"/>
        </w:rPr>
        <w:t xml:space="preserve">merging and </w:t>
      </w:r>
      <w:r w:rsidRPr="00493818">
        <w:rPr>
          <w:rFonts w:ascii="Times New Roman" w:hAnsi="Times New Roman"/>
          <w:sz w:val="24"/>
          <w:szCs w:val="24"/>
        </w:rPr>
        <w:t>sort</w:t>
      </w:r>
      <w:r>
        <w:rPr>
          <w:rFonts w:ascii="Times New Roman" w:hAnsi="Times New Roman"/>
          <w:sz w:val="24"/>
          <w:szCs w:val="24"/>
        </w:rPr>
        <w:t>ing</w:t>
      </w:r>
      <w:r w:rsidRPr="00493818">
        <w:rPr>
          <w:rFonts w:ascii="Times New Roman" w:hAnsi="Times New Roman"/>
          <w:sz w:val="24"/>
          <w:szCs w:val="24"/>
        </w:rPr>
        <w:t xml:space="preserve"> </w:t>
      </w:r>
      <w:r>
        <w:rPr>
          <w:rFonts w:ascii="Times New Roman" w:hAnsi="Times New Roman"/>
          <w:sz w:val="24"/>
          <w:szCs w:val="24"/>
        </w:rPr>
        <w:t>alignments</w:t>
      </w:r>
      <w:r w:rsidRPr="00493818">
        <w:rPr>
          <w:rFonts w:ascii="Times New Roman" w:hAnsi="Times New Roman"/>
          <w:sz w:val="24"/>
          <w:szCs w:val="24"/>
        </w:rPr>
        <w:t>, generat</w:t>
      </w:r>
      <w:r>
        <w:rPr>
          <w:rFonts w:ascii="Times New Roman" w:hAnsi="Times New Roman"/>
          <w:sz w:val="24"/>
          <w:szCs w:val="24"/>
        </w:rPr>
        <w:t>ing</w:t>
      </w:r>
      <w:r w:rsidRPr="00493818">
        <w:rPr>
          <w:rFonts w:ascii="Times New Roman" w:hAnsi="Times New Roman"/>
          <w:sz w:val="24"/>
          <w:szCs w:val="24"/>
        </w:rPr>
        <w:t xml:space="preserve"> per-position information</w:t>
      </w:r>
      <w:r>
        <w:rPr>
          <w:rFonts w:ascii="Times New Roman" w:hAnsi="Times New Roman"/>
          <w:sz w:val="24"/>
          <w:szCs w:val="24"/>
        </w:rPr>
        <w:t xml:space="preserve">, and mapping statistics such as coverage, depth, mapping quality, percentage of mapping among others </w:t>
      </w:r>
      <w:r>
        <w:rPr>
          <w:rFonts w:ascii="Times New Roman" w:hAnsi="Times New Roman"/>
          <w:sz w:val="24"/>
          <w:szCs w:val="24"/>
        </w:rPr>
        <w:fldChar w:fldCharType="begin" w:fldLock="1"/>
      </w:r>
      <w:r w:rsidR="000F48F6">
        <w:rPr>
          <w:rFonts w:ascii="Times New Roman" w:hAnsi="Times New Roman"/>
          <w:sz w:val="24"/>
          <w:szCs w:val="24"/>
        </w:rPr>
        <w:instrText>ADDIN CSL_CITATION {"citationItems":[{"id":"ITEM-1","itemData":{"DOI":"10.1093/BIOINFORMATICS/BTP352","ISSN":"1367-4803","abstract":"Summary: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Subgroup","given":"1000 Genome Project Data Processing","non-dropping-particle":"","parse-names":false,"suffix":""}],"container-title":"Bioinformatics","id":"ITEM-1","issue":"16","issued":{"date-parts":[["2009","8","15"]]},"page":"2078-2079","publisher":"Oxford Academic","title":"The Sequence Alignment/Map format and SAMtools","type":"article-journal","volume":"25"},"uris":["http://www.mendeley.com/documents/?uuid=290e5bcc-72bd-3410-831f-9f707dec8984"]}],"mendeley":{"formattedCitation":"(H. Li et al., 2009)","plainTextFormattedCitation":"(H. Li et al., 2009)","previouslyFormattedCitation":"(H. Li et al., 2009)"},"properties":{"noteIndex":0},"schema":"https://github.com/citation-style-language/schema/raw/master/csl-citation.json"}</w:instrText>
      </w:r>
      <w:r>
        <w:rPr>
          <w:rFonts w:ascii="Times New Roman" w:hAnsi="Times New Roman"/>
          <w:sz w:val="24"/>
          <w:szCs w:val="24"/>
        </w:rPr>
        <w:fldChar w:fldCharType="separate"/>
      </w:r>
      <w:r w:rsidRPr="00493818">
        <w:rPr>
          <w:rFonts w:ascii="Times New Roman" w:hAnsi="Times New Roman"/>
          <w:noProof/>
          <w:sz w:val="24"/>
          <w:szCs w:val="24"/>
        </w:rPr>
        <w:t>(H. Li et al., 2009)</w:t>
      </w:r>
      <w:r>
        <w:rPr>
          <w:rFonts w:ascii="Times New Roman" w:hAnsi="Times New Roman"/>
          <w:sz w:val="24"/>
          <w:szCs w:val="24"/>
        </w:rPr>
        <w:fldChar w:fldCharType="end"/>
      </w:r>
      <w:r>
        <w:rPr>
          <w:rFonts w:ascii="Times New Roman" w:hAnsi="Times New Roman"/>
          <w:sz w:val="24"/>
          <w:szCs w:val="24"/>
        </w:rPr>
        <w:t>.</w:t>
      </w:r>
    </w:p>
    <w:p w14:paraId="12910349"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SAMtools (v1.12) was used to obtain mapping statistics for corrected and uncorrected reads. The .sam files generated from alignment with Minimap2 were converted to .bam files, before being sorted and indexed. This was followed by running the $</w:t>
      </w:r>
      <w:r w:rsidRPr="00493818">
        <w:rPr>
          <w:rFonts w:ascii="Times New Roman" w:hAnsi="Times New Roman"/>
          <w:i/>
          <w:sz w:val="24"/>
          <w:szCs w:val="24"/>
        </w:rPr>
        <w:t>samtools flagstat</w:t>
      </w:r>
      <w:r>
        <w:rPr>
          <w:rFonts w:ascii="Times New Roman" w:hAnsi="Times New Roman"/>
          <w:sz w:val="24"/>
          <w:szCs w:val="24"/>
        </w:rPr>
        <w:t xml:space="preserve"> command to obtain the percentage of reads mapped, and  $</w:t>
      </w:r>
      <w:r w:rsidRPr="00493818">
        <w:rPr>
          <w:rFonts w:ascii="Times New Roman" w:hAnsi="Times New Roman"/>
          <w:i/>
          <w:sz w:val="24"/>
          <w:szCs w:val="24"/>
        </w:rPr>
        <w:t>samtools coverage</w:t>
      </w:r>
      <w:r>
        <w:rPr>
          <w:rFonts w:ascii="Times New Roman" w:hAnsi="Times New Roman"/>
          <w:sz w:val="24"/>
          <w:szCs w:val="24"/>
        </w:rPr>
        <w:t xml:space="preserve"> to obtain the coverage, depth, and mapping quality statistics. Finally, mapped and unmapped reads were obtained separately, sorted, indexed, and converted into fastq files for subsequent steps. This was done using the following commands:</w:t>
      </w:r>
    </w:p>
    <w:p w14:paraId="6037D3DF"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Generating .bam files... </w:t>
      </w:r>
    </w:p>
    <w:p w14:paraId="58C7EF5F"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view -b $</w:t>
      </w:r>
      <w:r>
        <w:rPr>
          <w:rFonts w:ascii="Times New Roman" w:hAnsi="Times New Roman"/>
          <w:sz w:val="24"/>
          <w:szCs w:val="24"/>
        </w:rPr>
        <w:t>[corrected/uncorrected]</w:t>
      </w:r>
      <w:r w:rsidRPr="00493818">
        <w:rPr>
          <w:rFonts w:ascii="Times New Roman" w:hAnsi="Times New Roman"/>
          <w:sz w:val="24"/>
          <w:szCs w:val="24"/>
        </w:rPr>
        <w:t>.sam &gt; $</w:t>
      </w:r>
      <w:r>
        <w:rPr>
          <w:rFonts w:ascii="Times New Roman" w:hAnsi="Times New Roman"/>
          <w:sz w:val="24"/>
          <w:szCs w:val="24"/>
        </w:rPr>
        <w:t>[corrected/uncorrected]</w:t>
      </w:r>
      <w:r w:rsidRPr="00493818">
        <w:rPr>
          <w:rFonts w:ascii="Times New Roman" w:hAnsi="Times New Roman"/>
          <w:sz w:val="24"/>
          <w:szCs w:val="24"/>
        </w:rPr>
        <w:t xml:space="preserve">.bam  </w:t>
      </w:r>
    </w:p>
    <w:p w14:paraId="0936F5CB"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xml:space="preserve">#       </w:t>
      </w:r>
      <w:r>
        <w:rPr>
          <w:rFonts w:ascii="Times New Roman" w:hAnsi="Times New Roman"/>
          <w:i/>
          <w:sz w:val="24"/>
          <w:szCs w:val="24"/>
        </w:rPr>
        <w:t>Sorting the .bam file...</w:t>
      </w:r>
    </w:p>
    <w:p w14:paraId="1C801DE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sort </w:t>
      </w:r>
      <w:r w:rsidRPr="00493818">
        <w:rPr>
          <w:rFonts w:ascii="Times New Roman" w:hAnsi="Times New Roman"/>
          <w:sz w:val="24"/>
          <w:szCs w:val="24"/>
        </w:rPr>
        <w:t>$</w:t>
      </w:r>
      <w:r>
        <w:rPr>
          <w:rFonts w:ascii="Times New Roman" w:hAnsi="Times New Roman"/>
          <w:sz w:val="24"/>
          <w:szCs w:val="24"/>
        </w:rPr>
        <w:t>[corrected/uncorrected]</w:t>
      </w:r>
      <w:r w:rsidRPr="00493818">
        <w:rPr>
          <w:rFonts w:ascii="Times New Roman" w:hAnsi="Times New Roman"/>
          <w:sz w:val="24"/>
          <w:szCs w:val="24"/>
        </w:rPr>
        <w:t>.</w:t>
      </w:r>
      <w:r>
        <w:rPr>
          <w:rFonts w:ascii="Times New Roman" w:hAnsi="Times New Roman"/>
          <w:sz w:val="24"/>
          <w:szCs w:val="24"/>
        </w:rPr>
        <w:t xml:space="preserve">bam -o </w:t>
      </w:r>
      <w:r w:rsidRPr="00493818">
        <w:rPr>
          <w:rFonts w:ascii="Times New Roman" w:hAnsi="Times New Roman"/>
          <w:sz w:val="24"/>
          <w:szCs w:val="24"/>
        </w:rPr>
        <w:t>$</w:t>
      </w:r>
      <w:r>
        <w:rPr>
          <w:rFonts w:ascii="Times New Roman" w:hAnsi="Times New Roman"/>
          <w:sz w:val="24"/>
          <w:szCs w:val="24"/>
        </w:rPr>
        <w:t>[corrected/uncorrected]_sorted</w:t>
      </w:r>
      <w:r w:rsidRPr="00493818">
        <w:rPr>
          <w:rFonts w:ascii="Times New Roman" w:hAnsi="Times New Roman"/>
          <w:sz w:val="24"/>
          <w:szCs w:val="24"/>
        </w:rPr>
        <w:t xml:space="preserve">.bam </w:t>
      </w:r>
    </w:p>
    <w:p w14:paraId="7A07E062" w14:textId="77777777" w:rsidR="00493818" w:rsidRPr="00493818" w:rsidRDefault="00493818" w:rsidP="000D12BD">
      <w:pPr>
        <w:spacing w:after="0" w:line="360" w:lineRule="auto"/>
        <w:jc w:val="both"/>
        <w:rPr>
          <w:rFonts w:ascii="Times New Roman" w:hAnsi="Times New Roman"/>
          <w:i/>
          <w:sz w:val="24"/>
          <w:szCs w:val="24"/>
        </w:rPr>
      </w:pPr>
      <w:r w:rsidRPr="00493818">
        <w:rPr>
          <w:rFonts w:ascii="Times New Roman" w:hAnsi="Times New Roman"/>
          <w:i/>
          <w:sz w:val="24"/>
          <w:szCs w:val="24"/>
        </w:rPr>
        <w:t>#       I</w:t>
      </w:r>
      <w:r>
        <w:rPr>
          <w:rFonts w:ascii="Times New Roman" w:hAnsi="Times New Roman"/>
          <w:i/>
          <w:sz w:val="24"/>
          <w:szCs w:val="24"/>
        </w:rPr>
        <w:t>ndexing the sorted bam file...</w:t>
      </w:r>
    </w:p>
    <w:p w14:paraId="1B381C0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index </w:t>
      </w:r>
      <w:r w:rsidRPr="00493818">
        <w:rPr>
          <w:rFonts w:ascii="Times New Roman" w:hAnsi="Times New Roman"/>
          <w:sz w:val="24"/>
          <w:szCs w:val="24"/>
        </w:rPr>
        <w:t>$</w:t>
      </w:r>
      <w:r>
        <w:rPr>
          <w:rFonts w:ascii="Times New Roman" w:hAnsi="Times New Roman"/>
          <w:sz w:val="24"/>
          <w:szCs w:val="24"/>
        </w:rPr>
        <w:t>[corrected/uncorrected]_</w:t>
      </w:r>
      <w:r w:rsidRPr="00493818">
        <w:rPr>
          <w:rFonts w:ascii="Times New Roman" w:hAnsi="Times New Roman"/>
          <w:sz w:val="24"/>
          <w:szCs w:val="24"/>
        </w:rPr>
        <w:t>so</w:t>
      </w:r>
      <w:r>
        <w:rPr>
          <w:rFonts w:ascii="Times New Roman" w:hAnsi="Times New Roman"/>
          <w:sz w:val="24"/>
          <w:szCs w:val="24"/>
        </w:rPr>
        <w:t>rted</w:t>
      </w:r>
      <w:r w:rsidRPr="00493818">
        <w:rPr>
          <w:rFonts w:ascii="Times New Roman" w:hAnsi="Times New Roman"/>
          <w:sz w:val="24"/>
          <w:szCs w:val="24"/>
        </w:rPr>
        <w:t xml:space="preserve">.bam </w:t>
      </w:r>
    </w:p>
    <w:p w14:paraId="5297AE94"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i/>
          <w:sz w:val="24"/>
          <w:szCs w:val="24"/>
        </w:rPr>
        <w:t xml:space="preserve">#      </w:t>
      </w:r>
      <w:r w:rsidRPr="00493818">
        <w:rPr>
          <w:rFonts w:ascii="Times New Roman" w:hAnsi="Times New Roman"/>
          <w:i/>
          <w:sz w:val="24"/>
          <w:szCs w:val="24"/>
        </w:rPr>
        <w:t>Run</w:t>
      </w:r>
      <w:r>
        <w:rPr>
          <w:rFonts w:ascii="Times New Roman" w:hAnsi="Times New Roman"/>
          <w:i/>
          <w:sz w:val="24"/>
          <w:szCs w:val="24"/>
        </w:rPr>
        <w:t>ning</w:t>
      </w:r>
      <w:r w:rsidRPr="00493818">
        <w:rPr>
          <w:rFonts w:ascii="Times New Roman" w:hAnsi="Times New Roman"/>
          <w:i/>
          <w:sz w:val="24"/>
          <w:szCs w:val="24"/>
        </w:rPr>
        <w:t xml:space="preserve"> flagstat</w:t>
      </w:r>
      <w:r>
        <w:rPr>
          <w:rFonts w:ascii="Times New Roman" w:hAnsi="Times New Roman"/>
          <w:sz w:val="24"/>
          <w:szCs w:val="24"/>
        </w:rPr>
        <w:t xml:space="preserve">... </w:t>
      </w:r>
    </w:p>
    <w:p w14:paraId="2011378A"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flagstat $</w:t>
      </w:r>
      <w:r>
        <w:rPr>
          <w:rFonts w:ascii="Times New Roman" w:hAnsi="Times New Roman"/>
          <w:sz w:val="24"/>
          <w:szCs w:val="24"/>
        </w:rPr>
        <w:t>[corrected/uncorrected]_</w:t>
      </w:r>
      <w:r w:rsidRPr="00493818">
        <w:rPr>
          <w:rFonts w:ascii="Times New Roman" w:hAnsi="Times New Roman"/>
          <w:sz w:val="24"/>
          <w:szCs w:val="24"/>
        </w:rPr>
        <w:t>sorted.bam  &gt;&gt; $</w:t>
      </w:r>
      <w:r>
        <w:rPr>
          <w:rFonts w:ascii="Times New Roman" w:hAnsi="Times New Roman"/>
          <w:sz w:val="24"/>
          <w:szCs w:val="24"/>
        </w:rPr>
        <w:t>[corrected/uncorrected].tsv</w:t>
      </w:r>
    </w:p>
    <w:p w14:paraId="4F8C5F75"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Obtain coverage statistics...</w:t>
      </w:r>
    </w:p>
    <w:p w14:paraId="5736D96E" w14:textId="77777777" w:rsidR="00493818" w:rsidRDefault="00493818" w:rsidP="000D12BD">
      <w:pPr>
        <w:spacing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samtools coverage $</w:t>
      </w:r>
      <w:r>
        <w:rPr>
          <w:rFonts w:ascii="Times New Roman" w:hAnsi="Times New Roman"/>
          <w:sz w:val="24"/>
          <w:szCs w:val="24"/>
        </w:rPr>
        <w:t>[corrected/uncorrected]sorted</w:t>
      </w:r>
      <w:r w:rsidRPr="00493818">
        <w:rPr>
          <w:rFonts w:ascii="Times New Roman" w:hAnsi="Times New Roman"/>
          <w:sz w:val="24"/>
          <w:szCs w:val="24"/>
        </w:rPr>
        <w:t>.bam -o $</w:t>
      </w:r>
      <w:r>
        <w:rPr>
          <w:rFonts w:ascii="Times New Roman" w:hAnsi="Times New Roman"/>
          <w:sz w:val="24"/>
          <w:szCs w:val="24"/>
        </w:rPr>
        <w:t>[corrected/uncorrected]</w:t>
      </w:r>
      <w:r w:rsidRPr="00493818">
        <w:rPr>
          <w:rFonts w:ascii="Times New Roman" w:hAnsi="Times New Roman"/>
          <w:sz w:val="24"/>
          <w:szCs w:val="24"/>
        </w:rPr>
        <w:t xml:space="preserve">_coverage.out </w:t>
      </w:r>
    </w:p>
    <w:p w14:paraId="6E402733" w14:textId="77777777" w:rsidR="00493818" w:rsidRDefault="00493818" w:rsidP="006907CE">
      <w:pPr>
        <w:spacing w:line="360" w:lineRule="auto"/>
        <w:jc w:val="both"/>
        <w:rPr>
          <w:rFonts w:ascii="Times New Roman" w:hAnsi="Times New Roman"/>
          <w:sz w:val="24"/>
          <w:szCs w:val="24"/>
        </w:rPr>
      </w:pPr>
      <w:r>
        <w:rPr>
          <w:rFonts w:ascii="Times New Roman" w:hAnsi="Times New Roman"/>
          <w:sz w:val="24"/>
          <w:szCs w:val="24"/>
        </w:rPr>
        <w:t>The mapping statistics generated above namely coverage, mean depth, and percentage of reads mapped to the reference were used as the metrics for evaluating the efficacy of the clustering and error correction steps in improving the accuracy and throughput of the sequencing data.</w:t>
      </w:r>
      <w:r w:rsidR="006907CE">
        <w:rPr>
          <w:rFonts w:ascii="Times New Roman" w:hAnsi="Times New Roman"/>
          <w:sz w:val="24"/>
          <w:szCs w:val="24"/>
        </w:rPr>
        <w:t xml:space="preserve"> The paired t-test (α=0.05) was used to check whether the differences between these two groups were statistically significant.</w:t>
      </w:r>
      <w:r>
        <w:rPr>
          <w:rFonts w:ascii="Times New Roman" w:hAnsi="Times New Roman"/>
          <w:sz w:val="24"/>
          <w:szCs w:val="24"/>
        </w:rPr>
        <w:t xml:space="preserve"> The reads that showed better alignment scores were used for the subsequent commands to generate the mapped and unmapped .fastq files from the sorted and indexed .bam files as shown in the commands below:</w:t>
      </w:r>
    </w:p>
    <w:p w14:paraId="2E2CD25B" w14:textId="77777777" w:rsidR="00493818" w:rsidRPr="00493818" w:rsidRDefault="00493818" w:rsidP="000D12BD">
      <w:pPr>
        <w:spacing w:after="0" w:line="360" w:lineRule="auto"/>
        <w:jc w:val="both"/>
        <w:rPr>
          <w:rFonts w:ascii="Times New Roman" w:hAnsi="Times New Roman"/>
          <w:sz w:val="24"/>
          <w:szCs w:val="24"/>
        </w:rPr>
      </w:pPr>
      <w:commentRangeStart w:id="215"/>
      <w:r>
        <w:rPr>
          <w:rFonts w:ascii="Times New Roman" w:hAnsi="Times New Roman"/>
          <w:sz w:val="24"/>
          <w:szCs w:val="24"/>
        </w:rPr>
        <w:t xml:space="preserve">#      </w:t>
      </w:r>
      <w:r w:rsidRPr="00493818">
        <w:rPr>
          <w:rFonts w:ascii="Times New Roman" w:hAnsi="Times New Roman"/>
          <w:i/>
          <w:sz w:val="24"/>
          <w:szCs w:val="24"/>
        </w:rPr>
        <w:t>Getting unmapped reads in .bam file...</w:t>
      </w:r>
      <w:commentRangeEnd w:id="215"/>
      <w:r w:rsidR="00E40D5A">
        <w:rPr>
          <w:rStyle w:val="CommentReference"/>
        </w:rPr>
        <w:commentReference w:id="215"/>
      </w:r>
    </w:p>
    <w:p w14:paraId="088EA63C"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lastRenderedPageBreak/>
        <w:t xml:space="preserve">       samtools view -b -f 4 $sorted.bam &gt; $unmapped.bam</w:t>
      </w:r>
    </w:p>
    <w:p w14:paraId="638BEF9C"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Getting mapped reads in .bam file...</w:t>
      </w:r>
    </w:p>
    <w:p w14:paraId="0A742D22"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view -b -F</w:t>
      </w:r>
      <w:r w:rsidRPr="00493818">
        <w:rPr>
          <w:rFonts w:ascii="Times New Roman" w:hAnsi="Times New Roman"/>
          <w:sz w:val="24"/>
          <w:szCs w:val="24"/>
        </w:rPr>
        <w:t xml:space="preserve"> 4 </w:t>
      </w:r>
      <w:r>
        <w:rPr>
          <w:rFonts w:ascii="Times New Roman" w:hAnsi="Times New Roman"/>
          <w:sz w:val="24"/>
          <w:szCs w:val="24"/>
        </w:rPr>
        <w:t>$</w:t>
      </w:r>
      <w:r w:rsidRPr="00493818">
        <w:rPr>
          <w:rFonts w:ascii="Times New Roman" w:hAnsi="Times New Roman"/>
          <w:sz w:val="24"/>
          <w:szCs w:val="24"/>
        </w:rPr>
        <w:t>sorted.bam &gt; $mapped.bam</w:t>
      </w:r>
    </w:p>
    <w:p w14:paraId="25F435B0"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Indexing the unmapped reads…</w:t>
      </w:r>
    </w:p>
    <w:p w14:paraId="24BC6D9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index $unmapped.bam</w:t>
      </w:r>
    </w:p>
    <w:p w14:paraId="6BC50CB9" w14:textId="77777777" w:rsidR="00493818" w:rsidRDefault="00493818" w:rsidP="000D12BD">
      <w:pPr>
        <w:spacing w:after="0" w:line="360" w:lineRule="auto"/>
        <w:jc w:val="both"/>
        <w:rPr>
          <w:rFonts w:ascii="Times New Roman" w:hAnsi="Times New Roman"/>
          <w:i/>
          <w:sz w:val="24"/>
          <w:szCs w:val="24"/>
        </w:rPr>
      </w:pPr>
      <w:r>
        <w:rPr>
          <w:rFonts w:ascii="Times New Roman" w:hAnsi="Times New Roman"/>
          <w:sz w:val="24"/>
          <w:szCs w:val="24"/>
        </w:rPr>
        <w:t xml:space="preserve">#      </w:t>
      </w:r>
      <w:r>
        <w:rPr>
          <w:rFonts w:ascii="Times New Roman" w:hAnsi="Times New Roman"/>
          <w:i/>
          <w:sz w:val="24"/>
          <w:szCs w:val="24"/>
        </w:rPr>
        <w:t xml:space="preserve">Indexing the </w:t>
      </w:r>
      <w:r w:rsidRPr="00493818">
        <w:rPr>
          <w:rFonts w:ascii="Times New Roman" w:hAnsi="Times New Roman"/>
          <w:i/>
          <w:sz w:val="24"/>
          <w:szCs w:val="24"/>
        </w:rPr>
        <w:t>mapped reads…</w:t>
      </w:r>
    </w:p>
    <w:p w14:paraId="0186115E"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samtools index $mapped.bam</w:t>
      </w:r>
    </w:p>
    <w:p w14:paraId="0F54F5E1"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unmapped </w:t>
      </w:r>
      <w:r w:rsidRPr="00493818">
        <w:rPr>
          <w:rFonts w:ascii="Times New Roman" w:hAnsi="Times New Roman"/>
          <w:i/>
          <w:sz w:val="24"/>
          <w:szCs w:val="24"/>
        </w:rPr>
        <w:t>bam files...</w:t>
      </w:r>
      <w:r>
        <w:rPr>
          <w:rFonts w:ascii="Times New Roman" w:hAnsi="Times New Roman"/>
          <w:sz w:val="24"/>
          <w:szCs w:val="24"/>
        </w:rPr>
        <w:t xml:space="preserve"> </w:t>
      </w:r>
    </w:p>
    <w:p w14:paraId="49696B17"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$unmapped.bam -o $</w:t>
      </w:r>
      <w:r>
        <w:rPr>
          <w:rFonts w:ascii="Times New Roman" w:hAnsi="Times New Roman"/>
          <w:sz w:val="24"/>
          <w:szCs w:val="24"/>
        </w:rPr>
        <w:t>unm_</w:t>
      </w:r>
      <w:r w:rsidRPr="00493818">
        <w:rPr>
          <w:rFonts w:ascii="Times New Roman" w:hAnsi="Times New Roman"/>
          <w:sz w:val="24"/>
          <w:szCs w:val="24"/>
        </w:rPr>
        <w:t>sorted.bam</w:t>
      </w:r>
    </w:p>
    <w:p w14:paraId="6C3E3917"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i/>
          <w:sz w:val="24"/>
          <w:szCs w:val="24"/>
        </w:rPr>
        <w:t xml:space="preserve">Sorting the </w:t>
      </w:r>
      <w:r>
        <w:rPr>
          <w:rFonts w:ascii="Times New Roman" w:hAnsi="Times New Roman"/>
          <w:i/>
          <w:sz w:val="24"/>
          <w:szCs w:val="24"/>
        </w:rPr>
        <w:t xml:space="preserve">mapped </w:t>
      </w:r>
      <w:r w:rsidRPr="00493818">
        <w:rPr>
          <w:rFonts w:ascii="Times New Roman" w:hAnsi="Times New Roman"/>
          <w:i/>
          <w:sz w:val="24"/>
          <w:szCs w:val="24"/>
        </w:rPr>
        <w:t>bam files...</w:t>
      </w:r>
      <w:r>
        <w:rPr>
          <w:rFonts w:ascii="Times New Roman" w:hAnsi="Times New Roman"/>
          <w:sz w:val="24"/>
          <w:szCs w:val="24"/>
        </w:rPr>
        <w:t xml:space="preserve"> </w:t>
      </w:r>
    </w:p>
    <w:p w14:paraId="2A2126E3" w14:textId="77777777" w:rsidR="00493818" w:rsidRP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sort $mapped</w:t>
      </w:r>
      <w:r>
        <w:rPr>
          <w:rFonts w:ascii="Times New Roman" w:hAnsi="Times New Roman"/>
          <w:sz w:val="24"/>
          <w:szCs w:val="24"/>
        </w:rPr>
        <w:t>.</w:t>
      </w:r>
      <w:r w:rsidRPr="00493818">
        <w:rPr>
          <w:rFonts w:ascii="Times New Roman" w:hAnsi="Times New Roman"/>
          <w:sz w:val="24"/>
          <w:szCs w:val="24"/>
        </w:rPr>
        <w:t>bam -o $</w:t>
      </w:r>
      <w:r>
        <w:rPr>
          <w:rFonts w:ascii="Times New Roman" w:hAnsi="Times New Roman"/>
          <w:sz w:val="24"/>
          <w:szCs w:val="24"/>
        </w:rPr>
        <w:t>map_</w:t>
      </w:r>
      <w:r w:rsidRPr="00493818">
        <w:rPr>
          <w:rFonts w:ascii="Times New Roman" w:hAnsi="Times New Roman"/>
          <w:sz w:val="24"/>
          <w:szCs w:val="24"/>
        </w:rPr>
        <w:t>sorted</w:t>
      </w:r>
      <w:r>
        <w:rPr>
          <w:rFonts w:ascii="Times New Roman" w:hAnsi="Times New Roman"/>
          <w:sz w:val="24"/>
          <w:szCs w:val="24"/>
        </w:rPr>
        <w:t>.bam</w:t>
      </w:r>
    </w:p>
    <w:p w14:paraId="54DD8BEF"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524E35E0" w14:textId="77777777" w:rsid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samtools bam2fq </w:t>
      </w:r>
      <w:r w:rsidRPr="00493818">
        <w:rPr>
          <w:rFonts w:ascii="Times New Roman" w:hAnsi="Times New Roman"/>
          <w:sz w:val="24"/>
          <w:szCs w:val="24"/>
        </w:rPr>
        <w:t>$</w:t>
      </w:r>
      <w:r>
        <w:rPr>
          <w:rFonts w:ascii="Times New Roman" w:hAnsi="Times New Roman"/>
          <w:sz w:val="24"/>
          <w:szCs w:val="24"/>
        </w:rPr>
        <w:t xml:space="preserve">unm_sorted.bam &gt; </w:t>
      </w:r>
      <w:r w:rsidRPr="00493818">
        <w:rPr>
          <w:rFonts w:ascii="Times New Roman" w:hAnsi="Times New Roman"/>
          <w:sz w:val="24"/>
          <w:szCs w:val="24"/>
        </w:rPr>
        <w:t>$</w:t>
      </w:r>
      <w:r>
        <w:rPr>
          <w:rFonts w:ascii="Times New Roman" w:hAnsi="Times New Roman"/>
          <w:sz w:val="24"/>
          <w:szCs w:val="24"/>
        </w:rPr>
        <w:t>unmapped</w:t>
      </w:r>
      <w:r w:rsidRPr="00493818">
        <w:rPr>
          <w:rFonts w:ascii="Times New Roman" w:hAnsi="Times New Roman"/>
          <w:sz w:val="24"/>
          <w:szCs w:val="24"/>
        </w:rPr>
        <w:t>.fastq</w:t>
      </w:r>
    </w:p>
    <w:p w14:paraId="1D75BB5A" w14:textId="77777777" w:rsidR="00493818" w:rsidRPr="00493818" w:rsidRDefault="00493818" w:rsidP="000D12BD">
      <w:pPr>
        <w:spacing w:after="0" w:line="360" w:lineRule="auto"/>
        <w:jc w:val="both"/>
        <w:rPr>
          <w:rFonts w:ascii="Times New Roman" w:hAnsi="Times New Roman"/>
          <w:sz w:val="24"/>
          <w:szCs w:val="24"/>
        </w:rPr>
      </w:pPr>
      <w:r>
        <w:rPr>
          <w:rFonts w:ascii="Times New Roman" w:hAnsi="Times New Roman"/>
          <w:sz w:val="24"/>
          <w:szCs w:val="24"/>
        </w:rPr>
        <w:t xml:space="preserve">#     </w:t>
      </w:r>
      <w:r w:rsidRPr="00493818">
        <w:rPr>
          <w:rFonts w:ascii="Times New Roman" w:hAnsi="Times New Roman"/>
          <w:sz w:val="24"/>
          <w:szCs w:val="24"/>
        </w:rPr>
        <w:t xml:space="preserve"> </w:t>
      </w:r>
      <w:r w:rsidRPr="00493818">
        <w:rPr>
          <w:rFonts w:ascii="Times New Roman" w:hAnsi="Times New Roman"/>
          <w:i/>
          <w:sz w:val="24"/>
          <w:szCs w:val="24"/>
        </w:rPr>
        <w:t xml:space="preserve">Converting the </w:t>
      </w:r>
      <w:r>
        <w:rPr>
          <w:rFonts w:ascii="Times New Roman" w:hAnsi="Times New Roman"/>
          <w:i/>
          <w:sz w:val="24"/>
          <w:szCs w:val="24"/>
        </w:rPr>
        <w:t xml:space="preserve">unmapped </w:t>
      </w:r>
      <w:r w:rsidRPr="00493818">
        <w:rPr>
          <w:rFonts w:ascii="Times New Roman" w:hAnsi="Times New Roman"/>
          <w:i/>
          <w:sz w:val="24"/>
          <w:szCs w:val="24"/>
        </w:rPr>
        <w:t>reads to .fastq files…</w:t>
      </w:r>
    </w:p>
    <w:p w14:paraId="48A13187" w14:textId="77777777" w:rsidR="00493818" w:rsidRDefault="00493818" w:rsidP="000D12BD">
      <w:pPr>
        <w:spacing w:after="0" w:line="360" w:lineRule="auto"/>
        <w:jc w:val="both"/>
        <w:rPr>
          <w:rFonts w:ascii="Times New Roman" w:hAnsi="Times New Roman"/>
          <w:sz w:val="24"/>
          <w:szCs w:val="24"/>
        </w:rPr>
      </w:pPr>
      <w:r w:rsidRPr="00493818">
        <w:rPr>
          <w:rFonts w:ascii="Times New Roman" w:hAnsi="Times New Roman"/>
          <w:sz w:val="24"/>
          <w:szCs w:val="24"/>
        </w:rPr>
        <w:t xml:space="preserve">       samtools bam2fq $map</w:t>
      </w:r>
      <w:r>
        <w:rPr>
          <w:rFonts w:ascii="Times New Roman" w:hAnsi="Times New Roman"/>
          <w:sz w:val="24"/>
          <w:szCs w:val="24"/>
        </w:rPr>
        <w:t>_sorted.bam &gt; $mapped</w:t>
      </w:r>
      <w:r w:rsidRPr="00493818">
        <w:rPr>
          <w:rFonts w:ascii="Times New Roman" w:hAnsi="Times New Roman"/>
          <w:sz w:val="24"/>
          <w:szCs w:val="24"/>
        </w:rPr>
        <w:t>.fastq</w:t>
      </w:r>
    </w:p>
    <w:p w14:paraId="6AF5ECF8" w14:textId="77777777" w:rsidR="006907CE" w:rsidRDefault="006907CE" w:rsidP="000D12BD">
      <w:pPr>
        <w:spacing w:after="0" w:line="360" w:lineRule="auto"/>
        <w:jc w:val="both"/>
        <w:rPr>
          <w:rFonts w:ascii="Times New Roman" w:hAnsi="Times New Roman"/>
          <w:sz w:val="24"/>
          <w:szCs w:val="24"/>
        </w:rPr>
      </w:pPr>
    </w:p>
    <w:p w14:paraId="7790D9A1" w14:textId="77777777" w:rsidR="00E729EC" w:rsidRDefault="003D543C" w:rsidP="00E729EC">
      <w:pPr>
        <w:pStyle w:val="Heading3"/>
      </w:pPr>
      <w:bookmarkStart w:id="216" w:name="_Toc92192685"/>
      <w:r>
        <w:t>3.8.12</w:t>
      </w:r>
      <w:r w:rsidR="00E729EC">
        <w:t xml:space="preserve"> Obtaining raw read counts</w:t>
      </w:r>
      <w:bookmarkEnd w:id="216"/>
    </w:p>
    <w:p w14:paraId="0AF9F94A" w14:textId="2C2E805E" w:rsidR="00E729EC" w:rsidRDefault="00E729EC" w:rsidP="00E729EC">
      <w:pPr>
        <w:spacing w:line="360" w:lineRule="auto"/>
        <w:jc w:val="both"/>
        <w:rPr>
          <w:rFonts w:ascii="Times New Roman" w:hAnsi="Times New Roman"/>
          <w:sz w:val="24"/>
          <w:szCs w:val="24"/>
        </w:rPr>
      </w:pPr>
      <w:r>
        <w:rPr>
          <w:rFonts w:ascii="Times New Roman" w:hAnsi="Times New Roman"/>
          <w:sz w:val="24"/>
          <w:szCs w:val="24"/>
        </w:rPr>
        <w:t xml:space="preserve">To compute diversity statistics and differential expression statistics with DESeq2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in R software, raw read counts had to be computed from each sample using a Python script (</w:t>
      </w:r>
      <w:r w:rsidRPr="00F87B62">
        <w:rPr>
          <w:rFonts w:ascii="Times New Roman" w:hAnsi="Times New Roman"/>
          <w:sz w:val="24"/>
          <w:szCs w:val="24"/>
        </w:rPr>
        <w:t>raw_read_counter.py</w:t>
      </w:r>
      <w:r>
        <w:rPr>
          <w:rFonts w:ascii="Times New Roman" w:hAnsi="Times New Roman"/>
          <w:sz w:val="24"/>
          <w:szCs w:val="24"/>
        </w:rPr>
        <w:t xml:space="preserve">) adopted from the SAMSA2 analysis pipeline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F87B6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t>
      </w:r>
      <w:r w:rsidR="00EE0B66">
        <w:rPr>
          <w:rFonts w:ascii="Times New Roman" w:hAnsi="Times New Roman"/>
          <w:sz w:val="24"/>
          <w:szCs w:val="24"/>
        </w:rPr>
        <w:t xml:space="preserve">by specifying the unmapped </w:t>
      </w:r>
      <w:r w:rsidR="00C26C11">
        <w:rPr>
          <w:rFonts w:ascii="Times New Roman" w:hAnsi="Times New Roman"/>
          <w:sz w:val="24"/>
          <w:szCs w:val="24"/>
        </w:rPr>
        <w:t>.</w:t>
      </w:r>
      <w:r w:rsidR="00EE0B66">
        <w:rPr>
          <w:rFonts w:ascii="Times New Roman" w:hAnsi="Times New Roman"/>
          <w:sz w:val="24"/>
          <w:szCs w:val="24"/>
        </w:rPr>
        <w:t>fastq files as input</w:t>
      </w:r>
      <w:r w:rsidR="00A1728A">
        <w:rPr>
          <w:rFonts w:ascii="Times New Roman" w:hAnsi="Times New Roman"/>
          <w:sz w:val="24"/>
          <w:szCs w:val="24"/>
        </w:rPr>
        <w:t>,</w:t>
      </w:r>
      <w:r w:rsidR="00EE0B66">
        <w:rPr>
          <w:rFonts w:ascii="Times New Roman" w:hAnsi="Times New Roman"/>
          <w:sz w:val="24"/>
          <w:szCs w:val="24"/>
        </w:rPr>
        <w:t xml:space="preserve"> and the tab-separated .txt file </w:t>
      </w:r>
      <w:r w:rsidR="00C26C11">
        <w:rPr>
          <w:rFonts w:ascii="Times New Roman" w:hAnsi="Times New Roman"/>
          <w:sz w:val="24"/>
          <w:szCs w:val="24"/>
        </w:rPr>
        <w:t xml:space="preserve">containing </w:t>
      </w:r>
      <w:r w:rsidR="00EE0B66">
        <w:rPr>
          <w:rFonts w:ascii="Times New Roman" w:hAnsi="Times New Roman"/>
          <w:sz w:val="24"/>
          <w:szCs w:val="24"/>
        </w:rPr>
        <w:t>two columns</w:t>
      </w:r>
      <w:r w:rsidR="006C01C6">
        <w:rPr>
          <w:rFonts w:ascii="Times New Roman" w:hAnsi="Times New Roman"/>
          <w:sz w:val="24"/>
          <w:szCs w:val="24"/>
        </w:rPr>
        <w:t xml:space="preserve"> - </w:t>
      </w:r>
      <w:r w:rsidR="00EE0B66">
        <w:rPr>
          <w:rFonts w:ascii="Times New Roman" w:hAnsi="Times New Roman"/>
          <w:sz w:val="24"/>
          <w:szCs w:val="24"/>
        </w:rPr>
        <w:t xml:space="preserve">the sample, and the counts </w:t>
      </w:r>
      <w:commentRangeStart w:id="217"/>
      <w:commentRangeStart w:id="218"/>
      <w:r w:rsidR="005B50F5">
        <w:rPr>
          <w:rFonts w:ascii="Times New Roman" w:hAnsi="Times New Roman"/>
          <w:sz w:val="24"/>
          <w:szCs w:val="24"/>
        </w:rPr>
        <w:t>recorded</w:t>
      </w:r>
      <w:commentRangeEnd w:id="217"/>
      <w:r w:rsidR="005B50F5">
        <w:rPr>
          <w:rStyle w:val="CommentReference"/>
        </w:rPr>
        <w:commentReference w:id="217"/>
      </w:r>
      <w:commentRangeEnd w:id="218"/>
      <w:r w:rsidR="005B50F5">
        <w:rPr>
          <w:rStyle w:val="CommentReference"/>
        </w:rPr>
        <w:commentReference w:id="218"/>
      </w:r>
      <w:r w:rsidR="00C26C11">
        <w:rPr>
          <w:rFonts w:ascii="Times New Roman" w:hAnsi="Times New Roman"/>
          <w:sz w:val="24"/>
          <w:szCs w:val="24"/>
        </w:rPr>
        <w:t xml:space="preserve"> as output</w:t>
      </w:r>
      <w:r w:rsidR="00EE0B66">
        <w:rPr>
          <w:rFonts w:ascii="Times New Roman" w:hAnsi="Times New Roman"/>
          <w:sz w:val="24"/>
          <w:szCs w:val="24"/>
        </w:rPr>
        <w:t xml:space="preserve"> </w:t>
      </w:r>
      <w:r>
        <w:rPr>
          <w:rFonts w:ascii="Times New Roman" w:hAnsi="Times New Roman"/>
          <w:sz w:val="24"/>
          <w:szCs w:val="24"/>
        </w:rPr>
        <w:t xml:space="preserve">using the </w:t>
      </w:r>
      <w:r w:rsidR="00197472">
        <w:rPr>
          <w:rFonts w:ascii="Times New Roman" w:hAnsi="Times New Roman"/>
          <w:sz w:val="24"/>
          <w:szCs w:val="24"/>
        </w:rPr>
        <w:t xml:space="preserve">following </w:t>
      </w:r>
      <w:r>
        <w:rPr>
          <w:rFonts w:ascii="Times New Roman" w:hAnsi="Times New Roman"/>
          <w:sz w:val="24"/>
          <w:szCs w:val="24"/>
        </w:rPr>
        <w:t>command:</w:t>
      </w:r>
    </w:p>
    <w:p w14:paraId="6FBFDC77" w14:textId="16842B60" w:rsidR="00E729EC" w:rsidRPr="00AA45C5" w:rsidRDefault="00E729EC" w:rsidP="005B50F5">
      <w:pPr>
        <w:spacing w:line="360" w:lineRule="auto"/>
        <w:rPr>
          <w:rFonts w:ascii="Times New Roman" w:hAnsi="Times New Roman"/>
          <w:sz w:val="24"/>
          <w:szCs w:val="24"/>
        </w:rPr>
      </w:pPr>
      <w:r w:rsidRPr="00F87B62">
        <w:rPr>
          <w:rFonts w:ascii="Times New Roman" w:hAnsi="Times New Roman"/>
          <w:sz w:val="24"/>
          <w:szCs w:val="24"/>
        </w:rPr>
        <w:t>python $</w:t>
      </w:r>
      <w:r>
        <w:rPr>
          <w:rFonts w:ascii="Times New Roman" w:hAnsi="Times New Roman"/>
          <w:sz w:val="24"/>
          <w:szCs w:val="24"/>
        </w:rPr>
        <w:t xml:space="preserve">raw_read_counter.py –I </w:t>
      </w:r>
      <w:r w:rsidRPr="00F87B62">
        <w:rPr>
          <w:rFonts w:ascii="Times New Roman" w:hAnsi="Times New Roman"/>
          <w:sz w:val="24"/>
          <w:szCs w:val="24"/>
        </w:rPr>
        <w:t>$</w:t>
      </w:r>
      <w:r>
        <w:rPr>
          <w:rFonts w:ascii="Times New Roman" w:hAnsi="Times New Roman"/>
          <w:sz w:val="24"/>
          <w:szCs w:val="24"/>
        </w:rPr>
        <w:t xml:space="preserve">Unmapped_corrected.fastq -O </w:t>
      </w:r>
      <w:r w:rsidRPr="00F87B62">
        <w:rPr>
          <w:rFonts w:ascii="Times New Roman" w:hAnsi="Times New Roman"/>
          <w:sz w:val="24"/>
          <w:szCs w:val="24"/>
        </w:rPr>
        <w:t>$ rawcounts.txt</w:t>
      </w:r>
    </w:p>
    <w:p w14:paraId="2E79C3AF" w14:textId="77777777" w:rsidR="00493818" w:rsidRDefault="003D543C" w:rsidP="009E1D8E">
      <w:pPr>
        <w:pStyle w:val="Heading3"/>
      </w:pPr>
      <w:bookmarkStart w:id="219" w:name="_Toc92192686"/>
      <w:r>
        <w:t>3.8.13</w:t>
      </w:r>
      <w:r w:rsidR="006907CE">
        <w:t xml:space="preserve"> Annotation of unmapped reads with DIAMOND</w:t>
      </w:r>
      <w:bookmarkEnd w:id="219"/>
    </w:p>
    <w:p w14:paraId="1054CD32" w14:textId="77777777" w:rsidR="00A44167" w:rsidRDefault="009E1D8E" w:rsidP="009E1D8E">
      <w:pPr>
        <w:spacing w:line="360" w:lineRule="auto"/>
        <w:jc w:val="both"/>
        <w:rPr>
          <w:rFonts w:ascii="Times New Roman" w:hAnsi="Times New Roman"/>
          <w:sz w:val="24"/>
          <w:szCs w:val="24"/>
        </w:rPr>
      </w:pPr>
      <w:r>
        <w:rPr>
          <w:rFonts w:ascii="Times New Roman" w:hAnsi="Times New Roman"/>
          <w:sz w:val="24"/>
          <w:szCs w:val="24"/>
        </w:rPr>
        <w:t xml:space="preserve">The SAMSA2 metatranscriptomics analysis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pipeline was adopted for this step. The pipeline uses the DIAMOND program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9E1D8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for annotation of metatranscriptomes, a BLAST-like aligner that is designed to deal with the large number of reads generated from metatranscriptomics experiments at 10,000 times the speed of classical BLAST. DIAMOND is capable of performing annotation against multiple reference databases. The </w:t>
      </w:r>
      <w:r w:rsidRPr="009E1D8E">
        <w:rPr>
          <w:rFonts w:ascii="Times New Roman" w:hAnsi="Times New Roman"/>
          <w:sz w:val="24"/>
          <w:szCs w:val="24"/>
        </w:rPr>
        <w:t xml:space="preserve">NCBI bacterial </w:t>
      </w:r>
      <w:r>
        <w:rPr>
          <w:rFonts w:ascii="Times New Roman" w:hAnsi="Times New Roman"/>
          <w:sz w:val="24"/>
          <w:szCs w:val="24"/>
        </w:rPr>
        <w:t>RefSeq database</w:t>
      </w:r>
      <w:r w:rsidR="003A43EC">
        <w:rPr>
          <w:rFonts w:ascii="Times New Roman" w:hAnsi="Times New Roman"/>
          <w:sz w:val="24"/>
          <w:szCs w:val="24"/>
        </w:rPr>
        <w:t xml:space="preserve">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9E1D8E">
        <w:rPr>
          <w:rFonts w:ascii="Times New Roman" w:hAnsi="Times New Roman"/>
          <w:noProof/>
          <w:sz w:val="24"/>
          <w:szCs w:val="24"/>
        </w:rPr>
        <w:t>(Tatusova et al., 2014)</w:t>
      </w:r>
      <w:r w:rsidR="003A43EC">
        <w:rPr>
          <w:rFonts w:ascii="Times New Roman" w:hAnsi="Times New Roman"/>
          <w:sz w:val="24"/>
          <w:szCs w:val="24"/>
        </w:rPr>
        <w:fldChar w:fldCharType="end"/>
      </w:r>
      <w:r w:rsidR="003A43EC">
        <w:rPr>
          <w:rFonts w:ascii="Times New Roman" w:hAnsi="Times New Roman"/>
          <w:sz w:val="24"/>
          <w:szCs w:val="24"/>
        </w:rPr>
        <w:t xml:space="preserve"> was used to generate organism and functional </w:t>
      </w:r>
      <w:r w:rsidR="003A43EC">
        <w:rPr>
          <w:rFonts w:ascii="Times New Roman" w:hAnsi="Times New Roman"/>
          <w:sz w:val="24"/>
          <w:szCs w:val="24"/>
        </w:rPr>
        <w:lastRenderedPageBreak/>
        <w:t xml:space="preserve">annotations, while the SEED subsystems database </w:t>
      </w:r>
      <w:r>
        <w:rPr>
          <w:rFonts w:ascii="Times New Roman" w:hAnsi="Times New Roman"/>
          <w:sz w:val="24"/>
          <w:szCs w:val="24"/>
        </w:rPr>
        <w:t>w</w:t>
      </w:r>
      <w:r w:rsidR="003A43EC">
        <w:rPr>
          <w:rFonts w:ascii="Times New Roman" w:hAnsi="Times New Roman"/>
          <w:sz w:val="24"/>
          <w:szCs w:val="24"/>
        </w:rPr>
        <w:t>as</w:t>
      </w:r>
      <w:r>
        <w:rPr>
          <w:rFonts w:ascii="Times New Roman" w:hAnsi="Times New Roman"/>
          <w:sz w:val="24"/>
          <w:szCs w:val="24"/>
        </w:rPr>
        <w:t xml:space="preserve"> selected to generate </w:t>
      </w:r>
      <w:r w:rsidR="003A43EC">
        <w:rPr>
          <w:rFonts w:ascii="Times New Roman" w:hAnsi="Times New Roman"/>
          <w:sz w:val="24"/>
          <w:szCs w:val="24"/>
        </w:rPr>
        <w:t xml:space="preserve">annotations for functional activities in a hierarchical format </w:t>
      </w:r>
      <w:r w:rsidR="003A43EC">
        <w:rPr>
          <w:rFonts w:ascii="Times New Roman" w:hAnsi="Times New Roman"/>
          <w:sz w:val="24"/>
          <w:szCs w:val="24"/>
        </w:rPr>
        <w:fldChar w:fldCharType="begin" w:fldLock="1"/>
      </w:r>
      <w:r w:rsidR="003A43EC">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sidR="003A43EC">
        <w:rPr>
          <w:rFonts w:ascii="Times New Roman" w:hAnsi="Times New Roman"/>
          <w:sz w:val="24"/>
          <w:szCs w:val="24"/>
        </w:rPr>
        <w:fldChar w:fldCharType="separate"/>
      </w:r>
      <w:r w:rsidR="003A43EC" w:rsidRPr="003A43EC">
        <w:rPr>
          <w:rFonts w:ascii="Times New Roman" w:hAnsi="Times New Roman"/>
          <w:noProof/>
          <w:sz w:val="24"/>
          <w:szCs w:val="24"/>
        </w:rPr>
        <w:t>(Overbeek et al., 2014)</w:t>
      </w:r>
      <w:r w:rsidR="003A43EC">
        <w:rPr>
          <w:rFonts w:ascii="Times New Roman" w:hAnsi="Times New Roman"/>
          <w:sz w:val="24"/>
          <w:szCs w:val="24"/>
        </w:rPr>
        <w:fldChar w:fldCharType="end"/>
      </w:r>
      <w:r>
        <w:rPr>
          <w:rFonts w:ascii="Times New Roman" w:hAnsi="Times New Roman"/>
          <w:sz w:val="24"/>
          <w:szCs w:val="24"/>
        </w:rPr>
        <w:t xml:space="preserve">. </w:t>
      </w:r>
    </w:p>
    <w:p w14:paraId="2050A89E" w14:textId="77777777" w:rsidR="00A44167" w:rsidRDefault="00A44167" w:rsidP="009E1D8E">
      <w:pPr>
        <w:spacing w:line="360" w:lineRule="auto"/>
        <w:jc w:val="both"/>
        <w:rPr>
          <w:rFonts w:ascii="Times New Roman" w:hAnsi="Times New Roman"/>
          <w:sz w:val="24"/>
          <w:szCs w:val="24"/>
        </w:rPr>
      </w:pPr>
      <w:r>
        <w:rPr>
          <w:rFonts w:ascii="Times New Roman" w:hAnsi="Times New Roman"/>
          <w:sz w:val="24"/>
          <w:szCs w:val="24"/>
        </w:rPr>
        <w:t>The database</w:t>
      </w:r>
      <w:r w:rsidR="003A43EC">
        <w:rPr>
          <w:rFonts w:ascii="Times New Roman" w:hAnsi="Times New Roman"/>
          <w:sz w:val="24"/>
          <w:szCs w:val="24"/>
        </w:rPr>
        <w:t>s</w:t>
      </w:r>
      <w:r>
        <w:rPr>
          <w:rFonts w:ascii="Times New Roman" w:hAnsi="Times New Roman"/>
          <w:sz w:val="24"/>
          <w:szCs w:val="24"/>
        </w:rPr>
        <w:t xml:space="preserve"> had to be indexed into DIAMOND format using the following command:</w:t>
      </w:r>
    </w:p>
    <w:p w14:paraId="51618ABE" w14:textId="77777777" w:rsidR="00A44167" w:rsidRDefault="00A44167" w:rsidP="009E1D8E">
      <w:pPr>
        <w:spacing w:line="360" w:lineRule="auto"/>
        <w:jc w:val="both"/>
        <w:rPr>
          <w:rFonts w:ascii="Times New Roman" w:hAnsi="Times New Roman"/>
          <w:sz w:val="24"/>
          <w:szCs w:val="24"/>
        </w:rPr>
      </w:pPr>
      <w:r w:rsidRPr="00A44167">
        <w:rPr>
          <w:rFonts w:ascii="Times New Roman" w:hAnsi="Times New Roman"/>
          <w:sz w:val="24"/>
          <w:szCs w:val="24"/>
        </w:rPr>
        <w:t>diamond makedb --in $</w:t>
      </w:r>
      <w:r>
        <w:rPr>
          <w:rFonts w:ascii="Times New Roman" w:hAnsi="Times New Roman"/>
          <w:sz w:val="24"/>
          <w:szCs w:val="24"/>
        </w:rPr>
        <w:t>diamond</w:t>
      </w:r>
      <w:r w:rsidR="003A43EC">
        <w:rPr>
          <w:rFonts w:ascii="Times New Roman" w:hAnsi="Times New Roman"/>
          <w:sz w:val="24"/>
          <w:szCs w:val="24"/>
        </w:rPr>
        <w:t xml:space="preserve"> </w:t>
      </w:r>
      <w:r>
        <w:rPr>
          <w:rFonts w:ascii="Times New Roman" w:hAnsi="Times New Roman"/>
          <w:sz w:val="24"/>
          <w:szCs w:val="24"/>
        </w:rPr>
        <w:t>_database</w:t>
      </w:r>
      <w:r w:rsidRPr="00A44167">
        <w:rPr>
          <w:rFonts w:ascii="Times New Roman" w:hAnsi="Times New Roman"/>
          <w:sz w:val="24"/>
          <w:szCs w:val="24"/>
        </w:rPr>
        <w:t xml:space="preserve"> --db $database</w:t>
      </w:r>
      <w:r>
        <w:rPr>
          <w:rFonts w:ascii="Times New Roman" w:hAnsi="Times New Roman"/>
          <w:sz w:val="24"/>
          <w:szCs w:val="24"/>
        </w:rPr>
        <w:t>_basename</w:t>
      </w:r>
    </w:p>
    <w:p w14:paraId="26147098" w14:textId="77777777" w:rsidR="009E1D8E" w:rsidRDefault="00A44167" w:rsidP="009E1D8E">
      <w:pPr>
        <w:spacing w:line="360" w:lineRule="auto"/>
        <w:jc w:val="both"/>
        <w:rPr>
          <w:rFonts w:ascii="Times New Roman" w:hAnsi="Times New Roman"/>
          <w:sz w:val="24"/>
          <w:szCs w:val="24"/>
        </w:rPr>
      </w:pPr>
      <w:r>
        <w:rPr>
          <w:rFonts w:ascii="Times New Roman" w:hAnsi="Times New Roman"/>
          <w:sz w:val="24"/>
          <w:szCs w:val="24"/>
        </w:rPr>
        <w:t xml:space="preserve">The --db flag was used to indicate the basename of the indexed files. </w:t>
      </w:r>
      <w:r w:rsidR="009E1D8E">
        <w:rPr>
          <w:rFonts w:ascii="Times New Roman" w:hAnsi="Times New Roman"/>
          <w:sz w:val="24"/>
          <w:szCs w:val="24"/>
        </w:rPr>
        <w:t>The commands used to perform</w:t>
      </w:r>
      <w:r>
        <w:rPr>
          <w:rFonts w:ascii="Times New Roman" w:hAnsi="Times New Roman"/>
          <w:sz w:val="24"/>
          <w:szCs w:val="24"/>
        </w:rPr>
        <w:t xml:space="preserve"> the</w:t>
      </w:r>
      <w:r w:rsidR="009E1D8E">
        <w:rPr>
          <w:rFonts w:ascii="Times New Roman" w:hAnsi="Times New Roman"/>
          <w:sz w:val="24"/>
          <w:szCs w:val="24"/>
        </w:rPr>
        <w:t xml:space="preserve"> annotation </w:t>
      </w:r>
      <w:r>
        <w:rPr>
          <w:rFonts w:ascii="Times New Roman" w:hAnsi="Times New Roman"/>
          <w:sz w:val="24"/>
          <w:szCs w:val="24"/>
        </w:rPr>
        <w:t xml:space="preserve">step </w:t>
      </w:r>
      <w:r w:rsidR="009E1D8E">
        <w:rPr>
          <w:rFonts w:ascii="Times New Roman" w:hAnsi="Times New Roman"/>
          <w:sz w:val="24"/>
          <w:szCs w:val="24"/>
        </w:rPr>
        <w:t xml:space="preserve">and create a results table for the aggregation of </w:t>
      </w:r>
      <w:r>
        <w:rPr>
          <w:rFonts w:ascii="Times New Roman" w:hAnsi="Times New Roman"/>
          <w:sz w:val="24"/>
          <w:szCs w:val="24"/>
        </w:rPr>
        <w:t>organism</w:t>
      </w:r>
      <w:r w:rsidR="003A43EC">
        <w:rPr>
          <w:rFonts w:ascii="Times New Roman" w:hAnsi="Times New Roman"/>
          <w:sz w:val="24"/>
          <w:szCs w:val="24"/>
        </w:rPr>
        <w:t xml:space="preserve"> and functional</w:t>
      </w:r>
      <w:r>
        <w:rPr>
          <w:rFonts w:ascii="Times New Roman" w:hAnsi="Times New Roman"/>
          <w:sz w:val="24"/>
          <w:szCs w:val="24"/>
        </w:rPr>
        <w:t xml:space="preserve"> </w:t>
      </w:r>
      <w:r w:rsidR="009E1D8E">
        <w:rPr>
          <w:rFonts w:ascii="Times New Roman" w:hAnsi="Times New Roman"/>
          <w:sz w:val="24"/>
          <w:szCs w:val="24"/>
        </w:rPr>
        <w:t>counts were as follows:</w:t>
      </w:r>
    </w:p>
    <w:p w14:paraId="79303B53" w14:textId="77777777" w:rsidR="009E1D8E" w:rsidRDefault="009E1D8E" w:rsidP="003A43EC">
      <w:pPr>
        <w:numPr>
          <w:ilvl w:val="0"/>
          <w:numId w:val="30"/>
        </w:numPr>
        <w:spacing w:line="360" w:lineRule="auto"/>
        <w:jc w:val="both"/>
        <w:rPr>
          <w:rFonts w:ascii="Times New Roman" w:hAnsi="Times New Roman"/>
          <w:sz w:val="24"/>
          <w:szCs w:val="24"/>
        </w:rPr>
      </w:pPr>
      <w:r>
        <w:rPr>
          <w:rFonts w:ascii="Times New Roman" w:hAnsi="Times New Roman"/>
          <w:sz w:val="24"/>
          <w:szCs w:val="24"/>
        </w:rPr>
        <w:t>$diamond blastx --db $diamond_database -q $diamond_indexed_input_sequences -a $</w:t>
      </w:r>
      <w:r w:rsidR="003A43EC">
        <w:rPr>
          <w:rFonts w:ascii="Times New Roman" w:hAnsi="Times New Roman"/>
          <w:sz w:val="24"/>
          <w:szCs w:val="24"/>
        </w:rPr>
        <w:t>output</w:t>
      </w:r>
      <w:r>
        <w:rPr>
          <w:rFonts w:ascii="Times New Roman" w:hAnsi="Times New Roman"/>
          <w:sz w:val="24"/>
          <w:szCs w:val="24"/>
        </w:rPr>
        <w:t xml:space="preserve"> </w:t>
      </w:r>
      <w:r w:rsidRPr="009E1D8E">
        <w:rPr>
          <w:rFonts w:ascii="Times New Roman" w:hAnsi="Times New Roman"/>
          <w:sz w:val="24"/>
          <w:szCs w:val="24"/>
        </w:rPr>
        <w:t>--sensitive -t ./ -k 1</w:t>
      </w:r>
    </w:p>
    <w:p w14:paraId="4A60E3A0" w14:textId="77777777" w:rsidR="009E1D8E" w:rsidRPr="009E1D8E" w:rsidRDefault="00A44167" w:rsidP="009E1D8E">
      <w:pPr>
        <w:numPr>
          <w:ilvl w:val="0"/>
          <w:numId w:val="30"/>
        </w:numPr>
        <w:spacing w:line="360" w:lineRule="auto"/>
        <w:jc w:val="both"/>
        <w:rPr>
          <w:rFonts w:ascii="Times New Roman" w:hAnsi="Times New Roman"/>
          <w:sz w:val="24"/>
          <w:szCs w:val="24"/>
        </w:rPr>
      </w:pPr>
      <w:r>
        <w:rPr>
          <w:rFonts w:ascii="Times New Roman" w:hAnsi="Times New Roman"/>
          <w:sz w:val="24"/>
          <w:szCs w:val="24"/>
        </w:rPr>
        <w:t>$diamond view --daa $RefSeq.daa -o $</w:t>
      </w:r>
      <w:r w:rsidR="003A43EC">
        <w:rPr>
          <w:rFonts w:ascii="Times New Roman" w:hAnsi="Times New Roman"/>
          <w:sz w:val="24"/>
          <w:szCs w:val="24"/>
        </w:rPr>
        <w:t>output</w:t>
      </w:r>
      <w:r w:rsidR="009E1D8E" w:rsidRPr="009E1D8E">
        <w:rPr>
          <w:rFonts w:ascii="Times New Roman" w:hAnsi="Times New Roman"/>
          <w:sz w:val="24"/>
          <w:szCs w:val="24"/>
        </w:rPr>
        <w:t xml:space="preserve"> -f tab</w:t>
      </w:r>
    </w:p>
    <w:p w14:paraId="0209505D" w14:textId="77777777" w:rsidR="00A44167" w:rsidRDefault="00A44167" w:rsidP="00E01792">
      <w:pPr>
        <w:spacing w:line="360" w:lineRule="auto"/>
        <w:jc w:val="both"/>
        <w:rPr>
          <w:rFonts w:ascii="Times New Roman" w:hAnsi="Times New Roman"/>
          <w:sz w:val="24"/>
          <w:szCs w:val="24"/>
        </w:rPr>
      </w:pPr>
      <w:r>
        <w:rPr>
          <w:rFonts w:ascii="Times New Roman" w:hAnsi="Times New Roman"/>
          <w:sz w:val="24"/>
          <w:szCs w:val="24"/>
        </w:rPr>
        <w:t xml:space="preserve">From (i) above, the blastx option indicates DIAMOND performed a translated nucleotide search (BLASTx), while the --db </w:t>
      </w:r>
      <w:r w:rsidR="00F9748E">
        <w:rPr>
          <w:rFonts w:ascii="Times New Roman" w:hAnsi="Times New Roman"/>
          <w:sz w:val="24"/>
          <w:szCs w:val="24"/>
        </w:rPr>
        <w:t>option</w:t>
      </w:r>
      <w:r>
        <w:rPr>
          <w:rFonts w:ascii="Times New Roman" w:hAnsi="Times New Roman"/>
          <w:sz w:val="24"/>
          <w:szCs w:val="24"/>
        </w:rPr>
        <w:t xml:space="preserve"> specified the reference database to be used. The -q </w:t>
      </w:r>
      <w:r w:rsidR="00F9748E">
        <w:rPr>
          <w:rFonts w:ascii="Times New Roman" w:hAnsi="Times New Roman"/>
          <w:sz w:val="24"/>
          <w:szCs w:val="24"/>
        </w:rPr>
        <w:t>option</w:t>
      </w:r>
      <w:r>
        <w:rPr>
          <w:rFonts w:ascii="Times New Roman" w:hAnsi="Times New Roman"/>
          <w:sz w:val="24"/>
          <w:szCs w:val="24"/>
        </w:rPr>
        <w:t xml:space="preserve"> was used to specify the query name of the diamond indexed input sequences</w:t>
      </w:r>
      <w:r w:rsidR="00F9748E">
        <w:rPr>
          <w:rFonts w:ascii="Times New Roman" w:hAnsi="Times New Roman"/>
          <w:sz w:val="24"/>
          <w:szCs w:val="24"/>
        </w:rPr>
        <w:t xml:space="preserve">, while -a was used to indicate the name of the </w:t>
      </w:r>
      <w:r w:rsidR="003A43EC">
        <w:rPr>
          <w:rFonts w:ascii="Times New Roman" w:hAnsi="Times New Roman"/>
          <w:sz w:val="24"/>
          <w:szCs w:val="24"/>
        </w:rPr>
        <w:t>output</w:t>
      </w:r>
      <w:r w:rsidR="00F9748E">
        <w:rPr>
          <w:rFonts w:ascii="Times New Roman" w:hAnsi="Times New Roman"/>
          <w:sz w:val="24"/>
          <w:szCs w:val="24"/>
        </w:rPr>
        <w:t xml:space="preserve"> file in DIAMOND format. As DIAMOND r</w:t>
      </w:r>
      <w:r w:rsidR="00F94B8F">
        <w:rPr>
          <w:rFonts w:ascii="Times New Roman" w:hAnsi="Times New Roman"/>
          <w:sz w:val="24"/>
          <w:szCs w:val="24"/>
        </w:rPr>
        <w:t>an</w:t>
      </w:r>
      <w:r w:rsidR="00F9748E">
        <w:rPr>
          <w:rFonts w:ascii="Times New Roman" w:hAnsi="Times New Roman"/>
          <w:sz w:val="24"/>
          <w:szCs w:val="24"/>
        </w:rPr>
        <w:t>, t</w:t>
      </w:r>
      <w:r w:rsidR="00F94B8F">
        <w:rPr>
          <w:rFonts w:ascii="Times New Roman" w:hAnsi="Times New Roman"/>
          <w:sz w:val="24"/>
          <w:szCs w:val="24"/>
        </w:rPr>
        <w:t>emporary files and directories we</w:t>
      </w:r>
      <w:r w:rsidR="00F9748E">
        <w:rPr>
          <w:rFonts w:ascii="Times New Roman" w:hAnsi="Times New Roman"/>
          <w:sz w:val="24"/>
          <w:szCs w:val="24"/>
        </w:rPr>
        <w:t>re generated</w:t>
      </w:r>
      <w:r w:rsidR="003A43EC">
        <w:rPr>
          <w:rFonts w:ascii="Times New Roman" w:hAnsi="Times New Roman"/>
          <w:sz w:val="24"/>
          <w:szCs w:val="24"/>
        </w:rPr>
        <w:t>,</w:t>
      </w:r>
      <w:r w:rsidR="00F9748E">
        <w:rPr>
          <w:rFonts w:ascii="Times New Roman" w:hAnsi="Times New Roman"/>
          <w:sz w:val="24"/>
          <w:szCs w:val="24"/>
        </w:rPr>
        <w:t xml:space="preserve"> and the -t flag was used to specify their location. To increase the consensus accuracy of the annotation step, the --sensitive option was specified. For command (ii), the --daa option was used to specify the output files in .daa format, while -o was used to specify the output file name in a tab-separated format </w:t>
      </w:r>
      <w:r w:rsidR="00F94B8F">
        <w:rPr>
          <w:rFonts w:ascii="Times New Roman" w:hAnsi="Times New Roman"/>
          <w:sz w:val="24"/>
          <w:szCs w:val="24"/>
        </w:rPr>
        <w:t>(</w:t>
      </w:r>
      <w:r w:rsidR="00F9748E">
        <w:rPr>
          <w:rFonts w:ascii="Times New Roman" w:hAnsi="Times New Roman"/>
          <w:sz w:val="24"/>
          <w:szCs w:val="24"/>
        </w:rPr>
        <w:t>specified by the -</w:t>
      </w:r>
      <w:r w:rsidR="003A43EC">
        <w:rPr>
          <w:rFonts w:ascii="Times New Roman" w:hAnsi="Times New Roman"/>
          <w:sz w:val="24"/>
          <w:szCs w:val="24"/>
        </w:rPr>
        <w:t>f</w:t>
      </w:r>
      <w:r w:rsidR="00F9748E">
        <w:rPr>
          <w:rFonts w:ascii="Times New Roman" w:hAnsi="Times New Roman"/>
          <w:sz w:val="24"/>
          <w:szCs w:val="24"/>
        </w:rPr>
        <w:t xml:space="preserve"> option</w:t>
      </w:r>
      <w:r w:rsidR="00F94B8F">
        <w:rPr>
          <w:rFonts w:ascii="Times New Roman" w:hAnsi="Times New Roman"/>
          <w:sz w:val="24"/>
          <w:szCs w:val="24"/>
        </w:rPr>
        <w:t>)</w:t>
      </w:r>
      <w:r w:rsidR="00F9748E">
        <w:rPr>
          <w:rFonts w:ascii="Times New Roman" w:hAnsi="Times New Roman"/>
          <w:sz w:val="24"/>
          <w:szCs w:val="24"/>
        </w:rPr>
        <w:t>.</w:t>
      </w:r>
    </w:p>
    <w:p w14:paraId="3A5CAE17" w14:textId="77777777" w:rsidR="00F9748E" w:rsidRDefault="003D543C" w:rsidP="00F9748E">
      <w:pPr>
        <w:pStyle w:val="Heading3"/>
      </w:pPr>
      <w:bookmarkStart w:id="220" w:name="_Toc92192687"/>
      <w:r>
        <w:t>3.8.13</w:t>
      </w:r>
      <w:r w:rsidR="00F9748E">
        <w:t xml:space="preserve"> Aggregation of annotated reads</w:t>
      </w:r>
      <w:bookmarkEnd w:id="220"/>
    </w:p>
    <w:p w14:paraId="108F8BF1" w14:textId="77777777" w:rsidR="00F9748E" w:rsidRDefault="003A43EC" w:rsidP="00E01792">
      <w:pPr>
        <w:spacing w:line="360" w:lineRule="auto"/>
        <w:jc w:val="both"/>
        <w:rPr>
          <w:rFonts w:ascii="Times New Roman" w:hAnsi="Times New Roman"/>
          <w:sz w:val="24"/>
          <w:szCs w:val="24"/>
        </w:rPr>
      </w:pPr>
      <w:r>
        <w:rPr>
          <w:rFonts w:ascii="Times New Roman" w:hAnsi="Times New Roman"/>
          <w:sz w:val="24"/>
          <w:szCs w:val="24"/>
        </w:rPr>
        <w:t>Aft</w:t>
      </w:r>
      <w:r w:rsidR="00B725E4">
        <w:rPr>
          <w:rFonts w:ascii="Times New Roman" w:hAnsi="Times New Roman"/>
          <w:sz w:val="24"/>
          <w:szCs w:val="24"/>
        </w:rPr>
        <w:t>er annotation, DIAMOND generated</w:t>
      </w:r>
      <w:r>
        <w:rPr>
          <w:rFonts w:ascii="Times New Roman" w:hAnsi="Times New Roman"/>
          <w:sz w:val="24"/>
          <w:szCs w:val="24"/>
        </w:rPr>
        <w:t xml:space="preserve"> results with each sequence from the metatranscriptome that had a corresponding hit from the reference database occupying a single line in the annotated output file. Aggregation scripts from the SAMSA2 pipeline </w:t>
      </w:r>
      <w:r>
        <w:rPr>
          <w:rFonts w:ascii="Times New Roman" w:hAnsi="Times New Roman"/>
          <w:sz w:val="24"/>
          <w:szCs w:val="24"/>
        </w:rPr>
        <w:fldChar w:fldCharType="begin" w:fldLock="1"/>
      </w:r>
      <w:r w:rsidR="00031E39">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3A43EC">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xml:space="preserve"> written in Python language were adopted to aggregate the annotated output files into summarized tables. These scripts generate two files (for organism and functional annotations) containing three columns from the annotation output from the previous</w:t>
      </w:r>
      <w:r w:rsidR="00B725E4">
        <w:rPr>
          <w:rFonts w:ascii="Times New Roman" w:hAnsi="Times New Roman"/>
          <w:sz w:val="24"/>
          <w:szCs w:val="24"/>
        </w:rPr>
        <w:t xml:space="preserve"> step. The first column contained</w:t>
      </w:r>
      <w:r>
        <w:rPr>
          <w:rFonts w:ascii="Times New Roman" w:hAnsi="Times New Roman"/>
          <w:sz w:val="24"/>
          <w:szCs w:val="24"/>
        </w:rPr>
        <w:t xml:space="preserve"> the percentage of each entry compared to the </w:t>
      </w:r>
      <w:r w:rsidR="00B725E4">
        <w:rPr>
          <w:rFonts w:ascii="Times New Roman" w:hAnsi="Times New Roman"/>
          <w:sz w:val="24"/>
          <w:szCs w:val="24"/>
        </w:rPr>
        <w:t>total reads, the second column contained</w:t>
      </w:r>
      <w:r>
        <w:rPr>
          <w:rFonts w:ascii="Times New Roman" w:hAnsi="Times New Roman"/>
          <w:sz w:val="24"/>
          <w:szCs w:val="24"/>
        </w:rPr>
        <w:t xml:space="preserve"> the respective read counts, and the third </w:t>
      </w:r>
      <w:r w:rsidR="00B725E4">
        <w:rPr>
          <w:rFonts w:ascii="Times New Roman" w:hAnsi="Times New Roman"/>
          <w:sz w:val="24"/>
          <w:szCs w:val="24"/>
        </w:rPr>
        <w:t xml:space="preserve">column </w:t>
      </w:r>
      <w:r>
        <w:rPr>
          <w:rFonts w:ascii="Times New Roman" w:hAnsi="Times New Roman"/>
          <w:sz w:val="24"/>
          <w:szCs w:val="24"/>
        </w:rPr>
        <w:t>contain</w:t>
      </w:r>
      <w:r w:rsidR="00B725E4">
        <w:rPr>
          <w:rFonts w:ascii="Times New Roman" w:hAnsi="Times New Roman"/>
          <w:sz w:val="24"/>
          <w:szCs w:val="24"/>
        </w:rPr>
        <w:t>ed</w:t>
      </w:r>
      <w:r>
        <w:rPr>
          <w:rFonts w:ascii="Times New Roman" w:hAnsi="Times New Roman"/>
          <w:sz w:val="24"/>
          <w:szCs w:val="24"/>
        </w:rPr>
        <w:t xml:space="preserve"> the annotation (organism or function). This was achieved using the following commands:</w:t>
      </w:r>
    </w:p>
    <w:p w14:paraId="6DF85006" w14:textId="77777777" w:rsidR="003A43EC" w:rsidRDefault="003A43EC" w:rsidP="003A43EC">
      <w:pPr>
        <w:numPr>
          <w:ilvl w:val="0"/>
          <w:numId w:val="32"/>
        </w:numPr>
        <w:spacing w:line="360" w:lineRule="auto"/>
        <w:rPr>
          <w:rFonts w:ascii="Times New Roman" w:hAnsi="Times New Roman"/>
          <w:sz w:val="24"/>
          <w:szCs w:val="24"/>
        </w:rPr>
      </w:pPr>
      <w:r>
        <w:rPr>
          <w:rFonts w:ascii="Times New Roman" w:hAnsi="Times New Roman"/>
          <w:sz w:val="24"/>
          <w:szCs w:val="24"/>
        </w:rPr>
        <w:lastRenderedPageBreak/>
        <w:t xml:space="preserve">python </w:t>
      </w:r>
      <w:r w:rsidRPr="003A43EC">
        <w:rPr>
          <w:rFonts w:ascii="Times New Roman" w:hAnsi="Times New Roman"/>
          <w:sz w:val="24"/>
          <w:szCs w:val="24"/>
        </w:rPr>
        <w:t>$standardized_DIAMOND_</w:t>
      </w:r>
      <w:r>
        <w:rPr>
          <w:rFonts w:ascii="Times New Roman" w:hAnsi="Times New Roman"/>
          <w:sz w:val="24"/>
          <w:szCs w:val="24"/>
        </w:rPr>
        <w:t xml:space="preserve">analysis_counter.py -I $anotation_file –D </w:t>
      </w:r>
      <w:r w:rsidRPr="003A43EC">
        <w:rPr>
          <w:rFonts w:ascii="Times New Roman" w:hAnsi="Times New Roman"/>
          <w:sz w:val="24"/>
          <w:szCs w:val="24"/>
        </w:rPr>
        <w:t>$RefSeq_db -O</w:t>
      </w:r>
    </w:p>
    <w:p w14:paraId="6A22EE36" w14:textId="77777777" w:rsidR="003A43EC" w:rsidRDefault="003A43EC" w:rsidP="003A43EC">
      <w:pPr>
        <w:numPr>
          <w:ilvl w:val="0"/>
          <w:numId w:val="32"/>
        </w:numPr>
        <w:spacing w:line="360" w:lineRule="auto"/>
        <w:rPr>
          <w:rFonts w:ascii="Times New Roman" w:hAnsi="Times New Roman"/>
          <w:sz w:val="24"/>
          <w:szCs w:val="24"/>
        </w:rPr>
      </w:pPr>
      <w:r w:rsidRPr="003A43EC">
        <w:rPr>
          <w:rFonts w:ascii="Times New Roman" w:hAnsi="Times New Roman"/>
          <w:sz w:val="24"/>
          <w:szCs w:val="24"/>
        </w:rPr>
        <w:t xml:space="preserve">python $standardized_DIAMOND_analysis_counter.py -I </w:t>
      </w:r>
      <w:r>
        <w:rPr>
          <w:rFonts w:ascii="Times New Roman" w:hAnsi="Times New Roman"/>
          <w:sz w:val="24"/>
          <w:szCs w:val="24"/>
        </w:rPr>
        <w:t>$anotation_file –</w:t>
      </w:r>
      <w:r w:rsidRPr="003A43EC">
        <w:rPr>
          <w:rFonts w:ascii="Times New Roman" w:hAnsi="Times New Roman"/>
          <w:sz w:val="24"/>
          <w:szCs w:val="24"/>
        </w:rPr>
        <w:t>D</w:t>
      </w:r>
      <w:r>
        <w:rPr>
          <w:rFonts w:ascii="Times New Roman" w:hAnsi="Times New Roman"/>
          <w:sz w:val="24"/>
          <w:szCs w:val="24"/>
        </w:rPr>
        <w:t xml:space="preserve"> </w:t>
      </w:r>
      <w:r w:rsidRPr="003A43EC">
        <w:rPr>
          <w:rFonts w:ascii="Times New Roman" w:hAnsi="Times New Roman"/>
          <w:sz w:val="24"/>
          <w:szCs w:val="24"/>
        </w:rPr>
        <w:t xml:space="preserve">$RefSeq_db </w:t>
      </w:r>
      <w:r>
        <w:rPr>
          <w:rFonts w:ascii="Times New Roman" w:hAnsi="Times New Roman"/>
          <w:sz w:val="24"/>
          <w:szCs w:val="24"/>
        </w:rPr>
        <w:t>–</w:t>
      </w:r>
      <w:r w:rsidRPr="003A43EC">
        <w:rPr>
          <w:rFonts w:ascii="Times New Roman" w:hAnsi="Times New Roman"/>
          <w:sz w:val="24"/>
          <w:szCs w:val="24"/>
        </w:rPr>
        <w:t>F</w:t>
      </w:r>
    </w:p>
    <w:p w14:paraId="59198D85" w14:textId="77777777" w:rsidR="003A43EC" w:rsidRDefault="00B725E4" w:rsidP="003A43EC">
      <w:pPr>
        <w:spacing w:line="360" w:lineRule="auto"/>
        <w:jc w:val="both"/>
        <w:rPr>
          <w:rFonts w:ascii="Times New Roman" w:hAnsi="Times New Roman"/>
          <w:sz w:val="24"/>
          <w:szCs w:val="24"/>
        </w:rPr>
      </w:pPr>
      <w:r>
        <w:rPr>
          <w:rFonts w:ascii="Times New Roman" w:hAnsi="Times New Roman"/>
          <w:sz w:val="24"/>
          <w:szCs w:val="24"/>
        </w:rPr>
        <w:t>The -I option referred</w:t>
      </w:r>
      <w:r w:rsidR="003A43EC">
        <w:rPr>
          <w:rFonts w:ascii="Times New Roman" w:hAnsi="Times New Roman"/>
          <w:sz w:val="24"/>
          <w:szCs w:val="24"/>
        </w:rPr>
        <w:t xml:space="preserve"> to the annotation file from the previous step that</w:t>
      </w:r>
      <w:r>
        <w:rPr>
          <w:rFonts w:ascii="Times New Roman" w:hAnsi="Times New Roman"/>
          <w:sz w:val="24"/>
          <w:szCs w:val="24"/>
        </w:rPr>
        <w:t xml:space="preserve"> is used as the input, -D referred to the database used. T</w:t>
      </w:r>
      <w:r w:rsidR="003A43EC">
        <w:rPr>
          <w:rFonts w:ascii="Times New Roman" w:hAnsi="Times New Roman"/>
          <w:sz w:val="24"/>
          <w:szCs w:val="24"/>
        </w:rPr>
        <w:t xml:space="preserve">he -O option used in command (i.) performed aggregation of all reads by organism while –F in command (ii.) aggregated all reads by function. </w:t>
      </w:r>
    </w:p>
    <w:p w14:paraId="4457037A" w14:textId="77777777" w:rsidR="003A43EC" w:rsidRDefault="003A43EC" w:rsidP="00031E39">
      <w:pPr>
        <w:spacing w:line="360" w:lineRule="auto"/>
        <w:jc w:val="both"/>
        <w:rPr>
          <w:rFonts w:ascii="Times New Roman" w:hAnsi="Times New Roman"/>
          <w:sz w:val="24"/>
          <w:szCs w:val="24"/>
        </w:rPr>
      </w:pPr>
      <w:r>
        <w:rPr>
          <w:rFonts w:ascii="Times New Roman" w:hAnsi="Times New Roman"/>
          <w:sz w:val="24"/>
          <w:szCs w:val="24"/>
        </w:rPr>
        <w:t>For hierarchical annotations using the SEED subsystems database, a separate Python script</w:t>
      </w:r>
      <w:r w:rsidR="00031E39">
        <w:rPr>
          <w:rFonts w:ascii="Times New Roman" w:hAnsi="Times New Roman"/>
          <w:sz w:val="24"/>
          <w:szCs w:val="24"/>
        </w:rPr>
        <w:t xml:space="preserve"> (</w:t>
      </w:r>
      <w:r w:rsidR="00031E39" w:rsidRPr="003A43EC">
        <w:rPr>
          <w:rFonts w:ascii="Times New Roman" w:hAnsi="Times New Roman"/>
          <w:sz w:val="24"/>
          <w:szCs w:val="24"/>
        </w:rPr>
        <w:t>DIAMOND_subsystems_analysis_counter.py</w:t>
      </w:r>
      <w:r w:rsidR="00031E39">
        <w:rPr>
          <w:rFonts w:ascii="Times New Roman" w:hAnsi="Times New Roman"/>
          <w:sz w:val="24"/>
          <w:szCs w:val="24"/>
        </w:rPr>
        <w:t xml:space="preserve">) from the SAMSA2 pipeline </w:t>
      </w:r>
      <w:r w:rsidR="00031E39">
        <w:rPr>
          <w:rFonts w:ascii="Times New Roman" w:hAnsi="Times New Roman"/>
          <w:sz w:val="24"/>
          <w:szCs w:val="24"/>
        </w:rPr>
        <w:fldChar w:fldCharType="begin" w:fldLock="1"/>
      </w:r>
      <w:r w:rsidR="00F87B62">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sidR="00031E39">
        <w:rPr>
          <w:rFonts w:ascii="Times New Roman" w:hAnsi="Times New Roman"/>
          <w:sz w:val="24"/>
          <w:szCs w:val="24"/>
        </w:rPr>
        <w:fldChar w:fldCharType="separate"/>
      </w:r>
      <w:r w:rsidR="00031E39" w:rsidRPr="00031E39">
        <w:rPr>
          <w:rFonts w:ascii="Times New Roman" w:hAnsi="Times New Roman"/>
          <w:noProof/>
          <w:sz w:val="24"/>
          <w:szCs w:val="24"/>
        </w:rPr>
        <w:t>(Westreich et al., 2018)</w:t>
      </w:r>
      <w:r w:rsidR="00031E39">
        <w:rPr>
          <w:rFonts w:ascii="Times New Roman" w:hAnsi="Times New Roman"/>
          <w:sz w:val="24"/>
          <w:szCs w:val="24"/>
        </w:rPr>
        <w:fldChar w:fldCharType="end"/>
      </w:r>
      <w:r w:rsidR="00031E39">
        <w:rPr>
          <w:rFonts w:ascii="Times New Roman" w:hAnsi="Times New Roman"/>
          <w:sz w:val="24"/>
          <w:szCs w:val="24"/>
        </w:rPr>
        <w:t xml:space="preserve"> </w:t>
      </w:r>
      <w:r>
        <w:rPr>
          <w:rFonts w:ascii="Times New Roman" w:hAnsi="Times New Roman"/>
          <w:sz w:val="24"/>
          <w:szCs w:val="24"/>
        </w:rPr>
        <w:t>was used to generate outputs containing information from the different hierarchy levels</w:t>
      </w:r>
      <w:r w:rsidR="00031E39">
        <w:rPr>
          <w:rFonts w:ascii="Times New Roman" w:hAnsi="Times New Roman"/>
          <w:sz w:val="24"/>
          <w:szCs w:val="24"/>
        </w:rPr>
        <w:t xml:space="preserve"> for later use in R software for statistical analysis and visualization.</w:t>
      </w:r>
      <w:r>
        <w:rPr>
          <w:rFonts w:ascii="Times New Roman" w:hAnsi="Times New Roman"/>
          <w:sz w:val="24"/>
          <w:szCs w:val="24"/>
        </w:rPr>
        <w:t xml:space="preserve"> The output </w:t>
      </w:r>
      <w:r w:rsidR="00AD6705">
        <w:rPr>
          <w:rFonts w:ascii="Times New Roman" w:hAnsi="Times New Roman"/>
          <w:sz w:val="24"/>
          <w:szCs w:val="24"/>
        </w:rPr>
        <w:t>was</w:t>
      </w:r>
      <w:r w:rsidR="00031E39">
        <w:rPr>
          <w:rFonts w:ascii="Times New Roman" w:hAnsi="Times New Roman"/>
          <w:sz w:val="24"/>
          <w:szCs w:val="24"/>
        </w:rPr>
        <w:t xml:space="preserve"> further compressed</w:t>
      </w:r>
      <w:r>
        <w:rPr>
          <w:rFonts w:ascii="Times New Roman" w:hAnsi="Times New Roman"/>
          <w:sz w:val="24"/>
          <w:szCs w:val="24"/>
        </w:rPr>
        <w:t xml:space="preserve"> </w:t>
      </w:r>
      <w:r w:rsidR="00031E39">
        <w:rPr>
          <w:rFonts w:ascii="Times New Roman" w:hAnsi="Times New Roman"/>
          <w:sz w:val="24"/>
          <w:szCs w:val="24"/>
        </w:rPr>
        <w:t>using the DIAMOND_</w:t>
      </w:r>
      <w:r w:rsidR="00031E39" w:rsidRPr="003A43EC">
        <w:rPr>
          <w:rFonts w:ascii="Times New Roman" w:hAnsi="Times New Roman"/>
          <w:sz w:val="24"/>
          <w:szCs w:val="24"/>
        </w:rPr>
        <w:t>subsys</w:t>
      </w:r>
      <w:r w:rsidR="00031E39">
        <w:rPr>
          <w:rFonts w:ascii="Times New Roman" w:hAnsi="Times New Roman"/>
          <w:sz w:val="24"/>
          <w:szCs w:val="24"/>
        </w:rPr>
        <w:t>tems</w:t>
      </w:r>
      <w:r w:rsidR="00031E39" w:rsidRPr="003A43EC">
        <w:rPr>
          <w:rFonts w:ascii="Times New Roman" w:hAnsi="Times New Roman"/>
          <w:sz w:val="24"/>
          <w:szCs w:val="24"/>
        </w:rPr>
        <w:t xml:space="preserve">_reducer.py </w:t>
      </w:r>
      <w:r w:rsidR="00031E39">
        <w:rPr>
          <w:rFonts w:ascii="Times New Roman" w:hAnsi="Times New Roman"/>
          <w:sz w:val="24"/>
          <w:szCs w:val="24"/>
        </w:rPr>
        <w:t xml:space="preserve">to get the results </w:t>
      </w:r>
      <w:r w:rsidR="00031E39" w:rsidRPr="00031E39">
        <w:rPr>
          <w:rFonts w:ascii="Times New Roman" w:hAnsi="Times New Roman"/>
          <w:sz w:val="24"/>
          <w:szCs w:val="24"/>
        </w:rPr>
        <w:t xml:space="preserve">into a more </w:t>
      </w:r>
      <w:r w:rsidR="00031E39">
        <w:rPr>
          <w:rFonts w:ascii="Times New Roman" w:hAnsi="Times New Roman"/>
          <w:sz w:val="24"/>
          <w:szCs w:val="24"/>
        </w:rPr>
        <w:t>summarized</w:t>
      </w:r>
      <w:r w:rsidR="00031E39" w:rsidRPr="00031E39">
        <w:rPr>
          <w:rFonts w:ascii="Times New Roman" w:hAnsi="Times New Roman"/>
          <w:sz w:val="24"/>
          <w:szCs w:val="24"/>
        </w:rPr>
        <w:t xml:space="preserve"> format for statistical analysis</w:t>
      </w:r>
      <w:r w:rsidR="00031E39">
        <w:rPr>
          <w:rFonts w:ascii="Times New Roman" w:hAnsi="Times New Roman"/>
          <w:sz w:val="24"/>
          <w:szCs w:val="24"/>
        </w:rPr>
        <w:t xml:space="preserve"> by removing redundant annotations</w:t>
      </w:r>
      <w:r w:rsidR="00031E39" w:rsidRPr="00031E39">
        <w:rPr>
          <w:rFonts w:ascii="Times New Roman" w:hAnsi="Times New Roman"/>
          <w:sz w:val="24"/>
          <w:szCs w:val="24"/>
        </w:rPr>
        <w:t>.</w:t>
      </w:r>
      <w:r w:rsidR="00031E39">
        <w:rPr>
          <w:rFonts w:ascii="Times New Roman" w:hAnsi="Times New Roman"/>
          <w:sz w:val="24"/>
          <w:szCs w:val="24"/>
        </w:rPr>
        <w:t xml:space="preserve"> </w:t>
      </w:r>
      <w:r>
        <w:rPr>
          <w:rFonts w:ascii="Times New Roman" w:hAnsi="Times New Roman"/>
          <w:sz w:val="24"/>
          <w:szCs w:val="24"/>
        </w:rPr>
        <w:t>The following commands were used for this step:</w:t>
      </w:r>
    </w:p>
    <w:p w14:paraId="592D4931" w14:textId="77777777" w:rsidR="003A43EC" w:rsidRPr="003A43EC" w:rsidRDefault="003A43EC" w:rsidP="00E5016C">
      <w:pPr>
        <w:numPr>
          <w:ilvl w:val="0"/>
          <w:numId w:val="36"/>
        </w:numPr>
        <w:spacing w:line="360" w:lineRule="auto"/>
        <w:rPr>
          <w:rFonts w:ascii="Times New Roman" w:hAnsi="Times New Roman"/>
          <w:sz w:val="24"/>
          <w:szCs w:val="24"/>
        </w:rPr>
      </w:pPr>
      <w:r w:rsidRPr="003A43EC">
        <w:rPr>
          <w:rFonts w:ascii="Times New Roman" w:hAnsi="Times New Roman"/>
          <w:sz w:val="24"/>
          <w:szCs w:val="24"/>
        </w:rPr>
        <w:t xml:space="preserve"> python $DIAMOND_subsystems_analysis_counter.py -I $file -D $Subsys_db </w:t>
      </w:r>
      <w:r>
        <w:rPr>
          <w:rFonts w:ascii="Times New Roman" w:hAnsi="Times New Roman"/>
          <w:sz w:val="24"/>
          <w:szCs w:val="24"/>
        </w:rPr>
        <w:t>–</w:t>
      </w:r>
      <w:r w:rsidRPr="003A43EC">
        <w:rPr>
          <w:rFonts w:ascii="Times New Roman" w:hAnsi="Times New Roman"/>
          <w:sz w:val="24"/>
          <w:szCs w:val="24"/>
        </w:rPr>
        <w:t>O</w:t>
      </w:r>
      <w:r>
        <w:rPr>
          <w:rFonts w:ascii="Times New Roman" w:hAnsi="Times New Roman"/>
          <w:sz w:val="24"/>
          <w:szCs w:val="24"/>
        </w:rPr>
        <w:t xml:space="preserve"> </w:t>
      </w:r>
      <w:r w:rsidRPr="003A43EC">
        <w:rPr>
          <w:rFonts w:ascii="Times New Roman" w:hAnsi="Times New Roman"/>
          <w:sz w:val="24"/>
          <w:szCs w:val="24"/>
        </w:rPr>
        <w:t>$file.hierarchy -P $file.receipt</w:t>
      </w:r>
    </w:p>
    <w:p w14:paraId="395DCFE4" w14:textId="77777777" w:rsidR="003A43EC" w:rsidRDefault="003A43EC" w:rsidP="003A43EC">
      <w:pPr>
        <w:numPr>
          <w:ilvl w:val="0"/>
          <w:numId w:val="36"/>
        </w:numPr>
        <w:spacing w:line="360" w:lineRule="auto"/>
        <w:rPr>
          <w:rFonts w:ascii="Times New Roman" w:hAnsi="Times New Roman"/>
          <w:sz w:val="24"/>
          <w:szCs w:val="24"/>
        </w:rPr>
      </w:pPr>
      <w:r w:rsidRPr="003A43EC">
        <w:rPr>
          <w:rFonts w:ascii="Times New Roman" w:hAnsi="Times New Roman"/>
          <w:sz w:val="24"/>
          <w:szCs w:val="24"/>
        </w:rPr>
        <w:t>python $</w:t>
      </w:r>
      <w:r>
        <w:rPr>
          <w:rFonts w:ascii="Times New Roman" w:hAnsi="Times New Roman"/>
          <w:sz w:val="24"/>
          <w:szCs w:val="24"/>
        </w:rPr>
        <w:t>DIAMOND_</w:t>
      </w:r>
      <w:r w:rsidRPr="003A43EC">
        <w:rPr>
          <w:rFonts w:ascii="Times New Roman" w:hAnsi="Times New Roman"/>
          <w:sz w:val="24"/>
          <w:szCs w:val="24"/>
        </w:rPr>
        <w:t>subsys</w:t>
      </w:r>
      <w:r>
        <w:rPr>
          <w:rFonts w:ascii="Times New Roman" w:hAnsi="Times New Roman"/>
          <w:sz w:val="24"/>
          <w:szCs w:val="24"/>
        </w:rPr>
        <w:t>tems</w:t>
      </w:r>
      <w:r w:rsidRPr="003A43EC">
        <w:rPr>
          <w:rFonts w:ascii="Times New Roman" w:hAnsi="Times New Roman"/>
          <w:sz w:val="24"/>
          <w:szCs w:val="24"/>
        </w:rPr>
        <w:t>_reducer.py -I $</w:t>
      </w:r>
      <w:r>
        <w:rPr>
          <w:rFonts w:ascii="Times New Roman" w:hAnsi="Times New Roman"/>
          <w:sz w:val="24"/>
          <w:szCs w:val="24"/>
        </w:rPr>
        <w:t>file.</w:t>
      </w:r>
      <w:r w:rsidRPr="003A43EC">
        <w:rPr>
          <w:rFonts w:ascii="Times New Roman" w:hAnsi="Times New Roman"/>
          <w:sz w:val="24"/>
          <w:szCs w:val="24"/>
        </w:rPr>
        <w:t>hierarchy</w:t>
      </w:r>
    </w:p>
    <w:p w14:paraId="5EFD37AA" w14:textId="77777777" w:rsidR="003A43EC" w:rsidRDefault="003A43EC" w:rsidP="003A43EC">
      <w:pPr>
        <w:spacing w:line="360" w:lineRule="auto"/>
        <w:rPr>
          <w:rFonts w:ascii="Times New Roman" w:hAnsi="Times New Roman"/>
          <w:sz w:val="24"/>
          <w:szCs w:val="24"/>
        </w:rPr>
      </w:pPr>
      <w:r>
        <w:rPr>
          <w:rFonts w:ascii="Times New Roman" w:hAnsi="Times New Roman"/>
          <w:sz w:val="24"/>
          <w:szCs w:val="24"/>
        </w:rPr>
        <w:t xml:space="preserve">The output was a tab-separated summarized file </w:t>
      </w:r>
      <w:r w:rsidR="00F87B62">
        <w:rPr>
          <w:rFonts w:ascii="Times New Roman" w:hAnsi="Times New Roman"/>
          <w:sz w:val="24"/>
          <w:szCs w:val="24"/>
        </w:rPr>
        <w:t>with non-redundant entries</w:t>
      </w:r>
      <w:r>
        <w:rPr>
          <w:rFonts w:ascii="Times New Roman" w:hAnsi="Times New Roman"/>
          <w:sz w:val="24"/>
          <w:szCs w:val="24"/>
        </w:rPr>
        <w:t xml:space="preserve"> used in R software to generate SEED subsystems </w:t>
      </w:r>
      <w:r w:rsidR="00AD6705">
        <w:rPr>
          <w:rFonts w:ascii="Times New Roman" w:hAnsi="Times New Roman"/>
          <w:sz w:val="24"/>
          <w:szCs w:val="24"/>
        </w:rPr>
        <w:t>dodged bar plots</w:t>
      </w:r>
      <w:r>
        <w:rPr>
          <w:rFonts w:ascii="Times New Roman" w:hAnsi="Times New Roman"/>
          <w:sz w:val="24"/>
          <w:szCs w:val="24"/>
        </w:rPr>
        <w:t>.</w:t>
      </w:r>
    </w:p>
    <w:p w14:paraId="334D6CCB" w14:textId="77777777" w:rsidR="00F87B62" w:rsidRDefault="003D543C" w:rsidP="00F87B62">
      <w:pPr>
        <w:pStyle w:val="Heading3"/>
      </w:pPr>
      <w:bookmarkStart w:id="221" w:name="_Toc92192688"/>
      <w:r>
        <w:t>3.8.14</w:t>
      </w:r>
      <w:r w:rsidR="00F87B62">
        <w:t xml:space="preserve"> Statistical analysis and visualization</w:t>
      </w:r>
      <w:bookmarkEnd w:id="221"/>
    </w:p>
    <w:p w14:paraId="3C538123" w14:textId="77777777" w:rsidR="00F87B62" w:rsidRDefault="00F87B62" w:rsidP="00F87B62">
      <w:pPr>
        <w:spacing w:line="360" w:lineRule="auto"/>
        <w:jc w:val="both"/>
        <w:rPr>
          <w:rFonts w:ascii="Times New Roman" w:hAnsi="Times New Roman"/>
          <w:sz w:val="24"/>
          <w:szCs w:val="24"/>
        </w:rPr>
      </w:pPr>
      <w:r>
        <w:rPr>
          <w:rFonts w:ascii="Times New Roman" w:hAnsi="Times New Roman"/>
          <w:sz w:val="24"/>
          <w:szCs w:val="24"/>
        </w:rPr>
        <w:t xml:space="preserve">Statistical analysis was performed using R software (V4.0.2). The R scripts used were adopted from the SAMSA2 pipeline, except the ones to generate SEED subsystems </w:t>
      </w:r>
      <w:r w:rsidR="00AD6705">
        <w:rPr>
          <w:rFonts w:ascii="Times New Roman" w:hAnsi="Times New Roman"/>
          <w:sz w:val="24"/>
          <w:szCs w:val="24"/>
        </w:rPr>
        <w:t>dodged bar plots</w:t>
      </w:r>
      <w:r>
        <w:rPr>
          <w:rFonts w:ascii="Times New Roman" w:hAnsi="Times New Roman"/>
          <w:sz w:val="24"/>
          <w:szCs w:val="24"/>
        </w:rPr>
        <w:t xml:space="preserve"> which were custom-made scripts. Some of the scripts were also modified to improve their functionality to achieve the desired output. The scripts were utilized to normalize raw read counts, calculate Shannon and Simpson diversity statistics, generate stacked taxonomic bar plots, principal component analysis (PCA), and calculate differential expression statistics for the various organisms and functions from DIAMOND annotation results. These scripts were used to perform </w:t>
      </w:r>
      <w:r>
        <w:rPr>
          <w:rFonts w:ascii="Times New Roman" w:hAnsi="Times New Roman"/>
          <w:sz w:val="24"/>
          <w:szCs w:val="24"/>
        </w:rPr>
        <w:lastRenderedPageBreak/>
        <w:t>within-group and between-group comparisons between control and experimental samples while generating the pertinent visualizations.</w:t>
      </w:r>
    </w:p>
    <w:p w14:paraId="6A8DE9F0" w14:textId="77777777" w:rsidR="00F87B62" w:rsidRDefault="003D543C" w:rsidP="00270382">
      <w:pPr>
        <w:pStyle w:val="Heading3"/>
      </w:pPr>
      <w:bookmarkStart w:id="222" w:name="_Toc92192689"/>
      <w:r>
        <w:t>3.8.15</w:t>
      </w:r>
      <w:r w:rsidR="00270382">
        <w:t xml:space="preserve"> Annotation of CAZymes with the Hotpep module of dbCAN</w:t>
      </w:r>
      <w:bookmarkEnd w:id="222"/>
    </w:p>
    <w:p w14:paraId="61548E4D" w14:textId="77777777" w:rsidR="00270382" w:rsidRDefault="00270382" w:rsidP="00F87B62">
      <w:pPr>
        <w:spacing w:line="360" w:lineRule="auto"/>
        <w:jc w:val="both"/>
        <w:rPr>
          <w:rFonts w:ascii="Times New Roman" w:hAnsi="Times New Roman"/>
          <w:sz w:val="24"/>
          <w:szCs w:val="24"/>
        </w:rPr>
      </w:pPr>
      <w:r>
        <w:rPr>
          <w:rFonts w:ascii="Times New Roman" w:hAnsi="Times New Roman"/>
          <w:sz w:val="24"/>
          <w:szCs w:val="24"/>
        </w:rPr>
        <w:t xml:space="preserve">The Homology to Peptide (Hotpep) module </w:t>
      </w:r>
      <w:r>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270382">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of db</w:t>
      </w:r>
      <w:r w:rsidR="006B284A">
        <w:rPr>
          <w:rFonts w:ascii="Times New Roman" w:hAnsi="Times New Roman"/>
          <w:sz w:val="24"/>
          <w:szCs w:val="24"/>
        </w:rPr>
        <w:t xml:space="preserve">CAN (v2.0.11) </w:t>
      </w:r>
      <w:r w:rsidR="006B284A">
        <w:rPr>
          <w:rFonts w:ascii="Times New Roman" w:hAnsi="Times New Roman"/>
          <w:sz w:val="24"/>
          <w:szCs w:val="24"/>
        </w:rPr>
        <w:fldChar w:fldCharType="begin" w:fldLock="1"/>
      </w:r>
      <w:r w:rsidR="006B284A">
        <w:rPr>
          <w:rFonts w:ascii="Times New Roman" w:hAnsi="Times New Roman"/>
          <w:sz w:val="24"/>
          <w:szCs w:val="24"/>
        </w:rPr>
        <w:instrText>ADDIN CSL_CITATION {"citationItems":[{"id":"ITEM-1","itemData":{"DOI":"10.1093/NAR/GKX894","ISSN":"0305-1048","PMID":"30053267","abstract":"Carbohydrate-active enzyme (CAZymes) are not only the most important enzymes for bioenergy and agricultural industries, but also very important for human health, in that human gut microbiota encode hundreds of CAZyme genes in their genomes for degrading various dietary and host carbohydrates. We have built an online database dbCAN-seq (http://cys.bios.niu.edu/dbCAN-seq) to provide pre-computed CAZyme sequence and annotation data for 5,349 bacterial genomes. Compared to the other CAZyme resources, dbCAN-seq has the following new features: (i) a convenient download page to allow batch download of all the sequence and annotation data; (ii) an annotation page for every CAZyme to provide the most comprehensive annotation data; (iii) a metadata page to organize the bacterial genomes according to species metadata such as disease, habitat, oxygen requirement, temperature, metabolism; (iv) a very fast tool to identify physically linked CAZyme gene clusters (CGCs) and (v) a powerful search function to allow fast and efficient data query. With these unique utilities, dbCAN-seq will become a valuable web resource for CAZyme research, with a focus complementary to dbCAN (automated CAZyme annotation server) and CAZy (CAZyme family classification and reference database).","author":[{"dropping-particle":"","family":"Huang","given":"Le","non-dropping-particle":"","parse-names":false,"suffix":""},{"dropping-particle":"","family":"Zhang","given":"Han","non-dropping-particle":"","parse-names":false,"suffix":""},{"dropping-particle":"","family":"Wu","given":"Peizhi","non-dropping-particle":"","parse-names":false,"suffix":""},{"dropping-particle":"","family":"Entwistle","given":"Sarah","non-dropping-particle":"","parse-names":false,"suffix":""},{"dropping-particle":"","family":"Li","given":"Xueqiong","non-dropping-particle":"","parse-names":false,"suffix":""},{"dropping-particle":"","family":"Yohe","given":"Tanner","non-dropping-particle":"","parse-names":false,"suffix":""},{"dropping-particle":"","family":"Yi","given":"Haidong","non-dropping-particle":"","parse-names":false,"suffix":""},{"dropping-particle":"","family":"Yang","given":"Zhenglu","non-dropping-particle":"","parse-names":false,"suffix":""},{"dropping-particle":"","family":"Yin","given":"Yanbin","non-dropping-particle":"","parse-names":false,"suffix":""}],"container-title":"Nucleic Acids Research","id":"ITEM-1","issue":"D1","issued":{"date-parts":[["2018","1","4"]]},"page":"D516-D521","publisher":"Oxford Academic","title":"dbCAN-seq: a database of carbohydrate-active enzyme (CAZyme) sequence and annotation","type":"article-journal","volume":"46"},"uris":["http://www.mendeley.com/documents/?uuid=757f50cc-47ad-36ad-9978-8dfbaf04eb79"]}],"mendeley":{"formattedCitation":"(Huang et al., 2018)","plainTextFormattedCitation":"(Huang et al., 2018)","previouslyFormattedCitation":"(Huang et al., 2018)"},"properties":{"noteIndex":0},"schema":"https://github.com/citation-style-language/schema/raw/master/csl-citation.json"}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(Huang et al., 2018)</w:t>
      </w:r>
      <w:r w:rsidR="006B284A">
        <w:rPr>
          <w:rFonts w:ascii="Times New Roman" w:hAnsi="Times New Roman"/>
          <w:sz w:val="24"/>
          <w:szCs w:val="24"/>
        </w:rPr>
        <w:fldChar w:fldCharType="end"/>
      </w:r>
      <w:r>
        <w:rPr>
          <w:rFonts w:ascii="Times New Roman" w:hAnsi="Times New Roman"/>
          <w:sz w:val="24"/>
          <w:szCs w:val="24"/>
        </w:rPr>
        <w:t xml:space="preserve"> was used to annotate highly active CAZymes in the different metatranscriptomes. The first step involved downloading the sequences of the five enzyme classes present in the CAZymes database: </w:t>
      </w:r>
      <w:r w:rsidRPr="00270382">
        <w:rPr>
          <w:rFonts w:ascii="Times New Roman" w:hAnsi="Times New Roman"/>
          <w:sz w:val="24"/>
          <w:szCs w:val="24"/>
        </w:rPr>
        <w:t>Auxiliary activities (AA)</w:t>
      </w:r>
      <w:r>
        <w:rPr>
          <w:rFonts w:ascii="Times New Roman" w:hAnsi="Times New Roman"/>
          <w:sz w:val="24"/>
          <w:szCs w:val="24"/>
        </w:rPr>
        <w:t xml:space="preserve">, </w:t>
      </w:r>
      <w:r w:rsidRPr="00270382">
        <w:rPr>
          <w:rFonts w:ascii="Times New Roman" w:hAnsi="Times New Roman"/>
          <w:sz w:val="24"/>
          <w:szCs w:val="24"/>
        </w:rPr>
        <w:t>Carbohydrate esterases (CE)</w:t>
      </w:r>
      <w:r>
        <w:rPr>
          <w:rFonts w:ascii="Times New Roman" w:hAnsi="Times New Roman"/>
          <w:sz w:val="24"/>
          <w:szCs w:val="24"/>
        </w:rPr>
        <w:t xml:space="preserve">, </w:t>
      </w:r>
      <w:r w:rsidRPr="00270382">
        <w:rPr>
          <w:rFonts w:ascii="Times New Roman" w:hAnsi="Times New Roman"/>
          <w:sz w:val="24"/>
          <w:szCs w:val="24"/>
        </w:rPr>
        <w:t>Glycoside hydrolases (GH)</w:t>
      </w:r>
      <w:r>
        <w:rPr>
          <w:rFonts w:ascii="Times New Roman" w:hAnsi="Times New Roman"/>
          <w:sz w:val="24"/>
          <w:szCs w:val="24"/>
        </w:rPr>
        <w:t xml:space="preserve">, </w:t>
      </w:r>
      <w:r w:rsidRPr="00270382">
        <w:rPr>
          <w:rFonts w:ascii="Times New Roman" w:hAnsi="Times New Roman"/>
          <w:sz w:val="24"/>
          <w:szCs w:val="24"/>
        </w:rPr>
        <w:t>Glycosyltransferases (GT)</w:t>
      </w:r>
      <w:r>
        <w:rPr>
          <w:rFonts w:ascii="Times New Roman" w:hAnsi="Times New Roman"/>
          <w:sz w:val="24"/>
          <w:szCs w:val="24"/>
        </w:rPr>
        <w:t xml:space="preserve">, and </w:t>
      </w:r>
      <w:r w:rsidRPr="00270382">
        <w:rPr>
          <w:rFonts w:ascii="Times New Roman" w:hAnsi="Times New Roman"/>
          <w:sz w:val="24"/>
          <w:szCs w:val="24"/>
        </w:rPr>
        <w:t>Polysaccharide lyases (PL)</w:t>
      </w:r>
      <w:r>
        <w:rPr>
          <w:rFonts w:ascii="Times New Roman" w:hAnsi="Times New Roman"/>
          <w:sz w:val="24"/>
          <w:szCs w:val="24"/>
        </w:rPr>
        <w:t>. The Hotpep module performs protein annotations by matching conserved</w:t>
      </w:r>
      <w:r w:rsidR="006B284A">
        <w:rPr>
          <w:rFonts w:ascii="Times New Roman" w:hAnsi="Times New Roman"/>
          <w:sz w:val="24"/>
          <w:szCs w:val="24"/>
        </w:rPr>
        <w:t xml:space="preserve"> (signature)</w:t>
      </w:r>
      <w:r>
        <w:rPr>
          <w:rFonts w:ascii="Times New Roman" w:hAnsi="Times New Roman"/>
          <w:sz w:val="24"/>
          <w:szCs w:val="24"/>
        </w:rPr>
        <w:t xml:space="preserve"> peptides to the protein sequences of interest.</w:t>
      </w:r>
      <w:r w:rsidR="006B284A">
        <w:rPr>
          <w:rFonts w:ascii="Times New Roman" w:hAnsi="Times New Roman"/>
          <w:sz w:val="24"/>
          <w:szCs w:val="24"/>
        </w:rPr>
        <w:t xml:space="preserve"> For a sequence to be assigned to a part</w:t>
      </w:r>
      <w:r w:rsidR="00EE2460">
        <w:rPr>
          <w:rFonts w:ascii="Times New Roman" w:hAnsi="Times New Roman"/>
          <w:sz w:val="24"/>
          <w:szCs w:val="24"/>
        </w:rPr>
        <w:t>icular CAZyme family</w:t>
      </w:r>
      <w:r w:rsidR="00AD6705">
        <w:rPr>
          <w:rFonts w:ascii="Times New Roman" w:hAnsi="Times New Roman"/>
          <w:sz w:val="24"/>
          <w:szCs w:val="24"/>
        </w:rPr>
        <w:t xml:space="preserve">, it </w:t>
      </w:r>
      <w:r w:rsidR="006B2FDA">
        <w:rPr>
          <w:rFonts w:ascii="Times New Roman" w:hAnsi="Times New Roman"/>
          <w:sz w:val="24"/>
          <w:szCs w:val="24"/>
        </w:rPr>
        <w:t>was required to contain</w:t>
      </w:r>
      <w:r w:rsidR="006B284A">
        <w:rPr>
          <w:rFonts w:ascii="Times New Roman" w:hAnsi="Times New Roman"/>
          <w:sz w:val="24"/>
          <w:szCs w:val="24"/>
        </w:rPr>
        <w:t xml:space="preserve"> at least three conserved peptides </w:t>
      </w:r>
      <w:r w:rsidR="00AD6705">
        <w:rPr>
          <w:rFonts w:ascii="Times New Roman" w:hAnsi="Times New Roman"/>
          <w:sz w:val="24"/>
          <w:szCs w:val="24"/>
        </w:rPr>
        <w:t xml:space="preserve">belonging to </w:t>
      </w:r>
      <w:r w:rsidR="00EE2460">
        <w:rPr>
          <w:rFonts w:ascii="Times New Roman" w:hAnsi="Times New Roman"/>
          <w:sz w:val="24"/>
          <w:szCs w:val="24"/>
        </w:rPr>
        <w:t>that</w:t>
      </w:r>
      <w:r w:rsidR="00AD6705">
        <w:rPr>
          <w:rFonts w:ascii="Times New Roman" w:hAnsi="Times New Roman"/>
          <w:sz w:val="24"/>
          <w:szCs w:val="24"/>
        </w:rPr>
        <w:t xml:space="preserve"> CAZy group </w:t>
      </w:r>
      <w:r w:rsidR="006B284A">
        <w:rPr>
          <w:rFonts w:ascii="Times New Roman" w:hAnsi="Times New Roman"/>
          <w:sz w:val="24"/>
          <w:szCs w:val="24"/>
        </w:rPr>
        <w:fldChar w:fldCharType="begin" w:fldLock="1"/>
      </w:r>
      <w:r w:rsidR="00897D8A">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sidR="006B284A">
        <w:rPr>
          <w:rFonts w:ascii="Times New Roman" w:hAnsi="Times New Roman"/>
          <w:sz w:val="24"/>
          <w:szCs w:val="24"/>
        </w:rPr>
        <w:fldChar w:fldCharType="separate"/>
      </w:r>
      <w:r w:rsidR="006B284A" w:rsidRPr="006B284A">
        <w:rPr>
          <w:rFonts w:ascii="Times New Roman" w:hAnsi="Times New Roman"/>
          <w:noProof/>
          <w:sz w:val="24"/>
          <w:szCs w:val="24"/>
        </w:rPr>
        <w:t>(Busk et al., 2017)</w:t>
      </w:r>
      <w:r w:rsidR="006B284A">
        <w:rPr>
          <w:rFonts w:ascii="Times New Roman" w:hAnsi="Times New Roman"/>
          <w:sz w:val="24"/>
          <w:szCs w:val="24"/>
        </w:rPr>
        <w:fldChar w:fldCharType="end"/>
      </w:r>
      <w:r w:rsidR="006B284A">
        <w:rPr>
          <w:rFonts w:ascii="Times New Roman" w:hAnsi="Times New Roman"/>
          <w:sz w:val="24"/>
          <w:szCs w:val="24"/>
        </w:rPr>
        <w:t>.</w:t>
      </w:r>
    </w:p>
    <w:p w14:paraId="03E41251" w14:textId="77777777" w:rsidR="006B284A" w:rsidRDefault="006B284A" w:rsidP="00F87B62">
      <w:pPr>
        <w:spacing w:line="360" w:lineRule="auto"/>
        <w:jc w:val="both"/>
        <w:rPr>
          <w:rFonts w:ascii="Times New Roman" w:hAnsi="Times New Roman"/>
          <w:sz w:val="24"/>
          <w:szCs w:val="24"/>
        </w:rPr>
      </w:pPr>
      <w:r>
        <w:rPr>
          <w:rFonts w:ascii="Times New Roman" w:hAnsi="Times New Roman"/>
          <w:sz w:val="24"/>
          <w:szCs w:val="24"/>
        </w:rPr>
        <w:t>To run this step, all the samples from one condition were merged and converted into fasta format. The dbCAN software and the CAZymes database were downloaded and compiled using the instructions on dbCAN’s Github repository (</w:t>
      </w:r>
      <w:hyperlink r:id="rId18" w:history="1">
        <w:r w:rsidRPr="0057612D">
          <w:rPr>
            <w:rStyle w:val="Hyperlink"/>
            <w:rFonts w:ascii="Times New Roman" w:hAnsi="Times New Roman"/>
            <w:sz w:val="24"/>
            <w:szCs w:val="24"/>
          </w:rPr>
          <w:t>https://github.com/linnabrown/run_dbcan</w:t>
        </w:r>
      </w:hyperlink>
      <w:r>
        <w:rPr>
          <w:rFonts w:ascii="Times New Roman" w:hAnsi="Times New Roman"/>
          <w:sz w:val="24"/>
          <w:szCs w:val="24"/>
        </w:rPr>
        <w:t>), then the following command was used to perform CAZymes annotation on each of the metatranscriptome fasta files:</w:t>
      </w:r>
    </w:p>
    <w:p w14:paraId="5F9F67F1"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run_dbcan.py $file</w:t>
      </w:r>
      <w:r w:rsidRPr="006B284A">
        <w:rPr>
          <w:rFonts w:ascii="Times New Roman" w:hAnsi="Times New Roman"/>
          <w:sz w:val="24"/>
          <w:szCs w:val="24"/>
        </w:rPr>
        <w:t>.fa</w:t>
      </w:r>
      <w:r>
        <w:rPr>
          <w:rFonts w:ascii="Times New Roman" w:hAnsi="Times New Roman"/>
          <w:sz w:val="24"/>
          <w:szCs w:val="24"/>
        </w:rPr>
        <w:t>sta</w:t>
      </w:r>
      <w:r w:rsidRPr="006B284A">
        <w:rPr>
          <w:rFonts w:ascii="Times New Roman" w:hAnsi="Times New Roman"/>
          <w:sz w:val="24"/>
          <w:szCs w:val="24"/>
        </w:rPr>
        <w:t xml:space="preserve"> meta --db_dir $dbase --dbCANFile</w:t>
      </w:r>
      <w:r>
        <w:rPr>
          <w:rFonts w:ascii="Times New Roman" w:hAnsi="Times New Roman"/>
          <w:sz w:val="24"/>
          <w:szCs w:val="24"/>
        </w:rPr>
        <w:t xml:space="preserve"> dbCAN-HMMdb-V8.txt -t hotpep</w:t>
      </w:r>
      <w:r w:rsidRPr="006B284A">
        <w:rPr>
          <w:rFonts w:ascii="Times New Roman" w:hAnsi="Times New Roman"/>
          <w:sz w:val="24"/>
          <w:szCs w:val="24"/>
        </w:rPr>
        <w:t xml:space="preserve"> --hotpep_cpu 20 --out_dir $dbcan2</w:t>
      </w:r>
      <w:r>
        <w:rPr>
          <w:rFonts w:ascii="Times New Roman" w:hAnsi="Times New Roman"/>
          <w:sz w:val="24"/>
          <w:szCs w:val="24"/>
        </w:rPr>
        <w:t>_results</w:t>
      </w:r>
    </w:p>
    <w:p w14:paraId="01638370" w14:textId="77777777" w:rsidR="006B284A" w:rsidRDefault="006B284A" w:rsidP="006B284A">
      <w:pPr>
        <w:spacing w:line="360" w:lineRule="auto"/>
        <w:jc w:val="both"/>
        <w:rPr>
          <w:rFonts w:ascii="Times New Roman" w:hAnsi="Times New Roman"/>
          <w:sz w:val="24"/>
          <w:szCs w:val="24"/>
        </w:rPr>
      </w:pPr>
      <w:r>
        <w:rPr>
          <w:rFonts w:ascii="Times New Roman" w:hAnsi="Times New Roman"/>
          <w:sz w:val="24"/>
          <w:szCs w:val="24"/>
        </w:rPr>
        <w:t>The --db_dir option specified the location of the indexed database to be used for annotation. dbCAN software prima</w:t>
      </w:r>
      <w:r w:rsidR="00FE52A6">
        <w:rPr>
          <w:rFonts w:ascii="Times New Roman" w:hAnsi="Times New Roman"/>
          <w:sz w:val="24"/>
          <w:szCs w:val="24"/>
        </w:rPr>
        <w:t>rily uses HMMs</w:t>
      </w:r>
      <w:r>
        <w:rPr>
          <w:rFonts w:ascii="Times New Roman" w:hAnsi="Times New Roman"/>
          <w:sz w:val="24"/>
          <w:szCs w:val="24"/>
        </w:rPr>
        <w:t xml:space="preserve">. The HMM database was specified using the --dbCANFile option. The -t option specified the use of the Hotpep </w:t>
      </w:r>
      <w:r w:rsidR="00A306DC">
        <w:rPr>
          <w:rFonts w:ascii="Times New Roman" w:hAnsi="Times New Roman"/>
          <w:sz w:val="24"/>
          <w:szCs w:val="24"/>
        </w:rPr>
        <w:t>module in dbCAN,</w:t>
      </w:r>
      <w:r>
        <w:rPr>
          <w:rFonts w:ascii="Times New Roman" w:hAnsi="Times New Roman"/>
          <w:sz w:val="24"/>
          <w:szCs w:val="24"/>
        </w:rPr>
        <w:t xml:space="preserve"> while the </w:t>
      </w:r>
      <w:r w:rsidRPr="006B284A">
        <w:rPr>
          <w:rFonts w:ascii="Times New Roman" w:hAnsi="Times New Roman"/>
          <w:sz w:val="24"/>
          <w:szCs w:val="24"/>
        </w:rPr>
        <w:t>--hotpep_cpu</w:t>
      </w:r>
      <w:r>
        <w:rPr>
          <w:rFonts w:ascii="Times New Roman" w:hAnsi="Times New Roman"/>
          <w:sz w:val="24"/>
          <w:szCs w:val="24"/>
        </w:rPr>
        <w:t xml:space="preserve"> option specified the number of CPU cores that </w:t>
      </w:r>
      <w:r w:rsidR="00A306DC">
        <w:rPr>
          <w:rFonts w:ascii="Times New Roman" w:hAnsi="Times New Roman"/>
          <w:sz w:val="24"/>
          <w:szCs w:val="24"/>
        </w:rPr>
        <w:t xml:space="preserve">the </w:t>
      </w:r>
      <w:r>
        <w:rPr>
          <w:rFonts w:ascii="Times New Roman" w:hAnsi="Times New Roman"/>
          <w:sz w:val="24"/>
          <w:szCs w:val="24"/>
        </w:rPr>
        <w:t xml:space="preserve">Hotpep </w:t>
      </w:r>
      <w:r w:rsidR="00A306DC">
        <w:rPr>
          <w:rFonts w:ascii="Times New Roman" w:hAnsi="Times New Roman"/>
          <w:sz w:val="24"/>
          <w:szCs w:val="24"/>
        </w:rPr>
        <w:t xml:space="preserve">module </w:t>
      </w:r>
      <w:r>
        <w:rPr>
          <w:rFonts w:ascii="Times New Roman" w:hAnsi="Times New Roman"/>
          <w:sz w:val="24"/>
          <w:szCs w:val="24"/>
        </w:rPr>
        <w:t>used.</w:t>
      </w:r>
    </w:p>
    <w:p w14:paraId="61B60EF7" w14:textId="77777777" w:rsidR="00BD0F70" w:rsidRDefault="003D543C" w:rsidP="00BD0F70">
      <w:pPr>
        <w:pStyle w:val="Heading3"/>
      </w:pPr>
      <w:bookmarkStart w:id="223" w:name="_Toc92192690"/>
      <w:r>
        <w:t>3.8.16</w:t>
      </w:r>
      <w:r w:rsidR="00BD0F70">
        <w:t xml:space="preserve"> Identification of species of interest with Krona enzyme-specific multi-layered pie-charts</w:t>
      </w:r>
      <w:bookmarkEnd w:id="223"/>
    </w:p>
    <w:p w14:paraId="20690B2D" w14:textId="77777777" w:rsidR="00BD0F70" w:rsidRDefault="00BD0F70" w:rsidP="006B284A">
      <w:pPr>
        <w:spacing w:line="360" w:lineRule="auto"/>
        <w:jc w:val="both"/>
        <w:rPr>
          <w:rFonts w:ascii="Times New Roman" w:hAnsi="Times New Roman"/>
          <w:sz w:val="24"/>
          <w:szCs w:val="24"/>
        </w:rPr>
      </w:pPr>
      <w:r>
        <w:rPr>
          <w:rFonts w:ascii="Times New Roman" w:hAnsi="Times New Roman"/>
          <w:sz w:val="24"/>
          <w:szCs w:val="24"/>
        </w:rPr>
        <w:t>After annotation of CAZymes with the Hotpep module of dbCAN 2, the CAZy database (</w:t>
      </w:r>
      <w:hyperlink r:id="rId19" w:history="1">
        <w:r w:rsidRPr="0057612D">
          <w:rPr>
            <w:rStyle w:val="Hyperlink"/>
            <w:rFonts w:ascii="Times New Roman" w:hAnsi="Times New Roman"/>
            <w:sz w:val="24"/>
            <w:szCs w:val="24"/>
          </w:rPr>
          <w:t>www.cazy.org</w:t>
        </w:r>
      </w:hyperlink>
      <w:r>
        <w:rPr>
          <w:rFonts w:ascii="Times New Roman" w:hAnsi="Times New Roman"/>
          <w:sz w:val="24"/>
          <w:szCs w:val="24"/>
        </w:rPr>
        <w:t>) was used to validate the annotations, and to identify the species of interest using the Krona multi-layered taxonomic pie-charts</w:t>
      </w:r>
      <w:r w:rsidR="00B23B3E">
        <w:rPr>
          <w:rFonts w:ascii="Times New Roman" w:hAnsi="Times New Roman"/>
          <w:sz w:val="24"/>
          <w:szCs w:val="24"/>
        </w:rPr>
        <w:t xml:space="preserve"> which show the number of CAZy modules that have been identified in each species</w:t>
      </w:r>
      <w:r>
        <w:rPr>
          <w:rFonts w:ascii="Times New Roman" w:hAnsi="Times New Roman"/>
          <w:sz w:val="24"/>
          <w:szCs w:val="24"/>
        </w:rPr>
        <w:t xml:space="preserve">. This enabled us to navigate across the different levels of taxonomy and identify the species abundant in the study metatranscriptomes that might have contributed to </w:t>
      </w:r>
      <w:r>
        <w:rPr>
          <w:rFonts w:ascii="Times New Roman" w:hAnsi="Times New Roman"/>
          <w:sz w:val="24"/>
          <w:szCs w:val="24"/>
        </w:rPr>
        <w:lastRenderedPageBreak/>
        <w:t xml:space="preserve">the expression of the various CAZymes. </w:t>
      </w:r>
      <w:r w:rsidR="00AA45AF">
        <w:rPr>
          <w:rFonts w:ascii="Times New Roman" w:hAnsi="Times New Roman"/>
          <w:sz w:val="24"/>
          <w:szCs w:val="24"/>
        </w:rPr>
        <w:t xml:space="preserve">The polysaccharide-degrading enzymes expressed in each metatranscriptome together with the four most abundant bacterial genera and their subspecies (abundance &gt; 0.1%) were selected for this step. </w:t>
      </w:r>
      <w:r>
        <w:rPr>
          <w:rFonts w:ascii="Times New Roman" w:hAnsi="Times New Roman"/>
          <w:sz w:val="24"/>
          <w:szCs w:val="24"/>
        </w:rPr>
        <w:t xml:space="preserve">Krona </w:t>
      </w:r>
      <w:r w:rsidR="00B66AFE">
        <w:rPr>
          <w:rFonts w:ascii="Times New Roman" w:hAnsi="Times New Roman"/>
          <w:sz w:val="24"/>
          <w:szCs w:val="24"/>
        </w:rPr>
        <w:t>charts allow</w:t>
      </w:r>
      <w:r>
        <w:rPr>
          <w:rFonts w:ascii="Times New Roman" w:hAnsi="Times New Roman"/>
          <w:sz w:val="24"/>
          <w:szCs w:val="24"/>
        </w:rPr>
        <w:t xml:space="preserve"> for interactive identification of </w:t>
      </w:r>
      <w:r w:rsidR="00B66AFE">
        <w:rPr>
          <w:rFonts w:ascii="Times New Roman" w:hAnsi="Times New Roman"/>
          <w:sz w:val="24"/>
          <w:szCs w:val="24"/>
        </w:rPr>
        <w:t>species and eas</w:t>
      </w:r>
      <w:r>
        <w:rPr>
          <w:rFonts w:ascii="Times New Roman" w:hAnsi="Times New Roman"/>
          <w:sz w:val="24"/>
          <w:szCs w:val="24"/>
        </w:rPr>
        <w:t xml:space="preserve">y </w:t>
      </w:r>
      <w:r w:rsidR="00B66AFE">
        <w:rPr>
          <w:rFonts w:ascii="Times New Roman" w:hAnsi="Times New Roman"/>
          <w:sz w:val="24"/>
          <w:szCs w:val="24"/>
        </w:rPr>
        <w:t xml:space="preserve">taxonomic navigation by zooming in and out to attain the desired taxonomic resolution </w:t>
      </w:r>
      <w:r w:rsidR="00AA45AF">
        <w:rPr>
          <w:rFonts w:ascii="Times New Roman" w:hAnsi="Times New Roman"/>
          <w:sz w:val="24"/>
          <w:szCs w:val="24"/>
        </w:rPr>
        <w:fldChar w:fldCharType="begin" w:fldLock="1"/>
      </w:r>
      <w:r w:rsidR="0013261E">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sidR="00AA45AF">
        <w:rPr>
          <w:rFonts w:ascii="Times New Roman" w:hAnsi="Times New Roman"/>
          <w:sz w:val="24"/>
          <w:szCs w:val="24"/>
        </w:rPr>
        <w:fldChar w:fldCharType="separate"/>
      </w:r>
      <w:r w:rsidR="00AA45AF" w:rsidRPr="00AA45AF">
        <w:rPr>
          <w:rFonts w:ascii="Times New Roman" w:hAnsi="Times New Roman"/>
          <w:noProof/>
          <w:sz w:val="24"/>
          <w:szCs w:val="24"/>
        </w:rPr>
        <w:t>(Ondov et al., 2011)</w:t>
      </w:r>
      <w:r w:rsidR="00AA45AF">
        <w:rPr>
          <w:rFonts w:ascii="Times New Roman" w:hAnsi="Times New Roman"/>
          <w:sz w:val="24"/>
          <w:szCs w:val="24"/>
        </w:rPr>
        <w:fldChar w:fldCharType="end"/>
      </w:r>
      <w:r>
        <w:rPr>
          <w:rFonts w:ascii="Times New Roman" w:hAnsi="Times New Roman"/>
          <w:sz w:val="24"/>
          <w:szCs w:val="24"/>
        </w:rPr>
        <w:t>.</w:t>
      </w:r>
    </w:p>
    <w:p w14:paraId="78DE7C6F" w14:textId="77777777" w:rsidR="000B77B4" w:rsidRPr="006B284A" w:rsidRDefault="000B77B4" w:rsidP="000B77B4">
      <w:pPr>
        <w:pStyle w:val="Heading3"/>
      </w:pPr>
      <w:bookmarkStart w:id="224" w:name="_Toc92192691"/>
      <w:r>
        <w:t xml:space="preserve">3.8.17 </w:t>
      </w:r>
      <w:r w:rsidRPr="000B77B4">
        <w:t>Screening for PULs from lignocellulolytic CAZyme families</w:t>
      </w:r>
      <w:bookmarkEnd w:id="224"/>
    </w:p>
    <w:p w14:paraId="0A58AC48" w14:textId="77777777" w:rsidR="002127FA" w:rsidRDefault="000B77B4" w:rsidP="0060EF5E">
      <w:pPr>
        <w:spacing w:line="360" w:lineRule="auto"/>
        <w:jc w:val="both"/>
        <w:rPr>
          <w:rFonts w:ascii="Times New Roman" w:hAnsi="Times New Roman"/>
          <w:sz w:val="24"/>
          <w:szCs w:val="24"/>
        </w:rPr>
      </w:pPr>
      <w:r w:rsidRPr="00525E21">
        <w:rPr>
          <w:rFonts w:ascii="Times New Roman" w:hAnsi="Times New Roman"/>
          <w:sz w:val="24"/>
          <w:szCs w:val="24"/>
        </w:rPr>
        <w:t xml:space="preserve">To further </w:t>
      </w:r>
      <w:r>
        <w:rPr>
          <w:rFonts w:ascii="Times New Roman" w:hAnsi="Times New Roman"/>
          <w:sz w:val="24"/>
          <w:szCs w:val="24"/>
        </w:rPr>
        <w:t>understand whether the highly abundant bacteria identified from our metatranscriptomes were organized as PUL gene clusters responsible for producing lignocellulolytic CAZymes, the dbCAN-PUL BLASTx resource (</w:t>
      </w:r>
      <w:hyperlink r:id="rId20" w:history="1">
        <w:r w:rsidRPr="00317185">
          <w:rPr>
            <w:rStyle w:val="Hyperlink"/>
            <w:rFonts w:ascii="Times New Roman" w:hAnsi="Times New Roman"/>
            <w:sz w:val="24"/>
            <w:szCs w:val="24"/>
          </w:rPr>
          <w:t>https://bcb.unl.edu/dbCAN_PUL/blast</w:t>
        </w:r>
      </w:hyperlink>
      <w:r>
        <w:rPr>
          <w:rFonts w:ascii="Times New Roman" w:hAnsi="Times New Roman"/>
          <w:sz w:val="24"/>
          <w:szCs w:val="24"/>
        </w:rPr>
        <w:t xml:space="preserve">) </w:t>
      </w:r>
      <w:r>
        <w:rPr>
          <w:rFonts w:ascii="Times New Roman" w:hAnsi="Times New Roman"/>
          <w:sz w:val="24"/>
          <w:szCs w:val="24"/>
        </w:rPr>
        <w:fldChar w:fldCharType="begin" w:fldLock="1"/>
      </w:r>
      <w:r w:rsidR="00515A12">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0B77B4">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was used to screen for PULs in the identified </w:t>
      </w:r>
      <w:r w:rsidR="00EF6649">
        <w:rPr>
          <w:rFonts w:ascii="Times New Roman" w:hAnsi="Times New Roman"/>
          <w:sz w:val="24"/>
          <w:szCs w:val="24"/>
        </w:rPr>
        <w:t>CAZy families</w:t>
      </w:r>
      <w:r w:rsidR="00807CE1">
        <w:rPr>
          <w:rFonts w:ascii="Times New Roman" w:hAnsi="Times New Roman"/>
          <w:sz w:val="24"/>
          <w:szCs w:val="24"/>
        </w:rPr>
        <w:t xml:space="preserve"> in comparison with the control diet metatranscriptome sequences</w:t>
      </w:r>
      <w:r>
        <w:rPr>
          <w:rFonts w:ascii="Times New Roman" w:hAnsi="Times New Roman"/>
          <w:sz w:val="24"/>
          <w:szCs w:val="24"/>
        </w:rPr>
        <w:t>.</w:t>
      </w:r>
    </w:p>
    <w:p w14:paraId="06D606AC" w14:textId="77777777" w:rsidR="008F7776" w:rsidRDefault="008F7776" w:rsidP="008F7776">
      <w:pPr>
        <w:pStyle w:val="Heading1"/>
        <w:jc w:val="center"/>
      </w:pPr>
      <w:r>
        <w:br w:type="page"/>
      </w:r>
      <w:bookmarkStart w:id="225" w:name="_Toc92192692"/>
      <w:r>
        <w:lastRenderedPageBreak/>
        <w:t xml:space="preserve">4.0 </w:t>
      </w:r>
      <w:commentRangeStart w:id="226"/>
      <w:commentRangeStart w:id="227"/>
      <w:r>
        <w:t>CHAPTER 4: RESULTS</w:t>
      </w:r>
      <w:commentRangeEnd w:id="226"/>
      <w:r w:rsidR="00910375">
        <w:rPr>
          <w:rStyle w:val="CommentReference"/>
          <w:rFonts w:ascii="Calibri" w:eastAsia="Calibri" w:hAnsi="Calibri"/>
          <w:b w:val="0"/>
        </w:rPr>
        <w:commentReference w:id="226"/>
      </w:r>
      <w:bookmarkEnd w:id="225"/>
      <w:commentRangeEnd w:id="227"/>
      <w:r w:rsidR="00C74231">
        <w:rPr>
          <w:rStyle w:val="CommentReference"/>
          <w:rFonts w:ascii="Calibri" w:eastAsia="Calibri" w:hAnsi="Calibri"/>
          <w:b w:val="0"/>
        </w:rPr>
        <w:commentReference w:id="227"/>
      </w:r>
    </w:p>
    <w:p w14:paraId="5BCAB705" w14:textId="77777777" w:rsidR="0063321E" w:rsidRDefault="0063321E" w:rsidP="009D6DBB">
      <w:pPr>
        <w:pStyle w:val="Heading2"/>
      </w:pPr>
      <w:bookmarkStart w:id="228" w:name="_Toc92192693"/>
      <w:r>
        <w:t xml:space="preserve">4.1 </w:t>
      </w:r>
      <w:r w:rsidR="00A15962">
        <w:t>Growth p</w:t>
      </w:r>
      <w:r>
        <w:t>arameter</w:t>
      </w:r>
      <w:r w:rsidR="00A15962">
        <w:t>s</w:t>
      </w:r>
      <w:r>
        <w:t xml:space="preserve"> collection</w:t>
      </w:r>
      <w:bookmarkEnd w:id="228"/>
    </w:p>
    <w:p w14:paraId="0ADC200C" w14:textId="7CB572A4" w:rsidR="005B4FEC" w:rsidRDefault="00625976" w:rsidP="005B4FEC">
      <w:pPr>
        <w:spacing w:line="360" w:lineRule="auto"/>
        <w:jc w:val="both"/>
        <w:rPr>
          <w:rFonts w:ascii="Times New Roman" w:hAnsi="Times New Roman"/>
          <w:sz w:val="24"/>
          <w:szCs w:val="24"/>
        </w:rPr>
      </w:pPr>
      <w:r>
        <w:rPr>
          <w:rFonts w:ascii="Times New Roman" w:hAnsi="Times New Roman"/>
          <w:sz w:val="24"/>
          <w:szCs w:val="24"/>
        </w:rPr>
        <w:t>To understand how the BSF larvae</w:t>
      </w:r>
      <w:r w:rsidR="00270C3D">
        <w:rPr>
          <w:rFonts w:ascii="Times New Roman" w:hAnsi="Times New Roman"/>
          <w:sz w:val="24"/>
          <w:szCs w:val="24"/>
        </w:rPr>
        <w:t xml:space="preserve"> responded to various dietary substrates, various physicochemical parameters were collected </w:t>
      </w:r>
      <w:r w:rsidR="00C74231">
        <w:rPr>
          <w:rFonts w:ascii="Times New Roman" w:hAnsi="Times New Roman"/>
          <w:sz w:val="24"/>
          <w:szCs w:val="24"/>
        </w:rPr>
        <w:t>throughout</w:t>
      </w:r>
      <w:r w:rsidR="00270C3D">
        <w:rPr>
          <w:rFonts w:ascii="Times New Roman" w:hAnsi="Times New Roman"/>
          <w:sz w:val="24"/>
          <w:szCs w:val="24"/>
        </w:rPr>
        <w:t xml:space="preserve"> the experiment. </w:t>
      </w:r>
      <w:r w:rsidR="00AF00B1" w:rsidRPr="00C74231">
        <w:rPr>
          <w:rFonts w:ascii="Times New Roman" w:hAnsi="Times New Roman"/>
          <w:b/>
          <w:sz w:val="24"/>
          <w:szCs w:val="24"/>
        </w:rPr>
        <w:t>F</w:t>
      </w:r>
      <w:r w:rsidR="005B4FEC" w:rsidRPr="00C74231">
        <w:rPr>
          <w:rFonts w:ascii="Times New Roman" w:hAnsi="Times New Roman"/>
          <w:b/>
          <w:sz w:val="24"/>
          <w:szCs w:val="24"/>
        </w:rPr>
        <w:t>igure</w:t>
      </w:r>
      <w:r w:rsidR="00C74231" w:rsidRPr="00C74231">
        <w:rPr>
          <w:rFonts w:ascii="Times New Roman" w:hAnsi="Times New Roman"/>
          <w:b/>
          <w:sz w:val="24"/>
          <w:szCs w:val="24"/>
        </w:rPr>
        <w:t>s</w:t>
      </w:r>
      <w:r w:rsidR="00AF00B1" w:rsidRPr="00C74231">
        <w:rPr>
          <w:rFonts w:ascii="Times New Roman" w:hAnsi="Times New Roman"/>
          <w:b/>
          <w:sz w:val="24"/>
          <w:szCs w:val="24"/>
        </w:rPr>
        <w:t xml:space="preserve"> </w:t>
      </w:r>
      <w:r w:rsidR="00184D3F" w:rsidRPr="00C74231">
        <w:rPr>
          <w:rFonts w:ascii="Times New Roman" w:hAnsi="Times New Roman"/>
          <w:b/>
          <w:sz w:val="24"/>
          <w:szCs w:val="24"/>
        </w:rPr>
        <w:t>4</w:t>
      </w:r>
      <w:r w:rsidRPr="00C74231">
        <w:rPr>
          <w:rFonts w:ascii="Times New Roman" w:hAnsi="Times New Roman"/>
          <w:b/>
          <w:sz w:val="24"/>
          <w:szCs w:val="24"/>
        </w:rPr>
        <w:t>-</w:t>
      </w:r>
      <w:r w:rsidR="00184D3F" w:rsidRPr="00C74231">
        <w:rPr>
          <w:rFonts w:ascii="Times New Roman" w:hAnsi="Times New Roman"/>
          <w:b/>
          <w:sz w:val="24"/>
          <w:szCs w:val="24"/>
        </w:rPr>
        <w:t>9</w:t>
      </w:r>
      <w:r w:rsidR="00AF00B1">
        <w:rPr>
          <w:rFonts w:ascii="Times New Roman" w:hAnsi="Times New Roman"/>
          <w:sz w:val="24"/>
          <w:szCs w:val="24"/>
        </w:rPr>
        <w:t>,</w:t>
      </w:r>
      <w:r w:rsidR="005B4FEC">
        <w:rPr>
          <w:rFonts w:ascii="Times New Roman" w:hAnsi="Times New Roman"/>
          <w:sz w:val="24"/>
          <w:szCs w:val="24"/>
        </w:rPr>
        <w:t xml:space="preserve"> </w:t>
      </w:r>
      <w:r w:rsidR="005B4FEC" w:rsidRPr="00625976">
        <w:rPr>
          <w:rFonts w:ascii="Times New Roman" w:hAnsi="Times New Roman"/>
          <w:sz w:val="24"/>
          <w:szCs w:val="24"/>
        </w:rPr>
        <w:t>below</w:t>
      </w:r>
      <w:r w:rsidR="00AF00B1">
        <w:rPr>
          <w:rFonts w:ascii="Times New Roman" w:hAnsi="Times New Roman"/>
          <w:sz w:val="24"/>
          <w:szCs w:val="24"/>
        </w:rPr>
        <w:t>,</w:t>
      </w:r>
      <w:r w:rsidR="005B4FEC">
        <w:rPr>
          <w:rFonts w:ascii="Times New Roman" w:hAnsi="Times New Roman"/>
          <w:sz w:val="24"/>
          <w:szCs w:val="24"/>
        </w:rPr>
        <w:t xml:space="preserve"> show how the different parameters varied in the dietary substrates used for BSF larvae breeding</w:t>
      </w:r>
      <w:r w:rsidR="00466399">
        <w:rPr>
          <w:rFonts w:ascii="Times New Roman" w:hAnsi="Times New Roman"/>
          <w:sz w:val="24"/>
          <w:szCs w:val="24"/>
        </w:rPr>
        <w:t>,</w:t>
      </w:r>
      <w:r w:rsidR="005B4FEC">
        <w:rPr>
          <w:rFonts w:ascii="Times New Roman" w:hAnsi="Times New Roman"/>
          <w:sz w:val="24"/>
          <w:szCs w:val="24"/>
        </w:rPr>
        <w:t xml:space="preserve"> from the egg collection date (Day 0) to the termination of the experiment upon attainment of 25% pupation</w:t>
      </w:r>
      <w:r w:rsidR="00AF00B1">
        <w:rPr>
          <w:rFonts w:ascii="Times New Roman" w:hAnsi="Times New Roman"/>
          <w:sz w:val="24"/>
          <w:szCs w:val="24"/>
        </w:rPr>
        <w:t xml:space="preserve"> (from day 39 to 68)</w:t>
      </w:r>
      <w:r w:rsidR="005B4FEC">
        <w:rPr>
          <w:rFonts w:ascii="Times New Roman" w:hAnsi="Times New Roman"/>
          <w:sz w:val="24"/>
          <w:szCs w:val="24"/>
        </w:rPr>
        <w:t>. A standard substrate FM</w:t>
      </w:r>
      <w:r w:rsidR="00AF00B1">
        <w:rPr>
          <w:rFonts w:ascii="Times New Roman" w:hAnsi="Times New Roman"/>
          <w:sz w:val="24"/>
          <w:szCs w:val="24"/>
        </w:rPr>
        <w:t xml:space="preserve"> (</w:t>
      </w:r>
      <w:r w:rsidR="003F18B3">
        <w:rPr>
          <w:rFonts w:ascii="Times New Roman" w:hAnsi="Times New Roman"/>
          <w:sz w:val="24"/>
          <w:szCs w:val="24"/>
        </w:rPr>
        <w:t>Feed Mix</w:t>
      </w:r>
      <w:r w:rsidR="00AF00B1">
        <w:rPr>
          <w:rFonts w:ascii="Times New Roman" w:hAnsi="Times New Roman"/>
          <w:sz w:val="24"/>
          <w:szCs w:val="24"/>
        </w:rPr>
        <w:t>)</w:t>
      </w:r>
      <w:r w:rsidR="005B4FEC">
        <w:rPr>
          <w:rFonts w:ascii="Times New Roman" w:hAnsi="Times New Roman"/>
          <w:sz w:val="24"/>
          <w:szCs w:val="24"/>
        </w:rPr>
        <w:t>, that contained each of the four diets in equal proportion was used as the hatching substrate. On Day 9, the larvae were moved from the hatching substrate to their respective dietary substrates. Parameter collection began on Day 14 and ended on Day 68 when all BSF larvae from the various dietary substrates had attained at least 25% pupation.</w:t>
      </w:r>
    </w:p>
    <w:p w14:paraId="39C62F0C" w14:textId="77777777" w:rsidR="005B4FEC" w:rsidRPr="005B4FEC" w:rsidRDefault="005B4FEC" w:rsidP="005B4FEC">
      <w:pPr>
        <w:spacing w:line="360" w:lineRule="auto"/>
        <w:jc w:val="both"/>
        <w:rPr>
          <w:rFonts w:ascii="Times New Roman" w:hAnsi="Times New Roman"/>
          <w:sz w:val="24"/>
          <w:szCs w:val="24"/>
        </w:rPr>
      </w:pPr>
    </w:p>
    <w:p w14:paraId="0307AC2A" w14:textId="77777777" w:rsidR="00AD54C4" w:rsidRDefault="002F2422" w:rsidP="00AD54C4">
      <w:pPr>
        <w:jc w:val="center"/>
        <w:rPr>
          <w:noProof/>
        </w:rPr>
      </w:pPr>
      <w:r w:rsidRPr="00E26DEC">
        <w:rPr>
          <w:noProof/>
        </w:rPr>
        <w:drawing>
          <wp:inline distT="0" distB="0" distL="0" distR="0" wp14:anchorId="0452A3BF" wp14:editId="71609181">
            <wp:extent cx="4940300" cy="32893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0300" cy="3289300"/>
                    </a:xfrm>
                    <a:prstGeom prst="rect">
                      <a:avLst/>
                    </a:prstGeom>
                    <a:noFill/>
                    <a:ln>
                      <a:noFill/>
                    </a:ln>
                  </pic:spPr>
                </pic:pic>
              </a:graphicData>
            </a:graphic>
          </wp:inline>
        </w:drawing>
      </w:r>
    </w:p>
    <w:p w14:paraId="586481B3" w14:textId="597EEA30" w:rsidR="00176962" w:rsidRPr="00176962" w:rsidRDefault="00176962" w:rsidP="00043382">
      <w:pPr>
        <w:pStyle w:val="Caption"/>
      </w:pPr>
      <w:bookmarkStart w:id="229" w:name="_Toc92192530"/>
      <w:r w:rsidRPr="00176962">
        <w:t xml:space="preserve">Figure </w:t>
      </w:r>
      <w:r w:rsidRPr="00176962">
        <w:fldChar w:fldCharType="begin"/>
      </w:r>
      <w:r w:rsidRPr="00176962">
        <w:instrText xml:space="preserve"> SEQ Figure \* ARABIC </w:instrText>
      </w:r>
      <w:r w:rsidRPr="00176962">
        <w:fldChar w:fldCharType="separate"/>
      </w:r>
      <w:r w:rsidR="00D2168F">
        <w:rPr>
          <w:noProof/>
        </w:rPr>
        <w:t>4</w:t>
      </w:r>
      <w:r w:rsidRPr="00176962">
        <w:fldChar w:fldCharType="end"/>
      </w:r>
      <w:r w:rsidRPr="00176962">
        <w:t>: Substrate reduction index</w:t>
      </w:r>
      <w:bookmarkEnd w:id="229"/>
    </w:p>
    <w:p w14:paraId="22D0A3F2" w14:textId="6AB50FD9"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The</w:t>
      </w:r>
      <w:r w:rsidR="00AD54C4">
        <w:rPr>
          <w:rFonts w:ascii="Times New Roman" w:hAnsi="Times New Roman"/>
          <w:noProof/>
          <w:sz w:val="24"/>
          <w:szCs w:val="24"/>
        </w:rPr>
        <w:t xml:space="preserve"> </w:t>
      </w:r>
      <w:r>
        <w:rPr>
          <w:rFonts w:ascii="Times New Roman" w:hAnsi="Times New Roman"/>
          <w:noProof/>
          <w:sz w:val="24"/>
          <w:szCs w:val="24"/>
        </w:rPr>
        <w:t>S</w:t>
      </w:r>
      <w:r w:rsidR="00AD54C4">
        <w:rPr>
          <w:rFonts w:ascii="Times New Roman" w:hAnsi="Times New Roman"/>
          <w:noProof/>
          <w:sz w:val="24"/>
          <w:szCs w:val="24"/>
        </w:rPr>
        <w:t xml:space="preserve">ubstrate </w:t>
      </w:r>
      <w:r>
        <w:rPr>
          <w:rFonts w:ascii="Times New Roman" w:hAnsi="Times New Roman"/>
          <w:noProof/>
          <w:sz w:val="24"/>
          <w:szCs w:val="24"/>
        </w:rPr>
        <w:t>R</w:t>
      </w:r>
      <w:r w:rsidR="00AD54C4">
        <w:rPr>
          <w:rFonts w:ascii="Times New Roman" w:hAnsi="Times New Roman"/>
          <w:noProof/>
          <w:sz w:val="24"/>
          <w:szCs w:val="24"/>
        </w:rPr>
        <w:t>eduction</w:t>
      </w:r>
      <w:r w:rsidR="00AF00B1">
        <w:rPr>
          <w:rFonts w:ascii="Times New Roman" w:hAnsi="Times New Roman"/>
          <w:noProof/>
          <w:sz w:val="24"/>
          <w:szCs w:val="24"/>
        </w:rPr>
        <w:t xml:space="preserve"> Index</w:t>
      </w:r>
      <w:r w:rsidR="00AD54C4">
        <w:rPr>
          <w:rFonts w:ascii="Times New Roman" w:hAnsi="Times New Roman"/>
          <w:noProof/>
          <w:sz w:val="24"/>
          <w:szCs w:val="24"/>
        </w:rPr>
        <w:t xml:space="preserve"> (SRI)</w:t>
      </w:r>
      <w:r w:rsidR="00466399">
        <w:rPr>
          <w:rFonts w:ascii="Times New Roman" w:hAnsi="Times New Roman"/>
          <w:noProof/>
          <w:sz w:val="24"/>
          <w:szCs w:val="24"/>
        </w:rPr>
        <w:t xml:space="preserve"> in kg</w:t>
      </w:r>
      <w:r w:rsidR="00AD54C4">
        <w:rPr>
          <w:rFonts w:ascii="Times New Roman" w:hAnsi="Times New Roman"/>
          <w:noProof/>
          <w:sz w:val="24"/>
          <w:szCs w:val="24"/>
        </w:rPr>
        <w:t xml:space="preserve"> was </w:t>
      </w:r>
      <w:r w:rsidR="00CD1A45">
        <w:rPr>
          <w:rFonts w:ascii="Times New Roman" w:hAnsi="Times New Roman"/>
          <w:noProof/>
          <w:sz w:val="24"/>
          <w:szCs w:val="24"/>
        </w:rPr>
        <w:t>used to und</w:t>
      </w:r>
      <w:r w:rsidR="00E60B73">
        <w:rPr>
          <w:rFonts w:ascii="Times New Roman" w:hAnsi="Times New Roman"/>
          <w:noProof/>
          <w:sz w:val="24"/>
          <w:szCs w:val="24"/>
        </w:rPr>
        <w:t xml:space="preserve">erstand </w:t>
      </w:r>
      <w:r w:rsidR="002A3F5A">
        <w:rPr>
          <w:rFonts w:ascii="Times New Roman" w:hAnsi="Times New Roman"/>
          <w:noProof/>
          <w:sz w:val="24"/>
          <w:szCs w:val="24"/>
        </w:rPr>
        <w:t xml:space="preserve">the ease of digestibility of the various dietary substrates used to feed </w:t>
      </w:r>
      <w:r w:rsidR="00E60B73">
        <w:rPr>
          <w:rFonts w:ascii="Times New Roman" w:hAnsi="Times New Roman"/>
          <w:noProof/>
          <w:sz w:val="24"/>
          <w:szCs w:val="24"/>
        </w:rPr>
        <w:t>each</w:t>
      </w:r>
      <w:r w:rsidR="002A3F5A">
        <w:rPr>
          <w:rFonts w:ascii="Times New Roman" w:hAnsi="Times New Roman"/>
          <w:noProof/>
          <w:sz w:val="24"/>
          <w:szCs w:val="24"/>
        </w:rPr>
        <w:t xml:space="preserve"> group</w:t>
      </w:r>
      <w:r w:rsidR="00E60B73">
        <w:rPr>
          <w:rFonts w:ascii="Times New Roman" w:hAnsi="Times New Roman"/>
          <w:noProof/>
          <w:sz w:val="24"/>
          <w:szCs w:val="24"/>
        </w:rPr>
        <w:t xml:space="preserve"> of </w:t>
      </w:r>
      <w:r w:rsidR="002A3F5A">
        <w:rPr>
          <w:rFonts w:ascii="Times New Roman" w:hAnsi="Times New Roman"/>
          <w:noProof/>
          <w:sz w:val="24"/>
          <w:szCs w:val="24"/>
        </w:rPr>
        <w:t xml:space="preserve">larvae. The </w:t>
      </w:r>
      <w:r w:rsidR="00AD54C4">
        <w:rPr>
          <w:rFonts w:ascii="Times New Roman" w:hAnsi="Times New Roman"/>
          <w:noProof/>
          <w:sz w:val="24"/>
          <w:szCs w:val="24"/>
        </w:rPr>
        <w:t xml:space="preserve">highest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for the CF diet</w:t>
      </w:r>
      <w:r w:rsidR="009452D0">
        <w:rPr>
          <w:rFonts w:ascii="Times New Roman" w:hAnsi="Times New Roman"/>
          <w:noProof/>
          <w:sz w:val="24"/>
          <w:szCs w:val="24"/>
        </w:rPr>
        <w:t>ary substrate (</w:t>
      </w:r>
      <w:r w:rsidR="00F9127B">
        <w:rPr>
          <w:rFonts w:ascii="Times New Roman" w:hAnsi="Times New Roman"/>
          <w:noProof/>
          <w:sz w:val="24"/>
          <w:szCs w:val="24"/>
        </w:rPr>
        <w:t xml:space="preserve">peaked at </w:t>
      </w:r>
      <w:r w:rsidR="009452D0">
        <w:rPr>
          <w:rFonts w:ascii="Times New Roman" w:hAnsi="Times New Roman"/>
          <w:noProof/>
          <w:sz w:val="24"/>
          <w:szCs w:val="24"/>
        </w:rPr>
        <w:t>~1.9 kg)</w:t>
      </w:r>
      <w:r w:rsidR="00AD54C4">
        <w:rPr>
          <w:rFonts w:ascii="Times New Roman" w:hAnsi="Times New Roman"/>
          <w:noProof/>
          <w:sz w:val="24"/>
          <w:szCs w:val="24"/>
        </w:rPr>
        <w:t xml:space="preserve"> </w:t>
      </w:r>
      <w:r w:rsidR="002A3F5A">
        <w:rPr>
          <w:rFonts w:ascii="Times New Roman" w:hAnsi="Times New Roman"/>
          <w:noProof/>
          <w:sz w:val="24"/>
          <w:szCs w:val="24"/>
        </w:rPr>
        <w:t xml:space="preserve">while the </w:t>
      </w:r>
      <w:r w:rsidR="00AD54C4">
        <w:rPr>
          <w:rFonts w:ascii="Times New Roman" w:hAnsi="Times New Roman"/>
          <w:noProof/>
          <w:sz w:val="24"/>
          <w:szCs w:val="24"/>
        </w:rPr>
        <w:t xml:space="preserve">lowest </w:t>
      </w:r>
      <w:r w:rsidR="002A3F5A">
        <w:rPr>
          <w:rFonts w:ascii="Times New Roman" w:hAnsi="Times New Roman"/>
          <w:noProof/>
          <w:sz w:val="24"/>
          <w:szCs w:val="24"/>
        </w:rPr>
        <w:t xml:space="preserve">SRI was recorded </w:t>
      </w:r>
      <w:r w:rsidR="00AD54C4">
        <w:rPr>
          <w:rFonts w:ascii="Times New Roman" w:hAnsi="Times New Roman"/>
          <w:noProof/>
          <w:sz w:val="24"/>
          <w:szCs w:val="24"/>
        </w:rPr>
        <w:t xml:space="preserve">for </w:t>
      </w:r>
      <w:r w:rsidR="009452D0">
        <w:rPr>
          <w:rFonts w:ascii="Times New Roman" w:hAnsi="Times New Roman"/>
          <w:noProof/>
          <w:sz w:val="24"/>
          <w:szCs w:val="24"/>
        </w:rPr>
        <w:t xml:space="preserve">the </w:t>
      </w:r>
      <w:r w:rsidR="002A3F5A">
        <w:rPr>
          <w:rFonts w:ascii="Times New Roman" w:hAnsi="Times New Roman"/>
          <w:noProof/>
          <w:sz w:val="24"/>
          <w:szCs w:val="24"/>
        </w:rPr>
        <w:t xml:space="preserve">lignocellulose-rich </w:t>
      </w:r>
      <w:r w:rsidR="00AD54C4">
        <w:rPr>
          <w:rFonts w:ascii="Times New Roman" w:hAnsi="Times New Roman"/>
          <w:noProof/>
          <w:sz w:val="24"/>
          <w:szCs w:val="24"/>
        </w:rPr>
        <w:t>WH</w:t>
      </w:r>
      <w:r>
        <w:rPr>
          <w:rFonts w:ascii="Times New Roman" w:hAnsi="Times New Roman"/>
          <w:noProof/>
          <w:sz w:val="24"/>
          <w:szCs w:val="24"/>
        </w:rPr>
        <w:t xml:space="preserve"> </w:t>
      </w:r>
      <w:r w:rsidR="009452D0">
        <w:rPr>
          <w:rFonts w:ascii="Times New Roman" w:hAnsi="Times New Roman"/>
          <w:noProof/>
          <w:sz w:val="24"/>
          <w:szCs w:val="24"/>
        </w:rPr>
        <w:t>dietary substrate (</w:t>
      </w:r>
      <w:r w:rsidR="00F9127B">
        <w:rPr>
          <w:rFonts w:ascii="Times New Roman" w:hAnsi="Times New Roman"/>
          <w:noProof/>
          <w:sz w:val="24"/>
          <w:szCs w:val="24"/>
        </w:rPr>
        <w:t>peaked at ~0.95 kg</w:t>
      </w:r>
      <w:r w:rsidR="009452D0">
        <w:rPr>
          <w:rFonts w:ascii="Times New Roman" w:hAnsi="Times New Roman"/>
          <w:noProof/>
          <w:sz w:val="24"/>
          <w:szCs w:val="24"/>
        </w:rPr>
        <w:t>)</w:t>
      </w:r>
      <w:r w:rsidR="002A3F5A">
        <w:rPr>
          <w:rFonts w:ascii="Times New Roman" w:hAnsi="Times New Roman"/>
          <w:noProof/>
          <w:sz w:val="24"/>
          <w:szCs w:val="24"/>
        </w:rPr>
        <w:t>.</w:t>
      </w:r>
    </w:p>
    <w:p w14:paraId="392E4552" w14:textId="77777777" w:rsidR="0063321E" w:rsidRDefault="002F2422" w:rsidP="009D6DBB">
      <w:pPr>
        <w:spacing w:line="360" w:lineRule="auto"/>
        <w:jc w:val="center"/>
        <w:rPr>
          <w:noProof/>
        </w:rPr>
      </w:pPr>
      <w:r w:rsidRPr="00E26DEC">
        <w:rPr>
          <w:noProof/>
        </w:rPr>
        <w:lastRenderedPageBreak/>
        <w:drawing>
          <wp:inline distT="0" distB="0" distL="0" distR="0" wp14:anchorId="20BAE7C5" wp14:editId="3D5A253E">
            <wp:extent cx="5003800" cy="3327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a:extLst>
                        <a:ext uri="{28A0092B-C50C-407E-A947-70E740481C1C}">
                          <a14:useLocalDpi xmlns:a14="http://schemas.microsoft.com/office/drawing/2010/main" val="0"/>
                        </a:ext>
                      </a:extLst>
                    </a:blip>
                    <a:srcRect l="1198" r="1730"/>
                    <a:stretch>
                      <a:fillRect/>
                    </a:stretch>
                  </pic:blipFill>
                  <pic:spPr bwMode="auto">
                    <a:xfrm>
                      <a:off x="0" y="0"/>
                      <a:ext cx="5003800" cy="3327400"/>
                    </a:xfrm>
                    <a:prstGeom prst="rect">
                      <a:avLst/>
                    </a:prstGeom>
                    <a:noFill/>
                    <a:ln>
                      <a:noFill/>
                    </a:ln>
                  </pic:spPr>
                </pic:pic>
              </a:graphicData>
            </a:graphic>
          </wp:inline>
        </w:drawing>
      </w:r>
    </w:p>
    <w:p w14:paraId="3F261C6D" w14:textId="0E56CDA0" w:rsidR="00795010" w:rsidRPr="00AC0884" w:rsidRDefault="00795010" w:rsidP="00043382">
      <w:pPr>
        <w:pStyle w:val="Caption"/>
      </w:pPr>
      <w:bookmarkStart w:id="230" w:name="_Toc92192531"/>
      <w:r w:rsidRPr="00AC0884">
        <w:t xml:space="preserve">Figure </w:t>
      </w:r>
      <w:r w:rsidRPr="00AC0884">
        <w:fldChar w:fldCharType="begin"/>
      </w:r>
      <w:r w:rsidRPr="00AC0884">
        <w:instrText xml:space="preserve"> SEQ Figure \* ARABIC </w:instrText>
      </w:r>
      <w:r w:rsidRPr="00AC0884">
        <w:fldChar w:fldCharType="separate"/>
      </w:r>
      <w:r w:rsidR="00D2168F">
        <w:rPr>
          <w:noProof/>
        </w:rPr>
        <w:t>5</w:t>
      </w:r>
      <w:r w:rsidRPr="00AC0884">
        <w:fldChar w:fldCharType="end"/>
      </w:r>
      <w:r w:rsidRPr="00AC0884">
        <w:t>: Mean weight of larvae</w:t>
      </w:r>
      <w:bookmarkEnd w:id="230"/>
    </w:p>
    <w:p w14:paraId="341D5FEF" w14:textId="7B9F74A5" w:rsidR="00AD54C4" w:rsidRPr="00AD54C4" w:rsidRDefault="003F18B3" w:rsidP="0064048D">
      <w:pPr>
        <w:spacing w:line="240" w:lineRule="auto"/>
        <w:jc w:val="both"/>
        <w:rPr>
          <w:rFonts w:ascii="Times New Roman" w:hAnsi="Times New Roman"/>
          <w:noProof/>
          <w:sz w:val="24"/>
          <w:szCs w:val="24"/>
        </w:rPr>
      </w:pPr>
      <w:r w:rsidRPr="003F18B3">
        <w:rPr>
          <w:rFonts w:ascii="Times New Roman" w:hAnsi="Times New Roman"/>
          <w:noProof/>
          <w:sz w:val="24"/>
          <w:szCs w:val="24"/>
        </w:rPr>
        <w:t xml:space="preserve">The </w:t>
      </w:r>
      <w:r w:rsidR="002A3F5A">
        <w:rPr>
          <w:rFonts w:ascii="Times New Roman" w:hAnsi="Times New Roman"/>
          <w:noProof/>
          <w:sz w:val="24"/>
          <w:szCs w:val="24"/>
        </w:rPr>
        <w:t xml:space="preserve">ease in the digestion of the dietary substrates used to feed the BSF larvae was directly proportional to the BSF larval weight gain, with the easily digestible control diet, CF, recording the highest mean weight per larva while the lignocellulose-rich WH and BSG dietary substrates recorded the lowest mean weight per larva as shown in </w:t>
      </w:r>
      <w:r w:rsidR="002A3F5A"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5</w:t>
      </w:r>
      <w:r w:rsidR="002A3F5A">
        <w:rPr>
          <w:rFonts w:ascii="Times New Roman" w:hAnsi="Times New Roman"/>
          <w:noProof/>
          <w:sz w:val="24"/>
          <w:szCs w:val="24"/>
        </w:rPr>
        <w:t>.</w:t>
      </w:r>
      <w:r w:rsidR="00AD54C4">
        <w:rPr>
          <w:rFonts w:ascii="Times New Roman" w:hAnsi="Times New Roman"/>
          <w:noProof/>
          <w:sz w:val="24"/>
          <w:szCs w:val="24"/>
        </w:rPr>
        <w:t xml:space="preserve"> </w:t>
      </w:r>
    </w:p>
    <w:p w14:paraId="65F62199" w14:textId="77777777" w:rsidR="00AD54C4" w:rsidRDefault="002F2422" w:rsidP="002A3F5A">
      <w:pPr>
        <w:jc w:val="center"/>
        <w:rPr>
          <w:noProof/>
        </w:rPr>
      </w:pPr>
      <w:r w:rsidRPr="00E26DEC">
        <w:rPr>
          <w:noProof/>
        </w:rPr>
        <w:drawing>
          <wp:inline distT="0" distB="0" distL="0" distR="0" wp14:anchorId="46538999" wp14:editId="00A0E4C4">
            <wp:extent cx="5262078" cy="2529840"/>
            <wp:effectExtent l="0" t="0" r="0" b="381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7353" cy="2537184"/>
                    </a:xfrm>
                    <a:prstGeom prst="rect">
                      <a:avLst/>
                    </a:prstGeom>
                    <a:noFill/>
                    <a:ln>
                      <a:noFill/>
                    </a:ln>
                  </pic:spPr>
                </pic:pic>
              </a:graphicData>
            </a:graphic>
          </wp:inline>
        </w:drawing>
      </w:r>
    </w:p>
    <w:p w14:paraId="2E73D941" w14:textId="5D8569BB" w:rsidR="00C00AFA" w:rsidRPr="00C00AFA" w:rsidRDefault="00C00AFA" w:rsidP="00043382">
      <w:pPr>
        <w:pStyle w:val="Caption"/>
        <w:rPr>
          <w:noProof/>
        </w:rPr>
      </w:pPr>
      <w:bookmarkStart w:id="231" w:name="_Toc92192532"/>
      <w:r w:rsidRPr="00C00AFA">
        <w:t xml:space="preserve">Figure </w:t>
      </w:r>
      <w:r w:rsidRPr="00C00AFA">
        <w:fldChar w:fldCharType="begin"/>
      </w:r>
      <w:r w:rsidRPr="00C00AFA">
        <w:instrText xml:space="preserve"> SEQ Figure \* ARABIC </w:instrText>
      </w:r>
      <w:r w:rsidRPr="00C00AFA">
        <w:fldChar w:fldCharType="separate"/>
      </w:r>
      <w:r w:rsidR="00D2168F">
        <w:rPr>
          <w:noProof/>
        </w:rPr>
        <w:t>6</w:t>
      </w:r>
      <w:r w:rsidRPr="00C00AFA">
        <w:fldChar w:fldCharType="end"/>
      </w:r>
      <w:r w:rsidRPr="00C00AFA">
        <w:t>: Substrate temperature levels</w:t>
      </w:r>
      <w:bookmarkEnd w:id="231"/>
    </w:p>
    <w:p w14:paraId="2D6250F5" w14:textId="3F3F11BB" w:rsidR="00AD54C4" w:rsidRPr="00AD54C4" w:rsidRDefault="00184D3F" w:rsidP="001B1B95">
      <w:pPr>
        <w:spacing w:line="240" w:lineRule="auto"/>
        <w:jc w:val="both"/>
        <w:rPr>
          <w:rFonts w:ascii="Times New Roman" w:hAnsi="Times New Roman"/>
          <w:noProof/>
          <w:sz w:val="24"/>
          <w:szCs w:val="24"/>
        </w:rPr>
      </w:pPr>
      <w:r w:rsidRPr="00184D3F">
        <w:rPr>
          <w:rFonts w:ascii="Times New Roman" w:hAnsi="Times New Roman"/>
          <w:b/>
          <w:noProof/>
          <w:sz w:val="24"/>
          <w:szCs w:val="24"/>
        </w:rPr>
        <w:t>F</w:t>
      </w:r>
      <w:r w:rsidR="00AD54C4" w:rsidRPr="00184D3F">
        <w:rPr>
          <w:rFonts w:ascii="Times New Roman" w:hAnsi="Times New Roman"/>
          <w:b/>
          <w:noProof/>
          <w:sz w:val="24"/>
          <w:szCs w:val="24"/>
        </w:rPr>
        <w:t xml:space="preserve">igure </w:t>
      </w:r>
      <w:r w:rsidRPr="00184D3F">
        <w:rPr>
          <w:rFonts w:ascii="Times New Roman" w:hAnsi="Times New Roman"/>
          <w:b/>
          <w:noProof/>
          <w:sz w:val="24"/>
          <w:szCs w:val="24"/>
        </w:rPr>
        <w:t>6</w:t>
      </w:r>
      <w:r>
        <w:rPr>
          <w:rFonts w:ascii="Times New Roman" w:hAnsi="Times New Roman"/>
          <w:noProof/>
          <w:sz w:val="24"/>
          <w:szCs w:val="24"/>
        </w:rPr>
        <w:t xml:space="preserve"> </w:t>
      </w:r>
      <w:r w:rsidR="00AD54C4">
        <w:rPr>
          <w:rFonts w:ascii="Times New Roman" w:hAnsi="Times New Roman"/>
          <w:noProof/>
          <w:sz w:val="24"/>
          <w:szCs w:val="24"/>
        </w:rPr>
        <w:t>above shows the temperature levels recorded for each dietary substrate throughout the larval phase.</w:t>
      </w:r>
      <w:r w:rsidR="00FF118E">
        <w:rPr>
          <w:rFonts w:ascii="Times New Roman" w:hAnsi="Times New Roman"/>
          <w:noProof/>
          <w:sz w:val="24"/>
          <w:szCs w:val="24"/>
        </w:rPr>
        <w:t xml:space="preserve"> Higher temperatures were indicative of more feeding activity.</w:t>
      </w:r>
      <w:r w:rsidR="00AD54C4">
        <w:rPr>
          <w:rFonts w:ascii="Times New Roman" w:hAnsi="Times New Roman"/>
          <w:noProof/>
          <w:sz w:val="24"/>
          <w:szCs w:val="24"/>
        </w:rPr>
        <w:t xml:space="preserve"> The highest temperatures were recorded in the CF dietary substrate</w:t>
      </w:r>
      <w:r w:rsidR="00FF118E">
        <w:rPr>
          <w:rFonts w:ascii="Times New Roman" w:hAnsi="Times New Roman"/>
          <w:noProof/>
          <w:sz w:val="24"/>
          <w:szCs w:val="24"/>
        </w:rPr>
        <w:t xml:space="preserve"> while the lowest</w:t>
      </w:r>
      <w:r w:rsidR="002A3F5A">
        <w:rPr>
          <w:rFonts w:ascii="Times New Roman" w:hAnsi="Times New Roman"/>
          <w:noProof/>
          <w:sz w:val="24"/>
          <w:szCs w:val="24"/>
        </w:rPr>
        <w:t xml:space="preserve"> temperatures</w:t>
      </w:r>
      <w:r w:rsidR="00FF118E">
        <w:rPr>
          <w:rFonts w:ascii="Times New Roman" w:hAnsi="Times New Roman"/>
          <w:noProof/>
          <w:sz w:val="24"/>
          <w:szCs w:val="24"/>
        </w:rPr>
        <w:t xml:space="preserve"> were recorded in </w:t>
      </w:r>
      <w:r w:rsidR="002A3F5A">
        <w:rPr>
          <w:rFonts w:ascii="Times New Roman" w:hAnsi="Times New Roman"/>
          <w:noProof/>
          <w:sz w:val="24"/>
          <w:szCs w:val="24"/>
        </w:rPr>
        <w:t xml:space="preserve">diet </w:t>
      </w:r>
      <w:r w:rsidR="00FF118E">
        <w:rPr>
          <w:rFonts w:ascii="Times New Roman" w:hAnsi="Times New Roman"/>
          <w:noProof/>
          <w:sz w:val="24"/>
          <w:szCs w:val="24"/>
        </w:rPr>
        <w:t>WH</w:t>
      </w:r>
      <w:r w:rsidR="00AD54C4">
        <w:rPr>
          <w:rFonts w:ascii="Times New Roman" w:hAnsi="Times New Roman"/>
          <w:noProof/>
          <w:sz w:val="24"/>
          <w:szCs w:val="24"/>
        </w:rPr>
        <w:t>.</w:t>
      </w:r>
    </w:p>
    <w:p w14:paraId="2FC87F47" w14:textId="77777777" w:rsidR="00AD54C4" w:rsidRDefault="002F2422" w:rsidP="00EB00E5">
      <w:pPr>
        <w:jc w:val="center"/>
        <w:rPr>
          <w:noProof/>
        </w:rPr>
      </w:pPr>
      <w:r w:rsidRPr="00E26DEC">
        <w:rPr>
          <w:noProof/>
        </w:rPr>
        <w:lastRenderedPageBreak/>
        <w:drawing>
          <wp:inline distT="0" distB="0" distL="0" distR="0" wp14:anchorId="62EE8B0F" wp14:editId="481DDC79">
            <wp:extent cx="5288280" cy="2644140"/>
            <wp:effectExtent l="0" t="0" r="7620" b="381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8280" cy="2644140"/>
                    </a:xfrm>
                    <a:prstGeom prst="rect">
                      <a:avLst/>
                    </a:prstGeom>
                    <a:noFill/>
                    <a:ln>
                      <a:noFill/>
                    </a:ln>
                  </pic:spPr>
                </pic:pic>
              </a:graphicData>
            </a:graphic>
          </wp:inline>
        </w:drawing>
      </w:r>
    </w:p>
    <w:p w14:paraId="39C78A14" w14:textId="748BAF43" w:rsidR="00F122D9" w:rsidRPr="00293022" w:rsidRDefault="00F122D9" w:rsidP="00043382">
      <w:pPr>
        <w:pStyle w:val="Caption"/>
      </w:pPr>
      <w:bookmarkStart w:id="232" w:name="_Toc92192533"/>
      <w:r w:rsidRPr="00293022">
        <w:t xml:space="preserve">Figure </w:t>
      </w:r>
      <w:r w:rsidRPr="00293022">
        <w:fldChar w:fldCharType="begin"/>
      </w:r>
      <w:r w:rsidRPr="00293022">
        <w:instrText xml:space="preserve"> SEQ Figure \* ARABIC </w:instrText>
      </w:r>
      <w:r w:rsidRPr="00293022">
        <w:fldChar w:fldCharType="separate"/>
      </w:r>
      <w:r w:rsidR="00D2168F">
        <w:rPr>
          <w:noProof/>
        </w:rPr>
        <w:t>7</w:t>
      </w:r>
      <w:r w:rsidRPr="00293022">
        <w:fldChar w:fldCharType="end"/>
      </w:r>
      <w:r w:rsidRPr="00293022">
        <w:t>: Substrate temperature levels</w:t>
      </w:r>
      <w:bookmarkEnd w:id="232"/>
    </w:p>
    <w:p w14:paraId="3708FF74" w14:textId="1792E988" w:rsidR="00AD54C4" w:rsidRPr="00AD54C4" w:rsidRDefault="00184D3F" w:rsidP="001B1B95">
      <w:pPr>
        <w:spacing w:line="240" w:lineRule="auto"/>
        <w:jc w:val="both"/>
        <w:rPr>
          <w:rFonts w:ascii="Times New Roman" w:hAnsi="Times New Roman"/>
          <w:noProof/>
          <w:sz w:val="24"/>
          <w:szCs w:val="24"/>
        </w:rPr>
      </w:pPr>
      <w:r w:rsidRPr="00184D3F">
        <w:rPr>
          <w:rFonts w:ascii="Times New Roman" w:hAnsi="Times New Roman"/>
          <w:b/>
          <w:noProof/>
          <w:sz w:val="24"/>
          <w:szCs w:val="24"/>
        </w:rPr>
        <w:t>Figure 7</w:t>
      </w:r>
      <w:r w:rsidR="00AD54C4" w:rsidRPr="00184D3F">
        <w:rPr>
          <w:rFonts w:ascii="Times New Roman" w:hAnsi="Times New Roman"/>
          <w:b/>
          <w:noProof/>
          <w:sz w:val="24"/>
          <w:szCs w:val="24"/>
        </w:rPr>
        <w:t xml:space="preserve"> </w:t>
      </w:r>
      <w:r w:rsidR="00AD54C4">
        <w:rPr>
          <w:rFonts w:ascii="Times New Roman" w:hAnsi="Times New Roman"/>
          <w:noProof/>
          <w:sz w:val="24"/>
          <w:szCs w:val="24"/>
        </w:rPr>
        <w:t xml:space="preserve">above shows the pH levels recorded in the substrate in comparison with the original pH levels of each dietary substrate. </w:t>
      </w:r>
      <w:r w:rsidR="00301A6E">
        <w:rPr>
          <w:rFonts w:ascii="Times New Roman" w:hAnsi="Times New Roman"/>
          <w:noProof/>
          <w:sz w:val="24"/>
          <w:szCs w:val="24"/>
        </w:rPr>
        <w:t xml:space="preserve">The WH dietary substrate had the highest initial pH (8.5). </w:t>
      </w:r>
      <w:r w:rsidR="00AD54C4">
        <w:rPr>
          <w:rFonts w:ascii="Times New Roman" w:hAnsi="Times New Roman"/>
          <w:noProof/>
          <w:sz w:val="24"/>
          <w:szCs w:val="24"/>
        </w:rPr>
        <w:t xml:space="preserve">The highest changes in pH </w:t>
      </w:r>
      <w:r w:rsidR="00301A6E">
        <w:rPr>
          <w:rFonts w:ascii="Times New Roman" w:hAnsi="Times New Roman"/>
          <w:noProof/>
          <w:sz w:val="24"/>
          <w:szCs w:val="24"/>
        </w:rPr>
        <w:t xml:space="preserve">in comparison to the initial pH </w:t>
      </w:r>
      <w:r w:rsidR="00AD54C4">
        <w:rPr>
          <w:rFonts w:ascii="Times New Roman" w:hAnsi="Times New Roman"/>
          <w:noProof/>
          <w:sz w:val="24"/>
          <w:szCs w:val="24"/>
        </w:rPr>
        <w:t>were recorded in the BSG dietary substrate.</w:t>
      </w:r>
      <w:r w:rsidR="00301A6E">
        <w:rPr>
          <w:rFonts w:ascii="Times New Roman" w:hAnsi="Times New Roman"/>
          <w:noProof/>
          <w:sz w:val="24"/>
          <w:szCs w:val="24"/>
        </w:rPr>
        <w:t xml:space="preserve"> </w:t>
      </w:r>
    </w:p>
    <w:p w14:paraId="6F3CC4FA" w14:textId="77777777" w:rsidR="00AD54C4" w:rsidRPr="00AD54C4" w:rsidRDefault="002F2422" w:rsidP="00676AC2">
      <w:pPr>
        <w:jc w:val="center"/>
        <w:rPr>
          <w:rFonts w:ascii="Times New Roman" w:hAnsi="Times New Roman"/>
          <w:noProof/>
          <w:sz w:val="24"/>
          <w:szCs w:val="24"/>
        </w:rPr>
      </w:pPr>
      <w:r w:rsidRPr="00A93003">
        <w:rPr>
          <w:rFonts w:ascii="Times New Roman" w:hAnsi="Times New Roman"/>
          <w:noProof/>
          <w:sz w:val="24"/>
          <w:szCs w:val="24"/>
        </w:rPr>
        <w:drawing>
          <wp:inline distT="0" distB="0" distL="0" distR="0" wp14:anchorId="2D2595B1" wp14:editId="44D09518">
            <wp:extent cx="5227320" cy="28575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7320" cy="2857500"/>
                    </a:xfrm>
                    <a:prstGeom prst="rect">
                      <a:avLst/>
                    </a:prstGeom>
                    <a:noFill/>
                    <a:ln>
                      <a:noFill/>
                    </a:ln>
                  </pic:spPr>
                </pic:pic>
              </a:graphicData>
            </a:graphic>
          </wp:inline>
        </w:drawing>
      </w:r>
    </w:p>
    <w:p w14:paraId="095DA1BC" w14:textId="7057FCED" w:rsidR="004F4910" w:rsidRPr="0065131A" w:rsidRDefault="0065131A" w:rsidP="00043382">
      <w:pPr>
        <w:pStyle w:val="Caption"/>
        <w:rPr>
          <w:noProof/>
        </w:rPr>
      </w:pPr>
      <w:bookmarkStart w:id="233" w:name="_Toc92192534"/>
      <w:r w:rsidRPr="0065131A">
        <w:t xml:space="preserve">Figure </w:t>
      </w:r>
      <w:r w:rsidRPr="0065131A">
        <w:fldChar w:fldCharType="begin"/>
      </w:r>
      <w:r w:rsidRPr="0065131A">
        <w:instrText xml:space="preserve"> SEQ Figure \* ARABIC </w:instrText>
      </w:r>
      <w:r w:rsidRPr="0065131A">
        <w:fldChar w:fldCharType="separate"/>
      </w:r>
      <w:r w:rsidR="00D2168F">
        <w:rPr>
          <w:noProof/>
        </w:rPr>
        <w:t>8</w:t>
      </w:r>
      <w:r w:rsidRPr="0065131A">
        <w:fldChar w:fldCharType="end"/>
      </w:r>
      <w:r w:rsidRPr="0065131A">
        <w:t>:Mean larval lengths</w:t>
      </w:r>
      <w:bookmarkEnd w:id="233"/>
    </w:p>
    <w:p w14:paraId="681266F6" w14:textId="07BD43D2" w:rsidR="00AD54C4" w:rsidRPr="005B4FEC" w:rsidRDefault="004F4910" w:rsidP="00EB00E5">
      <w:pPr>
        <w:spacing w:line="240" w:lineRule="auto"/>
        <w:jc w:val="both"/>
        <w:rPr>
          <w:rFonts w:ascii="Times New Roman" w:hAnsi="Times New Roman"/>
          <w:noProof/>
          <w:sz w:val="24"/>
          <w:szCs w:val="24"/>
        </w:rPr>
      </w:pPr>
      <w:r>
        <w:rPr>
          <w:rFonts w:ascii="Times New Roman" w:hAnsi="Times New Roman"/>
          <w:noProof/>
          <w:sz w:val="24"/>
          <w:szCs w:val="24"/>
        </w:rPr>
        <w:t xml:space="preserve">From </w:t>
      </w:r>
      <w:r w:rsidRPr="00F17A3E">
        <w:rPr>
          <w:rFonts w:ascii="Times New Roman" w:hAnsi="Times New Roman"/>
          <w:b/>
          <w:noProof/>
          <w:sz w:val="24"/>
          <w:szCs w:val="24"/>
        </w:rPr>
        <w:t xml:space="preserve">Figure </w:t>
      </w:r>
      <w:r w:rsidR="00F17A3E" w:rsidRPr="00F17A3E">
        <w:rPr>
          <w:rFonts w:ascii="Times New Roman" w:hAnsi="Times New Roman"/>
          <w:b/>
          <w:noProof/>
          <w:sz w:val="24"/>
          <w:szCs w:val="24"/>
        </w:rPr>
        <w:t>8</w:t>
      </w:r>
      <w:r>
        <w:rPr>
          <w:rFonts w:ascii="Times New Roman" w:hAnsi="Times New Roman"/>
          <w:noProof/>
          <w:sz w:val="24"/>
          <w:szCs w:val="24"/>
        </w:rPr>
        <w:t xml:space="preserve"> above, t</w:t>
      </w:r>
      <w:r w:rsidR="005B4FEC">
        <w:rPr>
          <w:rFonts w:ascii="Times New Roman" w:hAnsi="Times New Roman"/>
          <w:noProof/>
          <w:sz w:val="24"/>
          <w:szCs w:val="24"/>
        </w:rPr>
        <w:t xml:space="preserve">he longest mean lengths </w:t>
      </w:r>
      <w:r w:rsidR="00A15962">
        <w:rPr>
          <w:rFonts w:ascii="Times New Roman" w:hAnsi="Times New Roman"/>
          <w:noProof/>
          <w:sz w:val="24"/>
          <w:szCs w:val="24"/>
        </w:rPr>
        <w:t xml:space="preserve">for the BSF larvae </w:t>
      </w:r>
      <w:r w:rsidR="005B4FEC">
        <w:rPr>
          <w:rFonts w:ascii="Times New Roman" w:hAnsi="Times New Roman"/>
          <w:noProof/>
          <w:sz w:val="24"/>
          <w:szCs w:val="24"/>
        </w:rPr>
        <w:t>were observed in the CF diet</w:t>
      </w:r>
      <w:r>
        <w:rPr>
          <w:rFonts w:ascii="Times New Roman" w:hAnsi="Times New Roman"/>
          <w:noProof/>
          <w:sz w:val="24"/>
          <w:szCs w:val="24"/>
        </w:rPr>
        <w:t>ary substrate (the average of the mean lengths ~17.04 mm), while the lowest mean lengths were observed in the WH (the average of the mean lengths ~11.84 mm)</w:t>
      </w:r>
      <w:r w:rsidR="005B4FEC">
        <w:rPr>
          <w:rFonts w:ascii="Times New Roman" w:hAnsi="Times New Roman"/>
          <w:noProof/>
          <w:sz w:val="24"/>
          <w:szCs w:val="24"/>
        </w:rPr>
        <w:t>.</w:t>
      </w:r>
    </w:p>
    <w:p w14:paraId="2504D804" w14:textId="77777777" w:rsidR="00AD54C4" w:rsidRDefault="002F2422" w:rsidP="00676AC2">
      <w:pPr>
        <w:jc w:val="center"/>
        <w:rPr>
          <w:noProof/>
        </w:rPr>
      </w:pPr>
      <w:r w:rsidRPr="00E26DEC">
        <w:rPr>
          <w:noProof/>
        </w:rPr>
        <w:lastRenderedPageBreak/>
        <w:drawing>
          <wp:inline distT="0" distB="0" distL="0" distR="0" wp14:anchorId="2CF515D2" wp14:editId="6FF0D5E9">
            <wp:extent cx="5410200" cy="2811780"/>
            <wp:effectExtent l="0" t="0" r="0" b="762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2811780"/>
                    </a:xfrm>
                    <a:prstGeom prst="rect">
                      <a:avLst/>
                    </a:prstGeom>
                    <a:noFill/>
                    <a:ln>
                      <a:noFill/>
                    </a:ln>
                  </pic:spPr>
                </pic:pic>
              </a:graphicData>
            </a:graphic>
          </wp:inline>
        </w:drawing>
      </w:r>
    </w:p>
    <w:p w14:paraId="45DFD377" w14:textId="5F0E1285" w:rsidR="00EA013A" w:rsidRDefault="00EA013A" w:rsidP="00043382">
      <w:pPr>
        <w:pStyle w:val="Caption"/>
      </w:pPr>
      <w:bookmarkStart w:id="234" w:name="_Toc92192535"/>
      <w:r>
        <w:t xml:space="preserve">Figure </w:t>
      </w:r>
      <w:r>
        <w:fldChar w:fldCharType="begin"/>
      </w:r>
      <w:r>
        <w:instrText xml:space="preserve"> SEQ Figure \* ARABIC </w:instrText>
      </w:r>
      <w:r>
        <w:fldChar w:fldCharType="separate"/>
      </w:r>
      <w:r w:rsidR="00D2168F">
        <w:rPr>
          <w:noProof/>
        </w:rPr>
        <w:t>9</w:t>
      </w:r>
      <w:r>
        <w:fldChar w:fldCharType="end"/>
      </w:r>
      <w:r>
        <w:t xml:space="preserve">: </w:t>
      </w:r>
      <w:r w:rsidRPr="000A23DE">
        <w:t>Pupation rates</w:t>
      </w:r>
      <w:r>
        <w:t xml:space="preserve"> observed per dietary substrate</w:t>
      </w:r>
      <w:bookmarkEnd w:id="234"/>
    </w:p>
    <w:p w14:paraId="36C0570B" w14:textId="5B081E16" w:rsidR="00AD54C4" w:rsidRPr="005B4FEC" w:rsidRDefault="00676AC2" w:rsidP="00676AC2">
      <w:pPr>
        <w:spacing w:line="240" w:lineRule="auto"/>
        <w:jc w:val="both"/>
        <w:rPr>
          <w:rFonts w:ascii="Times New Roman" w:hAnsi="Times New Roman"/>
          <w:sz w:val="24"/>
          <w:szCs w:val="24"/>
        </w:rPr>
      </w:pPr>
      <w:r>
        <w:rPr>
          <w:rFonts w:ascii="Times New Roman" w:hAnsi="Times New Roman"/>
          <w:sz w:val="24"/>
          <w:szCs w:val="24"/>
        </w:rPr>
        <w:t xml:space="preserve">Like other parameters such as mean length and weight of larvae, </w:t>
      </w:r>
      <w:r w:rsidR="00184D3F" w:rsidRPr="00184D3F">
        <w:rPr>
          <w:rFonts w:ascii="Times New Roman" w:hAnsi="Times New Roman"/>
          <w:b/>
          <w:sz w:val="24"/>
          <w:szCs w:val="24"/>
        </w:rPr>
        <w:t>Figure 9</w:t>
      </w:r>
      <w:r w:rsidR="00184D3F">
        <w:rPr>
          <w:rFonts w:ascii="Times New Roman" w:hAnsi="Times New Roman"/>
          <w:sz w:val="24"/>
          <w:szCs w:val="24"/>
        </w:rPr>
        <w:t xml:space="preserve"> shows that </w:t>
      </w:r>
      <w:r>
        <w:rPr>
          <w:rFonts w:ascii="Times New Roman" w:hAnsi="Times New Roman"/>
          <w:sz w:val="24"/>
          <w:szCs w:val="24"/>
        </w:rPr>
        <w:t>faster pupation rates were recorded in the easily digestible CF diet</w:t>
      </w:r>
      <w:r w:rsidR="005B4FEC">
        <w:rPr>
          <w:rFonts w:ascii="Times New Roman" w:hAnsi="Times New Roman"/>
          <w:sz w:val="24"/>
          <w:szCs w:val="24"/>
        </w:rPr>
        <w:t xml:space="preserve">, for which the pupation threshold for termination of the experiment </w:t>
      </w:r>
      <w:r w:rsidR="000A0768">
        <w:rPr>
          <w:rFonts w:ascii="Times New Roman" w:hAnsi="Times New Roman"/>
          <w:sz w:val="24"/>
          <w:szCs w:val="24"/>
        </w:rPr>
        <w:t>(25%) was</w:t>
      </w:r>
      <w:r w:rsidR="005B4FEC">
        <w:rPr>
          <w:rFonts w:ascii="Times New Roman" w:hAnsi="Times New Roman"/>
          <w:sz w:val="24"/>
          <w:szCs w:val="24"/>
        </w:rPr>
        <w:t xml:space="preserve"> attained </w:t>
      </w:r>
      <w:r w:rsidR="000A0768">
        <w:rPr>
          <w:rFonts w:ascii="Times New Roman" w:hAnsi="Times New Roman"/>
          <w:sz w:val="24"/>
          <w:szCs w:val="24"/>
        </w:rPr>
        <w:t>on</w:t>
      </w:r>
      <w:r w:rsidR="005B4FEC">
        <w:rPr>
          <w:rFonts w:ascii="Times New Roman" w:hAnsi="Times New Roman"/>
          <w:sz w:val="24"/>
          <w:szCs w:val="24"/>
        </w:rPr>
        <w:t xml:space="preserve"> Day 39. The slowest pupation r</w:t>
      </w:r>
      <w:r w:rsidR="00C959AF">
        <w:rPr>
          <w:rFonts w:ascii="Times New Roman" w:hAnsi="Times New Roman"/>
          <w:sz w:val="24"/>
          <w:szCs w:val="24"/>
        </w:rPr>
        <w:t>ates were recorded for WH and CM</w:t>
      </w:r>
      <w:r w:rsidR="005B4FEC">
        <w:rPr>
          <w:rFonts w:ascii="Times New Roman" w:hAnsi="Times New Roman"/>
          <w:sz w:val="24"/>
          <w:szCs w:val="24"/>
        </w:rPr>
        <w:t xml:space="preserve"> diets, where the pupation </w:t>
      </w:r>
      <w:r w:rsidR="00D717B4">
        <w:rPr>
          <w:rFonts w:ascii="Times New Roman" w:hAnsi="Times New Roman"/>
          <w:sz w:val="24"/>
          <w:szCs w:val="24"/>
        </w:rPr>
        <w:t>thresholds</w:t>
      </w:r>
      <w:r w:rsidR="005B4FEC">
        <w:rPr>
          <w:rFonts w:ascii="Times New Roman" w:hAnsi="Times New Roman"/>
          <w:sz w:val="24"/>
          <w:szCs w:val="24"/>
        </w:rPr>
        <w:t xml:space="preserve"> for termination of the experiment were attained on day 68.</w:t>
      </w:r>
    </w:p>
    <w:p w14:paraId="0BD82088" w14:textId="77777777" w:rsidR="00F91CA5" w:rsidRDefault="0063321E" w:rsidP="009D6DBB">
      <w:pPr>
        <w:pStyle w:val="Heading2"/>
      </w:pPr>
      <w:bookmarkStart w:id="235" w:name="_Toc92192694"/>
      <w:r>
        <w:t xml:space="preserve">4.2 </w:t>
      </w:r>
      <w:r w:rsidR="00F91CA5">
        <w:t>Feed composition analysis</w:t>
      </w:r>
      <w:bookmarkEnd w:id="235"/>
    </w:p>
    <w:p w14:paraId="7D64CB95" w14:textId="0F4791AA" w:rsidR="00F91CA5" w:rsidRDefault="0011411B" w:rsidP="003F18B3">
      <w:pPr>
        <w:spacing w:line="360" w:lineRule="auto"/>
        <w:jc w:val="both"/>
        <w:rPr>
          <w:rFonts w:ascii="Times New Roman" w:hAnsi="Times New Roman"/>
          <w:sz w:val="24"/>
          <w:szCs w:val="24"/>
        </w:rPr>
      </w:pPr>
      <w:r>
        <w:rPr>
          <w:rFonts w:ascii="Times New Roman" w:hAnsi="Times New Roman"/>
          <w:sz w:val="24"/>
          <w:szCs w:val="24"/>
        </w:rPr>
        <w:t xml:space="preserve">To further understand the components of each dietary substrate, </w:t>
      </w:r>
      <w:r w:rsidR="00F91CA5">
        <w:rPr>
          <w:rFonts w:ascii="Times New Roman" w:hAnsi="Times New Roman"/>
          <w:sz w:val="24"/>
          <w:szCs w:val="24"/>
        </w:rPr>
        <w:t xml:space="preserve">feed composition analysis was conducted on </w:t>
      </w:r>
      <w:r>
        <w:rPr>
          <w:rFonts w:ascii="Times New Roman" w:hAnsi="Times New Roman"/>
          <w:sz w:val="24"/>
          <w:szCs w:val="24"/>
        </w:rPr>
        <w:t xml:space="preserve">the </w:t>
      </w:r>
      <w:r w:rsidR="00F91CA5">
        <w:rPr>
          <w:rFonts w:ascii="Times New Roman" w:hAnsi="Times New Roman"/>
          <w:sz w:val="24"/>
          <w:szCs w:val="24"/>
        </w:rPr>
        <w:t xml:space="preserve">dried substrates using the Wetchem ICP-MS </w:t>
      </w:r>
      <w:r w:rsidR="003F18B3">
        <w:rPr>
          <w:rFonts w:ascii="Times New Roman" w:hAnsi="Times New Roman"/>
          <w:sz w:val="24"/>
          <w:szCs w:val="24"/>
        </w:rPr>
        <w:t>(</w:t>
      </w:r>
      <w:r w:rsidR="003F18B3" w:rsidRPr="003F18B3">
        <w:rPr>
          <w:rFonts w:ascii="Times New Roman" w:hAnsi="Times New Roman"/>
          <w:sz w:val="24"/>
          <w:szCs w:val="24"/>
        </w:rPr>
        <w:t>Inductively coupled plasma</w:t>
      </w:r>
      <w:r w:rsidR="003F18B3">
        <w:rPr>
          <w:rFonts w:ascii="Times New Roman" w:hAnsi="Times New Roman"/>
          <w:sz w:val="24"/>
          <w:szCs w:val="24"/>
        </w:rPr>
        <w:t xml:space="preserve"> -</w:t>
      </w:r>
      <w:r w:rsidR="003F18B3" w:rsidRPr="003F18B3">
        <w:rPr>
          <w:rFonts w:ascii="Times New Roman" w:hAnsi="Times New Roman"/>
          <w:sz w:val="24"/>
          <w:szCs w:val="24"/>
        </w:rPr>
        <w:t>mass spectrometry</w:t>
      </w:r>
      <w:r w:rsidR="003F18B3">
        <w:rPr>
          <w:rFonts w:ascii="Times New Roman" w:hAnsi="Times New Roman"/>
          <w:sz w:val="24"/>
          <w:szCs w:val="24"/>
        </w:rPr>
        <w:t xml:space="preserve">) </w:t>
      </w:r>
      <w:r w:rsidR="00F91CA5">
        <w:rPr>
          <w:rFonts w:ascii="Times New Roman" w:hAnsi="Times New Roman"/>
          <w:sz w:val="24"/>
          <w:szCs w:val="24"/>
        </w:rPr>
        <w:t>technique</w:t>
      </w:r>
      <w:r w:rsidR="003F18B3">
        <w:rPr>
          <w:rFonts w:ascii="Times New Roman" w:hAnsi="Times New Roman"/>
          <w:sz w:val="24"/>
          <w:szCs w:val="24"/>
        </w:rPr>
        <w:t xml:space="preserve"> </w:t>
      </w:r>
      <w:r w:rsidR="003F18B3">
        <w:rPr>
          <w:rFonts w:ascii="Times New Roman" w:hAnsi="Times New Roman"/>
          <w:sz w:val="24"/>
          <w:szCs w:val="24"/>
        </w:rPr>
        <w:fldChar w:fldCharType="begin" w:fldLock="1"/>
      </w:r>
      <w:r w:rsidR="00A212E4">
        <w:rPr>
          <w:rFonts w:ascii="Times New Roman" w:hAnsi="Times New Roman"/>
          <w:sz w:val="24"/>
          <w:szCs w:val="24"/>
        </w:rPr>
        <w:instrText>ADDIN CSL_CITATION {"citationItems":[{"id":"ITEM-1","itemData":{"DOI":"10.1063/1.5012001","ISSN":"19319401","abstract":"Many different gas discharges and plasmas exhibit bistable states under a given set of conditions, and the history-dependent hysteresis that is manifested by intensive quantities of the system upon...","author":[{"dropping-particle":"","family":"Lee","given":"Hyo Chang","non-dropping-particle":"","parse-names":false,"suffix":""}],"container-title":"Applied Physics Reviews","id":"ITEM-1","issue":"1","issued":{"date-parts":[["2018","3","15"]]},"page":"011108","publisher":" AIP Publishing LLC AIP Publishing ","title":"Review of inductively coupled plasmas: Nano-applications and bistable hysteresis physics","type":"article-journal","volume":"5"},"uris":["http://www.mendeley.com/documents/?uuid=bce1cd84-3ea1-38d8-aa1a-693d2e2067a6"]}],"mendeley":{"formattedCitation":"(H. C. Lee, 2018)","plainTextFormattedCitation":"(H. C. Lee, 2018)","previouslyFormattedCitation":"(H. C. Lee, 2018)"},"properties":{"noteIndex":0},"schema":"https://github.com/citation-style-language/schema/raw/master/csl-citation.json"}</w:instrText>
      </w:r>
      <w:r w:rsidR="003F18B3">
        <w:rPr>
          <w:rFonts w:ascii="Times New Roman" w:hAnsi="Times New Roman"/>
          <w:sz w:val="24"/>
          <w:szCs w:val="24"/>
        </w:rPr>
        <w:fldChar w:fldCharType="separate"/>
      </w:r>
      <w:r w:rsidR="003F18B3" w:rsidRPr="003F18B3">
        <w:rPr>
          <w:rFonts w:ascii="Times New Roman" w:hAnsi="Times New Roman"/>
          <w:noProof/>
          <w:sz w:val="24"/>
          <w:szCs w:val="24"/>
        </w:rPr>
        <w:t>(H. C. Lee, 2018)</w:t>
      </w:r>
      <w:r w:rsidR="003F18B3">
        <w:rPr>
          <w:rFonts w:ascii="Times New Roman" w:hAnsi="Times New Roman"/>
          <w:sz w:val="24"/>
          <w:szCs w:val="24"/>
        </w:rPr>
        <w:fldChar w:fldCharType="end"/>
      </w:r>
      <w:r w:rsidR="00F91CA5">
        <w:rPr>
          <w:rFonts w:ascii="Times New Roman" w:hAnsi="Times New Roman"/>
          <w:sz w:val="24"/>
          <w:szCs w:val="24"/>
        </w:rPr>
        <w:t xml:space="preserve">, </w:t>
      </w:r>
      <w:r>
        <w:rPr>
          <w:rFonts w:ascii="Times New Roman" w:hAnsi="Times New Roman"/>
          <w:sz w:val="24"/>
          <w:szCs w:val="24"/>
        </w:rPr>
        <w:t xml:space="preserve">and </w:t>
      </w:r>
      <w:r w:rsidR="00F91CA5">
        <w:rPr>
          <w:rFonts w:ascii="Times New Roman" w:hAnsi="Times New Roman"/>
          <w:sz w:val="24"/>
          <w:szCs w:val="24"/>
        </w:rPr>
        <w:t xml:space="preserve">the concentrations of various macronutrients and micronutrients were obtained and are summarized in </w:t>
      </w:r>
      <w:r w:rsidR="00F17A3E" w:rsidRPr="00F17A3E">
        <w:rPr>
          <w:rFonts w:ascii="Times New Roman" w:hAnsi="Times New Roman"/>
          <w:b/>
          <w:sz w:val="24"/>
          <w:szCs w:val="24"/>
        </w:rPr>
        <w:t>F</w:t>
      </w:r>
      <w:commentRangeStart w:id="236"/>
      <w:commentRangeStart w:id="237"/>
      <w:r w:rsidR="00F91CA5" w:rsidRPr="00F17A3E">
        <w:rPr>
          <w:rFonts w:ascii="Times New Roman" w:hAnsi="Times New Roman"/>
          <w:b/>
          <w:sz w:val="24"/>
          <w:szCs w:val="24"/>
        </w:rPr>
        <w:t>igure</w:t>
      </w:r>
      <w:r w:rsidRPr="00F17A3E">
        <w:rPr>
          <w:rFonts w:ascii="Times New Roman" w:hAnsi="Times New Roman"/>
          <w:b/>
          <w:sz w:val="24"/>
          <w:szCs w:val="24"/>
        </w:rPr>
        <w:t xml:space="preserve"> </w:t>
      </w:r>
      <w:r w:rsidR="00F17A3E">
        <w:rPr>
          <w:rFonts w:ascii="Times New Roman" w:hAnsi="Times New Roman"/>
          <w:b/>
          <w:sz w:val="24"/>
          <w:szCs w:val="24"/>
        </w:rPr>
        <w:t>10</w:t>
      </w:r>
      <w:r w:rsidR="00F91CA5">
        <w:rPr>
          <w:rFonts w:ascii="Times New Roman" w:hAnsi="Times New Roman"/>
          <w:sz w:val="24"/>
          <w:szCs w:val="24"/>
        </w:rPr>
        <w:t>.</w:t>
      </w:r>
      <w:commentRangeEnd w:id="236"/>
      <w:r w:rsidR="002A4DD0">
        <w:rPr>
          <w:rStyle w:val="CommentReference"/>
        </w:rPr>
        <w:commentReference w:id="236"/>
      </w:r>
      <w:commentRangeEnd w:id="237"/>
      <w:r>
        <w:rPr>
          <w:rStyle w:val="CommentReference"/>
        </w:rPr>
        <w:commentReference w:id="237"/>
      </w:r>
    </w:p>
    <w:p w14:paraId="1EE30C97" w14:textId="77777777" w:rsidR="0065236B" w:rsidRDefault="0065236B" w:rsidP="00043382">
      <w:pPr>
        <w:pStyle w:val="Caption"/>
      </w:pPr>
      <w:bookmarkStart w:id="238" w:name="_Toc89593846"/>
      <w:r>
        <w:t xml:space="preserve">Table 4. </w:t>
      </w:r>
      <w:r>
        <w:fldChar w:fldCharType="begin"/>
      </w:r>
      <w:r>
        <w:instrText xml:space="preserve"> SEQ Table_4. \* ARABIC </w:instrText>
      </w:r>
      <w:r>
        <w:fldChar w:fldCharType="separate"/>
      </w:r>
      <w:r w:rsidR="006F144E">
        <w:rPr>
          <w:noProof/>
        </w:rPr>
        <w:t>1</w:t>
      </w:r>
      <w:r>
        <w:fldChar w:fldCharType="end"/>
      </w:r>
      <w:r>
        <w:t xml:space="preserve">: </w:t>
      </w:r>
      <w:r w:rsidRPr="00910583">
        <w:t>ICP-MS composition analysis</w:t>
      </w:r>
      <w:bookmarkEnd w:id="238"/>
    </w:p>
    <w:p w14:paraId="0766C145" w14:textId="77777777" w:rsidR="005E129A" w:rsidRDefault="005E129A" w:rsidP="00E26152">
      <w:pPr>
        <w:spacing w:line="240" w:lineRule="auto"/>
        <w:rPr>
          <w:rFonts w:ascii="Times New Roman" w:hAnsi="Times New Roman"/>
          <w:sz w:val="24"/>
          <w:szCs w:val="24"/>
        </w:rPr>
      </w:pPr>
      <w:r>
        <w:rPr>
          <w:rFonts w:ascii="Times New Roman" w:hAnsi="Times New Roman"/>
          <w:sz w:val="24"/>
          <w:szCs w:val="24"/>
        </w:rPr>
        <w:t xml:space="preserve">The table below shows a summary of the results obtained from </w:t>
      </w:r>
      <w:r w:rsidR="004F476A">
        <w:rPr>
          <w:rFonts w:ascii="Times New Roman" w:hAnsi="Times New Roman"/>
          <w:sz w:val="24"/>
          <w:szCs w:val="24"/>
        </w:rPr>
        <w:t>Wetchem, ICP-MS analyses carried out on the various dietary substrates used to feed the BSFL.</w:t>
      </w:r>
      <w:r w:rsidR="00956066">
        <w:rPr>
          <w:rFonts w:ascii="Times New Roman" w:hAnsi="Times New Roman"/>
          <w:sz w:val="24"/>
          <w:szCs w:val="24"/>
        </w:rPr>
        <w:t xml:space="preserve"> </w:t>
      </w:r>
    </w:p>
    <w:p w14:paraId="0C112154" w14:textId="77777777" w:rsidR="004F4910" w:rsidRDefault="004F4910" w:rsidP="00F91CA5">
      <w:pPr>
        <w:spacing w:line="360" w:lineRule="auto"/>
        <w:rPr>
          <w:rFonts w:ascii="Times New Roman" w:hAnsi="Times New Roman"/>
          <w:sz w:val="24"/>
          <w:szCs w:val="24"/>
        </w:rPr>
      </w:pPr>
    </w:p>
    <w:tbl>
      <w:tblPr>
        <w:tblW w:w="9862" w:type="dxa"/>
        <w:tblLook w:val="04A0" w:firstRow="1" w:lastRow="0" w:firstColumn="1" w:lastColumn="0" w:noHBand="0" w:noVBand="1"/>
      </w:tblPr>
      <w:tblGrid>
        <w:gridCol w:w="2802"/>
        <w:gridCol w:w="1757"/>
        <w:gridCol w:w="1060"/>
        <w:gridCol w:w="976"/>
        <w:gridCol w:w="974"/>
        <w:gridCol w:w="974"/>
        <w:gridCol w:w="1319"/>
      </w:tblGrid>
      <w:tr w:rsidR="00F91CA5" w:rsidRPr="00083B7F" w14:paraId="549CD353" w14:textId="77777777" w:rsidTr="005E129A">
        <w:trPr>
          <w:trHeight w:val="278"/>
        </w:trPr>
        <w:tc>
          <w:tcPr>
            <w:tcW w:w="2802" w:type="dxa"/>
            <w:tcBorders>
              <w:bottom w:val="single" w:sz="4" w:space="0" w:color="7F7F7F"/>
              <w:right w:val="nil"/>
            </w:tcBorders>
            <w:shd w:val="clear" w:color="auto" w:fill="FFFFFF"/>
            <w:noWrap/>
            <w:hideMark/>
          </w:tcPr>
          <w:p w14:paraId="08383BE8"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Parameter</w:t>
            </w:r>
          </w:p>
        </w:tc>
        <w:tc>
          <w:tcPr>
            <w:tcW w:w="1757" w:type="dxa"/>
            <w:tcBorders>
              <w:bottom w:val="single" w:sz="4" w:space="0" w:color="7F7F7F"/>
            </w:tcBorders>
            <w:shd w:val="clear" w:color="auto" w:fill="FFFFFF"/>
            <w:noWrap/>
            <w:hideMark/>
          </w:tcPr>
          <w:p w14:paraId="705EE315"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Method</w:t>
            </w:r>
          </w:p>
        </w:tc>
        <w:tc>
          <w:tcPr>
            <w:tcW w:w="1060" w:type="dxa"/>
            <w:tcBorders>
              <w:bottom w:val="single" w:sz="4" w:space="0" w:color="7F7F7F"/>
            </w:tcBorders>
            <w:shd w:val="clear" w:color="auto" w:fill="FFFFFF"/>
            <w:noWrap/>
            <w:hideMark/>
          </w:tcPr>
          <w:p w14:paraId="033A987D"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Unit</w:t>
            </w:r>
          </w:p>
        </w:tc>
        <w:tc>
          <w:tcPr>
            <w:tcW w:w="4243" w:type="dxa"/>
            <w:gridSpan w:val="4"/>
            <w:tcBorders>
              <w:bottom w:val="single" w:sz="4" w:space="0" w:color="7F7F7F"/>
            </w:tcBorders>
            <w:shd w:val="clear" w:color="auto" w:fill="FFFFFF"/>
            <w:noWrap/>
            <w:hideMark/>
          </w:tcPr>
          <w:p w14:paraId="79F8B0A0" w14:textId="77777777" w:rsidR="00F91CA5" w:rsidRPr="00083B7F" w:rsidRDefault="00F91CA5" w:rsidP="00083B7F">
            <w:pPr>
              <w:spacing w:after="0" w:line="240" w:lineRule="auto"/>
              <w:jc w:val="center"/>
              <w:rPr>
                <w:rFonts w:ascii="Times New Roman" w:eastAsia="Times New Roman" w:hAnsi="Times New Roman"/>
                <w:b/>
                <w:bCs/>
                <w:i/>
                <w:iCs/>
                <w:color w:val="000000"/>
              </w:rPr>
            </w:pPr>
            <w:r w:rsidRPr="00083B7F">
              <w:rPr>
                <w:rFonts w:ascii="Times New Roman" w:eastAsia="Times New Roman" w:hAnsi="Times New Roman"/>
                <w:b/>
                <w:bCs/>
                <w:i/>
                <w:iCs/>
                <w:color w:val="000000"/>
              </w:rPr>
              <w:t>Result</w:t>
            </w:r>
          </w:p>
        </w:tc>
      </w:tr>
      <w:tr w:rsidR="00F91CA5" w:rsidRPr="00083B7F" w14:paraId="45197BA3" w14:textId="77777777" w:rsidTr="005E129A">
        <w:trPr>
          <w:trHeight w:val="278"/>
        </w:trPr>
        <w:tc>
          <w:tcPr>
            <w:tcW w:w="2802" w:type="dxa"/>
            <w:tcBorders>
              <w:right w:val="single" w:sz="4" w:space="0" w:color="7F7F7F"/>
            </w:tcBorders>
            <w:shd w:val="clear" w:color="auto" w:fill="FFFFFF"/>
            <w:noWrap/>
            <w:hideMark/>
          </w:tcPr>
          <w:p w14:paraId="1F6408F9" w14:textId="77777777" w:rsidR="00F91CA5" w:rsidRPr="00083B7F" w:rsidRDefault="00F91CA5" w:rsidP="00D91A6A">
            <w:pPr>
              <w:spacing w:after="0" w:line="240" w:lineRule="auto"/>
              <w:rPr>
                <w:rFonts w:ascii="Times New Roman" w:eastAsia="Times New Roman" w:hAnsi="Times New Roman"/>
                <w:b/>
                <w:bCs/>
                <w:i/>
                <w:iCs/>
                <w:color w:val="000000"/>
              </w:rPr>
            </w:pPr>
            <w:r w:rsidRPr="00083B7F">
              <w:rPr>
                <w:rFonts w:ascii="Times New Roman" w:eastAsia="Times New Roman" w:hAnsi="Times New Roman"/>
                <w:b/>
                <w:bCs/>
                <w:i/>
                <w:iCs/>
                <w:color w:val="000000"/>
              </w:rPr>
              <w:t> </w:t>
            </w:r>
          </w:p>
        </w:tc>
        <w:tc>
          <w:tcPr>
            <w:tcW w:w="1757" w:type="dxa"/>
            <w:shd w:val="clear" w:color="auto" w:fill="F2F2F2"/>
            <w:noWrap/>
            <w:hideMark/>
          </w:tcPr>
          <w:p w14:paraId="5BB8E88F"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1060" w:type="dxa"/>
            <w:shd w:val="clear" w:color="auto" w:fill="F2F2F2"/>
            <w:noWrap/>
            <w:hideMark/>
          </w:tcPr>
          <w:p w14:paraId="5FBEA750" w14:textId="77777777" w:rsidR="00F91CA5" w:rsidRPr="00F91CA5" w:rsidRDefault="00F91CA5" w:rsidP="00083B7F">
            <w:pPr>
              <w:spacing w:after="0" w:line="240" w:lineRule="auto"/>
              <w:rPr>
                <w:rFonts w:ascii="Times New Roman" w:eastAsia="Times New Roman" w:hAnsi="Times New Roman"/>
                <w:b/>
                <w:bCs/>
                <w:color w:val="000000"/>
              </w:rPr>
            </w:pPr>
            <w:r w:rsidRPr="00F91CA5">
              <w:rPr>
                <w:rFonts w:ascii="Times New Roman" w:eastAsia="Times New Roman" w:hAnsi="Times New Roman"/>
                <w:b/>
                <w:bCs/>
                <w:color w:val="000000"/>
              </w:rPr>
              <w:t> </w:t>
            </w:r>
          </w:p>
        </w:tc>
        <w:tc>
          <w:tcPr>
            <w:tcW w:w="976" w:type="dxa"/>
            <w:shd w:val="clear" w:color="auto" w:fill="F2F2F2"/>
            <w:noWrap/>
            <w:hideMark/>
          </w:tcPr>
          <w:p w14:paraId="3025A173"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BSG</w:t>
            </w:r>
          </w:p>
        </w:tc>
        <w:tc>
          <w:tcPr>
            <w:tcW w:w="974" w:type="dxa"/>
            <w:shd w:val="clear" w:color="auto" w:fill="F2F2F2"/>
            <w:noWrap/>
            <w:hideMark/>
          </w:tcPr>
          <w:p w14:paraId="2EAF7625"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CF</w:t>
            </w:r>
          </w:p>
        </w:tc>
        <w:tc>
          <w:tcPr>
            <w:tcW w:w="974" w:type="dxa"/>
            <w:shd w:val="clear" w:color="auto" w:fill="F2F2F2"/>
            <w:noWrap/>
            <w:hideMark/>
          </w:tcPr>
          <w:p w14:paraId="1C543A37"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CM</w:t>
            </w:r>
          </w:p>
        </w:tc>
        <w:tc>
          <w:tcPr>
            <w:tcW w:w="1319" w:type="dxa"/>
            <w:shd w:val="clear" w:color="auto" w:fill="F2F2F2"/>
            <w:noWrap/>
            <w:hideMark/>
          </w:tcPr>
          <w:p w14:paraId="664A2279" w14:textId="77777777" w:rsidR="00F91CA5" w:rsidRPr="00F91CA5" w:rsidRDefault="00F91CA5" w:rsidP="00083B7F">
            <w:pPr>
              <w:spacing w:after="0" w:line="240" w:lineRule="auto"/>
              <w:jc w:val="center"/>
              <w:rPr>
                <w:rFonts w:ascii="Times New Roman" w:eastAsia="Times New Roman" w:hAnsi="Times New Roman"/>
                <w:b/>
                <w:bCs/>
                <w:color w:val="000000"/>
              </w:rPr>
            </w:pPr>
            <w:r w:rsidRPr="00F91CA5">
              <w:rPr>
                <w:rFonts w:ascii="Times New Roman" w:eastAsia="Times New Roman" w:hAnsi="Times New Roman"/>
                <w:b/>
                <w:bCs/>
                <w:color w:val="000000"/>
              </w:rPr>
              <w:t>WH</w:t>
            </w:r>
          </w:p>
        </w:tc>
      </w:tr>
      <w:tr w:rsidR="00F91CA5" w:rsidRPr="00F91CA5" w14:paraId="6B57AF83" w14:textId="77777777" w:rsidTr="005E129A">
        <w:trPr>
          <w:trHeight w:val="278"/>
        </w:trPr>
        <w:tc>
          <w:tcPr>
            <w:tcW w:w="2802" w:type="dxa"/>
            <w:tcBorders>
              <w:right w:val="single" w:sz="4" w:space="0" w:color="7F7F7F"/>
            </w:tcBorders>
            <w:shd w:val="clear" w:color="auto" w:fill="FFFFFF"/>
            <w:noWrap/>
            <w:hideMark/>
          </w:tcPr>
          <w:p w14:paraId="7DA8E37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Energy</w:t>
            </w:r>
          </w:p>
        </w:tc>
        <w:tc>
          <w:tcPr>
            <w:tcW w:w="1757" w:type="dxa"/>
            <w:shd w:val="clear" w:color="auto" w:fill="auto"/>
            <w:noWrap/>
            <w:hideMark/>
          </w:tcPr>
          <w:p w14:paraId="532B68D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Calculated</w:t>
            </w:r>
          </w:p>
        </w:tc>
        <w:tc>
          <w:tcPr>
            <w:tcW w:w="1060" w:type="dxa"/>
            <w:shd w:val="clear" w:color="auto" w:fill="auto"/>
            <w:noWrap/>
            <w:hideMark/>
          </w:tcPr>
          <w:p w14:paraId="43617F2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MJ/Kg</w:t>
            </w:r>
          </w:p>
        </w:tc>
        <w:tc>
          <w:tcPr>
            <w:tcW w:w="976" w:type="dxa"/>
            <w:shd w:val="clear" w:color="auto" w:fill="auto"/>
            <w:noWrap/>
            <w:hideMark/>
          </w:tcPr>
          <w:p w14:paraId="0E5707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w:t>
            </w:r>
          </w:p>
        </w:tc>
        <w:tc>
          <w:tcPr>
            <w:tcW w:w="974" w:type="dxa"/>
            <w:shd w:val="clear" w:color="auto" w:fill="auto"/>
            <w:noWrap/>
            <w:hideMark/>
          </w:tcPr>
          <w:p w14:paraId="3BC1026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w:t>
            </w:r>
          </w:p>
        </w:tc>
        <w:tc>
          <w:tcPr>
            <w:tcW w:w="974" w:type="dxa"/>
            <w:shd w:val="clear" w:color="auto" w:fill="auto"/>
            <w:noWrap/>
            <w:hideMark/>
          </w:tcPr>
          <w:p w14:paraId="7685D79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7.66</w:t>
            </w:r>
          </w:p>
        </w:tc>
        <w:tc>
          <w:tcPr>
            <w:tcW w:w="1319" w:type="dxa"/>
            <w:shd w:val="clear" w:color="auto" w:fill="auto"/>
            <w:noWrap/>
            <w:hideMark/>
          </w:tcPr>
          <w:p w14:paraId="07ABF80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w:t>
            </w:r>
          </w:p>
        </w:tc>
      </w:tr>
      <w:tr w:rsidR="00F91CA5" w:rsidRPr="00083B7F" w14:paraId="17EB72BC" w14:textId="77777777" w:rsidTr="005E129A">
        <w:trPr>
          <w:trHeight w:val="278"/>
        </w:trPr>
        <w:tc>
          <w:tcPr>
            <w:tcW w:w="2802" w:type="dxa"/>
            <w:tcBorders>
              <w:right w:val="single" w:sz="4" w:space="0" w:color="7F7F7F"/>
            </w:tcBorders>
            <w:shd w:val="clear" w:color="auto" w:fill="FFFFFF"/>
            <w:noWrap/>
            <w:hideMark/>
          </w:tcPr>
          <w:p w14:paraId="1DF5158D"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Protein</w:t>
            </w:r>
          </w:p>
        </w:tc>
        <w:tc>
          <w:tcPr>
            <w:tcW w:w="1757" w:type="dxa"/>
            <w:shd w:val="clear" w:color="auto" w:fill="F2F2F2"/>
            <w:noWrap/>
            <w:hideMark/>
          </w:tcPr>
          <w:p w14:paraId="5E48777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5983-2</w:t>
            </w:r>
          </w:p>
        </w:tc>
        <w:tc>
          <w:tcPr>
            <w:tcW w:w="1060" w:type="dxa"/>
            <w:shd w:val="clear" w:color="auto" w:fill="F2F2F2"/>
            <w:noWrap/>
            <w:hideMark/>
          </w:tcPr>
          <w:p w14:paraId="1D1D2299"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1C50AC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24.1</w:t>
            </w:r>
          </w:p>
        </w:tc>
        <w:tc>
          <w:tcPr>
            <w:tcW w:w="974" w:type="dxa"/>
            <w:shd w:val="clear" w:color="auto" w:fill="F2F2F2"/>
            <w:noWrap/>
            <w:hideMark/>
          </w:tcPr>
          <w:p w14:paraId="7F3BE4F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18.5</w:t>
            </w:r>
          </w:p>
        </w:tc>
        <w:tc>
          <w:tcPr>
            <w:tcW w:w="974" w:type="dxa"/>
            <w:shd w:val="clear" w:color="auto" w:fill="F2F2F2"/>
            <w:noWrap/>
            <w:hideMark/>
          </w:tcPr>
          <w:p w14:paraId="37CB9B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1319" w:type="dxa"/>
            <w:shd w:val="clear" w:color="auto" w:fill="F2F2F2"/>
            <w:noWrap/>
            <w:hideMark/>
          </w:tcPr>
          <w:p w14:paraId="1920BC7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13.98</w:t>
            </w:r>
          </w:p>
        </w:tc>
      </w:tr>
      <w:tr w:rsidR="00F91CA5" w:rsidRPr="00F91CA5" w14:paraId="2F77259F" w14:textId="77777777" w:rsidTr="005E129A">
        <w:trPr>
          <w:trHeight w:val="278"/>
        </w:trPr>
        <w:tc>
          <w:tcPr>
            <w:tcW w:w="2802" w:type="dxa"/>
            <w:tcBorders>
              <w:right w:val="single" w:sz="4" w:space="0" w:color="7F7F7F"/>
            </w:tcBorders>
            <w:shd w:val="clear" w:color="auto" w:fill="FFFFFF"/>
            <w:noWrap/>
            <w:hideMark/>
          </w:tcPr>
          <w:p w14:paraId="3E9D44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Total Ash</w:t>
            </w:r>
          </w:p>
        </w:tc>
        <w:tc>
          <w:tcPr>
            <w:tcW w:w="1757" w:type="dxa"/>
            <w:shd w:val="clear" w:color="auto" w:fill="auto"/>
            <w:noWrap/>
            <w:hideMark/>
          </w:tcPr>
          <w:p w14:paraId="32608B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5984</w:t>
            </w:r>
          </w:p>
        </w:tc>
        <w:tc>
          <w:tcPr>
            <w:tcW w:w="1060" w:type="dxa"/>
            <w:shd w:val="clear" w:color="auto" w:fill="auto"/>
            <w:noWrap/>
            <w:hideMark/>
          </w:tcPr>
          <w:p w14:paraId="3CD086C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26CF0EA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5.24</w:t>
            </w:r>
          </w:p>
        </w:tc>
        <w:tc>
          <w:tcPr>
            <w:tcW w:w="974" w:type="dxa"/>
            <w:shd w:val="clear" w:color="auto" w:fill="auto"/>
            <w:noWrap/>
            <w:hideMark/>
          </w:tcPr>
          <w:p w14:paraId="7072FE4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6.16</w:t>
            </w:r>
          </w:p>
        </w:tc>
        <w:tc>
          <w:tcPr>
            <w:tcW w:w="974" w:type="dxa"/>
            <w:shd w:val="clear" w:color="auto" w:fill="auto"/>
            <w:noWrap/>
            <w:hideMark/>
          </w:tcPr>
          <w:p w14:paraId="0690E3A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30.2</w:t>
            </w:r>
          </w:p>
        </w:tc>
        <w:tc>
          <w:tcPr>
            <w:tcW w:w="1319" w:type="dxa"/>
            <w:shd w:val="clear" w:color="auto" w:fill="auto"/>
            <w:noWrap/>
            <w:hideMark/>
          </w:tcPr>
          <w:p w14:paraId="7F7B123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12.8</w:t>
            </w:r>
          </w:p>
        </w:tc>
      </w:tr>
      <w:tr w:rsidR="00F91CA5" w:rsidRPr="00083B7F" w14:paraId="0EC7F0E5" w14:textId="77777777" w:rsidTr="005E129A">
        <w:trPr>
          <w:trHeight w:val="278"/>
        </w:trPr>
        <w:tc>
          <w:tcPr>
            <w:tcW w:w="2802" w:type="dxa"/>
            <w:tcBorders>
              <w:right w:val="single" w:sz="4" w:space="0" w:color="7F7F7F"/>
            </w:tcBorders>
            <w:shd w:val="clear" w:color="auto" w:fill="FFFFFF"/>
            <w:noWrap/>
            <w:hideMark/>
          </w:tcPr>
          <w:p w14:paraId="08EB03A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Fat</w:t>
            </w:r>
          </w:p>
        </w:tc>
        <w:tc>
          <w:tcPr>
            <w:tcW w:w="1757" w:type="dxa"/>
            <w:shd w:val="clear" w:color="auto" w:fill="F2F2F2"/>
            <w:noWrap/>
            <w:hideMark/>
          </w:tcPr>
          <w:p w14:paraId="3AF6FA2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Gafta 3</w:t>
            </w:r>
          </w:p>
        </w:tc>
        <w:tc>
          <w:tcPr>
            <w:tcW w:w="1060" w:type="dxa"/>
            <w:shd w:val="clear" w:color="auto" w:fill="F2F2F2"/>
            <w:noWrap/>
            <w:hideMark/>
          </w:tcPr>
          <w:p w14:paraId="2FE85D2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004A5B9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4.43</w:t>
            </w:r>
          </w:p>
        </w:tc>
        <w:tc>
          <w:tcPr>
            <w:tcW w:w="974" w:type="dxa"/>
            <w:shd w:val="clear" w:color="auto" w:fill="F2F2F2"/>
            <w:noWrap/>
            <w:hideMark/>
          </w:tcPr>
          <w:p w14:paraId="3FA963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0.83</w:t>
            </w:r>
          </w:p>
        </w:tc>
        <w:tc>
          <w:tcPr>
            <w:tcW w:w="974" w:type="dxa"/>
            <w:shd w:val="clear" w:color="auto" w:fill="F2F2F2"/>
            <w:noWrap/>
            <w:hideMark/>
          </w:tcPr>
          <w:p w14:paraId="605E4B4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1.82</w:t>
            </w:r>
          </w:p>
        </w:tc>
        <w:tc>
          <w:tcPr>
            <w:tcW w:w="1319" w:type="dxa"/>
            <w:shd w:val="clear" w:color="auto" w:fill="F2F2F2"/>
            <w:noWrap/>
            <w:hideMark/>
          </w:tcPr>
          <w:p w14:paraId="1C79FC1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0.915</w:t>
            </w:r>
          </w:p>
        </w:tc>
      </w:tr>
      <w:tr w:rsidR="00F91CA5" w:rsidRPr="00F91CA5" w14:paraId="1FEFE1FA" w14:textId="77777777" w:rsidTr="005E129A">
        <w:trPr>
          <w:trHeight w:val="278"/>
        </w:trPr>
        <w:tc>
          <w:tcPr>
            <w:tcW w:w="2802" w:type="dxa"/>
            <w:tcBorders>
              <w:right w:val="single" w:sz="4" w:space="0" w:color="7F7F7F"/>
            </w:tcBorders>
            <w:shd w:val="clear" w:color="auto" w:fill="FFFFFF"/>
            <w:noWrap/>
            <w:hideMark/>
          </w:tcPr>
          <w:p w14:paraId="27713711"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Fiber</w:t>
            </w:r>
          </w:p>
        </w:tc>
        <w:tc>
          <w:tcPr>
            <w:tcW w:w="1757" w:type="dxa"/>
            <w:shd w:val="clear" w:color="auto" w:fill="auto"/>
            <w:noWrap/>
            <w:hideMark/>
          </w:tcPr>
          <w:p w14:paraId="3D5A51A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 6865</w:t>
            </w:r>
          </w:p>
        </w:tc>
        <w:tc>
          <w:tcPr>
            <w:tcW w:w="1060" w:type="dxa"/>
            <w:shd w:val="clear" w:color="auto" w:fill="auto"/>
            <w:noWrap/>
            <w:hideMark/>
          </w:tcPr>
          <w:p w14:paraId="4CFB62A3"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303E16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19.5</w:t>
            </w:r>
          </w:p>
        </w:tc>
        <w:tc>
          <w:tcPr>
            <w:tcW w:w="974" w:type="dxa"/>
            <w:shd w:val="clear" w:color="auto" w:fill="auto"/>
            <w:noWrap/>
            <w:hideMark/>
          </w:tcPr>
          <w:p w14:paraId="26EC071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5.95</w:t>
            </w:r>
          </w:p>
        </w:tc>
        <w:tc>
          <w:tcPr>
            <w:tcW w:w="974" w:type="dxa"/>
            <w:shd w:val="clear" w:color="auto" w:fill="auto"/>
            <w:noWrap/>
            <w:hideMark/>
          </w:tcPr>
          <w:p w14:paraId="47D9A85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17.1</w:t>
            </w:r>
          </w:p>
        </w:tc>
        <w:tc>
          <w:tcPr>
            <w:tcW w:w="1319" w:type="dxa"/>
            <w:shd w:val="clear" w:color="auto" w:fill="auto"/>
            <w:noWrap/>
            <w:hideMark/>
          </w:tcPr>
          <w:p w14:paraId="041B21E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23.3</w:t>
            </w:r>
          </w:p>
        </w:tc>
      </w:tr>
      <w:tr w:rsidR="00F91CA5" w:rsidRPr="00083B7F" w14:paraId="13F83C02" w14:textId="77777777" w:rsidTr="005E129A">
        <w:trPr>
          <w:trHeight w:val="278"/>
        </w:trPr>
        <w:tc>
          <w:tcPr>
            <w:tcW w:w="2802" w:type="dxa"/>
            <w:tcBorders>
              <w:right w:val="single" w:sz="4" w:space="0" w:color="7F7F7F"/>
            </w:tcBorders>
            <w:shd w:val="clear" w:color="auto" w:fill="FFFFFF"/>
            <w:noWrap/>
            <w:hideMark/>
          </w:tcPr>
          <w:p w14:paraId="50BCE57F"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Dry Matter @103C Animal Feed</w:t>
            </w:r>
          </w:p>
        </w:tc>
        <w:tc>
          <w:tcPr>
            <w:tcW w:w="1757" w:type="dxa"/>
            <w:shd w:val="clear" w:color="auto" w:fill="F2F2F2"/>
            <w:noWrap/>
            <w:hideMark/>
          </w:tcPr>
          <w:p w14:paraId="79BD236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ISO6496</w:t>
            </w:r>
          </w:p>
        </w:tc>
        <w:tc>
          <w:tcPr>
            <w:tcW w:w="1060" w:type="dxa"/>
            <w:shd w:val="clear" w:color="auto" w:fill="F2F2F2"/>
            <w:noWrap/>
            <w:hideMark/>
          </w:tcPr>
          <w:p w14:paraId="6803562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630D9B4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91.4</w:t>
            </w:r>
          </w:p>
        </w:tc>
        <w:tc>
          <w:tcPr>
            <w:tcW w:w="974" w:type="dxa"/>
            <w:shd w:val="clear" w:color="auto" w:fill="F2F2F2"/>
            <w:noWrap/>
            <w:hideMark/>
          </w:tcPr>
          <w:p w14:paraId="1C0B66C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w:t>
            </w:r>
          </w:p>
        </w:tc>
        <w:tc>
          <w:tcPr>
            <w:tcW w:w="974" w:type="dxa"/>
            <w:shd w:val="clear" w:color="auto" w:fill="F2F2F2"/>
            <w:noWrap/>
            <w:hideMark/>
          </w:tcPr>
          <w:p w14:paraId="7C720A7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90.7</w:t>
            </w:r>
          </w:p>
        </w:tc>
        <w:tc>
          <w:tcPr>
            <w:tcW w:w="1319" w:type="dxa"/>
            <w:shd w:val="clear" w:color="auto" w:fill="F2F2F2"/>
            <w:noWrap/>
            <w:hideMark/>
          </w:tcPr>
          <w:p w14:paraId="3E09AB2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89.3</w:t>
            </w:r>
          </w:p>
        </w:tc>
      </w:tr>
      <w:tr w:rsidR="00F91CA5" w:rsidRPr="00F91CA5" w14:paraId="3FAF91C3" w14:textId="77777777" w:rsidTr="005E129A">
        <w:trPr>
          <w:trHeight w:val="278"/>
        </w:trPr>
        <w:tc>
          <w:tcPr>
            <w:tcW w:w="2802" w:type="dxa"/>
            <w:tcBorders>
              <w:right w:val="single" w:sz="4" w:space="0" w:color="7F7F7F"/>
            </w:tcBorders>
            <w:shd w:val="clear" w:color="auto" w:fill="FFFFFF"/>
            <w:noWrap/>
            <w:hideMark/>
          </w:tcPr>
          <w:p w14:paraId="3522D2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lastRenderedPageBreak/>
              <w:t>Calcium</w:t>
            </w:r>
          </w:p>
        </w:tc>
        <w:tc>
          <w:tcPr>
            <w:tcW w:w="1757" w:type="dxa"/>
            <w:shd w:val="clear" w:color="auto" w:fill="auto"/>
            <w:noWrap/>
            <w:hideMark/>
          </w:tcPr>
          <w:p w14:paraId="13FACD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7A3423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6D2F1A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0.54</w:t>
            </w:r>
          </w:p>
        </w:tc>
        <w:tc>
          <w:tcPr>
            <w:tcW w:w="974" w:type="dxa"/>
            <w:shd w:val="clear" w:color="auto" w:fill="auto"/>
            <w:noWrap/>
            <w:hideMark/>
          </w:tcPr>
          <w:p w14:paraId="430F224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0.76</w:t>
            </w:r>
          </w:p>
        </w:tc>
        <w:tc>
          <w:tcPr>
            <w:tcW w:w="974" w:type="dxa"/>
            <w:shd w:val="clear" w:color="auto" w:fill="auto"/>
            <w:noWrap/>
            <w:hideMark/>
          </w:tcPr>
          <w:p w14:paraId="36A1EE2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6.06</w:t>
            </w:r>
          </w:p>
        </w:tc>
        <w:tc>
          <w:tcPr>
            <w:tcW w:w="1319" w:type="dxa"/>
            <w:shd w:val="clear" w:color="auto" w:fill="auto"/>
            <w:noWrap/>
            <w:hideMark/>
          </w:tcPr>
          <w:p w14:paraId="7D3A468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2.395</w:t>
            </w:r>
          </w:p>
        </w:tc>
      </w:tr>
      <w:tr w:rsidR="00F91CA5" w:rsidRPr="00083B7F" w14:paraId="5AF57079" w14:textId="77777777" w:rsidTr="005E129A">
        <w:trPr>
          <w:trHeight w:val="278"/>
        </w:trPr>
        <w:tc>
          <w:tcPr>
            <w:tcW w:w="2802" w:type="dxa"/>
            <w:tcBorders>
              <w:right w:val="single" w:sz="4" w:space="0" w:color="7F7F7F"/>
            </w:tcBorders>
            <w:shd w:val="clear" w:color="auto" w:fill="FFFFFF"/>
            <w:noWrap/>
            <w:hideMark/>
          </w:tcPr>
          <w:p w14:paraId="4D77CA0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Potassium</w:t>
            </w:r>
          </w:p>
        </w:tc>
        <w:tc>
          <w:tcPr>
            <w:tcW w:w="1757" w:type="dxa"/>
            <w:shd w:val="clear" w:color="auto" w:fill="F2F2F2"/>
            <w:noWrap/>
            <w:hideMark/>
          </w:tcPr>
          <w:p w14:paraId="078DF60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C24976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2D125F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0.12</w:t>
            </w:r>
          </w:p>
        </w:tc>
        <w:tc>
          <w:tcPr>
            <w:tcW w:w="974" w:type="dxa"/>
            <w:shd w:val="clear" w:color="auto" w:fill="F2F2F2"/>
            <w:noWrap/>
            <w:hideMark/>
          </w:tcPr>
          <w:p w14:paraId="3CAAE6D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0.98</w:t>
            </w:r>
          </w:p>
        </w:tc>
        <w:tc>
          <w:tcPr>
            <w:tcW w:w="974" w:type="dxa"/>
            <w:shd w:val="clear" w:color="auto" w:fill="F2F2F2"/>
            <w:noWrap/>
            <w:hideMark/>
          </w:tcPr>
          <w:p w14:paraId="036601E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1.38</w:t>
            </w:r>
          </w:p>
        </w:tc>
        <w:tc>
          <w:tcPr>
            <w:tcW w:w="1319" w:type="dxa"/>
            <w:shd w:val="clear" w:color="auto" w:fill="F2F2F2"/>
            <w:noWrap/>
            <w:hideMark/>
          </w:tcPr>
          <w:p w14:paraId="7B64895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3.475</w:t>
            </w:r>
          </w:p>
        </w:tc>
      </w:tr>
      <w:tr w:rsidR="00F91CA5" w:rsidRPr="00F91CA5" w14:paraId="2F395925" w14:textId="77777777" w:rsidTr="005E129A">
        <w:trPr>
          <w:trHeight w:val="278"/>
        </w:trPr>
        <w:tc>
          <w:tcPr>
            <w:tcW w:w="2802" w:type="dxa"/>
            <w:tcBorders>
              <w:right w:val="single" w:sz="4" w:space="0" w:color="7F7F7F"/>
            </w:tcBorders>
            <w:shd w:val="clear" w:color="auto" w:fill="FFFFFF"/>
            <w:noWrap/>
            <w:hideMark/>
          </w:tcPr>
          <w:p w14:paraId="14E8AFB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Magnesium</w:t>
            </w:r>
          </w:p>
        </w:tc>
        <w:tc>
          <w:tcPr>
            <w:tcW w:w="1757" w:type="dxa"/>
            <w:shd w:val="clear" w:color="auto" w:fill="auto"/>
            <w:noWrap/>
            <w:hideMark/>
          </w:tcPr>
          <w:p w14:paraId="3DA8FC0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16DA8E5D"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994412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0.25</w:t>
            </w:r>
          </w:p>
        </w:tc>
        <w:tc>
          <w:tcPr>
            <w:tcW w:w="974" w:type="dxa"/>
            <w:shd w:val="clear" w:color="auto" w:fill="auto"/>
            <w:noWrap/>
            <w:hideMark/>
          </w:tcPr>
          <w:p w14:paraId="279363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0.27</w:t>
            </w:r>
          </w:p>
        </w:tc>
        <w:tc>
          <w:tcPr>
            <w:tcW w:w="974" w:type="dxa"/>
            <w:shd w:val="clear" w:color="auto" w:fill="auto"/>
            <w:noWrap/>
            <w:hideMark/>
          </w:tcPr>
          <w:p w14:paraId="5C5A67F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0.73</w:t>
            </w:r>
          </w:p>
        </w:tc>
        <w:tc>
          <w:tcPr>
            <w:tcW w:w="1319" w:type="dxa"/>
            <w:shd w:val="clear" w:color="auto" w:fill="auto"/>
            <w:noWrap/>
            <w:hideMark/>
          </w:tcPr>
          <w:p w14:paraId="1354973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0.24</w:t>
            </w:r>
          </w:p>
        </w:tc>
      </w:tr>
      <w:tr w:rsidR="00F91CA5" w:rsidRPr="00083B7F" w14:paraId="35BE4E63" w14:textId="77777777" w:rsidTr="005E129A">
        <w:trPr>
          <w:trHeight w:val="278"/>
        </w:trPr>
        <w:tc>
          <w:tcPr>
            <w:tcW w:w="2802" w:type="dxa"/>
            <w:tcBorders>
              <w:right w:val="single" w:sz="4" w:space="0" w:color="7F7F7F"/>
            </w:tcBorders>
            <w:shd w:val="clear" w:color="auto" w:fill="FFFFFF"/>
            <w:noWrap/>
            <w:hideMark/>
          </w:tcPr>
          <w:p w14:paraId="461D9D35"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Phosphorous</w:t>
            </w:r>
          </w:p>
        </w:tc>
        <w:tc>
          <w:tcPr>
            <w:tcW w:w="1757" w:type="dxa"/>
            <w:shd w:val="clear" w:color="auto" w:fill="F2F2F2"/>
            <w:noWrap/>
            <w:hideMark/>
          </w:tcPr>
          <w:p w14:paraId="7924E0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6B279D5"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F2F2F2"/>
            <w:noWrap/>
            <w:hideMark/>
          </w:tcPr>
          <w:p w14:paraId="57F8906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0.71</w:t>
            </w:r>
          </w:p>
        </w:tc>
        <w:tc>
          <w:tcPr>
            <w:tcW w:w="974" w:type="dxa"/>
            <w:shd w:val="clear" w:color="auto" w:fill="F2F2F2"/>
            <w:noWrap/>
            <w:hideMark/>
          </w:tcPr>
          <w:p w14:paraId="75C8D02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0.72</w:t>
            </w:r>
          </w:p>
        </w:tc>
        <w:tc>
          <w:tcPr>
            <w:tcW w:w="974" w:type="dxa"/>
            <w:shd w:val="clear" w:color="auto" w:fill="F2F2F2"/>
            <w:noWrap/>
            <w:hideMark/>
          </w:tcPr>
          <w:p w14:paraId="33E74BD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1.36</w:t>
            </w:r>
          </w:p>
        </w:tc>
        <w:tc>
          <w:tcPr>
            <w:tcW w:w="1319" w:type="dxa"/>
            <w:shd w:val="clear" w:color="auto" w:fill="F2F2F2"/>
            <w:noWrap/>
            <w:hideMark/>
          </w:tcPr>
          <w:p w14:paraId="4B55CD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0.094</w:t>
            </w:r>
          </w:p>
        </w:tc>
      </w:tr>
      <w:tr w:rsidR="00F91CA5" w:rsidRPr="00F91CA5" w14:paraId="4C0E794B" w14:textId="77777777" w:rsidTr="005E129A">
        <w:trPr>
          <w:trHeight w:val="278"/>
        </w:trPr>
        <w:tc>
          <w:tcPr>
            <w:tcW w:w="2802" w:type="dxa"/>
            <w:tcBorders>
              <w:right w:val="single" w:sz="4" w:space="0" w:color="7F7F7F"/>
            </w:tcBorders>
            <w:shd w:val="clear" w:color="auto" w:fill="FFFFFF"/>
            <w:noWrap/>
            <w:hideMark/>
          </w:tcPr>
          <w:p w14:paraId="60D20EF2"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Sulphur</w:t>
            </w:r>
          </w:p>
        </w:tc>
        <w:tc>
          <w:tcPr>
            <w:tcW w:w="1757" w:type="dxa"/>
            <w:shd w:val="clear" w:color="auto" w:fill="auto"/>
            <w:noWrap/>
            <w:hideMark/>
          </w:tcPr>
          <w:p w14:paraId="759431B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5144A847"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w:t>
            </w:r>
          </w:p>
        </w:tc>
        <w:tc>
          <w:tcPr>
            <w:tcW w:w="976" w:type="dxa"/>
            <w:shd w:val="clear" w:color="auto" w:fill="auto"/>
            <w:noWrap/>
            <w:hideMark/>
          </w:tcPr>
          <w:p w14:paraId="51F8816F"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0.36</w:t>
            </w:r>
          </w:p>
        </w:tc>
        <w:tc>
          <w:tcPr>
            <w:tcW w:w="974" w:type="dxa"/>
            <w:shd w:val="clear" w:color="auto" w:fill="auto"/>
            <w:noWrap/>
            <w:hideMark/>
          </w:tcPr>
          <w:p w14:paraId="458A70C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0.21</w:t>
            </w:r>
          </w:p>
        </w:tc>
        <w:tc>
          <w:tcPr>
            <w:tcW w:w="974" w:type="dxa"/>
            <w:shd w:val="clear" w:color="auto" w:fill="auto"/>
            <w:noWrap/>
            <w:hideMark/>
          </w:tcPr>
          <w:p w14:paraId="6B14E93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0.3</w:t>
            </w:r>
          </w:p>
        </w:tc>
        <w:tc>
          <w:tcPr>
            <w:tcW w:w="1319" w:type="dxa"/>
            <w:shd w:val="clear" w:color="auto" w:fill="auto"/>
            <w:noWrap/>
            <w:hideMark/>
          </w:tcPr>
          <w:p w14:paraId="1C42DC6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0.093</w:t>
            </w:r>
          </w:p>
        </w:tc>
      </w:tr>
      <w:tr w:rsidR="00F91CA5" w:rsidRPr="00083B7F" w14:paraId="07EAB717" w14:textId="77777777" w:rsidTr="005E129A">
        <w:trPr>
          <w:trHeight w:val="278"/>
        </w:trPr>
        <w:tc>
          <w:tcPr>
            <w:tcW w:w="2802" w:type="dxa"/>
            <w:tcBorders>
              <w:right w:val="single" w:sz="4" w:space="0" w:color="7F7F7F"/>
            </w:tcBorders>
            <w:shd w:val="clear" w:color="auto" w:fill="FFFFFF"/>
            <w:noWrap/>
            <w:hideMark/>
          </w:tcPr>
          <w:p w14:paraId="6250013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Boron</w:t>
            </w:r>
          </w:p>
        </w:tc>
        <w:tc>
          <w:tcPr>
            <w:tcW w:w="1757" w:type="dxa"/>
            <w:shd w:val="clear" w:color="auto" w:fill="F2F2F2"/>
            <w:noWrap/>
            <w:hideMark/>
          </w:tcPr>
          <w:p w14:paraId="324BAC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C224E0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B173AA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2.88</w:t>
            </w:r>
          </w:p>
        </w:tc>
        <w:tc>
          <w:tcPr>
            <w:tcW w:w="974" w:type="dxa"/>
            <w:shd w:val="clear" w:color="auto" w:fill="F2F2F2"/>
            <w:noWrap/>
            <w:hideMark/>
          </w:tcPr>
          <w:p w14:paraId="75310A27"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8.96</w:t>
            </w:r>
          </w:p>
        </w:tc>
        <w:tc>
          <w:tcPr>
            <w:tcW w:w="974" w:type="dxa"/>
            <w:shd w:val="clear" w:color="auto" w:fill="F2F2F2"/>
            <w:noWrap/>
            <w:hideMark/>
          </w:tcPr>
          <w:p w14:paraId="755F681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17.4</w:t>
            </w:r>
          </w:p>
        </w:tc>
        <w:tc>
          <w:tcPr>
            <w:tcW w:w="1319" w:type="dxa"/>
            <w:shd w:val="clear" w:color="auto" w:fill="F2F2F2"/>
            <w:noWrap/>
            <w:hideMark/>
          </w:tcPr>
          <w:p w14:paraId="6828FFD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20.8</w:t>
            </w:r>
          </w:p>
        </w:tc>
      </w:tr>
      <w:tr w:rsidR="00F91CA5" w:rsidRPr="00F91CA5" w14:paraId="04373FAC" w14:textId="77777777" w:rsidTr="005E129A">
        <w:trPr>
          <w:trHeight w:val="278"/>
        </w:trPr>
        <w:tc>
          <w:tcPr>
            <w:tcW w:w="2802" w:type="dxa"/>
            <w:tcBorders>
              <w:right w:val="single" w:sz="4" w:space="0" w:color="7F7F7F"/>
            </w:tcBorders>
            <w:shd w:val="clear" w:color="auto" w:fill="FFFFFF"/>
            <w:noWrap/>
            <w:hideMark/>
          </w:tcPr>
          <w:p w14:paraId="527EAFB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Molybdenum</w:t>
            </w:r>
          </w:p>
        </w:tc>
        <w:tc>
          <w:tcPr>
            <w:tcW w:w="1757" w:type="dxa"/>
            <w:shd w:val="clear" w:color="auto" w:fill="auto"/>
            <w:noWrap/>
            <w:hideMark/>
          </w:tcPr>
          <w:p w14:paraId="6128E350"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78A5655A"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C2E201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1.65</w:t>
            </w:r>
          </w:p>
        </w:tc>
        <w:tc>
          <w:tcPr>
            <w:tcW w:w="974" w:type="dxa"/>
            <w:shd w:val="clear" w:color="auto" w:fill="auto"/>
            <w:noWrap/>
            <w:hideMark/>
          </w:tcPr>
          <w:p w14:paraId="1092BA1A"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1.1</w:t>
            </w:r>
          </w:p>
        </w:tc>
        <w:tc>
          <w:tcPr>
            <w:tcW w:w="974" w:type="dxa"/>
            <w:shd w:val="clear" w:color="auto" w:fill="auto"/>
            <w:noWrap/>
            <w:hideMark/>
          </w:tcPr>
          <w:p w14:paraId="67FA288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2.57</w:t>
            </w:r>
          </w:p>
        </w:tc>
        <w:tc>
          <w:tcPr>
            <w:tcW w:w="1319" w:type="dxa"/>
            <w:shd w:val="clear" w:color="auto" w:fill="auto"/>
            <w:noWrap/>
            <w:hideMark/>
          </w:tcPr>
          <w:p w14:paraId="02F1758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2.66</w:t>
            </w:r>
          </w:p>
        </w:tc>
      </w:tr>
      <w:tr w:rsidR="00F91CA5" w:rsidRPr="00083B7F" w14:paraId="12110791" w14:textId="77777777" w:rsidTr="005E129A">
        <w:trPr>
          <w:trHeight w:val="278"/>
        </w:trPr>
        <w:tc>
          <w:tcPr>
            <w:tcW w:w="2802" w:type="dxa"/>
            <w:tcBorders>
              <w:right w:val="single" w:sz="4" w:space="0" w:color="7F7F7F"/>
            </w:tcBorders>
            <w:shd w:val="clear" w:color="auto" w:fill="FFFFFF"/>
            <w:noWrap/>
            <w:hideMark/>
          </w:tcPr>
          <w:p w14:paraId="56926BB9"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Iron</w:t>
            </w:r>
          </w:p>
        </w:tc>
        <w:tc>
          <w:tcPr>
            <w:tcW w:w="1757" w:type="dxa"/>
            <w:shd w:val="clear" w:color="auto" w:fill="F2F2F2"/>
            <w:noWrap/>
            <w:hideMark/>
          </w:tcPr>
          <w:p w14:paraId="4A3B788E"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668CC0C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40CC0F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526</w:t>
            </w:r>
          </w:p>
        </w:tc>
        <w:tc>
          <w:tcPr>
            <w:tcW w:w="974" w:type="dxa"/>
            <w:shd w:val="clear" w:color="auto" w:fill="F2F2F2"/>
            <w:noWrap/>
            <w:hideMark/>
          </w:tcPr>
          <w:p w14:paraId="6F7F25BD"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280</w:t>
            </w:r>
          </w:p>
        </w:tc>
        <w:tc>
          <w:tcPr>
            <w:tcW w:w="974" w:type="dxa"/>
            <w:shd w:val="clear" w:color="auto" w:fill="F2F2F2"/>
            <w:noWrap/>
            <w:hideMark/>
          </w:tcPr>
          <w:p w14:paraId="7BD7B69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2480</w:t>
            </w:r>
          </w:p>
        </w:tc>
        <w:tc>
          <w:tcPr>
            <w:tcW w:w="1319" w:type="dxa"/>
            <w:shd w:val="clear" w:color="auto" w:fill="F2F2F2"/>
            <w:noWrap/>
            <w:hideMark/>
          </w:tcPr>
          <w:p w14:paraId="1D84FE0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194</w:t>
            </w:r>
          </w:p>
        </w:tc>
      </w:tr>
      <w:tr w:rsidR="00F91CA5" w:rsidRPr="00F91CA5" w14:paraId="5F663012" w14:textId="77777777" w:rsidTr="005E129A">
        <w:trPr>
          <w:trHeight w:val="278"/>
        </w:trPr>
        <w:tc>
          <w:tcPr>
            <w:tcW w:w="2802" w:type="dxa"/>
            <w:tcBorders>
              <w:right w:val="single" w:sz="4" w:space="0" w:color="7F7F7F"/>
            </w:tcBorders>
            <w:shd w:val="clear" w:color="auto" w:fill="FFFFFF"/>
            <w:noWrap/>
            <w:hideMark/>
          </w:tcPr>
          <w:p w14:paraId="325BF6AE"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Copper</w:t>
            </w:r>
          </w:p>
        </w:tc>
        <w:tc>
          <w:tcPr>
            <w:tcW w:w="1757" w:type="dxa"/>
            <w:shd w:val="clear" w:color="auto" w:fill="auto"/>
            <w:noWrap/>
            <w:hideMark/>
          </w:tcPr>
          <w:p w14:paraId="0D13431C"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702511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6EEE3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15.8</w:t>
            </w:r>
          </w:p>
        </w:tc>
        <w:tc>
          <w:tcPr>
            <w:tcW w:w="974" w:type="dxa"/>
            <w:shd w:val="clear" w:color="auto" w:fill="auto"/>
            <w:noWrap/>
            <w:hideMark/>
          </w:tcPr>
          <w:p w14:paraId="444DA55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16.2</w:t>
            </w:r>
          </w:p>
        </w:tc>
        <w:tc>
          <w:tcPr>
            <w:tcW w:w="974" w:type="dxa"/>
            <w:shd w:val="clear" w:color="auto" w:fill="auto"/>
            <w:noWrap/>
            <w:hideMark/>
          </w:tcPr>
          <w:p w14:paraId="71CDA25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29.4</w:t>
            </w:r>
          </w:p>
        </w:tc>
        <w:tc>
          <w:tcPr>
            <w:tcW w:w="1319" w:type="dxa"/>
            <w:shd w:val="clear" w:color="auto" w:fill="auto"/>
            <w:noWrap/>
            <w:hideMark/>
          </w:tcPr>
          <w:p w14:paraId="78DA07B2"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2.27</w:t>
            </w:r>
          </w:p>
        </w:tc>
      </w:tr>
      <w:tr w:rsidR="00F91CA5" w:rsidRPr="00083B7F" w14:paraId="7764E62B" w14:textId="77777777" w:rsidTr="005E129A">
        <w:trPr>
          <w:trHeight w:val="278"/>
        </w:trPr>
        <w:tc>
          <w:tcPr>
            <w:tcW w:w="2802" w:type="dxa"/>
            <w:tcBorders>
              <w:right w:val="single" w:sz="4" w:space="0" w:color="7F7F7F"/>
            </w:tcBorders>
            <w:shd w:val="clear" w:color="auto" w:fill="FFFFFF"/>
            <w:noWrap/>
            <w:hideMark/>
          </w:tcPr>
          <w:p w14:paraId="6E4F1ED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Zinc</w:t>
            </w:r>
          </w:p>
        </w:tc>
        <w:tc>
          <w:tcPr>
            <w:tcW w:w="1757" w:type="dxa"/>
            <w:shd w:val="clear" w:color="auto" w:fill="F2F2F2"/>
            <w:noWrap/>
            <w:hideMark/>
          </w:tcPr>
          <w:p w14:paraId="6C5F2B6B"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1A1197E4"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2FFCCE9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149</w:t>
            </w:r>
          </w:p>
        </w:tc>
        <w:tc>
          <w:tcPr>
            <w:tcW w:w="974" w:type="dxa"/>
            <w:shd w:val="clear" w:color="auto" w:fill="F2F2F2"/>
            <w:noWrap/>
            <w:hideMark/>
          </w:tcPr>
          <w:p w14:paraId="108E124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89.5</w:t>
            </w:r>
          </w:p>
        </w:tc>
        <w:tc>
          <w:tcPr>
            <w:tcW w:w="974" w:type="dxa"/>
            <w:shd w:val="clear" w:color="auto" w:fill="F2F2F2"/>
            <w:noWrap/>
            <w:hideMark/>
          </w:tcPr>
          <w:p w14:paraId="35601A11"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259</w:t>
            </w:r>
          </w:p>
        </w:tc>
        <w:tc>
          <w:tcPr>
            <w:tcW w:w="1319" w:type="dxa"/>
            <w:shd w:val="clear" w:color="auto" w:fill="F2F2F2"/>
            <w:noWrap/>
            <w:hideMark/>
          </w:tcPr>
          <w:p w14:paraId="42D4C3B6"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18.6</w:t>
            </w:r>
          </w:p>
        </w:tc>
      </w:tr>
      <w:tr w:rsidR="00F91CA5" w:rsidRPr="00F91CA5" w14:paraId="285C7D03" w14:textId="77777777" w:rsidTr="005E129A">
        <w:trPr>
          <w:trHeight w:val="278"/>
        </w:trPr>
        <w:tc>
          <w:tcPr>
            <w:tcW w:w="2802" w:type="dxa"/>
            <w:tcBorders>
              <w:right w:val="single" w:sz="4" w:space="0" w:color="7F7F7F"/>
            </w:tcBorders>
            <w:shd w:val="clear" w:color="auto" w:fill="FFFFFF"/>
            <w:noWrap/>
            <w:hideMark/>
          </w:tcPr>
          <w:p w14:paraId="74DF03A4"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Manganese</w:t>
            </w:r>
          </w:p>
        </w:tc>
        <w:tc>
          <w:tcPr>
            <w:tcW w:w="1757" w:type="dxa"/>
            <w:shd w:val="clear" w:color="auto" w:fill="auto"/>
            <w:noWrap/>
            <w:hideMark/>
          </w:tcPr>
          <w:p w14:paraId="2A9BACE1"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14408C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1A11C0B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65.8</w:t>
            </w:r>
          </w:p>
        </w:tc>
        <w:tc>
          <w:tcPr>
            <w:tcW w:w="974" w:type="dxa"/>
            <w:shd w:val="clear" w:color="auto" w:fill="auto"/>
            <w:noWrap/>
            <w:hideMark/>
          </w:tcPr>
          <w:p w14:paraId="361B0113"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106</w:t>
            </w:r>
          </w:p>
        </w:tc>
        <w:tc>
          <w:tcPr>
            <w:tcW w:w="974" w:type="dxa"/>
            <w:shd w:val="clear" w:color="auto" w:fill="auto"/>
            <w:noWrap/>
            <w:hideMark/>
          </w:tcPr>
          <w:p w14:paraId="45051284"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591</w:t>
            </w:r>
          </w:p>
        </w:tc>
        <w:tc>
          <w:tcPr>
            <w:tcW w:w="1319" w:type="dxa"/>
            <w:shd w:val="clear" w:color="auto" w:fill="auto"/>
            <w:noWrap/>
            <w:hideMark/>
          </w:tcPr>
          <w:p w14:paraId="6EA418E8"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388.5</w:t>
            </w:r>
          </w:p>
        </w:tc>
      </w:tr>
      <w:tr w:rsidR="00F91CA5" w:rsidRPr="00083B7F" w14:paraId="6416408B" w14:textId="77777777" w:rsidTr="005E129A">
        <w:trPr>
          <w:trHeight w:val="278"/>
        </w:trPr>
        <w:tc>
          <w:tcPr>
            <w:tcW w:w="2802" w:type="dxa"/>
            <w:tcBorders>
              <w:right w:val="single" w:sz="4" w:space="0" w:color="7F7F7F"/>
            </w:tcBorders>
            <w:shd w:val="clear" w:color="auto" w:fill="FFFFFF"/>
            <w:noWrap/>
            <w:hideMark/>
          </w:tcPr>
          <w:p w14:paraId="7F3491F6"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Sodium</w:t>
            </w:r>
          </w:p>
        </w:tc>
        <w:tc>
          <w:tcPr>
            <w:tcW w:w="1757" w:type="dxa"/>
            <w:shd w:val="clear" w:color="auto" w:fill="F2F2F2"/>
            <w:noWrap/>
            <w:hideMark/>
          </w:tcPr>
          <w:p w14:paraId="1ED07B36"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F2F2F2"/>
            <w:noWrap/>
            <w:hideMark/>
          </w:tcPr>
          <w:p w14:paraId="3F138F5F"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F2F2F2"/>
            <w:noWrap/>
            <w:hideMark/>
          </w:tcPr>
          <w:p w14:paraId="6C7017A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150</w:t>
            </w:r>
          </w:p>
        </w:tc>
        <w:tc>
          <w:tcPr>
            <w:tcW w:w="974" w:type="dxa"/>
            <w:shd w:val="clear" w:color="auto" w:fill="F2F2F2"/>
            <w:noWrap/>
            <w:hideMark/>
          </w:tcPr>
          <w:p w14:paraId="23489AA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1560</w:t>
            </w:r>
          </w:p>
        </w:tc>
        <w:tc>
          <w:tcPr>
            <w:tcW w:w="974" w:type="dxa"/>
            <w:shd w:val="clear" w:color="auto" w:fill="F2F2F2"/>
            <w:noWrap/>
            <w:hideMark/>
          </w:tcPr>
          <w:p w14:paraId="336257BB"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2350</w:t>
            </w:r>
          </w:p>
        </w:tc>
        <w:tc>
          <w:tcPr>
            <w:tcW w:w="1319" w:type="dxa"/>
            <w:shd w:val="clear" w:color="auto" w:fill="F2F2F2"/>
            <w:noWrap/>
            <w:hideMark/>
          </w:tcPr>
          <w:p w14:paraId="5ECC70F5"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341.75</w:t>
            </w:r>
          </w:p>
        </w:tc>
      </w:tr>
      <w:tr w:rsidR="00F91CA5" w:rsidRPr="00F91CA5" w14:paraId="54F108DB" w14:textId="77777777" w:rsidTr="005E129A">
        <w:trPr>
          <w:trHeight w:val="278"/>
        </w:trPr>
        <w:tc>
          <w:tcPr>
            <w:tcW w:w="2802" w:type="dxa"/>
            <w:tcBorders>
              <w:right w:val="single" w:sz="4" w:space="0" w:color="7F7F7F"/>
            </w:tcBorders>
            <w:shd w:val="clear" w:color="auto" w:fill="FFFFFF"/>
            <w:noWrap/>
            <w:hideMark/>
          </w:tcPr>
          <w:p w14:paraId="44B6F0A8" w14:textId="77777777" w:rsidR="00F91CA5" w:rsidRPr="00083B7F" w:rsidRDefault="00F91CA5" w:rsidP="00D91A6A">
            <w:pPr>
              <w:spacing w:after="0" w:line="240" w:lineRule="auto"/>
              <w:rPr>
                <w:rFonts w:ascii="Times New Roman" w:eastAsia="Times New Roman" w:hAnsi="Times New Roman"/>
                <w:i/>
                <w:iCs/>
                <w:color w:val="000000"/>
              </w:rPr>
            </w:pPr>
            <w:r w:rsidRPr="00083B7F">
              <w:rPr>
                <w:rFonts w:ascii="Times New Roman" w:eastAsia="Times New Roman" w:hAnsi="Times New Roman"/>
                <w:i/>
                <w:iCs/>
                <w:color w:val="000000"/>
              </w:rPr>
              <w:t>Cobalt</w:t>
            </w:r>
          </w:p>
        </w:tc>
        <w:tc>
          <w:tcPr>
            <w:tcW w:w="1757" w:type="dxa"/>
            <w:shd w:val="clear" w:color="auto" w:fill="auto"/>
            <w:noWrap/>
            <w:hideMark/>
          </w:tcPr>
          <w:p w14:paraId="393B46E8"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CN-TM-P01</w:t>
            </w:r>
          </w:p>
        </w:tc>
        <w:tc>
          <w:tcPr>
            <w:tcW w:w="1060" w:type="dxa"/>
            <w:shd w:val="clear" w:color="auto" w:fill="auto"/>
            <w:noWrap/>
            <w:hideMark/>
          </w:tcPr>
          <w:p w14:paraId="321BFF02" w14:textId="77777777" w:rsidR="00F91CA5" w:rsidRPr="00F91CA5" w:rsidRDefault="00F91CA5" w:rsidP="00083B7F">
            <w:pPr>
              <w:spacing w:after="0" w:line="240" w:lineRule="auto"/>
              <w:rPr>
                <w:rFonts w:ascii="Times New Roman" w:eastAsia="Times New Roman" w:hAnsi="Times New Roman"/>
                <w:color w:val="000000"/>
              </w:rPr>
            </w:pPr>
            <w:r w:rsidRPr="00F91CA5">
              <w:rPr>
                <w:rFonts w:ascii="Times New Roman" w:eastAsia="Times New Roman" w:hAnsi="Times New Roman"/>
                <w:color w:val="000000"/>
              </w:rPr>
              <w:t>ppm</w:t>
            </w:r>
          </w:p>
        </w:tc>
        <w:tc>
          <w:tcPr>
            <w:tcW w:w="976" w:type="dxa"/>
            <w:shd w:val="clear" w:color="auto" w:fill="auto"/>
            <w:noWrap/>
            <w:hideMark/>
          </w:tcPr>
          <w:p w14:paraId="7712C990"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0.17</w:t>
            </w:r>
          </w:p>
        </w:tc>
        <w:tc>
          <w:tcPr>
            <w:tcW w:w="974" w:type="dxa"/>
            <w:shd w:val="clear" w:color="auto" w:fill="auto"/>
            <w:noWrap/>
            <w:hideMark/>
          </w:tcPr>
          <w:p w14:paraId="26CB9159"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0.63</w:t>
            </w:r>
          </w:p>
        </w:tc>
        <w:tc>
          <w:tcPr>
            <w:tcW w:w="974" w:type="dxa"/>
            <w:shd w:val="clear" w:color="auto" w:fill="auto"/>
            <w:noWrap/>
            <w:hideMark/>
          </w:tcPr>
          <w:p w14:paraId="6A93DCDE"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1.59</w:t>
            </w:r>
          </w:p>
        </w:tc>
        <w:tc>
          <w:tcPr>
            <w:tcW w:w="1319" w:type="dxa"/>
            <w:shd w:val="clear" w:color="auto" w:fill="auto"/>
            <w:noWrap/>
            <w:hideMark/>
          </w:tcPr>
          <w:p w14:paraId="458D332C" w14:textId="77777777" w:rsidR="00F91CA5" w:rsidRPr="00F91CA5" w:rsidRDefault="00F91CA5" w:rsidP="00083B7F">
            <w:pPr>
              <w:spacing w:after="0" w:line="240" w:lineRule="auto"/>
              <w:jc w:val="right"/>
              <w:rPr>
                <w:rFonts w:ascii="Times New Roman" w:eastAsia="Times New Roman" w:hAnsi="Times New Roman"/>
                <w:color w:val="000000"/>
              </w:rPr>
            </w:pPr>
            <w:r w:rsidRPr="00F91CA5">
              <w:rPr>
                <w:rFonts w:ascii="Times New Roman" w:eastAsia="Times New Roman" w:hAnsi="Times New Roman"/>
                <w:color w:val="000000"/>
              </w:rPr>
              <w:t>0.115</w:t>
            </w:r>
          </w:p>
        </w:tc>
      </w:tr>
    </w:tbl>
    <w:p w14:paraId="3DEDACA6" w14:textId="77777777" w:rsidR="00F91CA5" w:rsidRDefault="00F91CA5" w:rsidP="00F91CA5">
      <w:pPr>
        <w:spacing w:line="360" w:lineRule="auto"/>
        <w:rPr>
          <w:rFonts w:ascii="Times New Roman" w:hAnsi="Times New Roman"/>
          <w:sz w:val="24"/>
          <w:szCs w:val="24"/>
        </w:rPr>
      </w:pPr>
    </w:p>
    <w:p w14:paraId="62053624" w14:textId="77777777" w:rsidR="004C2AEE" w:rsidRDefault="008C4263" w:rsidP="00476628">
      <w:pPr>
        <w:spacing w:line="360" w:lineRule="auto"/>
        <w:jc w:val="both"/>
        <w:rPr>
          <w:rFonts w:ascii="Times New Roman" w:hAnsi="Times New Roman"/>
          <w:sz w:val="24"/>
          <w:szCs w:val="24"/>
        </w:rPr>
      </w:pPr>
      <w:r>
        <w:rPr>
          <w:rFonts w:ascii="Times New Roman" w:hAnsi="Times New Roman"/>
          <w:sz w:val="24"/>
          <w:szCs w:val="24"/>
        </w:rPr>
        <w:t xml:space="preserve">The highest energy content </w:t>
      </w:r>
      <w:r w:rsidR="00B07C19">
        <w:rPr>
          <w:rFonts w:ascii="Times New Roman" w:hAnsi="Times New Roman"/>
          <w:sz w:val="24"/>
          <w:szCs w:val="24"/>
        </w:rPr>
        <w:t xml:space="preserve">levels </w:t>
      </w:r>
      <w:r>
        <w:rPr>
          <w:rFonts w:ascii="Times New Roman" w:hAnsi="Times New Roman"/>
          <w:sz w:val="24"/>
          <w:szCs w:val="24"/>
        </w:rPr>
        <w:t>(13</w:t>
      </w:r>
      <w:r w:rsidR="00B07C19">
        <w:rPr>
          <w:rFonts w:ascii="Times New Roman" w:hAnsi="Times New Roman"/>
          <w:sz w:val="24"/>
          <w:szCs w:val="24"/>
        </w:rPr>
        <w:t xml:space="preserve"> </w:t>
      </w:r>
      <w:r>
        <w:rPr>
          <w:rFonts w:ascii="Times New Roman" w:hAnsi="Times New Roman"/>
          <w:sz w:val="24"/>
          <w:szCs w:val="24"/>
        </w:rPr>
        <w:t xml:space="preserve">MJ/Kg) </w:t>
      </w:r>
      <w:r w:rsidR="00A15962">
        <w:rPr>
          <w:rFonts w:ascii="Times New Roman" w:hAnsi="Times New Roman"/>
          <w:sz w:val="24"/>
          <w:szCs w:val="24"/>
        </w:rPr>
        <w:t xml:space="preserve">were recorded in the CF diet </w:t>
      </w:r>
      <w:r w:rsidR="00B07C19">
        <w:rPr>
          <w:rFonts w:ascii="Times New Roman" w:hAnsi="Times New Roman"/>
          <w:sz w:val="24"/>
          <w:szCs w:val="24"/>
        </w:rPr>
        <w:t xml:space="preserve">while </w:t>
      </w:r>
      <w:r w:rsidR="00A15962">
        <w:rPr>
          <w:rFonts w:ascii="Times New Roman" w:hAnsi="Times New Roman"/>
          <w:sz w:val="24"/>
          <w:szCs w:val="24"/>
        </w:rPr>
        <w:t xml:space="preserve">the </w:t>
      </w:r>
      <w:r>
        <w:rPr>
          <w:rFonts w:ascii="Times New Roman" w:hAnsi="Times New Roman"/>
          <w:sz w:val="24"/>
          <w:szCs w:val="24"/>
        </w:rPr>
        <w:t xml:space="preserve">CM </w:t>
      </w:r>
      <w:r w:rsidR="00B07C19">
        <w:rPr>
          <w:rFonts w:ascii="Times New Roman" w:hAnsi="Times New Roman"/>
          <w:sz w:val="24"/>
          <w:szCs w:val="24"/>
        </w:rPr>
        <w:t xml:space="preserve">diet recorded </w:t>
      </w:r>
      <w:r>
        <w:rPr>
          <w:rFonts w:ascii="Times New Roman" w:hAnsi="Times New Roman"/>
          <w:sz w:val="24"/>
          <w:szCs w:val="24"/>
        </w:rPr>
        <w:t xml:space="preserve">the lowest </w:t>
      </w:r>
      <w:r w:rsidR="00B07C19">
        <w:rPr>
          <w:rFonts w:ascii="Times New Roman" w:hAnsi="Times New Roman"/>
          <w:sz w:val="24"/>
          <w:szCs w:val="24"/>
        </w:rPr>
        <w:t>(7.66 MJ/Kg)</w:t>
      </w:r>
      <w:r>
        <w:rPr>
          <w:rFonts w:ascii="Times New Roman" w:hAnsi="Times New Roman"/>
          <w:sz w:val="24"/>
          <w:szCs w:val="24"/>
        </w:rPr>
        <w:t>. The lignocellulos</w:t>
      </w:r>
      <w:r w:rsidR="00AC7BBC">
        <w:rPr>
          <w:rFonts w:ascii="Times New Roman" w:hAnsi="Times New Roman"/>
          <w:sz w:val="24"/>
          <w:szCs w:val="24"/>
        </w:rPr>
        <w:t>e-</w:t>
      </w:r>
      <w:r>
        <w:rPr>
          <w:rFonts w:ascii="Times New Roman" w:hAnsi="Times New Roman"/>
          <w:sz w:val="24"/>
          <w:szCs w:val="24"/>
        </w:rPr>
        <w:t>rich diets WH and BSG</w:t>
      </w:r>
      <w:r w:rsidR="004C2061">
        <w:rPr>
          <w:rFonts w:ascii="Times New Roman" w:hAnsi="Times New Roman"/>
          <w:sz w:val="24"/>
          <w:szCs w:val="24"/>
        </w:rPr>
        <w:t xml:space="preserve"> recorded the highest fiber contents at 23.3% and 19.5% respectively while the CF diet recorded the lowest fiber levels at </w:t>
      </w:r>
      <w:r w:rsidR="005B342F">
        <w:rPr>
          <w:rFonts w:ascii="Times New Roman" w:hAnsi="Times New Roman"/>
          <w:sz w:val="24"/>
          <w:szCs w:val="24"/>
        </w:rPr>
        <w:t>5.95%.</w:t>
      </w:r>
    </w:p>
    <w:p w14:paraId="7CFAFB1C" w14:textId="6354855E" w:rsidR="00476628" w:rsidRDefault="00D57C35" w:rsidP="00476628">
      <w:pPr>
        <w:spacing w:line="360" w:lineRule="auto"/>
        <w:jc w:val="both"/>
        <w:rPr>
          <w:noProof/>
        </w:rPr>
      </w:pPr>
      <w:r>
        <w:rPr>
          <w:noProof/>
        </w:rPr>
        <mc:AlternateContent>
          <mc:Choice Requires="wps">
            <w:drawing>
              <wp:anchor distT="0" distB="0" distL="114300" distR="114300" simplePos="0" relativeHeight="251664384" behindDoc="0" locked="0" layoutInCell="1" allowOverlap="1" wp14:anchorId="7496DE0E" wp14:editId="3A6DDA7D">
                <wp:simplePos x="0" y="0"/>
                <wp:positionH relativeFrom="column">
                  <wp:posOffset>45720</wp:posOffset>
                </wp:positionH>
                <wp:positionV relativeFrom="paragraph">
                  <wp:posOffset>41910</wp:posOffset>
                </wp:positionV>
                <wp:extent cx="327660" cy="266700"/>
                <wp:effectExtent l="0" t="0" r="0" b="0"/>
                <wp:wrapNone/>
                <wp:docPr id="56"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6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31BA67" w14:textId="77777777" w:rsidR="004B3E60" w:rsidRPr="0011411B" w:rsidRDefault="004B3E60">
                            <w:pPr>
                              <w:rPr>
                                <w:b/>
                              </w:rPr>
                            </w:pPr>
                            <w:r w:rsidRPr="0011411B">
                              <w:rPr>
                                <w:rFonts w:ascii="Times New Roman" w:hAnsi="Times New Roman"/>
                                <w:b/>
                                <w:sz w:val="18"/>
                                <w:szCs w:val="18"/>
                              </w:rPr>
                              <w:t>a</w:t>
                            </w:r>
                            <w:r w:rsidRPr="0011411B">
                              <w:rPr>
                                <w:b/>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6DE0E" id="Text Box 933" o:spid="_x0000_s1032" type="#_x0000_t202" style="position:absolute;left:0;text-align:left;margin-left:3.6pt;margin-top:3.3pt;width:25.8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" stroked="f">
                <v:path arrowok="t"/>
                <v:textbox>
                  <w:txbxContent>
                    <w:p w14:paraId="5331BA67" w14:textId="77777777" w:rsidR="004B3E60" w:rsidRPr="0011411B" w:rsidRDefault="004B3E60">
                      <w:pPr>
                        <w:rPr>
                          <w:b/>
                        </w:rPr>
                      </w:pPr>
                      <w:r w:rsidRPr="0011411B">
                        <w:rPr>
                          <w:rFonts w:ascii="Times New Roman" w:hAnsi="Times New Roman"/>
                          <w:b/>
                          <w:sz w:val="18"/>
                          <w:szCs w:val="18"/>
                        </w:rPr>
                        <w:t>a</w:t>
                      </w:r>
                      <w:r w:rsidRPr="0011411B">
                        <w:rPr>
                          <w:b/>
                        </w:rPr>
                        <w: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C39C4E8" wp14:editId="7A6115E0">
                <wp:simplePos x="0" y="0"/>
                <wp:positionH relativeFrom="column">
                  <wp:posOffset>2774315</wp:posOffset>
                </wp:positionH>
                <wp:positionV relativeFrom="paragraph">
                  <wp:posOffset>33020</wp:posOffset>
                </wp:positionV>
                <wp:extent cx="327025" cy="228600"/>
                <wp:effectExtent l="0" t="0" r="0" b="0"/>
                <wp:wrapNone/>
                <wp:docPr id="55"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70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5B7C5" w14:textId="77777777" w:rsidR="004B3E60" w:rsidRPr="0011411B" w:rsidRDefault="004B3E60" w:rsidP="00A5558A">
                            <w:pPr>
                              <w:rPr>
                                <w:rFonts w:ascii="Times New Roman" w:hAnsi="Times New Roman"/>
                                <w:b/>
                                <w:sz w:val="18"/>
                                <w:szCs w:val="18"/>
                              </w:rPr>
                            </w:pPr>
                            <w:r w:rsidRPr="0011411B">
                              <w:rPr>
                                <w:rFonts w:ascii="Times New Roman" w:hAnsi="Times New Roman"/>
                                <w:b/>
                                <w:sz w:val="18"/>
                                <w:szCs w:val="18"/>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9C4E8" id="Text Box 932" o:spid="_x0000_s1033" type="#_x0000_t202" style="position:absolute;left:0;text-align:left;margin-left:218.45pt;margin-top:2.6pt;width:25.7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" stroked="f">
                <v:path arrowok="t"/>
                <v:textbox>
                  <w:txbxContent>
                    <w:p w14:paraId="7975B7C5" w14:textId="77777777" w:rsidR="004B3E60" w:rsidRPr="0011411B" w:rsidRDefault="004B3E60" w:rsidP="00A5558A">
                      <w:pPr>
                        <w:rPr>
                          <w:rFonts w:ascii="Times New Roman" w:hAnsi="Times New Roman"/>
                          <w:b/>
                          <w:sz w:val="18"/>
                          <w:szCs w:val="18"/>
                        </w:rPr>
                      </w:pPr>
                      <w:r w:rsidRPr="0011411B">
                        <w:rPr>
                          <w:rFonts w:ascii="Times New Roman" w:hAnsi="Times New Roman"/>
                          <w:b/>
                          <w:sz w:val="18"/>
                          <w:szCs w:val="18"/>
                        </w:rPr>
                        <w:t>b.</w:t>
                      </w:r>
                    </w:p>
                  </w:txbxContent>
                </v:textbox>
              </v:shape>
            </w:pict>
          </mc:Fallback>
        </mc:AlternateContent>
      </w:r>
      <w:r w:rsidR="002F2422" w:rsidRPr="007B2937">
        <w:rPr>
          <w:noProof/>
        </w:rPr>
        <w:drawing>
          <wp:inline distT="0" distB="0" distL="0" distR="0" wp14:anchorId="357C7C7B" wp14:editId="03C04F82">
            <wp:extent cx="2705100" cy="187960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2705100" cy="1879600"/>
                    </a:xfrm>
                    <a:prstGeom prst="rect">
                      <a:avLst/>
                    </a:prstGeom>
                    <a:noFill/>
                    <a:ln>
                      <a:noFill/>
                    </a:ln>
                  </pic:spPr>
                </pic:pic>
              </a:graphicData>
            </a:graphic>
          </wp:inline>
        </w:drawing>
      </w:r>
      <w:r w:rsidR="001C288A" w:rsidRPr="001C288A">
        <w:rPr>
          <w:noProof/>
        </w:rPr>
        <w:t xml:space="preserve"> </w:t>
      </w:r>
      <w:r w:rsidR="002F2422" w:rsidRPr="007B2937">
        <w:rPr>
          <w:noProof/>
        </w:rPr>
        <w:drawing>
          <wp:inline distT="0" distB="0" distL="0" distR="0" wp14:anchorId="03B6D305" wp14:editId="17CA216A">
            <wp:extent cx="3035300" cy="187960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3035300" cy="1879600"/>
                    </a:xfrm>
                    <a:prstGeom prst="rect">
                      <a:avLst/>
                    </a:prstGeom>
                    <a:noFill/>
                    <a:ln>
                      <a:noFill/>
                    </a:ln>
                  </pic:spPr>
                </pic:pic>
              </a:graphicData>
            </a:graphic>
          </wp:inline>
        </w:drawing>
      </w:r>
    </w:p>
    <w:p w14:paraId="438060ED" w14:textId="230811A1" w:rsidR="00184F3A" w:rsidRDefault="00184F3A" w:rsidP="00043382">
      <w:pPr>
        <w:pStyle w:val="Caption"/>
      </w:pPr>
      <w:bookmarkStart w:id="239" w:name="_Toc92192536"/>
      <w:r>
        <w:t xml:space="preserve">Figure </w:t>
      </w:r>
      <w:r>
        <w:fldChar w:fldCharType="begin"/>
      </w:r>
      <w:r>
        <w:instrText xml:space="preserve"> SEQ Figure \* ARABIC </w:instrText>
      </w:r>
      <w:r>
        <w:fldChar w:fldCharType="separate"/>
      </w:r>
      <w:r w:rsidR="00D2168F">
        <w:rPr>
          <w:noProof/>
        </w:rPr>
        <w:t>10</w:t>
      </w:r>
      <w:r>
        <w:fldChar w:fldCharType="end"/>
      </w:r>
      <w:r>
        <w:t xml:space="preserve">: </w:t>
      </w:r>
      <w:r w:rsidRPr="00284A21">
        <w:t>Comparison of macronutrients and micronutrients in the dietary substrates</w:t>
      </w:r>
      <w:bookmarkEnd w:id="239"/>
    </w:p>
    <w:p w14:paraId="2F133266" w14:textId="0B312E49" w:rsidR="004F4910" w:rsidRPr="00184F3A" w:rsidRDefault="00E13469" w:rsidP="00D57C35">
      <w:pPr>
        <w:spacing w:line="240" w:lineRule="auto"/>
        <w:jc w:val="both"/>
        <w:rPr>
          <w:rFonts w:ascii="Times New Roman" w:hAnsi="Times New Roman"/>
          <w:sz w:val="24"/>
          <w:szCs w:val="24"/>
        </w:rPr>
      </w:pPr>
      <w:r w:rsidRPr="00C34F2C">
        <w:rPr>
          <w:rFonts w:ascii="Times New Roman" w:hAnsi="Times New Roman"/>
          <w:b/>
          <w:sz w:val="24"/>
          <w:szCs w:val="24"/>
        </w:rPr>
        <w:t>a.</w:t>
      </w:r>
      <w:r>
        <w:rPr>
          <w:rFonts w:ascii="Times New Roman" w:hAnsi="Times New Roman"/>
          <w:sz w:val="24"/>
          <w:szCs w:val="24"/>
        </w:rPr>
        <w:t xml:space="preserve"> </w:t>
      </w:r>
      <w:r w:rsidRPr="00184F3A">
        <w:rPr>
          <w:rFonts w:ascii="Times New Roman" w:hAnsi="Times New Roman"/>
          <w:sz w:val="24"/>
          <w:szCs w:val="24"/>
        </w:rPr>
        <w:t xml:space="preserve">shows the levels of </w:t>
      </w:r>
      <w:r w:rsidR="00C43672" w:rsidRPr="00184F3A">
        <w:rPr>
          <w:rFonts w:ascii="Times New Roman" w:hAnsi="Times New Roman"/>
          <w:sz w:val="24"/>
          <w:szCs w:val="24"/>
        </w:rPr>
        <w:t xml:space="preserve">macronutrients recorded </w:t>
      </w:r>
      <w:r w:rsidR="00C34F2C" w:rsidRPr="00184F3A">
        <w:rPr>
          <w:rFonts w:ascii="Times New Roman" w:hAnsi="Times New Roman"/>
          <w:sz w:val="24"/>
          <w:szCs w:val="24"/>
        </w:rPr>
        <w:t>while</w:t>
      </w:r>
      <w:r w:rsidR="00C34F2C" w:rsidRPr="004F4910">
        <w:rPr>
          <w:rFonts w:ascii="Times New Roman" w:hAnsi="Times New Roman"/>
          <w:b/>
          <w:sz w:val="24"/>
          <w:szCs w:val="24"/>
        </w:rPr>
        <w:t xml:space="preserve"> b. </w:t>
      </w:r>
      <w:r w:rsidR="00C34F2C" w:rsidRPr="00184F3A">
        <w:rPr>
          <w:rFonts w:ascii="Times New Roman" w:hAnsi="Times New Roman"/>
          <w:sz w:val="24"/>
          <w:szCs w:val="24"/>
        </w:rPr>
        <w:t>shows the levels of micronutrients recorded in each of the dietary substrates analyzed using Wetchem ICP-MS analyses</w:t>
      </w:r>
      <w:r w:rsidR="00642FF1" w:rsidRPr="00184F3A">
        <w:rPr>
          <w:rFonts w:ascii="Times New Roman" w:hAnsi="Times New Roman"/>
          <w:sz w:val="24"/>
          <w:szCs w:val="24"/>
        </w:rPr>
        <w:t>.</w:t>
      </w:r>
    </w:p>
    <w:p w14:paraId="0E8145C7" w14:textId="77777777" w:rsidR="00E13469" w:rsidRDefault="00AC7BBC" w:rsidP="004F4910">
      <w:pPr>
        <w:spacing w:line="360" w:lineRule="auto"/>
        <w:jc w:val="both"/>
        <w:rPr>
          <w:rFonts w:ascii="Times New Roman" w:hAnsi="Times New Roman"/>
          <w:sz w:val="24"/>
          <w:szCs w:val="24"/>
        </w:rPr>
      </w:pPr>
      <w:r>
        <w:rPr>
          <w:rFonts w:ascii="Times New Roman" w:hAnsi="Times New Roman"/>
          <w:sz w:val="24"/>
          <w:szCs w:val="24"/>
        </w:rPr>
        <w:t>The CF diet</w:t>
      </w:r>
      <w:r w:rsidR="00A15962">
        <w:rPr>
          <w:rFonts w:ascii="Times New Roman" w:hAnsi="Times New Roman"/>
          <w:sz w:val="24"/>
          <w:szCs w:val="24"/>
        </w:rPr>
        <w:t>ary substrate</w:t>
      </w:r>
      <w:r>
        <w:rPr>
          <w:rFonts w:ascii="Times New Roman" w:hAnsi="Times New Roman"/>
          <w:sz w:val="24"/>
          <w:szCs w:val="24"/>
        </w:rPr>
        <w:t xml:space="preserve"> recorded the highest energy content while the CM recorded the lowest. </w:t>
      </w:r>
      <w:r w:rsidR="007F171D">
        <w:rPr>
          <w:rFonts w:ascii="Times New Roman" w:hAnsi="Times New Roman"/>
          <w:sz w:val="24"/>
          <w:szCs w:val="24"/>
        </w:rPr>
        <w:t>CM</w:t>
      </w:r>
      <w:r w:rsidR="00642FF1">
        <w:rPr>
          <w:rFonts w:ascii="Times New Roman" w:hAnsi="Times New Roman"/>
          <w:sz w:val="24"/>
          <w:szCs w:val="24"/>
        </w:rPr>
        <w:t xml:space="preserve"> </w:t>
      </w:r>
      <w:r>
        <w:rPr>
          <w:rFonts w:ascii="Times New Roman" w:hAnsi="Times New Roman"/>
          <w:sz w:val="24"/>
          <w:szCs w:val="24"/>
        </w:rPr>
        <w:t xml:space="preserve">also </w:t>
      </w:r>
      <w:r w:rsidR="00642FF1">
        <w:rPr>
          <w:rFonts w:ascii="Times New Roman" w:hAnsi="Times New Roman"/>
          <w:sz w:val="24"/>
          <w:szCs w:val="24"/>
        </w:rPr>
        <w:t xml:space="preserve">recorded the highest levels of </w:t>
      </w:r>
      <w:r w:rsidR="007F09A1">
        <w:rPr>
          <w:rFonts w:ascii="Times New Roman" w:hAnsi="Times New Roman"/>
          <w:sz w:val="24"/>
          <w:szCs w:val="24"/>
        </w:rPr>
        <w:t xml:space="preserve">calcium, </w:t>
      </w:r>
      <w:r w:rsidR="00C84033">
        <w:rPr>
          <w:rFonts w:ascii="Times New Roman" w:hAnsi="Times New Roman"/>
          <w:sz w:val="24"/>
          <w:szCs w:val="24"/>
        </w:rPr>
        <w:t>total ash, iron</w:t>
      </w:r>
      <w:r>
        <w:rPr>
          <w:rFonts w:ascii="Times New Roman" w:hAnsi="Times New Roman"/>
          <w:sz w:val="24"/>
          <w:szCs w:val="24"/>
        </w:rPr>
        <w:t>,</w:t>
      </w:r>
      <w:r w:rsidR="00C84033">
        <w:rPr>
          <w:rFonts w:ascii="Times New Roman" w:hAnsi="Times New Roman"/>
          <w:sz w:val="24"/>
          <w:szCs w:val="24"/>
        </w:rPr>
        <w:t xml:space="preserve"> sodium</w:t>
      </w:r>
      <w:r w:rsidR="00511910">
        <w:rPr>
          <w:rFonts w:ascii="Times New Roman" w:hAnsi="Times New Roman"/>
          <w:sz w:val="24"/>
          <w:szCs w:val="24"/>
        </w:rPr>
        <w:t>, and considerable amounts of most macro and micronutrients compared to the other diets,</w:t>
      </w:r>
      <w:r>
        <w:rPr>
          <w:rFonts w:ascii="Times New Roman" w:hAnsi="Times New Roman"/>
          <w:sz w:val="24"/>
          <w:szCs w:val="24"/>
        </w:rPr>
        <w:t xml:space="preserve"> </w:t>
      </w:r>
      <w:r w:rsidR="00C84033">
        <w:rPr>
          <w:rFonts w:ascii="Times New Roman" w:hAnsi="Times New Roman"/>
          <w:sz w:val="24"/>
          <w:szCs w:val="24"/>
        </w:rPr>
        <w:t>while</w:t>
      </w:r>
      <w:r w:rsidR="007F09A1">
        <w:rPr>
          <w:rFonts w:ascii="Times New Roman" w:hAnsi="Times New Roman"/>
          <w:sz w:val="24"/>
          <w:szCs w:val="24"/>
        </w:rPr>
        <w:t xml:space="preserve"> the BSG diet recorded the highest fat and protein </w:t>
      </w:r>
      <w:r w:rsidR="00526518">
        <w:rPr>
          <w:rFonts w:ascii="Times New Roman" w:hAnsi="Times New Roman"/>
          <w:sz w:val="24"/>
          <w:szCs w:val="24"/>
        </w:rPr>
        <w:t>levels</w:t>
      </w:r>
      <w:r w:rsidR="00416711">
        <w:rPr>
          <w:rFonts w:ascii="Times New Roman" w:hAnsi="Times New Roman"/>
          <w:sz w:val="24"/>
          <w:szCs w:val="24"/>
        </w:rPr>
        <w:t>. The WH diet rec</w:t>
      </w:r>
      <w:r w:rsidR="00302D5C">
        <w:rPr>
          <w:rFonts w:ascii="Times New Roman" w:hAnsi="Times New Roman"/>
          <w:sz w:val="24"/>
          <w:szCs w:val="24"/>
        </w:rPr>
        <w:t>orded the highest fiber content while the CF diet recorded the lowest</w:t>
      </w:r>
      <w:r>
        <w:rPr>
          <w:rFonts w:ascii="Times New Roman" w:hAnsi="Times New Roman"/>
          <w:sz w:val="24"/>
          <w:szCs w:val="24"/>
        </w:rPr>
        <w:t>.</w:t>
      </w:r>
    </w:p>
    <w:p w14:paraId="105EAB27" w14:textId="77777777" w:rsidR="008C6CEC" w:rsidRDefault="002F2422" w:rsidP="00426C14">
      <w:pPr>
        <w:pStyle w:val="Heading2"/>
      </w:pPr>
      <w:bookmarkStart w:id="240" w:name="_Toc92192695"/>
      <w:r>
        <w:rPr>
          <w:noProof/>
        </w:rPr>
        <w:lastRenderedPageBreak/>
        <mc:AlternateContent>
          <mc:Choice Requires="wps">
            <w:drawing>
              <wp:anchor distT="0" distB="0" distL="114300" distR="114300" simplePos="0" relativeHeight="251667456" behindDoc="0" locked="0" layoutInCell="1" allowOverlap="1" wp14:anchorId="407094A2" wp14:editId="3A02DC60">
                <wp:simplePos x="0" y="0"/>
                <wp:positionH relativeFrom="column">
                  <wp:posOffset>2541905</wp:posOffset>
                </wp:positionH>
                <wp:positionV relativeFrom="paragraph">
                  <wp:posOffset>325755</wp:posOffset>
                </wp:positionV>
                <wp:extent cx="342900" cy="314325"/>
                <wp:effectExtent l="0" t="0" r="0" b="0"/>
                <wp:wrapNone/>
                <wp:docPr id="54"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BCA41" w14:textId="77777777" w:rsidR="004B3E60" w:rsidRPr="008C6CEC" w:rsidRDefault="004B3E60"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094A2" id="Text Box 931" o:spid="_x0000_s1034" type="#_x0000_t202" style="position:absolute;margin-left:200.15pt;margin-top:25.65pt;width:27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lkqwIAAKs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" filled="f" stroked="f">
                <v:path arrowok="t"/>
                <v:textbox>
                  <w:txbxContent>
                    <w:p w14:paraId="163BCA41" w14:textId="77777777" w:rsidR="004B3E60" w:rsidRPr="008C6CEC" w:rsidRDefault="004B3E60" w:rsidP="008C6CEC">
                      <w:pPr>
                        <w:rPr>
                          <w:rFonts w:ascii="Times New Roman" w:hAnsi="Times New Roman"/>
                          <w:b/>
                          <w:sz w:val="24"/>
                          <w:szCs w:val="24"/>
                        </w:rPr>
                      </w:pPr>
                      <w:r>
                        <w:rPr>
                          <w:rFonts w:ascii="Times New Roman" w:hAnsi="Times New Roman"/>
                          <w:b/>
                          <w:sz w:val="24"/>
                          <w:szCs w:val="24"/>
                        </w:rPr>
                        <w:t>b</w:t>
                      </w:r>
                      <w:r w:rsidRPr="008C6CEC">
                        <w:rPr>
                          <w:rFonts w:ascii="Times New Roman" w:hAnsi="Times New Roman"/>
                          <w:b/>
                          <w:sz w:val="24"/>
                          <w:szCs w:val="24"/>
                        </w:rPr>
                        <w: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ACD1A55" wp14:editId="4977DEFC">
                <wp:simplePos x="0" y="0"/>
                <wp:positionH relativeFrom="column">
                  <wp:posOffset>-86995</wp:posOffset>
                </wp:positionH>
                <wp:positionV relativeFrom="paragraph">
                  <wp:posOffset>325755</wp:posOffset>
                </wp:positionV>
                <wp:extent cx="304800" cy="304800"/>
                <wp:effectExtent l="0" t="0" r="0" b="0"/>
                <wp:wrapNone/>
                <wp:docPr id="53" name="Text 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C19A5" w14:textId="77777777" w:rsidR="004B3E60" w:rsidRPr="008C6CEC" w:rsidRDefault="004B3E60">
                            <w:pPr>
                              <w:rPr>
                                <w:rFonts w:ascii="Times New Roman" w:hAnsi="Times New Roman"/>
                                <w:b/>
                                <w:sz w:val="24"/>
                                <w:szCs w:val="24"/>
                              </w:rPr>
                            </w:pPr>
                            <w:r w:rsidRPr="008C6CEC">
                              <w:rPr>
                                <w:rFonts w:ascii="Times New Roman" w:hAnsi="Times New Roman"/>
                                <w:b/>
                                <w:sz w:val="24"/>
                                <w:szCs w:val="24"/>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D1A55" id="Text Box 930" o:spid="_x0000_s1035" type="#_x0000_t202" style="position:absolute;margin-left:-6.85pt;margin-top:25.65pt;width:24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FZqgIAAKs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" filled="f" stroked="f">
                <v:path arrowok="t"/>
                <v:textbox>
                  <w:txbxContent>
                    <w:p w14:paraId="14CC19A5" w14:textId="77777777" w:rsidR="004B3E60" w:rsidRPr="008C6CEC" w:rsidRDefault="004B3E60">
                      <w:pPr>
                        <w:rPr>
                          <w:rFonts w:ascii="Times New Roman" w:hAnsi="Times New Roman"/>
                          <w:b/>
                          <w:sz w:val="24"/>
                          <w:szCs w:val="24"/>
                        </w:rPr>
                      </w:pPr>
                      <w:r w:rsidRPr="008C6CEC">
                        <w:rPr>
                          <w:rFonts w:ascii="Times New Roman" w:hAnsi="Times New Roman"/>
                          <w:b/>
                          <w:sz w:val="24"/>
                          <w:szCs w:val="24"/>
                        </w:rPr>
                        <w:t>a.</w:t>
                      </w:r>
                    </w:p>
                  </w:txbxContent>
                </v:textbox>
              </v:shape>
            </w:pict>
          </mc:Fallback>
        </mc:AlternateContent>
      </w:r>
      <w:r w:rsidR="00426C14">
        <w:t xml:space="preserve">4.3 </w:t>
      </w:r>
      <w:r w:rsidR="008C6CEC">
        <w:t>Gel electrophoresis</w:t>
      </w:r>
      <w:bookmarkEnd w:id="240"/>
    </w:p>
    <w:p w14:paraId="1AD8B210" w14:textId="77777777" w:rsidR="008C6CEC" w:rsidRDefault="008C6CEC" w:rsidP="008C6CEC">
      <w:pPr>
        <w:spacing w:line="360" w:lineRule="auto"/>
        <w:jc w:val="center"/>
        <w:rPr>
          <w:rFonts w:ascii="Times New Roman" w:hAnsi="Times New Roman"/>
          <w:sz w:val="24"/>
          <w:szCs w:val="24"/>
        </w:rPr>
      </w:pP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16B2348E" wp14:editId="4D96D83E">
            <wp:extent cx="2425700" cy="1816100"/>
            <wp:effectExtent l="0" t="0" r="0" b="0"/>
            <wp:docPr id="11"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29" cstate="hqprint">
                      <a:extLst>
                        <a:ext uri="{28A0092B-C50C-407E-A947-70E740481C1C}">
                          <a14:useLocalDpi xmlns:a14="http://schemas.microsoft.com/office/drawing/2010/main" val="0"/>
                        </a:ext>
                      </a:extLst>
                    </a:blip>
                    <a:srcRect l="6023" r="9155" b="32381"/>
                    <a:stretch>
                      <a:fillRect/>
                    </a:stretch>
                  </pic:blipFill>
                  <pic:spPr bwMode="auto">
                    <a:xfrm>
                      <a:off x="0" y="0"/>
                      <a:ext cx="2425700" cy="1816100"/>
                    </a:xfrm>
                    <a:prstGeom prst="rect">
                      <a:avLst/>
                    </a:prstGeom>
                    <a:noFill/>
                    <a:ln>
                      <a:noFill/>
                    </a:ln>
                  </pic:spPr>
                </pic:pic>
              </a:graphicData>
            </a:graphic>
          </wp:inline>
        </w:drawing>
      </w:r>
      <w:r>
        <w:rPr>
          <w:rFonts w:ascii="Times New Roman" w:hAnsi="Times New Roman"/>
          <w:sz w:val="24"/>
          <w:szCs w:val="24"/>
        </w:rPr>
        <w:t xml:space="preserve">       </w:t>
      </w:r>
      <w:r w:rsidR="002F2422" w:rsidRPr="00A93003">
        <w:rPr>
          <w:rFonts w:ascii="Times New Roman" w:hAnsi="Times New Roman"/>
          <w:noProof/>
          <w:sz w:val="24"/>
          <w:szCs w:val="24"/>
        </w:rPr>
        <w:drawing>
          <wp:inline distT="0" distB="0" distL="0" distR="0" wp14:anchorId="2EF2A641" wp14:editId="2DE0DC63">
            <wp:extent cx="3124200" cy="17907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4200" cy="1790700"/>
                    </a:xfrm>
                    <a:prstGeom prst="rect">
                      <a:avLst/>
                    </a:prstGeom>
                    <a:noFill/>
                    <a:ln>
                      <a:noFill/>
                    </a:ln>
                  </pic:spPr>
                </pic:pic>
              </a:graphicData>
            </a:graphic>
          </wp:inline>
        </w:drawing>
      </w:r>
    </w:p>
    <w:p w14:paraId="0633E0D0" w14:textId="0E94DA7E" w:rsidR="00240ACF" w:rsidRDefault="00240ACF" w:rsidP="00043382">
      <w:pPr>
        <w:pStyle w:val="Caption"/>
      </w:pPr>
      <w:bookmarkStart w:id="241" w:name="_Toc92192537"/>
      <w:r>
        <w:t xml:space="preserve">Figure </w:t>
      </w:r>
      <w:r>
        <w:fldChar w:fldCharType="begin"/>
      </w:r>
      <w:r>
        <w:instrText xml:space="preserve"> SEQ Figure \* ARABIC </w:instrText>
      </w:r>
      <w:r>
        <w:fldChar w:fldCharType="separate"/>
      </w:r>
      <w:r w:rsidR="00D2168F">
        <w:rPr>
          <w:noProof/>
        </w:rPr>
        <w:t>11</w:t>
      </w:r>
      <w:r>
        <w:fldChar w:fldCharType="end"/>
      </w:r>
      <w:r>
        <w:t xml:space="preserve">: </w:t>
      </w:r>
      <w:r w:rsidRPr="00544799">
        <w:t>Agarose gel electrophoresis</w:t>
      </w:r>
      <w:bookmarkEnd w:id="241"/>
    </w:p>
    <w:p w14:paraId="0F444C9B" w14:textId="7B02D364" w:rsidR="008C6CEC" w:rsidRPr="00240ACF" w:rsidRDefault="008C6CEC" w:rsidP="00D57C35">
      <w:pPr>
        <w:spacing w:line="240" w:lineRule="auto"/>
        <w:jc w:val="both"/>
        <w:rPr>
          <w:rFonts w:ascii="Times New Roman" w:hAnsi="Times New Roman"/>
          <w:sz w:val="24"/>
          <w:szCs w:val="24"/>
        </w:rPr>
      </w:pPr>
      <w:r w:rsidRPr="00240ACF">
        <w:rPr>
          <w:rFonts w:ascii="Times New Roman" w:hAnsi="Times New Roman"/>
          <w:sz w:val="24"/>
          <w:szCs w:val="24"/>
        </w:rPr>
        <w:t xml:space="preserve">Agarose gel electrophoresis </w:t>
      </w:r>
      <w:r w:rsidR="00D57C35">
        <w:rPr>
          <w:rFonts w:ascii="Times New Roman" w:hAnsi="Times New Roman"/>
          <w:sz w:val="24"/>
          <w:szCs w:val="24"/>
        </w:rPr>
        <w:t>(</w:t>
      </w:r>
      <w:r w:rsidRPr="00240ACF">
        <w:rPr>
          <w:rFonts w:ascii="Times New Roman" w:hAnsi="Times New Roman"/>
          <w:sz w:val="24"/>
          <w:szCs w:val="24"/>
        </w:rPr>
        <w:t>1.5%</w:t>
      </w:r>
      <w:r w:rsidR="00D57C35">
        <w:rPr>
          <w:rFonts w:ascii="Times New Roman" w:hAnsi="Times New Roman"/>
          <w:sz w:val="24"/>
          <w:szCs w:val="24"/>
        </w:rPr>
        <w:t xml:space="preserve">) was performed to show the integrity and size of the cDNA libraries </w:t>
      </w:r>
      <w:r w:rsidRPr="00240ACF">
        <w:rPr>
          <w:rFonts w:ascii="Times New Roman" w:hAnsi="Times New Roman"/>
          <w:sz w:val="24"/>
          <w:szCs w:val="24"/>
        </w:rPr>
        <w:t xml:space="preserve">from the mRNA library enrichment step using the PCR-cDNA barcoding kit (SQK-PCB109) from ONT. </w:t>
      </w:r>
      <w:r w:rsidRPr="00397B71">
        <w:rPr>
          <w:rFonts w:ascii="Times New Roman" w:hAnsi="Times New Roman"/>
          <w:b/>
          <w:sz w:val="24"/>
          <w:szCs w:val="24"/>
        </w:rPr>
        <w:t>a.</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 xml:space="preserve">NA smears from sequencing run 1 while </w:t>
      </w:r>
      <w:r w:rsidRPr="00397B71">
        <w:rPr>
          <w:rFonts w:ascii="Times New Roman" w:hAnsi="Times New Roman"/>
          <w:b/>
          <w:sz w:val="24"/>
          <w:szCs w:val="24"/>
        </w:rPr>
        <w:t>b.</w:t>
      </w:r>
      <w:r w:rsidRPr="00240ACF">
        <w:rPr>
          <w:rFonts w:ascii="Times New Roman" w:hAnsi="Times New Roman"/>
          <w:sz w:val="24"/>
          <w:szCs w:val="24"/>
        </w:rPr>
        <w:t xml:space="preserve"> shows </w:t>
      </w:r>
      <w:r w:rsidR="00567B8A">
        <w:rPr>
          <w:rFonts w:ascii="Times New Roman" w:hAnsi="Times New Roman"/>
          <w:sz w:val="24"/>
          <w:szCs w:val="24"/>
        </w:rPr>
        <w:t>cD</w:t>
      </w:r>
      <w:r w:rsidRPr="00240ACF">
        <w:rPr>
          <w:rFonts w:ascii="Times New Roman" w:hAnsi="Times New Roman"/>
          <w:sz w:val="24"/>
          <w:szCs w:val="24"/>
        </w:rPr>
        <w:t>NA smears from sequencing run 2.</w:t>
      </w:r>
      <w:r w:rsidR="00397B71">
        <w:rPr>
          <w:rFonts w:ascii="Times New Roman" w:hAnsi="Times New Roman"/>
          <w:sz w:val="24"/>
          <w:szCs w:val="24"/>
        </w:rPr>
        <w:t xml:space="preserve"> The </w:t>
      </w:r>
      <w:r w:rsidR="005849A7">
        <w:rPr>
          <w:rFonts w:ascii="Times New Roman" w:hAnsi="Times New Roman"/>
          <w:sz w:val="24"/>
          <w:szCs w:val="24"/>
        </w:rPr>
        <w:t>cD</w:t>
      </w:r>
      <w:r w:rsidR="00397B71">
        <w:rPr>
          <w:rFonts w:ascii="Times New Roman" w:hAnsi="Times New Roman"/>
          <w:sz w:val="24"/>
          <w:szCs w:val="24"/>
        </w:rPr>
        <w:t xml:space="preserve">NA </w:t>
      </w:r>
      <w:r w:rsidR="00FA6B25">
        <w:rPr>
          <w:rFonts w:ascii="Times New Roman" w:hAnsi="Times New Roman"/>
          <w:sz w:val="24"/>
          <w:szCs w:val="24"/>
        </w:rPr>
        <w:t>strands</w:t>
      </w:r>
      <w:r w:rsidR="00D22A97">
        <w:rPr>
          <w:rFonts w:ascii="Times New Roman" w:hAnsi="Times New Roman"/>
          <w:sz w:val="24"/>
          <w:szCs w:val="24"/>
        </w:rPr>
        <w:t xml:space="preserve"> were</w:t>
      </w:r>
      <w:r w:rsidR="005849A7">
        <w:rPr>
          <w:rFonts w:ascii="Times New Roman" w:hAnsi="Times New Roman"/>
          <w:sz w:val="24"/>
          <w:szCs w:val="24"/>
        </w:rPr>
        <w:t xml:space="preserve"> roughly 0</w:t>
      </w:r>
      <w:r w:rsidR="00397B71">
        <w:rPr>
          <w:rFonts w:ascii="Times New Roman" w:hAnsi="Times New Roman"/>
          <w:sz w:val="24"/>
          <w:szCs w:val="24"/>
        </w:rPr>
        <w:t>.5-2 kb long as observed in the above gel images</w:t>
      </w:r>
      <w:r w:rsidR="00567B8A">
        <w:rPr>
          <w:rFonts w:ascii="Times New Roman" w:hAnsi="Times New Roman"/>
          <w:sz w:val="24"/>
          <w:szCs w:val="24"/>
        </w:rPr>
        <w:t xml:space="preserve"> using the 1kb NEB (New England Biolabs) ladder</w:t>
      </w:r>
      <w:r w:rsidR="00397B71">
        <w:rPr>
          <w:rFonts w:ascii="Times New Roman" w:hAnsi="Times New Roman"/>
          <w:sz w:val="24"/>
          <w:szCs w:val="24"/>
        </w:rPr>
        <w:t>.</w:t>
      </w:r>
    </w:p>
    <w:p w14:paraId="4A3B7CE5" w14:textId="77777777" w:rsidR="002127FA" w:rsidRPr="002127FA" w:rsidRDefault="00426C14" w:rsidP="009D6DBB">
      <w:pPr>
        <w:pStyle w:val="Heading2"/>
      </w:pPr>
      <w:bookmarkStart w:id="242" w:name="_Toc92192696"/>
      <w:r>
        <w:t>4.4</w:t>
      </w:r>
      <w:r w:rsidR="009D6DBB">
        <w:t xml:space="preserve"> </w:t>
      </w:r>
      <w:r w:rsidR="002127FA" w:rsidRPr="002127FA">
        <w:t>Quality statistics of basecalled reads with pycoQC</w:t>
      </w:r>
      <w:bookmarkEnd w:id="242"/>
    </w:p>
    <w:p w14:paraId="67334BEF" w14:textId="77777777" w:rsidR="004A54FB" w:rsidRDefault="002127FA" w:rsidP="0060EF5E">
      <w:pPr>
        <w:spacing w:line="360" w:lineRule="auto"/>
        <w:jc w:val="both"/>
        <w:rPr>
          <w:rFonts w:ascii="Times New Roman" w:hAnsi="Times New Roman"/>
          <w:sz w:val="24"/>
          <w:szCs w:val="24"/>
        </w:rPr>
      </w:pPr>
      <w:r>
        <w:rPr>
          <w:rFonts w:ascii="Times New Roman" w:hAnsi="Times New Roman"/>
          <w:sz w:val="24"/>
          <w:szCs w:val="24"/>
        </w:rPr>
        <w:t xml:space="preserve">Using sequencing_summary.txt files generated by the Guppy (v5.0.11) basecaller, the quality statistics of the basecalled reads from the two sequencing runs were obtained using pycoQC </w:t>
      </w:r>
      <w:r>
        <w:rPr>
          <w:rFonts w:ascii="Times New Roman" w:hAnsi="Times New Roman"/>
          <w:sz w:val="24"/>
          <w:szCs w:val="24"/>
        </w:rPr>
        <w:fldChar w:fldCharType="begin" w:fldLock="1"/>
      </w:r>
      <w:r w:rsidR="00D55FCA">
        <w:rPr>
          <w:rFonts w:ascii="Times New Roman" w:hAnsi="Times New Roman"/>
          <w:sz w:val="24"/>
          <w:szCs w:val="24"/>
        </w:rPr>
        <w:instrText>ADDIN CSL_CITATION {"citationItems":[{"id":"ITEM-1","itemData":{"DOI":"10.21105/JOSS.01236","ISSN":"2475-9066","author":[{"dropping-particle":"","family":"Leger","given":"Adrien","non-dropping-particle":"","parse-names":false,"suffix":""},{"dropping-particle":"","family":"Leonardi","given":"Tommaso","non-dropping-particle":"","parse-names":false,"suffix":""}],"container-title":"Journal of Open Source Software","id":"ITEM-1","issue":"34","issued":{"date-parts":[["2019","2","28"]]},"page":"1236","publisher":"The Open Journal","title":"pycoQC, interactive quality control for Oxford Nanopore Sequencing","type":"article-journal","volume":"4"},"uris":["http://www.mendeley.com/documents/?uuid=38f8cac7-ef7f-32a0-8bbc-ecfb4a3764ff"]}],"mendeley":{"formattedCitation":"(Leger &amp; Leonardi, 2019)","plainTextFormattedCitation":"(Leger &amp; Leonardi, 2019)","previouslyFormattedCitation":"(Leger &amp; Leonardi, 2019)"},"properties":{"noteIndex":0},"schema":"https://github.com/citation-style-language/schema/raw/master/csl-citation.json"}</w:instrText>
      </w:r>
      <w:r>
        <w:rPr>
          <w:rFonts w:ascii="Times New Roman" w:hAnsi="Times New Roman"/>
          <w:sz w:val="24"/>
          <w:szCs w:val="24"/>
        </w:rPr>
        <w:fldChar w:fldCharType="separate"/>
      </w:r>
      <w:r w:rsidRPr="002127FA">
        <w:rPr>
          <w:rFonts w:ascii="Times New Roman" w:hAnsi="Times New Roman"/>
          <w:noProof/>
          <w:sz w:val="24"/>
          <w:szCs w:val="24"/>
        </w:rPr>
        <w:t>(Leger &amp; Leonardi, 2019)</w:t>
      </w:r>
      <w:r>
        <w:rPr>
          <w:rFonts w:ascii="Times New Roman" w:hAnsi="Times New Roman"/>
          <w:sz w:val="24"/>
          <w:szCs w:val="24"/>
        </w:rPr>
        <w:fldChar w:fldCharType="end"/>
      </w:r>
      <w:r>
        <w:rPr>
          <w:rFonts w:ascii="Times New Roman" w:hAnsi="Times New Roman"/>
          <w:sz w:val="24"/>
          <w:szCs w:val="24"/>
        </w:rPr>
        <w:t xml:space="preserve">. </w:t>
      </w:r>
      <w:r w:rsidR="004A54FB">
        <w:rPr>
          <w:rFonts w:ascii="Times New Roman" w:hAnsi="Times New Roman"/>
          <w:sz w:val="24"/>
          <w:szCs w:val="24"/>
        </w:rPr>
        <w:t xml:space="preserve">Tables </w:t>
      </w:r>
      <w:r w:rsidR="00CD32AE" w:rsidRPr="00CD32AE">
        <w:rPr>
          <w:rFonts w:ascii="Times New Roman" w:hAnsi="Times New Roman"/>
          <w:b/>
          <w:sz w:val="24"/>
          <w:szCs w:val="24"/>
        </w:rPr>
        <w:t>4.2</w:t>
      </w:r>
      <w:r w:rsidR="00CD32AE">
        <w:rPr>
          <w:rFonts w:ascii="Times New Roman" w:hAnsi="Times New Roman"/>
          <w:sz w:val="24"/>
          <w:szCs w:val="24"/>
        </w:rPr>
        <w:t xml:space="preserve"> and </w:t>
      </w:r>
      <w:r w:rsidR="00CD32AE" w:rsidRPr="00CD32AE">
        <w:rPr>
          <w:rFonts w:ascii="Times New Roman" w:hAnsi="Times New Roman"/>
          <w:b/>
          <w:sz w:val="24"/>
          <w:szCs w:val="24"/>
        </w:rPr>
        <w:t>4.3</w:t>
      </w:r>
      <w:r w:rsidR="00CD32AE">
        <w:rPr>
          <w:rFonts w:ascii="Times New Roman" w:hAnsi="Times New Roman"/>
          <w:sz w:val="24"/>
          <w:szCs w:val="24"/>
        </w:rPr>
        <w:t xml:space="preserve"> </w:t>
      </w:r>
      <w:r w:rsidR="004A54FB">
        <w:rPr>
          <w:rFonts w:ascii="Times New Roman" w:hAnsi="Times New Roman"/>
          <w:sz w:val="24"/>
          <w:szCs w:val="24"/>
        </w:rPr>
        <w:t>below show a summary of these statistics.</w:t>
      </w:r>
    </w:p>
    <w:p w14:paraId="35F4FB7F" w14:textId="77777777" w:rsidR="009C200E" w:rsidRDefault="009C200E" w:rsidP="00043382">
      <w:pPr>
        <w:pStyle w:val="Caption"/>
      </w:pPr>
      <w:bookmarkStart w:id="243" w:name="_Toc89593847"/>
      <w:r>
        <w:t xml:space="preserve">Table 4. </w:t>
      </w:r>
      <w:r>
        <w:fldChar w:fldCharType="begin"/>
      </w:r>
      <w:r>
        <w:instrText xml:space="preserve"> SEQ Table_4. \* ARABIC </w:instrText>
      </w:r>
      <w:r>
        <w:fldChar w:fldCharType="separate"/>
      </w:r>
      <w:r w:rsidR="006F144E">
        <w:rPr>
          <w:noProof/>
        </w:rPr>
        <w:t>2</w:t>
      </w:r>
      <w:r>
        <w:fldChar w:fldCharType="end"/>
      </w:r>
      <w:r>
        <w:t>: Sequencing summary statistics (sequencing run 1)</w:t>
      </w:r>
      <w:bookmarkEnd w:id="243"/>
    </w:p>
    <w:p w14:paraId="126111A7" w14:textId="77777777" w:rsidR="004A54FB" w:rsidRDefault="009C200E" w:rsidP="00E26152">
      <w:pPr>
        <w:spacing w:line="240" w:lineRule="auto"/>
        <w:jc w:val="both"/>
        <w:rPr>
          <w:rFonts w:ascii="Times New Roman" w:hAnsi="Times New Roman"/>
          <w:sz w:val="24"/>
          <w:szCs w:val="24"/>
        </w:rPr>
      </w:pPr>
      <w:r>
        <w:rPr>
          <w:rFonts w:ascii="Times New Roman" w:hAnsi="Times New Roman"/>
          <w:sz w:val="24"/>
          <w:szCs w:val="24"/>
        </w:rPr>
        <w:t>Table 4.2 s</w:t>
      </w:r>
      <w:r w:rsidR="004A54FB">
        <w:rPr>
          <w:rFonts w:ascii="Times New Roman" w:hAnsi="Times New Roman"/>
          <w:sz w:val="24"/>
          <w:szCs w:val="24"/>
        </w:rPr>
        <w:t>hows summary statistics of the total reads, passed reads, the median read length, the active flow cell channels, and the run duration from the first sequencing run.</w:t>
      </w:r>
    </w:p>
    <w:tbl>
      <w:tblPr>
        <w:tblW w:w="10535" w:type="dxa"/>
        <w:tblLook w:val="04A0" w:firstRow="1" w:lastRow="0" w:firstColumn="1" w:lastColumn="0" w:noHBand="0" w:noVBand="1"/>
      </w:tblPr>
      <w:tblGrid>
        <w:gridCol w:w="1936"/>
        <w:gridCol w:w="974"/>
        <w:gridCol w:w="1176"/>
        <w:gridCol w:w="1176"/>
        <w:gridCol w:w="1000"/>
        <w:gridCol w:w="948"/>
        <w:gridCol w:w="1001"/>
        <w:gridCol w:w="1176"/>
        <w:gridCol w:w="1148"/>
      </w:tblGrid>
      <w:tr w:rsidR="00035EC3" w:rsidRPr="00A44290" w14:paraId="3B7267AC" w14:textId="77777777" w:rsidTr="00A44290">
        <w:trPr>
          <w:trHeight w:val="1136"/>
        </w:trPr>
        <w:tc>
          <w:tcPr>
            <w:tcW w:w="1923" w:type="dxa"/>
            <w:tcBorders>
              <w:bottom w:val="single" w:sz="4" w:space="0" w:color="7F7F7F"/>
              <w:right w:val="nil"/>
            </w:tcBorders>
            <w:shd w:val="clear" w:color="auto" w:fill="FFFFFF"/>
          </w:tcPr>
          <w:p w14:paraId="30EEF754"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Barcode</w:t>
            </w:r>
          </w:p>
        </w:tc>
        <w:tc>
          <w:tcPr>
            <w:tcW w:w="977" w:type="dxa"/>
            <w:tcBorders>
              <w:bottom w:val="single" w:sz="4" w:space="0" w:color="7F7F7F"/>
            </w:tcBorders>
            <w:shd w:val="clear" w:color="auto" w:fill="FFFFFF"/>
          </w:tcPr>
          <w:p w14:paraId="5A932C2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176" w:type="dxa"/>
            <w:tcBorders>
              <w:bottom w:val="single" w:sz="4" w:space="0" w:color="7F7F7F"/>
            </w:tcBorders>
            <w:shd w:val="clear" w:color="auto" w:fill="FFFFFF"/>
          </w:tcPr>
          <w:p w14:paraId="5B12B2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176" w:type="dxa"/>
            <w:tcBorders>
              <w:bottom w:val="single" w:sz="4" w:space="0" w:color="7F7F7F"/>
            </w:tcBorders>
            <w:shd w:val="clear" w:color="auto" w:fill="FFFFFF"/>
          </w:tcPr>
          <w:p w14:paraId="774F531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1003" w:type="dxa"/>
            <w:tcBorders>
              <w:bottom w:val="single" w:sz="4" w:space="0" w:color="7F7F7F"/>
            </w:tcBorders>
            <w:shd w:val="clear" w:color="auto" w:fill="FFFFFF"/>
          </w:tcPr>
          <w:p w14:paraId="39349E9C"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 xml:space="preserve">Median </w:t>
            </w:r>
            <w:r w:rsidR="00035EC3" w:rsidRPr="00A44290">
              <w:rPr>
                <w:rFonts w:ascii="Times New Roman" w:eastAsia="Times New Roman" w:hAnsi="Times New Roman"/>
                <w:b/>
                <w:i/>
                <w:iCs/>
                <w:sz w:val="24"/>
                <w:szCs w:val="24"/>
              </w:rPr>
              <w:t>length (bp)</w:t>
            </w:r>
          </w:p>
        </w:tc>
        <w:tc>
          <w:tcPr>
            <w:tcW w:w="950" w:type="dxa"/>
            <w:tcBorders>
              <w:bottom w:val="single" w:sz="4" w:space="0" w:color="7F7F7F"/>
            </w:tcBorders>
            <w:shd w:val="clear" w:color="auto" w:fill="FFFFFF"/>
          </w:tcPr>
          <w:p w14:paraId="32B592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03" w:type="dxa"/>
            <w:tcBorders>
              <w:bottom w:val="single" w:sz="4" w:space="0" w:color="7F7F7F"/>
            </w:tcBorders>
            <w:shd w:val="clear" w:color="auto" w:fill="FFFFFF"/>
          </w:tcPr>
          <w:p w14:paraId="7AB3AC17" w14:textId="77777777" w:rsidR="00035EC3" w:rsidRPr="00A44290" w:rsidRDefault="00E277C4"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w:t>
            </w:r>
            <w:r w:rsidR="00035EC3" w:rsidRPr="00A44290">
              <w:rPr>
                <w:rFonts w:ascii="Times New Roman" w:eastAsia="Times New Roman" w:hAnsi="Times New Roman"/>
                <w:b/>
                <w:i/>
                <w:iCs/>
                <w:sz w:val="24"/>
                <w:szCs w:val="24"/>
              </w:rPr>
              <w:t xml:space="preserve">ead </w:t>
            </w:r>
            <w:r w:rsidRPr="00A44290">
              <w:rPr>
                <w:rFonts w:ascii="Times New Roman" w:eastAsia="Times New Roman" w:hAnsi="Times New Roman"/>
                <w:b/>
                <w:i/>
                <w:iCs/>
                <w:sz w:val="24"/>
                <w:szCs w:val="24"/>
              </w:rPr>
              <w:t>q</w:t>
            </w:r>
            <w:r w:rsidR="00035EC3" w:rsidRPr="00A44290">
              <w:rPr>
                <w:rFonts w:ascii="Times New Roman" w:eastAsia="Times New Roman" w:hAnsi="Times New Roman"/>
                <w:b/>
                <w:i/>
                <w:iCs/>
                <w:sz w:val="24"/>
                <w:szCs w:val="24"/>
              </w:rPr>
              <w:t>uality</w:t>
            </w:r>
          </w:p>
        </w:tc>
        <w:tc>
          <w:tcPr>
            <w:tcW w:w="1177" w:type="dxa"/>
            <w:tcBorders>
              <w:bottom w:val="single" w:sz="4" w:space="0" w:color="7F7F7F"/>
            </w:tcBorders>
            <w:shd w:val="clear" w:color="auto" w:fill="FFFFFF"/>
          </w:tcPr>
          <w:p w14:paraId="59DDDFB9"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tcBorders>
              <w:bottom w:val="single" w:sz="4" w:space="0" w:color="7F7F7F"/>
            </w:tcBorders>
            <w:shd w:val="clear" w:color="auto" w:fill="FFFFFF"/>
          </w:tcPr>
          <w:p w14:paraId="2FDC8F4E"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6919087" w14:textId="77777777" w:rsidTr="00A44290">
        <w:trPr>
          <w:trHeight w:val="417"/>
        </w:trPr>
        <w:tc>
          <w:tcPr>
            <w:tcW w:w="1923" w:type="dxa"/>
            <w:tcBorders>
              <w:right w:val="single" w:sz="4" w:space="0" w:color="7F7F7F"/>
            </w:tcBorders>
            <w:shd w:val="clear" w:color="auto" w:fill="FFFFFF"/>
          </w:tcPr>
          <w:p w14:paraId="2EFFFE2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barcode07_1</w:t>
            </w:r>
          </w:p>
        </w:tc>
        <w:tc>
          <w:tcPr>
            <w:tcW w:w="977" w:type="dxa"/>
            <w:shd w:val="clear" w:color="auto" w:fill="F2F2F2"/>
          </w:tcPr>
          <w:p w14:paraId="2DC5579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CF1</w:t>
            </w:r>
          </w:p>
        </w:tc>
        <w:tc>
          <w:tcPr>
            <w:tcW w:w="1176" w:type="dxa"/>
            <w:shd w:val="clear" w:color="auto" w:fill="F2F2F2"/>
          </w:tcPr>
          <w:p w14:paraId="06BDEB4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1,100,574</w:t>
            </w:r>
          </w:p>
        </w:tc>
        <w:tc>
          <w:tcPr>
            <w:tcW w:w="1176" w:type="dxa"/>
            <w:shd w:val="clear" w:color="auto" w:fill="F2F2F2"/>
          </w:tcPr>
          <w:p w14:paraId="3EF8288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1,060,876</w:t>
            </w:r>
          </w:p>
        </w:tc>
        <w:tc>
          <w:tcPr>
            <w:tcW w:w="1003" w:type="dxa"/>
            <w:shd w:val="clear" w:color="auto" w:fill="F2F2F2"/>
          </w:tcPr>
          <w:p w14:paraId="5137E18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542</w:t>
            </w:r>
          </w:p>
        </w:tc>
        <w:tc>
          <w:tcPr>
            <w:tcW w:w="950" w:type="dxa"/>
            <w:shd w:val="clear" w:color="auto" w:fill="F2F2F2"/>
          </w:tcPr>
          <w:p w14:paraId="67D3654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802</w:t>
            </w:r>
          </w:p>
        </w:tc>
        <w:tc>
          <w:tcPr>
            <w:tcW w:w="1003" w:type="dxa"/>
            <w:shd w:val="clear" w:color="auto" w:fill="F2F2F2"/>
          </w:tcPr>
          <w:p w14:paraId="33E2782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10.57</w:t>
            </w:r>
          </w:p>
        </w:tc>
        <w:tc>
          <w:tcPr>
            <w:tcW w:w="1177" w:type="dxa"/>
            <w:shd w:val="clear" w:color="auto" w:fill="F2F2F2"/>
          </w:tcPr>
          <w:p w14:paraId="1228D5C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F2F2F2"/>
          </w:tcPr>
          <w:p w14:paraId="439CEF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220932A5" w14:textId="77777777" w:rsidTr="00A44290">
        <w:trPr>
          <w:trHeight w:val="396"/>
        </w:trPr>
        <w:tc>
          <w:tcPr>
            <w:tcW w:w="1923" w:type="dxa"/>
            <w:tcBorders>
              <w:right w:val="single" w:sz="4" w:space="0" w:color="7F7F7F"/>
            </w:tcBorders>
            <w:shd w:val="clear" w:color="auto" w:fill="FFFFFF"/>
          </w:tcPr>
          <w:p w14:paraId="496287C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barcode08_1</w:t>
            </w:r>
          </w:p>
        </w:tc>
        <w:tc>
          <w:tcPr>
            <w:tcW w:w="977" w:type="dxa"/>
            <w:shd w:val="clear" w:color="auto" w:fill="auto"/>
          </w:tcPr>
          <w:p w14:paraId="6400879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FM1</w:t>
            </w:r>
          </w:p>
        </w:tc>
        <w:tc>
          <w:tcPr>
            <w:tcW w:w="1176" w:type="dxa"/>
            <w:shd w:val="clear" w:color="auto" w:fill="auto"/>
          </w:tcPr>
          <w:p w14:paraId="035E3D3E"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831,907</w:t>
            </w:r>
          </w:p>
        </w:tc>
        <w:tc>
          <w:tcPr>
            <w:tcW w:w="1176" w:type="dxa"/>
            <w:shd w:val="clear" w:color="auto" w:fill="auto"/>
          </w:tcPr>
          <w:p w14:paraId="51602C6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805,845</w:t>
            </w:r>
          </w:p>
        </w:tc>
        <w:tc>
          <w:tcPr>
            <w:tcW w:w="1003" w:type="dxa"/>
            <w:shd w:val="clear" w:color="auto" w:fill="auto"/>
          </w:tcPr>
          <w:p w14:paraId="7193F35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620</w:t>
            </w:r>
          </w:p>
        </w:tc>
        <w:tc>
          <w:tcPr>
            <w:tcW w:w="950" w:type="dxa"/>
            <w:shd w:val="clear" w:color="auto" w:fill="auto"/>
          </w:tcPr>
          <w:p w14:paraId="53EBF4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728</w:t>
            </w:r>
          </w:p>
        </w:tc>
        <w:tc>
          <w:tcPr>
            <w:tcW w:w="1003" w:type="dxa"/>
            <w:shd w:val="clear" w:color="auto" w:fill="auto"/>
          </w:tcPr>
          <w:p w14:paraId="1DFC8D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10.62</w:t>
            </w:r>
          </w:p>
        </w:tc>
        <w:tc>
          <w:tcPr>
            <w:tcW w:w="1177" w:type="dxa"/>
            <w:shd w:val="clear" w:color="auto" w:fill="auto"/>
          </w:tcPr>
          <w:p w14:paraId="7CC4982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459</w:t>
            </w:r>
          </w:p>
        </w:tc>
        <w:tc>
          <w:tcPr>
            <w:tcW w:w="1150" w:type="dxa"/>
            <w:shd w:val="clear" w:color="auto" w:fill="auto"/>
          </w:tcPr>
          <w:p w14:paraId="1D0D4B2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0A6A264E" w14:textId="77777777" w:rsidTr="00A44290">
        <w:trPr>
          <w:trHeight w:val="408"/>
        </w:trPr>
        <w:tc>
          <w:tcPr>
            <w:tcW w:w="1923" w:type="dxa"/>
            <w:tcBorders>
              <w:right w:val="single" w:sz="4" w:space="0" w:color="7F7F7F"/>
            </w:tcBorders>
            <w:shd w:val="clear" w:color="auto" w:fill="FFFFFF"/>
          </w:tcPr>
          <w:p w14:paraId="55E8BA1C"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barcode09_1</w:t>
            </w:r>
          </w:p>
        </w:tc>
        <w:tc>
          <w:tcPr>
            <w:tcW w:w="977" w:type="dxa"/>
            <w:shd w:val="clear" w:color="auto" w:fill="F2F2F2"/>
          </w:tcPr>
          <w:p w14:paraId="5C3899AA"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BSG1</w:t>
            </w:r>
          </w:p>
        </w:tc>
        <w:tc>
          <w:tcPr>
            <w:tcW w:w="1176" w:type="dxa"/>
            <w:shd w:val="clear" w:color="auto" w:fill="F2F2F2"/>
          </w:tcPr>
          <w:p w14:paraId="026BF24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1,120,069</w:t>
            </w:r>
          </w:p>
        </w:tc>
        <w:tc>
          <w:tcPr>
            <w:tcW w:w="1176" w:type="dxa"/>
            <w:shd w:val="clear" w:color="auto" w:fill="F2F2F2"/>
          </w:tcPr>
          <w:p w14:paraId="0239D69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1,086,833</w:t>
            </w:r>
          </w:p>
        </w:tc>
        <w:tc>
          <w:tcPr>
            <w:tcW w:w="1003" w:type="dxa"/>
            <w:shd w:val="clear" w:color="auto" w:fill="F2F2F2"/>
          </w:tcPr>
          <w:p w14:paraId="7FE97DE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541</w:t>
            </w:r>
          </w:p>
        </w:tc>
        <w:tc>
          <w:tcPr>
            <w:tcW w:w="950" w:type="dxa"/>
            <w:shd w:val="clear" w:color="auto" w:fill="F2F2F2"/>
          </w:tcPr>
          <w:p w14:paraId="3B8FCFB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653</w:t>
            </w:r>
          </w:p>
        </w:tc>
        <w:tc>
          <w:tcPr>
            <w:tcW w:w="1003" w:type="dxa"/>
            <w:shd w:val="clear" w:color="auto" w:fill="F2F2F2"/>
          </w:tcPr>
          <w:p w14:paraId="172193A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w:t>
            </w:r>
          </w:p>
        </w:tc>
        <w:tc>
          <w:tcPr>
            <w:tcW w:w="1177" w:type="dxa"/>
            <w:shd w:val="clear" w:color="auto" w:fill="F2F2F2"/>
          </w:tcPr>
          <w:p w14:paraId="7E2A2928"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461</w:t>
            </w:r>
          </w:p>
        </w:tc>
        <w:tc>
          <w:tcPr>
            <w:tcW w:w="1150" w:type="dxa"/>
            <w:shd w:val="clear" w:color="auto" w:fill="F2F2F2"/>
          </w:tcPr>
          <w:p w14:paraId="3279EC4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1838101" w14:textId="77777777" w:rsidTr="00A44290">
        <w:trPr>
          <w:trHeight w:val="388"/>
        </w:trPr>
        <w:tc>
          <w:tcPr>
            <w:tcW w:w="1923" w:type="dxa"/>
            <w:tcBorders>
              <w:right w:val="single" w:sz="4" w:space="0" w:color="7F7F7F"/>
            </w:tcBorders>
            <w:shd w:val="clear" w:color="auto" w:fill="FFFFFF"/>
          </w:tcPr>
          <w:p w14:paraId="254C2EE4"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barcode10_1</w:t>
            </w:r>
          </w:p>
        </w:tc>
        <w:tc>
          <w:tcPr>
            <w:tcW w:w="977" w:type="dxa"/>
            <w:shd w:val="clear" w:color="auto" w:fill="auto"/>
          </w:tcPr>
          <w:p w14:paraId="76AFAF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CM1</w:t>
            </w:r>
          </w:p>
        </w:tc>
        <w:tc>
          <w:tcPr>
            <w:tcW w:w="1176" w:type="dxa"/>
            <w:shd w:val="clear" w:color="auto" w:fill="auto"/>
          </w:tcPr>
          <w:p w14:paraId="4CE4177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963,542</w:t>
            </w:r>
          </w:p>
        </w:tc>
        <w:tc>
          <w:tcPr>
            <w:tcW w:w="1176" w:type="dxa"/>
            <w:shd w:val="clear" w:color="auto" w:fill="auto"/>
          </w:tcPr>
          <w:p w14:paraId="65647CE7"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928,013</w:t>
            </w:r>
          </w:p>
        </w:tc>
        <w:tc>
          <w:tcPr>
            <w:tcW w:w="1003" w:type="dxa"/>
            <w:shd w:val="clear" w:color="auto" w:fill="auto"/>
          </w:tcPr>
          <w:p w14:paraId="5B1899D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390</w:t>
            </w:r>
          </w:p>
        </w:tc>
        <w:tc>
          <w:tcPr>
            <w:tcW w:w="950" w:type="dxa"/>
            <w:shd w:val="clear" w:color="auto" w:fill="auto"/>
          </w:tcPr>
          <w:p w14:paraId="59D374FF"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761</w:t>
            </w:r>
          </w:p>
        </w:tc>
        <w:tc>
          <w:tcPr>
            <w:tcW w:w="1003" w:type="dxa"/>
            <w:shd w:val="clear" w:color="auto" w:fill="auto"/>
          </w:tcPr>
          <w:p w14:paraId="203C3FF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10.50</w:t>
            </w:r>
          </w:p>
        </w:tc>
        <w:tc>
          <w:tcPr>
            <w:tcW w:w="1177" w:type="dxa"/>
            <w:shd w:val="clear" w:color="auto" w:fill="auto"/>
          </w:tcPr>
          <w:p w14:paraId="426DCA35"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460</w:t>
            </w:r>
          </w:p>
        </w:tc>
        <w:tc>
          <w:tcPr>
            <w:tcW w:w="1150" w:type="dxa"/>
            <w:shd w:val="clear" w:color="auto" w:fill="auto"/>
          </w:tcPr>
          <w:p w14:paraId="08F31BF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7CA4A229" w14:textId="77777777" w:rsidTr="00A44290">
        <w:trPr>
          <w:trHeight w:val="414"/>
        </w:trPr>
        <w:tc>
          <w:tcPr>
            <w:tcW w:w="1923" w:type="dxa"/>
            <w:tcBorders>
              <w:right w:val="single" w:sz="4" w:space="0" w:color="7F7F7F"/>
            </w:tcBorders>
            <w:shd w:val="clear" w:color="auto" w:fill="FFFFFF"/>
          </w:tcPr>
          <w:p w14:paraId="5CF8F3C1"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barcode11_1</w:t>
            </w:r>
          </w:p>
        </w:tc>
        <w:tc>
          <w:tcPr>
            <w:tcW w:w="977" w:type="dxa"/>
            <w:shd w:val="clear" w:color="auto" w:fill="F2F2F2"/>
          </w:tcPr>
          <w:p w14:paraId="55AC1EA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WH1</w:t>
            </w:r>
          </w:p>
        </w:tc>
        <w:tc>
          <w:tcPr>
            <w:tcW w:w="1176" w:type="dxa"/>
            <w:shd w:val="clear" w:color="auto" w:fill="F2F2F2"/>
          </w:tcPr>
          <w:p w14:paraId="47201FC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1,107,121</w:t>
            </w:r>
          </w:p>
        </w:tc>
        <w:tc>
          <w:tcPr>
            <w:tcW w:w="1176" w:type="dxa"/>
            <w:shd w:val="clear" w:color="auto" w:fill="F2F2F2"/>
          </w:tcPr>
          <w:p w14:paraId="36707AA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1,066,337</w:t>
            </w:r>
          </w:p>
        </w:tc>
        <w:tc>
          <w:tcPr>
            <w:tcW w:w="1003" w:type="dxa"/>
            <w:shd w:val="clear" w:color="auto" w:fill="F2F2F2"/>
          </w:tcPr>
          <w:p w14:paraId="141E0C39"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641</w:t>
            </w:r>
          </w:p>
        </w:tc>
        <w:tc>
          <w:tcPr>
            <w:tcW w:w="950" w:type="dxa"/>
            <w:shd w:val="clear" w:color="auto" w:fill="F2F2F2"/>
          </w:tcPr>
          <w:p w14:paraId="5FC798FB"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712</w:t>
            </w:r>
          </w:p>
        </w:tc>
        <w:tc>
          <w:tcPr>
            <w:tcW w:w="1003" w:type="dxa"/>
            <w:shd w:val="clear" w:color="auto" w:fill="F2F2F2"/>
          </w:tcPr>
          <w:p w14:paraId="0744D0D2"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10.84</w:t>
            </w:r>
          </w:p>
        </w:tc>
        <w:tc>
          <w:tcPr>
            <w:tcW w:w="1177" w:type="dxa"/>
            <w:shd w:val="clear" w:color="auto" w:fill="F2F2F2"/>
          </w:tcPr>
          <w:p w14:paraId="760BB08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462</w:t>
            </w:r>
          </w:p>
        </w:tc>
        <w:tc>
          <w:tcPr>
            <w:tcW w:w="1150" w:type="dxa"/>
            <w:shd w:val="clear" w:color="auto" w:fill="F2F2F2"/>
          </w:tcPr>
          <w:p w14:paraId="397FF346"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r w:rsidR="00035EC3" w:rsidRPr="00A44290" w14:paraId="34CFE442" w14:textId="77777777" w:rsidTr="00A44290">
        <w:trPr>
          <w:trHeight w:val="472"/>
        </w:trPr>
        <w:tc>
          <w:tcPr>
            <w:tcW w:w="1923" w:type="dxa"/>
            <w:tcBorders>
              <w:right w:val="single" w:sz="4" w:space="0" w:color="7F7F7F"/>
            </w:tcBorders>
            <w:shd w:val="clear" w:color="auto" w:fill="FFFFFF"/>
          </w:tcPr>
          <w:p w14:paraId="52EE0803" w14:textId="77777777" w:rsidR="00035EC3" w:rsidRPr="00A44290" w:rsidRDefault="00035EC3" w:rsidP="00A44290">
            <w:pPr>
              <w:spacing w:line="36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lastRenderedPageBreak/>
              <w:t>unclassified_run1</w:t>
            </w:r>
          </w:p>
        </w:tc>
        <w:tc>
          <w:tcPr>
            <w:tcW w:w="977" w:type="dxa"/>
            <w:shd w:val="clear" w:color="auto" w:fill="auto"/>
          </w:tcPr>
          <w:p w14:paraId="10B64484" w14:textId="77777777" w:rsidR="00035EC3" w:rsidRPr="00A44290" w:rsidRDefault="00035EC3" w:rsidP="00A44290">
            <w:pPr>
              <w:spacing w:line="360" w:lineRule="auto"/>
              <w:jc w:val="both"/>
              <w:rPr>
                <w:rFonts w:ascii="Times New Roman" w:hAnsi="Times New Roman"/>
                <w:sz w:val="24"/>
                <w:szCs w:val="24"/>
              </w:rPr>
            </w:pPr>
          </w:p>
        </w:tc>
        <w:tc>
          <w:tcPr>
            <w:tcW w:w="1176" w:type="dxa"/>
            <w:shd w:val="clear" w:color="auto" w:fill="auto"/>
          </w:tcPr>
          <w:p w14:paraId="3B6F453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754,426</w:t>
            </w:r>
          </w:p>
        </w:tc>
        <w:tc>
          <w:tcPr>
            <w:tcW w:w="1176" w:type="dxa"/>
            <w:shd w:val="clear" w:color="auto" w:fill="auto"/>
          </w:tcPr>
          <w:p w14:paraId="36BFDB00"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176,677</w:t>
            </w:r>
          </w:p>
        </w:tc>
        <w:tc>
          <w:tcPr>
            <w:tcW w:w="1003" w:type="dxa"/>
            <w:shd w:val="clear" w:color="auto" w:fill="auto"/>
          </w:tcPr>
          <w:p w14:paraId="79415E6C"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508</w:t>
            </w:r>
          </w:p>
        </w:tc>
        <w:tc>
          <w:tcPr>
            <w:tcW w:w="950" w:type="dxa"/>
            <w:shd w:val="clear" w:color="auto" w:fill="auto"/>
          </w:tcPr>
          <w:p w14:paraId="5BD043C1"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756</w:t>
            </w:r>
          </w:p>
        </w:tc>
        <w:tc>
          <w:tcPr>
            <w:tcW w:w="1003" w:type="dxa"/>
            <w:shd w:val="clear" w:color="auto" w:fill="auto"/>
          </w:tcPr>
          <w:p w14:paraId="5FC419F4"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8.32</w:t>
            </w:r>
          </w:p>
        </w:tc>
        <w:tc>
          <w:tcPr>
            <w:tcW w:w="1177" w:type="dxa"/>
            <w:shd w:val="clear" w:color="auto" w:fill="auto"/>
          </w:tcPr>
          <w:p w14:paraId="0124937D"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465</w:t>
            </w:r>
          </w:p>
        </w:tc>
        <w:tc>
          <w:tcPr>
            <w:tcW w:w="1150" w:type="dxa"/>
            <w:shd w:val="clear" w:color="auto" w:fill="auto"/>
          </w:tcPr>
          <w:p w14:paraId="733AE0D3" w14:textId="77777777" w:rsidR="00035EC3" w:rsidRPr="00A44290" w:rsidRDefault="00035EC3" w:rsidP="00A44290">
            <w:pPr>
              <w:spacing w:line="360" w:lineRule="auto"/>
              <w:jc w:val="both"/>
              <w:rPr>
                <w:rFonts w:ascii="Times New Roman" w:hAnsi="Times New Roman"/>
                <w:sz w:val="24"/>
                <w:szCs w:val="24"/>
              </w:rPr>
            </w:pPr>
            <w:r w:rsidRPr="00A44290">
              <w:rPr>
                <w:rFonts w:ascii="Times New Roman" w:hAnsi="Times New Roman"/>
                <w:sz w:val="24"/>
                <w:szCs w:val="24"/>
              </w:rPr>
              <w:t>15.87</w:t>
            </w:r>
          </w:p>
        </w:tc>
      </w:tr>
    </w:tbl>
    <w:p w14:paraId="5EC62AB8" w14:textId="77777777" w:rsidR="009C200E" w:rsidRDefault="009C200E" w:rsidP="00043382">
      <w:pPr>
        <w:pStyle w:val="Caption"/>
      </w:pPr>
      <w:bookmarkStart w:id="244" w:name="_Toc89593848"/>
      <w:r>
        <w:t xml:space="preserve">Table 4. </w:t>
      </w:r>
      <w:r>
        <w:fldChar w:fldCharType="begin"/>
      </w:r>
      <w:r>
        <w:instrText xml:space="preserve"> SEQ Table_4. \* ARABIC </w:instrText>
      </w:r>
      <w:r>
        <w:fldChar w:fldCharType="separate"/>
      </w:r>
      <w:r w:rsidR="006F144E">
        <w:rPr>
          <w:noProof/>
        </w:rPr>
        <w:t>3</w:t>
      </w:r>
      <w:r>
        <w:fldChar w:fldCharType="end"/>
      </w:r>
      <w:r>
        <w:t xml:space="preserve">: </w:t>
      </w:r>
      <w:r w:rsidRPr="00F05FC0">
        <w:t>Sequencing summ</w:t>
      </w:r>
      <w:r>
        <w:t>ary statistics (sequencing run 2</w:t>
      </w:r>
      <w:r w:rsidRPr="00F05FC0">
        <w:t>)</w:t>
      </w:r>
      <w:bookmarkEnd w:id="244"/>
    </w:p>
    <w:p w14:paraId="7361C90E" w14:textId="0AD7B5BC" w:rsidR="006F7C45" w:rsidRDefault="009C200E" w:rsidP="00E26152">
      <w:pPr>
        <w:spacing w:line="240" w:lineRule="auto"/>
        <w:jc w:val="both"/>
        <w:rPr>
          <w:rFonts w:ascii="Times New Roman" w:hAnsi="Times New Roman"/>
          <w:sz w:val="24"/>
          <w:szCs w:val="24"/>
        </w:rPr>
      </w:pPr>
      <w:r w:rsidRPr="00F77897">
        <w:rPr>
          <w:rFonts w:ascii="Times New Roman" w:hAnsi="Times New Roman"/>
          <w:sz w:val="24"/>
          <w:szCs w:val="24"/>
        </w:rPr>
        <w:t>Table 4.3</w:t>
      </w:r>
      <w:r>
        <w:rPr>
          <w:rFonts w:ascii="Times New Roman" w:hAnsi="Times New Roman"/>
          <w:sz w:val="24"/>
          <w:szCs w:val="24"/>
        </w:rPr>
        <w:t xml:space="preserve"> </w:t>
      </w:r>
      <w:r w:rsidR="004A54FB">
        <w:rPr>
          <w:rFonts w:ascii="Times New Roman" w:hAnsi="Times New Roman"/>
          <w:sz w:val="24"/>
          <w:szCs w:val="24"/>
        </w:rPr>
        <w:t>shows summary statistics of the total reads, passed reads, the median read length, the active flow cell channels, and the run duration from the second sequencing run.</w:t>
      </w:r>
    </w:p>
    <w:tbl>
      <w:tblPr>
        <w:tblW w:w="10454" w:type="dxa"/>
        <w:tblBorders>
          <w:insideH w:val="single" w:sz="4" w:space="0" w:color="auto"/>
          <w:insideV w:val="single" w:sz="4" w:space="0" w:color="auto"/>
        </w:tblBorders>
        <w:tblLook w:val="04A0" w:firstRow="1" w:lastRow="0" w:firstColumn="1" w:lastColumn="0" w:noHBand="0" w:noVBand="1"/>
      </w:tblPr>
      <w:tblGrid>
        <w:gridCol w:w="1936"/>
        <w:gridCol w:w="950"/>
        <w:gridCol w:w="1326"/>
        <w:gridCol w:w="1003"/>
        <w:gridCol w:w="977"/>
        <w:gridCol w:w="935"/>
        <w:gridCol w:w="1021"/>
        <w:gridCol w:w="1170"/>
        <w:gridCol w:w="1136"/>
      </w:tblGrid>
      <w:tr w:rsidR="00035EC3" w:rsidRPr="00A44290" w14:paraId="46E9BBAE" w14:textId="77777777" w:rsidTr="003F18B3">
        <w:trPr>
          <w:trHeight w:val="1023"/>
        </w:trPr>
        <w:tc>
          <w:tcPr>
            <w:tcW w:w="1923" w:type="dxa"/>
            <w:shd w:val="clear" w:color="auto" w:fill="FFFFFF"/>
          </w:tcPr>
          <w:p w14:paraId="096B13BA" w14:textId="77777777" w:rsidR="00035EC3" w:rsidRPr="00A44290" w:rsidRDefault="00035EC3" w:rsidP="00A44290">
            <w:pPr>
              <w:spacing w:line="240" w:lineRule="auto"/>
              <w:jc w:val="both"/>
              <w:rPr>
                <w:rFonts w:ascii="Times New Roman" w:eastAsia="Times New Roman" w:hAnsi="Times New Roman"/>
                <w:b/>
                <w:i/>
                <w:iCs/>
                <w:sz w:val="24"/>
                <w:szCs w:val="24"/>
              </w:rPr>
            </w:pPr>
            <w:commentRangeStart w:id="245"/>
            <w:commentRangeStart w:id="246"/>
            <w:r w:rsidRPr="00A44290">
              <w:rPr>
                <w:rFonts w:ascii="Times New Roman" w:eastAsia="Times New Roman" w:hAnsi="Times New Roman"/>
                <w:b/>
                <w:i/>
                <w:iCs/>
                <w:sz w:val="24"/>
                <w:szCs w:val="24"/>
              </w:rPr>
              <w:t>Barcode</w:t>
            </w:r>
            <w:commentRangeEnd w:id="245"/>
            <w:r w:rsidR="009715FB">
              <w:rPr>
                <w:rStyle w:val="CommentReference"/>
              </w:rPr>
              <w:commentReference w:id="245"/>
            </w:r>
            <w:commentRangeEnd w:id="246"/>
            <w:r w:rsidR="003F18B3">
              <w:rPr>
                <w:rStyle w:val="CommentReference"/>
              </w:rPr>
              <w:commentReference w:id="246"/>
            </w:r>
          </w:p>
        </w:tc>
        <w:tc>
          <w:tcPr>
            <w:tcW w:w="737" w:type="dxa"/>
            <w:shd w:val="clear" w:color="auto" w:fill="FFFFFF"/>
          </w:tcPr>
          <w:p w14:paraId="6BE080F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Sample ID</w:t>
            </w:r>
          </w:p>
        </w:tc>
        <w:tc>
          <w:tcPr>
            <w:tcW w:w="1503" w:type="dxa"/>
            <w:shd w:val="clear" w:color="auto" w:fill="FFFFFF"/>
          </w:tcPr>
          <w:p w14:paraId="1EBF642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Total reads</w:t>
            </w:r>
          </w:p>
        </w:tc>
        <w:tc>
          <w:tcPr>
            <w:tcW w:w="1011" w:type="dxa"/>
            <w:shd w:val="clear" w:color="auto" w:fill="FFFFFF"/>
          </w:tcPr>
          <w:p w14:paraId="2F714A6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Pass reads</w:t>
            </w:r>
          </w:p>
        </w:tc>
        <w:tc>
          <w:tcPr>
            <w:tcW w:w="930" w:type="dxa"/>
            <w:shd w:val="clear" w:color="auto" w:fill="FFFFFF"/>
          </w:tcPr>
          <w:p w14:paraId="283F903B" w14:textId="77777777" w:rsidR="00035EC3" w:rsidRPr="00A44290" w:rsidRDefault="00035EC3" w:rsidP="0051191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length (bp)</w:t>
            </w:r>
          </w:p>
        </w:tc>
        <w:tc>
          <w:tcPr>
            <w:tcW w:w="950" w:type="dxa"/>
            <w:shd w:val="clear" w:color="auto" w:fill="FFFFFF"/>
          </w:tcPr>
          <w:p w14:paraId="298D003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N50 Length</w:t>
            </w:r>
          </w:p>
        </w:tc>
        <w:tc>
          <w:tcPr>
            <w:tcW w:w="1073" w:type="dxa"/>
            <w:shd w:val="clear" w:color="auto" w:fill="FFFFFF"/>
          </w:tcPr>
          <w:p w14:paraId="214E6DEA"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Median Read Quality</w:t>
            </w:r>
          </w:p>
        </w:tc>
        <w:tc>
          <w:tcPr>
            <w:tcW w:w="1177" w:type="dxa"/>
            <w:shd w:val="clear" w:color="auto" w:fill="FFFFFF"/>
          </w:tcPr>
          <w:p w14:paraId="58DB705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Active flow cell Channels</w:t>
            </w:r>
          </w:p>
        </w:tc>
        <w:tc>
          <w:tcPr>
            <w:tcW w:w="1150" w:type="dxa"/>
            <w:shd w:val="clear" w:color="auto" w:fill="FFFFFF"/>
          </w:tcPr>
          <w:p w14:paraId="75728F20"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b/>
                <w:i/>
                <w:iCs/>
                <w:sz w:val="24"/>
                <w:szCs w:val="24"/>
              </w:rPr>
              <w:t>Run Duration (h)</w:t>
            </w:r>
          </w:p>
        </w:tc>
      </w:tr>
      <w:tr w:rsidR="00035EC3" w:rsidRPr="00A44290" w14:paraId="7CFD942E" w14:textId="77777777" w:rsidTr="003F18B3">
        <w:trPr>
          <w:trHeight w:val="259"/>
        </w:trPr>
        <w:tc>
          <w:tcPr>
            <w:tcW w:w="1923" w:type="dxa"/>
            <w:shd w:val="clear" w:color="auto" w:fill="FFFFFF"/>
          </w:tcPr>
          <w:p w14:paraId="0FD1E233"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barcode01</w:t>
            </w:r>
          </w:p>
        </w:tc>
        <w:tc>
          <w:tcPr>
            <w:tcW w:w="737" w:type="dxa"/>
            <w:shd w:val="clear" w:color="auto" w:fill="F2F2F2"/>
          </w:tcPr>
          <w:p w14:paraId="01DF65C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CM2</w:t>
            </w:r>
          </w:p>
        </w:tc>
        <w:tc>
          <w:tcPr>
            <w:tcW w:w="1503" w:type="dxa"/>
            <w:shd w:val="clear" w:color="auto" w:fill="F2F2F2"/>
          </w:tcPr>
          <w:p w14:paraId="7250D7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202,066</w:t>
            </w:r>
          </w:p>
        </w:tc>
        <w:tc>
          <w:tcPr>
            <w:tcW w:w="1011" w:type="dxa"/>
            <w:shd w:val="clear" w:color="auto" w:fill="F2F2F2"/>
          </w:tcPr>
          <w:p w14:paraId="2259607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189,220</w:t>
            </w:r>
          </w:p>
        </w:tc>
        <w:tc>
          <w:tcPr>
            <w:tcW w:w="930" w:type="dxa"/>
            <w:shd w:val="clear" w:color="auto" w:fill="F2F2F2"/>
          </w:tcPr>
          <w:p w14:paraId="59D743A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950" w:type="dxa"/>
            <w:shd w:val="clear" w:color="auto" w:fill="F2F2F2"/>
          </w:tcPr>
          <w:p w14:paraId="324AFF8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763</w:t>
            </w:r>
          </w:p>
        </w:tc>
        <w:tc>
          <w:tcPr>
            <w:tcW w:w="1073" w:type="dxa"/>
            <w:shd w:val="clear" w:color="auto" w:fill="F2F2F2"/>
          </w:tcPr>
          <w:p w14:paraId="023A088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10.33</w:t>
            </w:r>
          </w:p>
        </w:tc>
        <w:tc>
          <w:tcPr>
            <w:tcW w:w="1177" w:type="dxa"/>
            <w:shd w:val="clear" w:color="auto" w:fill="F2F2F2"/>
          </w:tcPr>
          <w:p w14:paraId="07651F9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D7AD9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A426533" w14:textId="77777777" w:rsidTr="003F18B3">
        <w:trPr>
          <w:trHeight w:val="414"/>
        </w:trPr>
        <w:tc>
          <w:tcPr>
            <w:tcW w:w="1923" w:type="dxa"/>
            <w:shd w:val="clear" w:color="auto" w:fill="FFFFFF"/>
          </w:tcPr>
          <w:p w14:paraId="272AB18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barcode02</w:t>
            </w:r>
          </w:p>
        </w:tc>
        <w:tc>
          <w:tcPr>
            <w:tcW w:w="737" w:type="dxa"/>
            <w:shd w:val="clear" w:color="auto" w:fill="auto"/>
          </w:tcPr>
          <w:p w14:paraId="2BE97BF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CF2</w:t>
            </w:r>
          </w:p>
        </w:tc>
        <w:tc>
          <w:tcPr>
            <w:tcW w:w="1503" w:type="dxa"/>
            <w:shd w:val="clear" w:color="auto" w:fill="auto"/>
          </w:tcPr>
          <w:p w14:paraId="37453FC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66,298</w:t>
            </w:r>
          </w:p>
        </w:tc>
        <w:tc>
          <w:tcPr>
            <w:tcW w:w="1011" w:type="dxa"/>
            <w:shd w:val="clear" w:color="auto" w:fill="auto"/>
          </w:tcPr>
          <w:p w14:paraId="76AC334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61,563</w:t>
            </w:r>
          </w:p>
        </w:tc>
        <w:tc>
          <w:tcPr>
            <w:tcW w:w="930" w:type="dxa"/>
            <w:shd w:val="clear" w:color="auto" w:fill="auto"/>
          </w:tcPr>
          <w:p w14:paraId="4737BB9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610</w:t>
            </w:r>
          </w:p>
        </w:tc>
        <w:tc>
          <w:tcPr>
            <w:tcW w:w="950" w:type="dxa"/>
            <w:shd w:val="clear" w:color="auto" w:fill="auto"/>
          </w:tcPr>
          <w:p w14:paraId="4023EA9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828</w:t>
            </w:r>
          </w:p>
        </w:tc>
        <w:tc>
          <w:tcPr>
            <w:tcW w:w="1073" w:type="dxa"/>
            <w:shd w:val="clear" w:color="auto" w:fill="auto"/>
          </w:tcPr>
          <w:p w14:paraId="3CEC7EA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10.20</w:t>
            </w:r>
          </w:p>
        </w:tc>
        <w:tc>
          <w:tcPr>
            <w:tcW w:w="1177" w:type="dxa"/>
            <w:shd w:val="clear" w:color="auto" w:fill="auto"/>
          </w:tcPr>
          <w:p w14:paraId="57C46D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2599043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34F453" w14:textId="77777777" w:rsidTr="003F18B3">
        <w:trPr>
          <w:trHeight w:val="379"/>
        </w:trPr>
        <w:tc>
          <w:tcPr>
            <w:tcW w:w="1923" w:type="dxa"/>
            <w:shd w:val="clear" w:color="auto" w:fill="FFFFFF"/>
          </w:tcPr>
          <w:p w14:paraId="60314578"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barcode03</w:t>
            </w:r>
          </w:p>
        </w:tc>
        <w:tc>
          <w:tcPr>
            <w:tcW w:w="737" w:type="dxa"/>
            <w:shd w:val="clear" w:color="auto" w:fill="F2F2F2"/>
          </w:tcPr>
          <w:p w14:paraId="5D42F4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FM2</w:t>
            </w:r>
          </w:p>
        </w:tc>
        <w:tc>
          <w:tcPr>
            <w:tcW w:w="1503" w:type="dxa"/>
            <w:shd w:val="clear" w:color="auto" w:fill="F2F2F2"/>
          </w:tcPr>
          <w:p w14:paraId="6CB6E92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114,106</w:t>
            </w:r>
          </w:p>
        </w:tc>
        <w:tc>
          <w:tcPr>
            <w:tcW w:w="1011" w:type="dxa"/>
            <w:shd w:val="clear" w:color="auto" w:fill="F2F2F2"/>
          </w:tcPr>
          <w:p w14:paraId="401BD80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107,090</w:t>
            </w:r>
          </w:p>
        </w:tc>
        <w:tc>
          <w:tcPr>
            <w:tcW w:w="930" w:type="dxa"/>
            <w:shd w:val="clear" w:color="auto" w:fill="F2F2F2"/>
          </w:tcPr>
          <w:p w14:paraId="073B9A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682</w:t>
            </w:r>
          </w:p>
        </w:tc>
        <w:tc>
          <w:tcPr>
            <w:tcW w:w="950" w:type="dxa"/>
            <w:shd w:val="clear" w:color="auto" w:fill="F2F2F2"/>
          </w:tcPr>
          <w:p w14:paraId="14AD7F0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854</w:t>
            </w:r>
          </w:p>
        </w:tc>
        <w:tc>
          <w:tcPr>
            <w:tcW w:w="1073" w:type="dxa"/>
            <w:shd w:val="clear" w:color="auto" w:fill="F2F2F2"/>
          </w:tcPr>
          <w:p w14:paraId="5EEF65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F2F2F2"/>
          </w:tcPr>
          <w:p w14:paraId="211D26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F2F2F2"/>
          </w:tcPr>
          <w:p w14:paraId="766BDE1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71049C4D" w14:textId="77777777" w:rsidTr="003F18B3">
        <w:trPr>
          <w:trHeight w:val="370"/>
        </w:trPr>
        <w:tc>
          <w:tcPr>
            <w:tcW w:w="1923" w:type="dxa"/>
            <w:shd w:val="clear" w:color="auto" w:fill="FFFFFF"/>
          </w:tcPr>
          <w:p w14:paraId="418DDC4F"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barcode04</w:t>
            </w:r>
          </w:p>
        </w:tc>
        <w:tc>
          <w:tcPr>
            <w:tcW w:w="737" w:type="dxa"/>
            <w:shd w:val="clear" w:color="auto" w:fill="auto"/>
          </w:tcPr>
          <w:p w14:paraId="7A49997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WH2</w:t>
            </w:r>
          </w:p>
        </w:tc>
        <w:tc>
          <w:tcPr>
            <w:tcW w:w="1503" w:type="dxa"/>
            <w:shd w:val="clear" w:color="auto" w:fill="auto"/>
          </w:tcPr>
          <w:p w14:paraId="749151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80,959</w:t>
            </w:r>
          </w:p>
        </w:tc>
        <w:tc>
          <w:tcPr>
            <w:tcW w:w="1011" w:type="dxa"/>
            <w:shd w:val="clear" w:color="auto" w:fill="auto"/>
          </w:tcPr>
          <w:p w14:paraId="05E161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75,004</w:t>
            </w:r>
          </w:p>
        </w:tc>
        <w:tc>
          <w:tcPr>
            <w:tcW w:w="930" w:type="dxa"/>
            <w:shd w:val="clear" w:color="auto" w:fill="auto"/>
          </w:tcPr>
          <w:p w14:paraId="327121E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664</w:t>
            </w:r>
          </w:p>
        </w:tc>
        <w:tc>
          <w:tcPr>
            <w:tcW w:w="950" w:type="dxa"/>
            <w:shd w:val="clear" w:color="auto" w:fill="auto"/>
          </w:tcPr>
          <w:p w14:paraId="392F6CF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1073" w:type="dxa"/>
            <w:shd w:val="clear" w:color="auto" w:fill="auto"/>
          </w:tcPr>
          <w:p w14:paraId="6B753BB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10.18</w:t>
            </w:r>
          </w:p>
        </w:tc>
        <w:tc>
          <w:tcPr>
            <w:tcW w:w="1177" w:type="dxa"/>
            <w:shd w:val="clear" w:color="auto" w:fill="auto"/>
          </w:tcPr>
          <w:p w14:paraId="0B7FD2F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41CD034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F2068A2" w14:textId="77777777" w:rsidTr="003F18B3">
        <w:trPr>
          <w:trHeight w:val="348"/>
        </w:trPr>
        <w:tc>
          <w:tcPr>
            <w:tcW w:w="1923" w:type="dxa"/>
            <w:shd w:val="clear" w:color="auto" w:fill="FFFFFF"/>
          </w:tcPr>
          <w:p w14:paraId="58ED356D" w14:textId="77777777" w:rsidR="00035EC3" w:rsidRPr="00A44290" w:rsidRDefault="00035EC3" w:rsidP="00A44290">
            <w:pPr>
              <w:spacing w:line="240" w:lineRule="auto"/>
              <w:jc w:val="both"/>
              <w:rPr>
                <w:rFonts w:ascii="Times New Roman" w:eastAsia="Times New Roman" w:hAnsi="Times New Roman"/>
                <w:b/>
                <w:i/>
                <w:iCs/>
                <w:sz w:val="24"/>
                <w:szCs w:val="24"/>
              </w:rPr>
            </w:pPr>
            <w:r w:rsidRPr="00A44290">
              <w:rPr>
                <w:rFonts w:ascii="Times New Roman" w:eastAsia="Times New Roman" w:hAnsi="Times New Roman"/>
                <w:i/>
                <w:iCs/>
                <w:sz w:val="24"/>
                <w:szCs w:val="24"/>
              </w:rPr>
              <w:t>barcode06</w:t>
            </w:r>
          </w:p>
        </w:tc>
        <w:tc>
          <w:tcPr>
            <w:tcW w:w="737" w:type="dxa"/>
            <w:shd w:val="clear" w:color="auto" w:fill="F2F2F2"/>
          </w:tcPr>
          <w:p w14:paraId="1F276F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BSG2</w:t>
            </w:r>
          </w:p>
        </w:tc>
        <w:tc>
          <w:tcPr>
            <w:tcW w:w="1503" w:type="dxa"/>
            <w:shd w:val="clear" w:color="auto" w:fill="F2F2F2"/>
          </w:tcPr>
          <w:p w14:paraId="46E90C2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212,881</w:t>
            </w:r>
          </w:p>
        </w:tc>
        <w:tc>
          <w:tcPr>
            <w:tcW w:w="1011" w:type="dxa"/>
            <w:shd w:val="clear" w:color="auto" w:fill="F2F2F2"/>
          </w:tcPr>
          <w:p w14:paraId="7584BA5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199,615</w:t>
            </w:r>
          </w:p>
        </w:tc>
        <w:tc>
          <w:tcPr>
            <w:tcW w:w="930" w:type="dxa"/>
            <w:shd w:val="clear" w:color="auto" w:fill="F2F2F2"/>
          </w:tcPr>
          <w:p w14:paraId="7FED8A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684</w:t>
            </w:r>
          </w:p>
        </w:tc>
        <w:tc>
          <w:tcPr>
            <w:tcW w:w="950" w:type="dxa"/>
            <w:shd w:val="clear" w:color="auto" w:fill="F2F2F2"/>
          </w:tcPr>
          <w:p w14:paraId="56F8631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887</w:t>
            </w:r>
          </w:p>
        </w:tc>
        <w:tc>
          <w:tcPr>
            <w:tcW w:w="1073" w:type="dxa"/>
            <w:shd w:val="clear" w:color="auto" w:fill="F2F2F2"/>
          </w:tcPr>
          <w:p w14:paraId="11FF63D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10.21</w:t>
            </w:r>
          </w:p>
        </w:tc>
        <w:tc>
          <w:tcPr>
            <w:tcW w:w="1177" w:type="dxa"/>
            <w:shd w:val="clear" w:color="auto" w:fill="F2F2F2"/>
          </w:tcPr>
          <w:p w14:paraId="0DA534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231</w:t>
            </w:r>
          </w:p>
        </w:tc>
        <w:tc>
          <w:tcPr>
            <w:tcW w:w="1150" w:type="dxa"/>
            <w:shd w:val="clear" w:color="auto" w:fill="F2F2F2"/>
          </w:tcPr>
          <w:p w14:paraId="15E28BF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5FD792DC" w14:textId="77777777" w:rsidTr="003F18B3">
        <w:trPr>
          <w:trHeight w:val="326"/>
        </w:trPr>
        <w:tc>
          <w:tcPr>
            <w:tcW w:w="1923" w:type="dxa"/>
            <w:shd w:val="clear" w:color="auto" w:fill="FFFFFF"/>
          </w:tcPr>
          <w:p w14:paraId="095AE9E5"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barcode07</w:t>
            </w:r>
          </w:p>
        </w:tc>
        <w:tc>
          <w:tcPr>
            <w:tcW w:w="737" w:type="dxa"/>
            <w:shd w:val="clear" w:color="auto" w:fill="auto"/>
          </w:tcPr>
          <w:p w14:paraId="7FCB9DE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CF3</w:t>
            </w:r>
          </w:p>
        </w:tc>
        <w:tc>
          <w:tcPr>
            <w:tcW w:w="1503" w:type="dxa"/>
            <w:shd w:val="clear" w:color="auto" w:fill="auto"/>
          </w:tcPr>
          <w:p w14:paraId="41758B1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198,416</w:t>
            </w:r>
          </w:p>
        </w:tc>
        <w:tc>
          <w:tcPr>
            <w:tcW w:w="1011" w:type="dxa"/>
            <w:shd w:val="clear" w:color="auto" w:fill="auto"/>
          </w:tcPr>
          <w:p w14:paraId="5566126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186,509</w:t>
            </w:r>
          </w:p>
        </w:tc>
        <w:tc>
          <w:tcPr>
            <w:tcW w:w="930" w:type="dxa"/>
            <w:shd w:val="clear" w:color="auto" w:fill="auto"/>
          </w:tcPr>
          <w:p w14:paraId="47DBD3F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674</w:t>
            </w:r>
          </w:p>
        </w:tc>
        <w:tc>
          <w:tcPr>
            <w:tcW w:w="950" w:type="dxa"/>
            <w:shd w:val="clear" w:color="auto" w:fill="auto"/>
          </w:tcPr>
          <w:p w14:paraId="575FF54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871</w:t>
            </w:r>
          </w:p>
        </w:tc>
        <w:tc>
          <w:tcPr>
            <w:tcW w:w="1073" w:type="dxa"/>
            <w:shd w:val="clear" w:color="auto" w:fill="auto"/>
          </w:tcPr>
          <w:p w14:paraId="1750E43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10.27</w:t>
            </w:r>
          </w:p>
        </w:tc>
        <w:tc>
          <w:tcPr>
            <w:tcW w:w="1177" w:type="dxa"/>
            <w:shd w:val="clear" w:color="auto" w:fill="auto"/>
          </w:tcPr>
          <w:p w14:paraId="154F891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223</w:t>
            </w:r>
          </w:p>
        </w:tc>
        <w:tc>
          <w:tcPr>
            <w:tcW w:w="1150" w:type="dxa"/>
            <w:shd w:val="clear" w:color="auto" w:fill="auto"/>
          </w:tcPr>
          <w:p w14:paraId="274A136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2E9F4EA" w14:textId="77777777" w:rsidTr="003F18B3">
        <w:trPr>
          <w:trHeight w:val="318"/>
        </w:trPr>
        <w:tc>
          <w:tcPr>
            <w:tcW w:w="1923" w:type="dxa"/>
            <w:shd w:val="clear" w:color="auto" w:fill="FFFFFF"/>
          </w:tcPr>
          <w:p w14:paraId="6C29FB74"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barcode08</w:t>
            </w:r>
          </w:p>
        </w:tc>
        <w:tc>
          <w:tcPr>
            <w:tcW w:w="737" w:type="dxa"/>
            <w:shd w:val="clear" w:color="auto" w:fill="F2F2F2"/>
          </w:tcPr>
          <w:p w14:paraId="21A082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CM3</w:t>
            </w:r>
          </w:p>
        </w:tc>
        <w:tc>
          <w:tcPr>
            <w:tcW w:w="1503" w:type="dxa"/>
            <w:shd w:val="clear" w:color="auto" w:fill="F2F2F2"/>
          </w:tcPr>
          <w:p w14:paraId="25C707C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293,572</w:t>
            </w:r>
          </w:p>
        </w:tc>
        <w:tc>
          <w:tcPr>
            <w:tcW w:w="1011" w:type="dxa"/>
            <w:shd w:val="clear" w:color="auto" w:fill="F2F2F2"/>
          </w:tcPr>
          <w:p w14:paraId="5F83440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276,123</w:t>
            </w:r>
          </w:p>
        </w:tc>
        <w:tc>
          <w:tcPr>
            <w:tcW w:w="930" w:type="dxa"/>
            <w:shd w:val="clear" w:color="auto" w:fill="F2F2F2"/>
          </w:tcPr>
          <w:p w14:paraId="49D674DF"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748</w:t>
            </w:r>
          </w:p>
        </w:tc>
        <w:tc>
          <w:tcPr>
            <w:tcW w:w="950" w:type="dxa"/>
            <w:shd w:val="clear" w:color="auto" w:fill="F2F2F2"/>
          </w:tcPr>
          <w:p w14:paraId="434E7A2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884</w:t>
            </w:r>
          </w:p>
        </w:tc>
        <w:tc>
          <w:tcPr>
            <w:tcW w:w="1073" w:type="dxa"/>
            <w:shd w:val="clear" w:color="auto" w:fill="F2F2F2"/>
          </w:tcPr>
          <w:p w14:paraId="34B146F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10.17</w:t>
            </w:r>
          </w:p>
        </w:tc>
        <w:tc>
          <w:tcPr>
            <w:tcW w:w="1177" w:type="dxa"/>
            <w:shd w:val="clear" w:color="auto" w:fill="F2F2F2"/>
          </w:tcPr>
          <w:p w14:paraId="0FFD5EC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0629F6B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0EFD9B18" w14:textId="77777777" w:rsidTr="003F18B3">
        <w:trPr>
          <w:trHeight w:val="155"/>
        </w:trPr>
        <w:tc>
          <w:tcPr>
            <w:tcW w:w="1923" w:type="dxa"/>
            <w:shd w:val="clear" w:color="auto" w:fill="FFFFFF"/>
          </w:tcPr>
          <w:p w14:paraId="34657E37"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barcode09</w:t>
            </w:r>
          </w:p>
        </w:tc>
        <w:tc>
          <w:tcPr>
            <w:tcW w:w="737" w:type="dxa"/>
            <w:shd w:val="clear" w:color="auto" w:fill="auto"/>
          </w:tcPr>
          <w:p w14:paraId="34A7C93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FM3</w:t>
            </w:r>
          </w:p>
        </w:tc>
        <w:tc>
          <w:tcPr>
            <w:tcW w:w="1503" w:type="dxa"/>
            <w:shd w:val="clear" w:color="auto" w:fill="auto"/>
          </w:tcPr>
          <w:p w14:paraId="23DF168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344,353</w:t>
            </w:r>
          </w:p>
        </w:tc>
        <w:tc>
          <w:tcPr>
            <w:tcW w:w="1011" w:type="dxa"/>
            <w:shd w:val="clear" w:color="auto" w:fill="auto"/>
          </w:tcPr>
          <w:p w14:paraId="407000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321,919</w:t>
            </w:r>
          </w:p>
        </w:tc>
        <w:tc>
          <w:tcPr>
            <w:tcW w:w="930" w:type="dxa"/>
            <w:shd w:val="clear" w:color="auto" w:fill="auto"/>
          </w:tcPr>
          <w:p w14:paraId="23DC78F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455</w:t>
            </w:r>
          </w:p>
        </w:tc>
        <w:tc>
          <w:tcPr>
            <w:tcW w:w="950" w:type="dxa"/>
            <w:shd w:val="clear" w:color="auto" w:fill="auto"/>
          </w:tcPr>
          <w:p w14:paraId="5C188AA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683</w:t>
            </w:r>
          </w:p>
        </w:tc>
        <w:tc>
          <w:tcPr>
            <w:tcW w:w="1073" w:type="dxa"/>
            <w:shd w:val="clear" w:color="auto" w:fill="auto"/>
          </w:tcPr>
          <w:p w14:paraId="348CA92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9.92</w:t>
            </w:r>
          </w:p>
        </w:tc>
        <w:tc>
          <w:tcPr>
            <w:tcW w:w="1177" w:type="dxa"/>
            <w:shd w:val="clear" w:color="auto" w:fill="auto"/>
          </w:tcPr>
          <w:p w14:paraId="1341E748"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229</w:t>
            </w:r>
          </w:p>
        </w:tc>
        <w:tc>
          <w:tcPr>
            <w:tcW w:w="1150" w:type="dxa"/>
            <w:shd w:val="clear" w:color="auto" w:fill="auto"/>
          </w:tcPr>
          <w:p w14:paraId="62526BC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23E219FC" w14:textId="77777777" w:rsidTr="003F18B3">
        <w:trPr>
          <w:trHeight w:val="260"/>
        </w:trPr>
        <w:tc>
          <w:tcPr>
            <w:tcW w:w="1923" w:type="dxa"/>
            <w:shd w:val="clear" w:color="auto" w:fill="FFFFFF"/>
          </w:tcPr>
          <w:p w14:paraId="3233AD7A"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barcode10</w:t>
            </w:r>
          </w:p>
        </w:tc>
        <w:tc>
          <w:tcPr>
            <w:tcW w:w="737" w:type="dxa"/>
            <w:shd w:val="clear" w:color="auto" w:fill="F2F2F2"/>
          </w:tcPr>
          <w:p w14:paraId="0392FF4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WH3</w:t>
            </w:r>
          </w:p>
        </w:tc>
        <w:tc>
          <w:tcPr>
            <w:tcW w:w="1503" w:type="dxa"/>
            <w:shd w:val="clear" w:color="auto" w:fill="F2F2F2"/>
          </w:tcPr>
          <w:p w14:paraId="39583E7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203,430</w:t>
            </w:r>
          </w:p>
        </w:tc>
        <w:tc>
          <w:tcPr>
            <w:tcW w:w="1011" w:type="dxa"/>
            <w:shd w:val="clear" w:color="auto" w:fill="F2F2F2"/>
          </w:tcPr>
          <w:p w14:paraId="0960C50E"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190,193</w:t>
            </w:r>
          </w:p>
        </w:tc>
        <w:tc>
          <w:tcPr>
            <w:tcW w:w="930" w:type="dxa"/>
            <w:shd w:val="clear" w:color="auto" w:fill="F2F2F2"/>
          </w:tcPr>
          <w:p w14:paraId="6074668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700</w:t>
            </w:r>
          </w:p>
        </w:tc>
        <w:tc>
          <w:tcPr>
            <w:tcW w:w="950" w:type="dxa"/>
            <w:shd w:val="clear" w:color="auto" w:fill="F2F2F2"/>
          </w:tcPr>
          <w:p w14:paraId="6C8F1F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866</w:t>
            </w:r>
          </w:p>
        </w:tc>
        <w:tc>
          <w:tcPr>
            <w:tcW w:w="1073" w:type="dxa"/>
            <w:shd w:val="clear" w:color="auto" w:fill="F2F2F2"/>
          </w:tcPr>
          <w:p w14:paraId="49B6F5D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10.35</w:t>
            </w:r>
          </w:p>
        </w:tc>
        <w:tc>
          <w:tcPr>
            <w:tcW w:w="1177" w:type="dxa"/>
            <w:shd w:val="clear" w:color="auto" w:fill="F2F2F2"/>
          </w:tcPr>
          <w:p w14:paraId="0B0127D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230</w:t>
            </w:r>
          </w:p>
        </w:tc>
        <w:tc>
          <w:tcPr>
            <w:tcW w:w="1150" w:type="dxa"/>
            <w:shd w:val="clear" w:color="auto" w:fill="F2F2F2"/>
          </w:tcPr>
          <w:p w14:paraId="4661756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623C1759" w14:textId="77777777" w:rsidTr="003F18B3">
        <w:trPr>
          <w:trHeight w:val="380"/>
        </w:trPr>
        <w:tc>
          <w:tcPr>
            <w:tcW w:w="1923" w:type="dxa"/>
            <w:shd w:val="clear" w:color="auto" w:fill="FFFFFF"/>
          </w:tcPr>
          <w:p w14:paraId="340B8E0C"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barcode11</w:t>
            </w:r>
          </w:p>
        </w:tc>
        <w:tc>
          <w:tcPr>
            <w:tcW w:w="737" w:type="dxa"/>
            <w:shd w:val="clear" w:color="auto" w:fill="auto"/>
          </w:tcPr>
          <w:p w14:paraId="3A55305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BSG3</w:t>
            </w:r>
          </w:p>
        </w:tc>
        <w:tc>
          <w:tcPr>
            <w:tcW w:w="1503" w:type="dxa"/>
            <w:shd w:val="clear" w:color="auto" w:fill="auto"/>
          </w:tcPr>
          <w:p w14:paraId="712D16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123,542</w:t>
            </w:r>
          </w:p>
        </w:tc>
        <w:tc>
          <w:tcPr>
            <w:tcW w:w="1011" w:type="dxa"/>
            <w:shd w:val="clear" w:color="auto" w:fill="auto"/>
          </w:tcPr>
          <w:p w14:paraId="69CA1D3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114,942</w:t>
            </w:r>
          </w:p>
        </w:tc>
        <w:tc>
          <w:tcPr>
            <w:tcW w:w="930" w:type="dxa"/>
            <w:shd w:val="clear" w:color="auto" w:fill="auto"/>
          </w:tcPr>
          <w:p w14:paraId="09CEC0A3"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779</w:t>
            </w:r>
          </w:p>
        </w:tc>
        <w:tc>
          <w:tcPr>
            <w:tcW w:w="950" w:type="dxa"/>
            <w:shd w:val="clear" w:color="auto" w:fill="auto"/>
          </w:tcPr>
          <w:p w14:paraId="5BC0ECE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914</w:t>
            </w:r>
          </w:p>
        </w:tc>
        <w:tc>
          <w:tcPr>
            <w:tcW w:w="1073" w:type="dxa"/>
            <w:shd w:val="clear" w:color="auto" w:fill="auto"/>
          </w:tcPr>
          <w:p w14:paraId="134D42E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10.36</w:t>
            </w:r>
          </w:p>
        </w:tc>
        <w:tc>
          <w:tcPr>
            <w:tcW w:w="1177" w:type="dxa"/>
            <w:shd w:val="clear" w:color="auto" w:fill="auto"/>
          </w:tcPr>
          <w:p w14:paraId="160C1107"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225</w:t>
            </w:r>
          </w:p>
        </w:tc>
        <w:tc>
          <w:tcPr>
            <w:tcW w:w="1150" w:type="dxa"/>
            <w:shd w:val="clear" w:color="auto" w:fill="auto"/>
          </w:tcPr>
          <w:p w14:paraId="67F5F81B"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148.70</w:t>
            </w:r>
          </w:p>
        </w:tc>
      </w:tr>
      <w:tr w:rsidR="00035EC3" w:rsidRPr="00A44290" w14:paraId="6F01E61F" w14:textId="77777777" w:rsidTr="003F18B3">
        <w:trPr>
          <w:trHeight w:val="380"/>
        </w:trPr>
        <w:tc>
          <w:tcPr>
            <w:tcW w:w="1923" w:type="dxa"/>
            <w:shd w:val="clear" w:color="auto" w:fill="FFFFFF"/>
          </w:tcPr>
          <w:p w14:paraId="36588E9E"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barcode12</w:t>
            </w:r>
          </w:p>
        </w:tc>
        <w:tc>
          <w:tcPr>
            <w:tcW w:w="737" w:type="dxa"/>
            <w:shd w:val="clear" w:color="auto" w:fill="F2F2F2"/>
          </w:tcPr>
          <w:p w14:paraId="7E6422B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CF4</w:t>
            </w:r>
          </w:p>
        </w:tc>
        <w:tc>
          <w:tcPr>
            <w:tcW w:w="1503" w:type="dxa"/>
            <w:shd w:val="clear" w:color="auto" w:fill="F2F2F2"/>
          </w:tcPr>
          <w:p w14:paraId="62945564"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172,584</w:t>
            </w:r>
          </w:p>
        </w:tc>
        <w:tc>
          <w:tcPr>
            <w:tcW w:w="1011" w:type="dxa"/>
            <w:shd w:val="clear" w:color="auto" w:fill="F2F2F2"/>
          </w:tcPr>
          <w:p w14:paraId="6F9CBCDC"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161,575</w:t>
            </w:r>
          </w:p>
        </w:tc>
        <w:tc>
          <w:tcPr>
            <w:tcW w:w="930" w:type="dxa"/>
            <w:shd w:val="clear" w:color="auto" w:fill="F2F2F2"/>
          </w:tcPr>
          <w:p w14:paraId="6B06347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672</w:t>
            </w:r>
          </w:p>
        </w:tc>
        <w:tc>
          <w:tcPr>
            <w:tcW w:w="950" w:type="dxa"/>
            <w:shd w:val="clear" w:color="auto" w:fill="F2F2F2"/>
          </w:tcPr>
          <w:p w14:paraId="68178C7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869</w:t>
            </w:r>
          </w:p>
        </w:tc>
        <w:tc>
          <w:tcPr>
            <w:tcW w:w="1073" w:type="dxa"/>
            <w:shd w:val="clear" w:color="auto" w:fill="F2F2F2"/>
          </w:tcPr>
          <w:p w14:paraId="6A74F6AA"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10.26</w:t>
            </w:r>
          </w:p>
        </w:tc>
        <w:tc>
          <w:tcPr>
            <w:tcW w:w="1177" w:type="dxa"/>
            <w:shd w:val="clear" w:color="auto" w:fill="F2F2F2"/>
          </w:tcPr>
          <w:p w14:paraId="2427C98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228</w:t>
            </w:r>
          </w:p>
        </w:tc>
        <w:tc>
          <w:tcPr>
            <w:tcW w:w="1150" w:type="dxa"/>
            <w:shd w:val="clear" w:color="auto" w:fill="F2F2F2"/>
          </w:tcPr>
          <w:p w14:paraId="256A0300"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148.71</w:t>
            </w:r>
          </w:p>
        </w:tc>
      </w:tr>
      <w:tr w:rsidR="00035EC3" w:rsidRPr="00A44290" w14:paraId="1F6155F1" w14:textId="77777777" w:rsidTr="003F18B3">
        <w:trPr>
          <w:trHeight w:val="380"/>
        </w:trPr>
        <w:tc>
          <w:tcPr>
            <w:tcW w:w="1923" w:type="dxa"/>
            <w:shd w:val="clear" w:color="auto" w:fill="FFFFFF"/>
          </w:tcPr>
          <w:p w14:paraId="36E62C46" w14:textId="77777777" w:rsidR="00035EC3" w:rsidRPr="00A44290" w:rsidRDefault="00035EC3" w:rsidP="00A44290">
            <w:pPr>
              <w:spacing w:line="240" w:lineRule="auto"/>
              <w:jc w:val="both"/>
              <w:rPr>
                <w:rFonts w:ascii="Times New Roman" w:eastAsia="Times New Roman" w:hAnsi="Times New Roman"/>
                <w:i/>
                <w:iCs/>
                <w:sz w:val="24"/>
                <w:szCs w:val="24"/>
              </w:rPr>
            </w:pPr>
            <w:r w:rsidRPr="00A44290">
              <w:rPr>
                <w:rFonts w:ascii="Times New Roman" w:eastAsia="Times New Roman" w:hAnsi="Times New Roman"/>
                <w:i/>
                <w:iCs/>
                <w:sz w:val="24"/>
                <w:szCs w:val="24"/>
              </w:rPr>
              <w:t>unclassified_run2</w:t>
            </w:r>
          </w:p>
        </w:tc>
        <w:tc>
          <w:tcPr>
            <w:tcW w:w="737" w:type="dxa"/>
            <w:shd w:val="clear" w:color="auto" w:fill="auto"/>
          </w:tcPr>
          <w:p w14:paraId="373D3A65" w14:textId="77777777" w:rsidR="00035EC3" w:rsidRPr="00A44290" w:rsidRDefault="00035EC3" w:rsidP="00A44290">
            <w:pPr>
              <w:spacing w:line="240" w:lineRule="auto"/>
              <w:jc w:val="both"/>
              <w:rPr>
                <w:rFonts w:ascii="Times New Roman" w:hAnsi="Times New Roman"/>
                <w:sz w:val="24"/>
                <w:szCs w:val="24"/>
              </w:rPr>
            </w:pPr>
          </w:p>
        </w:tc>
        <w:tc>
          <w:tcPr>
            <w:tcW w:w="1503" w:type="dxa"/>
            <w:shd w:val="clear" w:color="auto" w:fill="auto"/>
          </w:tcPr>
          <w:p w14:paraId="42F5FAAD"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1,830,961</w:t>
            </w:r>
          </w:p>
        </w:tc>
        <w:tc>
          <w:tcPr>
            <w:tcW w:w="1011" w:type="dxa"/>
            <w:shd w:val="clear" w:color="auto" w:fill="auto"/>
          </w:tcPr>
          <w:p w14:paraId="719E8B5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92,060</w:t>
            </w:r>
          </w:p>
        </w:tc>
        <w:tc>
          <w:tcPr>
            <w:tcW w:w="930" w:type="dxa"/>
            <w:shd w:val="clear" w:color="auto" w:fill="auto"/>
          </w:tcPr>
          <w:p w14:paraId="6A54C0A1"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608</w:t>
            </w:r>
          </w:p>
        </w:tc>
        <w:tc>
          <w:tcPr>
            <w:tcW w:w="950" w:type="dxa"/>
            <w:shd w:val="clear" w:color="auto" w:fill="auto"/>
          </w:tcPr>
          <w:p w14:paraId="506EBE86"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858</w:t>
            </w:r>
          </w:p>
        </w:tc>
        <w:tc>
          <w:tcPr>
            <w:tcW w:w="1073" w:type="dxa"/>
            <w:shd w:val="clear" w:color="auto" w:fill="auto"/>
          </w:tcPr>
          <w:p w14:paraId="438FF2F2"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8.02</w:t>
            </w:r>
          </w:p>
        </w:tc>
        <w:tc>
          <w:tcPr>
            <w:tcW w:w="1177" w:type="dxa"/>
            <w:shd w:val="clear" w:color="auto" w:fill="auto"/>
          </w:tcPr>
          <w:p w14:paraId="046806B5"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502</w:t>
            </w:r>
          </w:p>
        </w:tc>
        <w:tc>
          <w:tcPr>
            <w:tcW w:w="1150" w:type="dxa"/>
            <w:shd w:val="clear" w:color="auto" w:fill="auto"/>
          </w:tcPr>
          <w:p w14:paraId="25D60A99" w14:textId="77777777" w:rsidR="00035EC3" w:rsidRPr="00A44290" w:rsidRDefault="00035EC3" w:rsidP="00A44290">
            <w:pPr>
              <w:spacing w:line="240" w:lineRule="auto"/>
              <w:jc w:val="both"/>
              <w:rPr>
                <w:rFonts w:ascii="Times New Roman" w:hAnsi="Times New Roman"/>
                <w:sz w:val="24"/>
                <w:szCs w:val="24"/>
              </w:rPr>
            </w:pPr>
            <w:r w:rsidRPr="00A44290">
              <w:rPr>
                <w:rFonts w:ascii="Times New Roman" w:hAnsi="Times New Roman"/>
                <w:sz w:val="24"/>
                <w:szCs w:val="24"/>
              </w:rPr>
              <w:t>181.28</w:t>
            </w:r>
          </w:p>
        </w:tc>
      </w:tr>
    </w:tbl>
    <w:p w14:paraId="742AC787" w14:textId="77777777" w:rsidR="004A54FB" w:rsidRDefault="004A54FB" w:rsidP="0060EF5E">
      <w:pPr>
        <w:spacing w:line="360" w:lineRule="auto"/>
        <w:jc w:val="both"/>
        <w:rPr>
          <w:rFonts w:ascii="Times New Roman" w:hAnsi="Times New Roman"/>
          <w:sz w:val="24"/>
          <w:szCs w:val="24"/>
        </w:rPr>
      </w:pPr>
    </w:p>
    <w:p w14:paraId="2835831A" w14:textId="77777777" w:rsidR="00340169" w:rsidRDefault="002F2422" w:rsidP="0060EF5E">
      <w:pPr>
        <w:spacing w:line="360" w:lineRule="auto"/>
        <w:jc w:val="both"/>
        <w:rPr>
          <w:rFonts w:ascii="Times New Roman" w:hAnsi="Times New Roman"/>
          <w:b/>
          <w:sz w:val="24"/>
          <w:szCs w:val="24"/>
        </w:rPr>
      </w:pPr>
      <w:r w:rsidRPr="00340169">
        <w:rPr>
          <w:rFonts w:ascii="Times New Roman" w:hAnsi="Times New Roman"/>
          <w:b/>
          <w:noProof/>
          <w:sz w:val="24"/>
          <w:szCs w:val="24"/>
        </w:rPr>
        <mc:AlternateContent>
          <mc:Choice Requires="wpg">
            <w:drawing>
              <wp:anchor distT="0" distB="0" distL="114300" distR="114300" simplePos="0" relativeHeight="251670528" behindDoc="0" locked="0" layoutInCell="1" allowOverlap="1" wp14:anchorId="26739476" wp14:editId="3B134C2F">
                <wp:simplePos x="0" y="0"/>
                <wp:positionH relativeFrom="column">
                  <wp:posOffset>0</wp:posOffset>
                </wp:positionH>
                <wp:positionV relativeFrom="paragraph">
                  <wp:posOffset>0</wp:posOffset>
                </wp:positionV>
                <wp:extent cx="6002655" cy="2366645"/>
                <wp:effectExtent l="0" t="0" r="0" b="0"/>
                <wp:wrapNone/>
                <wp:docPr id="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2655" cy="2366645"/>
                          <a:chOff x="0" y="0"/>
                          <a:chExt cx="6002581" cy="2366962"/>
                        </a:xfrm>
                      </wpg:grpSpPr>
                      <pic:pic xmlns:pic="http://schemas.openxmlformats.org/drawingml/2006/picture">
                        <pic:nvPicPr>
                          <pic:cNvPr id="48" name="Picture 2"/>
                          <pic:cNvPicPr>
                            <a:picLocks/>
                          </pic:cNvPicPr>
                        </pic:nvPicPr>
                        <pic:blipFill>
                          <a:blip r:embed="rId31">
                            <a:extLst>
                              <a:ext uri="{28A0092B-C50C-407E-A947-70E740481C1C}">
                                <a14:useLocalDpi xmlns:a14="http://schemas.microsoft.com/office/drawing/2010/main" val="0"/>
                              </a:ext>
                            </a:extLst>
                          </a:blip>
                          <a:srcRect l="49692" r="5846"/>
                          <a:stretch>
                            <a:fillRect/>
                          </a:stretch>
                        </pic:blipFill>
                        <pic:spPr bwMode="auto">
                          <a:xfrm>
                            <a:off x="3561006" y="0"/>
                            <a:ext cx="2441575" cy="2366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
                          <pic:cNvPicPr>
                            <a:picLocks/>
                          </pic:cNvPicPr>
                        </pic:nvPicPr>
                        <pic:blipFill>
                          <a:blip r:embed="rId32">
                            <a:extLst>
                              <a:ext uri="{28A0092B-C50C-407E-A947-70E740481C1C}">
                                <a14:useLocalDpi xmlns:a14="http://schemas.microsoft.com/office/drawing/2010/main" val="0"/>
                              </a:ext>
                            </a:extLst>
                          </a:blip>
                          <a:srcRect l="49153" r="7242" b="12981"/>
                          <a:stretch>
                            <a:fillRect/>
                          </a:stretch>
                        </pic:blipFill>
                        <pic:spPr bwMode="auto">
                          <a:xfrm>
                            <a:off x="1043109" y="0"/>
                            <a:ext cx="2420938" cy="2344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4"/>
                          <pic:cNvPicPr>
                            <a:picLocks/>
                          </pic:cNvPicPr>
                        </pic:nvPicPr>
                        <pic:blipFill>
                          <a:blip r:embed="rId31">
                            <a:extLst>
                              <a:ext uri="{28A0092B-C50C-407E-A947-70E740481C1C}">
                                <a14:useLocalDpi xmlns:a14="http://schemas.microsoft.com/office/drawing/2010/main" val="0"/>
                              </a:ext>
                            </a:extLst>
                          </a:blip>
                          <a:srcRect r="84769" b="56239"/>
                          <a:stretch>
                            <a:fillRect/>
                          </a:stretch>
                        </pic:blipFill>
                        <pic:spPr bwMode="auto">
                          <a:xfrm>
                            <a:off x="0" y="591884"/>
                            <a:ext cx="946150" cy="1160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Text Box 2"/>
                        <wps:cNvSpPr txBox="1">
                          <a:spLocks/>
                        </wps:cNvSpPr>
                        <wps:spPr bwMode="auto">
                          <a:xfrm>
                            <a:off x="593725"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52EC23" w14:textId="77777777" w:rsidR="004B3E60" w:rsidRDefault="004B3E60" w:rsidP="00340169">
                              <w:pPr>
                                <w:pStyle w:val="NormalWeb"/>
                                <w:kinsoku w:val="0"/>
                                <w:overflowPunct w:val="0"/>
                                <w:spacing w:before="0" w:beforeAutospacing="0" w:after="160" w:afterAutospacing="0"/>
                                <w:textAlignment w:val="baseline"/>
                              </w:pPr>
                              <w:r w:rsidRPr="00340169">
                                <w:rPr>
                                  <w:b/>
                                  <w:bCs/>
                                  <w:color w:val="000000"/>
                                  <w:kern w:val="24"/>
                                </w:rPr>
                                <w:t>a.</w:t>
                              </w:r>
                            </w:p>
                          </w:txbxContent>
                        </wps:txbx>
                        <wps:bodyPr rot="0" vert="horz" wrap="square" lIns="91440" tIns="45720" rIns="91440" bIns="45720" anchor="t" anchorCtr="0" upright="1">
                          <a:noAutofit/>
                        </wps:bodyPr>
                      </wps:wsp>
                      <wps:wsp>
                        <wps:cNvPr id="52" name="Text Box 3"/>
                        <wps:cNvSpPr txBox="1">
                          <a:spLocks/>
                        </wps:cNvSpPr>
                        <wps:spPr bwMode="auto">
                          <a:xfrm>
                            <a:off x="3405343" y="99554"/>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79CBD" w14:textId="77777777" w:rsidR="004B3E60" w:rsidRDefault="004B3E60" w:rsidP="00340169">
                              <w:pPr>
                                <w:pStyle w:val="NormalWeb"/>
                                <w:kinsoku w:val="0"/>
                                <w:overflowPunct w:val="0"/>
                                <w:spacing w:before="0" w:beforeAutospacing="0" w:after="160" w:afterAutospacing="0"/>
                                <w:textAlignment w:val="baseline"/>
                              </w:pPr>
                              <w:r w:rsidRPr="00340169">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39476" id="Group 4" o:spid="_x0000_s1036" style="position:absolute;left:0;text-align:left;margin-left:0;margin-top:0;width:472.65pt;height:186.35pt;z-index:251670528" coordsize="60025,23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7" type="#_x0000_t75" style="position:absolute;left:35610;width:24415;height:23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">
                  <v:imagedata r:id="rId33" o:title="" cropleft="32566f" cropright="3831f"/>
                  <v:path arrowok="t"/>
                  <o:lock v:ext="edit" aspectratio="f"/>
                </v:shape>
                <v:shape id="Picture 3" o:spid="_x0000_s1038" type="#_x0000_t75" style="position:absolute;left:10431;width:24209;height:2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">
                  <v:imagedata r:id="rId34" o:title="" cropbottom="8507f" cropleft="32213f" cropright="4746f"/>
                  <v:path arrowok="t"/>
                  <o:lock v:ext="edit" aspectratio="f"/>
                </v:shape>
                <v:shape id="Picture 4" o:spid="_x0000_s1039" type="#_x0000_t75" style="position:absolute;top:5918;width:9461;height:1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">
                  <v:imagedata r:id="rId33" o:title="" cropbottom="36857f" cropright="55554f"/>
                  <v:path arrowok="t"/>
                  <o:lock v:ext="edit" aspectratio="f"/>
                </v:shape>
                <v:shape id="Text Box 2" o:spid="_x0000_s1040" type="#_x0000_t202" style="position:absolute;left:5937;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052EC23" w14:textId="77777777" w:rsidR="004B3E60" w:rsidRDefault="004B3E60" w:rsidP="00340169">
                        <w:pPr>
                          <w:pStyle w:val="NormalWeb"/>
                          <w:kinsoku w:val="0"/>
                          <w:overflowPunct w:val="0"/>
                          <w:spacing w:before="0" w:beforeAutospacing="0" w:after="160" w:afterAutospacing="0"/>
                          <w:textAlignment w:val="baseline"/>
                        </w:pPr>
                        <w:r w:rsidRPr="00340169">
                          <w:rPr>
                            <w:b/>
                            <w:bCs/>
                            <w:color w:val="000000"/>
                            <w:kern w:val="24"/>
                          </w:rPr>
                          <w:t>a.</w:t>
                        </w:r>
                      </w:p>
                    </w:txbxContent>
                  </v:textbox>
                </v:shape>
                <v:shape id="Text Box 3" o:spid="_x0000_s1041" type="#_x0000_t202" style="position:absolute;left:34053;top:995;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" stroked="f">
                  <v:path arrowok="t"/>
                  <v:textbox>
                    <w:txbxContent>
                      <w:p w14:paraId="5DA79CBD" w14:textId="77777777" w:rsidR="004B3E60" w:rsidRDefault="004B3E60" w:rsidP="00340169">
                        <w:pPr>
                          <w:pStyle w:val="NormalWeb"/>
                          <w:kinsoku w:val="0"/>
                          <w:overflowPunct w:val="0"/>
                          <w:spacing w:before="0" w:beforeAutospacing="0" w:after="160" w:afterAutospacing="0"/>
                          <w:textAlignment w:val="baseline"/>
                        </w:pPr>
                        <w:r w:rsidRPr="00340169">
                          <w:rPr>
                            <w:b/>
                            <w:bCs/>
                            <w:color w:val="000000"/>
                            <w:kern w:val="24"/>
                          </w:rPr>
                          <w:t>b.</w:t>
                        </w:r>
                      </w:p>
                    </w:txbxContent>
                  </v:textbox>
                </v:shape>
              </v:group>
            </w:pict>
          </mc:Fallback>
        </mc:AlternateContent>
      </w:r>
    </w:p>
    <w:p w14:paraId="27F33611" w14:textId="77777777" w:rsidR="00340169" w:rsidRDefault="00340169" w:rsidP="0060EF5E">
      <w:pPr>
        <w:spacing w:line="360" w:lineRule="auto"/>
        <w:jc w:val="both"/>
        <w:rPr>
          <w:rFonts w:ascii="Times New Roman" w:hAnsi="Times New Roman"/>
          <w:b/>
          <w:sz w:val="24"/>
          <w:szCs w:val="24"/>
        </w:rPr>
      </w:pPr>
    </w:p>
    <w:p w14:paraId="386DF7CD" w14:textId="77777777" w:rsidR="00340169" w:rsidRDefault="00340169" w:rsidP="0060EF5E">
      <w:pPr>
        <w:spacing w:line="360" w:lineRule="auto"/>
        <w:jc w:val="both"/>
        <w:rPr>
          <w:rFonts w:ascii="Times New Roman" w:hAnsi="Times New Roman"/>
          <w:b/>
          <w:sz w:val="24"/>
          <w:szCs w:val="24"/>
        </w:rPr>
      </w:pPr>
    </w:p>
    <w:p w14:paraId="6DC85434" w14:textId="77777777" w:rsidR="00340169" w:rsidRDefault="00340169" w:rsidP="0060EF5E">
      <w:pPr>
        <w:spacing w:line="360" w:lineRule="auto"/>
        <w:jc w:val="both"/>
        <w:rPr>
          <w:rFonts w:ascii="Times New Roman" w:hAnsi="Times New Roman"/>
          <w:b/>
          <w:sz w:val="24"/>
          <w:szCs w:val="24"/>
        </w:rPr>
      </w:pPr>
    </w:p>
    <w:p w14:paraId="39533BD6" w14:textId="77777777" w:rsidR="00340169" w:rsidRDefault="00340169" w:rsidP="0060EF5E">
      <w:pPr>
        <w:spacing w:line="360" w:lineRule="auto"/>
        <w:jc w:val="both"/>
        <w:rPr>
          <w:rFonts w:ascii="Times New Roman" w:hAnsi="Times New Roman"/>
          <w:b/>
          <w:sz w:val="24"/>
          <w:szCs w:val="24"/>
        </w:rPr>
      </w:pPr>
    </w:p>
    <w:p w14:paraId="492B5EC7" w14:textId="77777777" w:rsidR="001F08FB" w:rsidRDefault="001F08FB" w:rsidP="0060EF5E">
      <w:pPr>
        <w:spacing w:line="360" w:lineRule="auto"/>
        <w:jc w:val="both"/>
        <w:rPr>
          <w:rFonts w:ascii="Times New Roman" w:hAnsi="Times New Roman"/>
          <w:b/>
          <w:sz w:val="24"/>
          <w:szCs w:val="24"/>
        </w:rPr>
      </w:pPr>
    </w:p>
    <w:p w14:paraId="1FDFD090" w14:textId="77777777" w:rsidR="009C200E" w:rsidRDefault="009C200E" w:rsidP="0060EF5E">
      <w:pPr>
        <w:spacing w:line="360" w:lineRule="auto"/>
        <w:jc w:val="both"/>
        <w:rPr>
          <w:rFonts w:ascii="Times New Roman" w:hAnsi="Times New Roman"/>
          <w:b/>
          <w:sz w:val="24"/>
          <w:szCs w:val="24"/>
        </w:rPr>
      </w:pPr>
    </w:p>
    <w:p w14:paraId="4ECF85EF" w14:textId="77777777" w:rsidR="00F77897" w:rsidRDefault="00F77897" w:rsidP="00043382">
      <w:pPr>
        <w:pStyle w:val="Caption"/>
      </w:pPr>
    </w:p>
    <w:p w14:paraId="6850D6BD" w14:textId="7D98B57D" w:rsidR="001F08FB" w:rsidRDefault="001F08FB" w:rsidP="00043382">
      <w:pPr>
        <w:pStyle w:val="Caption"/>
      </w:pPr>
      <w:bookmarkStart w:id="247" w:name="_Toc92192538"/>
      <w:r>
        <w:t xml:space="preserve">Figure </w:t>
      </w:r>
      <w:r>
        <w:fldChar w:fldCharType="begin"/>
      </w:r>
      <w:r>
        <w:instrText xml:space="preserve"> SEQ Figure \* ARABIC </w:instrText>
      </w:r>
      <w:r>
        <w:fldChar w:fldCharType="separate"/>
      </w:r>
      <w:r w:rsidR="00D2168F">
        <w:rPr>
          <w:noProof/>
        </w:rPr>
        <w:t>12</w:t>
      </w:r>
      <w:r>
        <w:fldChar w:fldCharType="end"/>
      </w:r>
      <w:r>
        <w:t xml:space="preserve">: </w:t>
      </w:r>
      <w:r w:rsidR="008A26E5">
        <w:t>Sequencing quality</w:t>
      </w:r>
      <w:r w:rsidRPr="009C6676">
        <w:t xml:space="preserve"> statistics with pycoQC</w:t>
      </w:r>
      <w:bookmarkEnd w:id="247"/>
    </w:p>
    <w:p w14:paraId="004AF3DF" w14:textId="77777777" w:rsidR="004A54FB" w:rsidRDefault="004A54FB" w:rsidP="00F77897">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1 after basecalling and demultiplexing</w:t>
      </w:r>
      <w:r w:rsidR="004C5F5D">
        <w:rPr>
          <w:rFonts w:ascii="Times New Roman" w:hAnsi="Times New Roman"/>
          <w:sz w:val="24"/>
          <w:szCs w:val="24"/>
        </w:rPr>
        <w:t xml:space="preserve"> with Guppy (v5.0.11)</w:t>
      </w:r>
      <w:r>
        <w:rPr>
          <w:rFonts w:ascii="Times New Roman" w:hAnsi="Times New Roman"/>
          <w:sz w:val="24"/>
          <w:szCs w:val="24"/>
        </w:rPr>
        <w:t xml:space="preserve">. </w:t>
      </w:r>
      <w:r w:rsidRPr="004C5F5D">
        <w:rPr>
          <w:rFonts w:ascii="Times New Roman" w:hAnsi="Times New Roman"/>
          <w:b/>
          <w:sz w:val="24"/>
          <w:szCs w:val="24"/>
        </w:rPr>
        <w:t>a.</w:t>
      </w:r>
      <w:r>
        <w:rPr>
          <w:rFonts w:ascii="Times New Roman" w:hAnsi="Times New Roman"/>
          <w:sz w:val="24"/>
          <w:szCs w:val="24"/>
        </w:rPr>
        <w:t xml:space="preserve"> shows the distribution of barcodes in all the basecalled reads while </w:t>
      </w:r>
      <w:r w:rsidRPr="004C5F5D">
        <w:rPr>
          <w:rFonts w:ascii="Times New Roman" w:hAnsi="Times New Roman"/>
          <w:b/>
          <w:sz w:val="24"/>
          <w:szCs w:val="24"/>
        </w:rPr>
        <w:t>b.</w:t>
      </w:r>
      <w:r>
        <w:rPr>
          <w:rFonts w:ascii="Times New Roman" w:hAnsi="Times New Roman"/>
          <w:sz w:val="24"/>
          <w:szCs w:val="24"/>
        </w:rPr>
        <w:t xml:space="preserve"> shows the distribution of barcodes in the </w:t>
      </w:r>
      <w:r w:rsidR="00CD32AE">
        <w:rPr>
          <w:rFonts w:ascii="Times New Roman" w:hAnsi="Times New Roman"/>
          <w:sz w:val="24"/>
          <w:szCs w:val="24"/>
        </w:rPr>
        <w:t xml:space="preserve">reads with </w:t>
      </w:r>
      <w:r w:rsidR="00FC04FF">
        <w:rPr>
          <w:rFonts w:ascii="Times New Roman" w:hAnsi="Times New Roman"/>
          <w:sz w:val="24"/>
          <w:szCs w:val="24"/>
        </w:rPr>
        <w:t xml:space="preserve">a </w:t>
      </w:r>
      <w:r w:rsidR="00CD32AE">
        <w:rPr>
          <w:rFonts w:ascii="Times New Roman" w:hAnsi="Times New Roman"/>
          <w:sz w:val="24"/>
          <w:szCs w:val="24"/>
        </w:rPr>
        <w:t>quality score &gt;7 (</w:t>
      </w:r>
      <w:r>
        <w:rPr>
          <w:rFonts w:ascii="Times New Roman" w:hAnsi="Times New Roman"/>
          <w:sz w:val="24"/>
          <w:szCs w:val="24"/>
        </w:rPr>
        <w:t>passed reads</w:t>
      </w:r>
      <w:r w:rsidR="00CD32AE">
        <w:rPr>
          <w:rFonts w:ascii="Times New Roman" w:hAnsi="Times New Roman"/>
          <w:sz w:val="24"/>
          <w:szCs w:val="24"/>
        </w:rPr>
        <w:t>)</w:t>
      </w:r>
      <w:r>
        <w:rPr>
          <w:rFonts w:ascii="Times New Roman" w:hAnsi="Times New Roman"/>
          <w:sz w:val="24"/>
          <w:szCs w:val="24"/>
        </w:rPr>
        <w:t>.</w:t>
      </w:r>
      <w:r w:rsidR="004C5F5D">
        <w:rPr>
          <w:rFonts w:ascii="Times New Roman" w:hAnsi="Times New Roman"/>
          <w:sz w:val="24"/>
          <w:szCs w:val="24"/>
        </w:rPr>
        <w:t xml:space="preserve"> </w:t>
      </w:r>
    </w:p>
    <w:p w14:paraId="567A5201" w14:textId="77777777" w:rsidR="004A54FB" w:rsidRDefault="002F2422" w:rsidP="0060EF5E">
      <w:pPr>
        <w:spacing w:line="360" w:lineRule="auto"/>
        <w:jc w:val="both"/>
        <w:rPr>
          <w:rFonts w:ascii="Times New Roman" w:hAnsi="Times New Roman"/>
          <w:sz w:val="24"/>
          <w:szCs w:val="24"/>
        </w:rPr>
      </w:pPr>
      <w:r w:rsidRPr="000936D8">
        <w:rPr>
          <w:rFonts w:ascii="Times New Roman" w:hAnsi="Times New Roman"/>
          <w:noProof/>
          <w:sz w:val="24"/>
          <w:szCs w:val="24"/>
        </w:rPr>
        <mc:AlternateContent>
          <mc:Choice Requires="wpg">
            <w:drawing>
              <wp:anchor distT="0" distB="0" distL="114300" distR="114300" simplePos="0" relativeHeight="251671552" behindDoc="0" locked="0" layoutInCell="1" allowOverlap="1" wp14:anchorId="6E5E6E54" wp14:editId="37BB82C1">
                <wp:simplePos x="0" y="0"/>
                <wp:positionH relativeFrom="column">
                  <wp:posOffset>0</wp:posOffset>
                </wp:positionH>
                <wp:positionV relativeFrom="paragraph">
                  <wp:posOffset>0</wp:posOffset>
                </wp:positionV>
                <wp:extent cx="6282055" cy="2621280"/>
                <wp:effectExtent l="0" t="0" r="0" b="0"/>
                <wp:wrapNone/>
                <wp:docPr id="4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2055" cy="2621280"/>
                          <a:chOff x="0" y="0"/>
                          <a:chExt cx="6281860" cy="2621246"/>
                        </a:xfrm>
                      </wpg:grpSpPr>
                      <pic:pic xmlns:pic="http://schemas.openxmlformats.org/drawingml/2006/picture">
                        <pic:nvPicPr>
                          <pic:cNvPr id="42" name="Picture 2"/>
                          <pic:cNvPicPr>
                            <a:picLocks/>
                          </pic:cNvPicPr>
                        </pic:nvPicPr>
                        <pic:blipFill>
                          <a:blip r:embed="rId35">
                            <a:extLst>
                              <a:ext uri="{28A0092B-C50C-407E-A947-70E740481C1C}">
                                <a14:useLocalDpi xmlns:a14="http://schemas.microsoft.com/office/drawing/2010/main" val="0"/>
                              </a:ext>
                            </a:extLst>
                          </a:blip>
                          <a:srcRect l="45462" r="4266" b="3409"/>
                          <a:stretch>
                            <a:fillRect/>
                          </a:stretch>
                        </pic:blipFill>
                        <pic:spPr bwMode="auto">
                          <a:xfrm>
                            <a:off x="1225550" y="91792"/>
                            <a:ext cx="2517897" cy="2529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
                          <pic:cNvPicPr>
                            <a:picLocks/>
                          </pic:cNvPicPr>
                        </pic:nvPicPr>
                        <pic:blipFill>
                          <a:blip r:embed="rId36">
                            <a:extLst>
                              <a:ext uri="{28A0092B-C50C-407E-A947-70E740481C1C}">
                                <a14:useLocalDpi xmlns:a14="http://schemas.microsoft.com/office/drawing/2010/main" val="0"/>
                              </a:ext>
                            </a:extLst>
                          </a:blip>
                          <a:srcRect l="45609" t="5927" r="5392" b="3334"/>
                          <a:stretch>
                            <a:fillRect/>
                          </a:stretch>
                        </pic:blipFill>
                        <pic:spPr bwMode="auto">
                          <a:xfrm>
                            <a:off x="3743447" y="125696"/>
                            <a:ext cx="2538413" cy="2495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
                          <pic:cNvPicPr>
                            <a:picLocks/>
                          </pic:cNvPicPr>
                        </pic:nvPicPr>
                        <pic:blipFill>
                          <a:blip r:embed="rId35">
                            <a:extLst>
                              <a:ext uri="{28A0092B-C50C-407E-A947-70E740481C1C}">
                                <a14:useLocalDpi xmlns:a14="http://schemas.microsoft.com/office/drawing/2010/main" val="0"/>
                              </a:ext>
                            </a:extLst>
                          </a:blip>
                          <a:srcRect r="80154" b="25664"/>
                          <a:stretch>
                            <a:fillRect/>
                          </a:stretch>
                        </pic:blipFill>
                        <pic:spPr bwMode="auto">
                          <a:xfrm>
                            <a:off x="0" y="157163"/>
                            <a:ext cx="1225550" cy="2398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2"/>
                        <wps:cNvSpPr txBox="1">
                          <a:spLocks/>
                        </wps:cNvSpPr>
                        <wps:spPr bwMode="auto">
                          <a:xfrm>
                            <a:off x="776166"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E52ED" w14:textId="77777777" w:rsidR="004B3E60" w:rsidRDefault="004B3E60" w:rsidP="000936D8">
                              <w:pPr>
                                <w:pStyle w:val="NormalWeb"/>
                                <w:kinsoku w:val="0"/>
                                <w:overflowPunct w:val="0"/>
                                <w:spacing w:before="0" w:beforeAutospacing="0" w:after="160" w:afterAutospacing="0"/>
                                <w:textAlignment w:val="baseline"/>
                              </w:pPr>
                              <w:r w:rsidRPr="000936D8">
                                <w:rPr>
                                  <w:b/>
                                  <w:bCs/>
                                  <w:color w:val="000000"/>
                                  <w:kern w:val="24"/>
                                </w:rPr>
                                <w:t>a.</w:t>
                              </w:r>
                            </w:p>
                          </w:txbxContent>
                        </wps:txbx>
                        <wps:bodyPr rot="0" vert="horz" wrap="square" lIns="91440" tIns="45720" rIns="91440" bIns="45720" anchor="t" anchorCtr="0" upright="1">
                          <a:noAutofit/>
                        </wps:bodyPr>
                      </wps:wsp>
                      <wps:wsp>
                        <wps:cNvPr id="46" name="Text Box 3"/>
                        <wps:cNvSpPr txBox="1">
                          <a:spLocks/>
                        </wps:cNvSpPr>
                        <wps:spPr bwMode="auto">
                          <a:xfrm>
                            <a:off x="3587783" y="0"/>
                            <a:ext cx="352425" cy="3143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3C780" w14:textId="77777777" w:rsidR="004B3E60" w:rsidRDefault="004B3E60" w:rsidP="000936D8">
                              <w:pPr>
                                <w:pStyle w:val="NormalWeb"/>
                                <w:kinsoku w:val="0"/>
                                <w:overflowPunct w:val="0"/>
                                <w:spacing w:before="0" w:beforeAutospacing="0" w:after="160" w:afterAutospacing="0"/>
                                <w:textAlignment w:val="baseline"/>
                              </w:pPr>
                              <w:r w:rsidRPr="000936D8">
                                <w:rPr>
                                  <w:b/>
                                  <w:bCs/>
                                  <w:color w:val="000000"/>
                                  <w:kern w:val="24"/>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E6E54" id="Group 5" o:spid="_x0000_s1042" style="position:absolute;left:0;text-align:left;margin-left:0;margin-top:0;width:494.65pt;height:206.4pt;z-index:251671552" coordsize="62818,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">
                <v:shape id="Picture 2" o:spid="_x0000_s1043" type="#_x0000_t75" style="position:absolute;left:12255;top:917;width:25179;height:2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">
                  <v:imagedata r:id="rId37" o:title="" cropbottom="2234f" cropleft="29794f" cropright="2796f"/>
                  <v:path arrowok="t"/>
                  <o:lock v:ext="edit" aspectratio="f"/>
                </v:shape>
                <v:shape id="Picture 3" o:spid="_x0000_s1044" type="#_x0000_t75" style="position:absolute;left:37434;top:1256;width:25384;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">
                  <v:imagedata r:id="rId38" o:title="" croptop="3884f" cropbottom="2185f" cropleft="29890f" cropright="3534f"/>
                  <v:path arrowok="t"/>
                  <o:lock v:ext="edit" aspectratio="f"/>
                </v:shape>
                <v:shape id="Picture 4" o:spid="_x0000_s1045" type="#_x0000_t75" style="position:absolute;top:1571;width:12255;height:2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">
                  <v:imagedata r:id="rId37" o:title="" cropbottom="16819f" cropright="52530f"/>
                  <v:path arrowok="t"/>
                  <o:lock v:ext="edit" aspectratio="f"/>
                </v:shape>
                <v:shape id="Text Box 2" o:spid="_x0000_s1046" type="#_x0000_t202" style="position:absolute;left:7761;width:352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" stroked="f">
                  <v:path arrowok="t"/>
                  <v:textbox>
                    <w:txbxContent>
                      <w:p w14:paraId="439E52ED" w14:textId="77777777" w:rsidR="004B3E60" w:rsidRDefault="004B3E60" w:rsidP="000936D8">
                        <w:pPr>
                          <w:pStyle w:val="NormalWeb"/>
                          <w:kinsoku w:val="0"/>
                          <w:overflowPunct w:val="0"/>
                          <w:spacing w:before="0" w:beforeAutospacing="0" w:after="160" w:afterAutospacing="0"/>
                          <w:textAlignment w:val="baseline"/>
                        </w:pPr>
                        <w:r w:rsidRPr="000936D8">
                          <w:rPr>
                            <w:b/>
                            <w:bCs/>
                            <w:color w:val="000000"/>
                            <w:kern w:val="24"/>
                          </w:rPr>
                          <w:t>a.</w:t>
                        </w:r>
                      </w:p>
                    </w:txbxContent>
                  </v:textbox>
                </v:shape>
                <v:shape id="Text Box 3" o:spid="_x0000_s1047" type="#_x0000_t202" style="position:absolute;left:35877;width:352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" stroked="f">
                  <v:path arrowok="t"/>
                  <v:textbox>
                    <w:txbxContent>
                      <w:p w14:paraId="51B3C780" w14:textId="77777777" w:rsidR="004B3E60" w:rsidRDefault="004B3E60" w:rsidP="000936D8">
                        <w:pPr>
                          <w:pStyle w:val="NormalWeb"/>
                          <w:kinsoku w:val="0"/>
                          <w:overflowPunct w:val="0"/>
                          <w:spacing w:before="0" w:beforeAutospacing="0" w:after="160" w:afterAutospacing="0"/>
                          <w:textAlignment w:val="baseline"/>
                        </w:pPr>
                        <w:r w:rsidRPr="000936D8">
                          <w:rPr>
                            <w:b/>
                            <w:bCs/>
                            <w:color w:val="000000"/>
                            <w:kern w:val="24"/>
                          </w:rPr>
                          <w:t>b.</w:t>
                        </w:r>
                      </w:p>
                    </w:txbxContent>
                  </v:textbox>
                </v:shape>
              </v:group>
            </w:pict>
          </mc:Fallback>
        </mc:AlternateContent>
      </w:r>
    </w:p>
    <w:p w14:paraId="2DA8DFB6" w14:textId="77777777" w:rsidR="000936D8" w:rsidRDefault="000936D8" w:rsidP="0060EF5E">
      <w:pPr>
        <w:spacing w:line="360" w:lineRule="auto"/>
        <w:jc w:val="both"/>
        <w:rPr>
          <w:rFonts w:ascii="Times New Roman" w:hAnsi="Times New Roman"/>
          <w:sz w:val="24"/>
          <w:szCs w:val="24"/>
        </w:rPr>
      </w:pPr>
    </w:p>
    <w:p w14:paraId="429B07D5" w14:textId="77777777" w:rsidR="000936D8" w:rsidRDefault="000936D8" w:rsidP="0060EF5E">
      <w:pPr>
        <w:spacing w:line="360" w:lineRule="auto"/>
        <w:jc w:val="both"/>
        <w:rPr>
          <w:rFonts w:ascii="Times New Roman" w:hAnsi="Times New Roman"/>
          <w:sz w:val="24"/>
          <w:szCs w:val="24"/>
        </w:rPr>
      </w:pPr>
    </w:p>
    <w:p w14:paraId="5088517E" w14:textId="77777777" w:rsidR="000936D8" w:rsidRDefault="000936D8" w:rsidP="0060EF5E">
      <w:pPr>
        <w:spacing w:line="360" w:lineRule="auto"/>
        <w:jc w:val="both"/>
        <w:rPr>
          <w:rFonts w:ascii="Times New Roman" w:hAnsi="Times New Roman"/>
          <w:sz w:val="24"/>
          <w:szCs w:val="24"/>
        </w:rPr>
      </w:pPr>
    </w:p>
    <w:p w14:paraId="18AB23D2" w14:textId="77777777" w:rsidR="000936D8" w:rsidRDefault="000936D8" w:rsidP="0060EF5E">
      <w:pPr>
        <w:spacing w:line="360" w:lineRule="auto"/>
        <w:jc w:val="both"/>
        <w:rPr>
          <w:rFonts w:ascii="Times New Roman" w:hAnsi="Times New Roman"/>
          <w:sz w:val="24"/>
          <w:szCs w:val="24"/>
        </w:rPr>
      </w:pPr>
    </w:p>
    <w:p w14:paraId="7889E8FB" w14:textId="77777777" w:rsidR="000936D8" w:rsidRDefault="000936D8" w:rsidP="0060EF5E">
      <w:pPr>
        <w:spacing w:line="360" w:lineRule="auto"/>
        <w:jc w:val="both"/>
        <w:rPr>
          <w:rFonts w:ascii="Times New Roman" w:hAnsi="Times New Roman"/>
          <w:sz w:val="24"/>
          <w:szCs w:val="24"/>
        </w:rPr>
      </w:pPr>
    </w:p>
    <w:p w14:paraId="5DBBE024" w14:textId="77777777" w:rsidR="000936D8" w:rsidRDefault="000936D8" w:rsidP="0060EF5E">
      <w:pPr>
        <w:spacing w:line="360" w:lineRule="auto"/>
        <w:jc w:val="both"/>
        <w:rPr>
          <w:rFonts w:ascii="Times New Roman" w:hAnsi="Times New Roman"/>
          <w:sz w:val="24"/>
          <w:szCs w:val="24"/>
        </w:rPr>
      </w:pPr>
    </w:p>
    <w:p w14:paraId="0B92A1C5" w14:textId="77777777" w:rsidR="000936D8" w:rsidRDefault="000936D8" w:rsidP="0060EF5E">
      <w:pPr>
        <w:spacing w:line="360" w:lineRule="auto"/>
        <w:jc w:val="both"/>
        <w:rPr>
          <w:rFonts w:ascii="Times New Roman" w:hAnsi="Times New Roman"/>
          <w:sz w:val="24"/>
          <w:szCs w:val="24"/>
        </w:rPr>
      </w:pPr>
    </w:p>
    <w:p w14:paraId="1354AA22" w14:textId="69D3290D" w:rsidR="0013261E" w:rsidRDefault="008A26E5" w:rsidP="00043382">
      <w:pPr>
        <w:pStyle w:val="Caption"/>
      </w:pPr>
      <w:bookmarkStart w:id="248" w:name="_Toc92192539"/>
      <w:r>
        <w:t xml:space="preserve">Figure </w:t>
      </w:r>
      <w:r>
        <w:fldChar w:fldCharType="begin"/>
      </w:r>
      <w:r>
        <w:instrText xml:space="preserve"> SEQ Figure \* ARABIC </w:instrText>
      </w:r>
      <w:r>
        <w:fldChar w:fldCharType="separate"/>
      </w:r>
      <w:r w:rsidR="00D2168F">
        <w:rPr>
          <w:noProof/>
        </w:rPr>
        <w:t>13</w:t>
      </w:r>
      <w:r>
        <w:fldChar w:fldCharType="end"/>
      </w:r>
      <w:r>
        <w:t xml:space="preserve">: </w:t>
      </w:r>
      <w:r w:rsidRPr="006E24C3">
        <w:t>Demultiplexing with Guppy</w:t>
      </w:r>
      <w:bookmarkEnd w:id="248"/>
    </w:p>
    <w:p w14:paraId="320F8A3B" w14:textId="77777777" w:rsidR="004A54FB" w:rsidRDefault="004C5F5D" w:rsidP="00FB76FB">
      <w:pPr>
        <w:spacing w:line="240" w:lineRule="auto"/>
        <w:jc w:val="both"/>
        <w:rPr>
          <w:rFonts w:ascii="Times New Roman" w:hAnsi="Times New Roman"/>
          <w:sz w:val="24"/>
          <w:szCs w:val="24"/>
        </w:rPr>
      </w:pPr>
      <w:r>
        <w:rPr>
          <w:rFonts w:ascii="Times New Roman" w:hAnsi="Times New Roman"/>
          <w:sz w:val="24"/>
          <w:szCs w:val="24"/>
        </w:rPr>
        <w:t>Pie</w:t>
      </w:r>
      <w:r w:rsidR="005D1AB7">
        <w:rPr>
          <w:rFonts w:ascii="Times New Roman" w:hAnsi="Times New Roman"/>
          <w:sz w:val="24"/>
          <w:szCs w:val="24"/>
        </w:rPr>
        <w:t xml:space="preserve"> </w:t>
      </w:r>
      <w:r>
        <w:rPr>
          <w:rFonts w:ascii="Times New Roman" w:hAnsi="Times New Roman"/>
          <w:sz w:val="24"/>
          <w:szCs w:val="24"/>
        </w:rPr>
        <w:t>charts showing the distribution of barcodes from sequencing run 2 after basecalling and demultiplexing with Guppy (v5.0.11).</w:t>
      </w:r>
      <w:r w:rsidR="005D1AB7">
        <w:rPr>
          <w:rFonts w:ascii="Times New Roman" w:hAnsi="Times New Roman"/>
          <w:sz w:val="24"/>
          <w:szCs w:val="24"/>
        </w:rPr>
        <w:t xml:space="preserve"> </w:t>
      </w:r>
      <w:r w:rsidR="005D1AB7" w:rsidRPr="005D1AB7">
        <w:rPr>
          <w:rFonts w:ascii="Times New Roman" w:hAnsi="Times New Roman"/>
          <w:b/>
          <w:sz w:val="24"/>
          <w:szCs w:val="24"/>
        </w:rPr>
        <w:t>a.</w:t>
      </w:r>
      <w:r w:rsidR="005D1AB7">
        <w:rPr>
          <w:rFonts w:ascii="Times New Roman" w:hAnsi="Times New Roman"/>
          <w:sz w:val="24"/>
          <w:szCs w:val="24"/>
        </w:rPr>
        <w:t xml:space="preserve"> shows the distribution of barcodes in all the basecalled reads while </w:t>
      </w:r>
      <w:r w:rsidR="005D1AB7" w:rsidRPr="004C5F5D">
        <w:rPr>
          <w:rFonts w:ascii="Times New Roman" w:hAnsi="Times New Roman"/>
          <w:b/>
          <w:sz w:val="24"/>
          <w:szCs w:val="24"/>
        </w:rPr>
        <w:t>b.</w:t>
      </w:r>
      <w:r w:rsidR="005D1AB7">
        <w:rPr>
          <w:rFonts w:ascii="Times New Roman" w:hAnsi="Times New Roman"/>
          <w:sz w:val="24"/>
          <w:szCs w:val="24"/>
        </w:rPr>
        <w:t xml:space="preserve"> shows the distri</w:t>
      </w:r>
      <w:r w:rsidR="00FC04FF">
        <w:rPr>
          <w:rFonts w:ascii="Times New Roman" w:hAnsi="Times New Roman"/>
          <w:sz w:val="24"/>
          <w:szCs w:val="24"/>
        </w:rPr>
        <w:t>bution of barcodes in the</w:t>
      </w:r>
      <w:r w:rsidR="005D1AB7">
        <w:rPr>
          <w:rFonts w:ascii="Times New Roman" w:hAnsi="Times New Roman"/>
          <w:sz w:val="24"/>
          <w:szCs w:val="24"/>
        </w:rPr>
        <w:t xml:space="preserve"> reads</w:t>
      </w:r>
      <w:r w:rsidR="00FC04FF">
        <w:rPr>
          <w:rFonts w:ascii="Times New Roman" w:hAnsi="Times New Roman"/>
          <w:sz w:val="24"/>
          <w:szCs w:val="24"/>
        </w:rPr>
        <w:t xml:space="preserve"> with a quality score &gt;7 (passed reads)</w:t>
      </w:r>
      <w:r w:rsidR="005D1AB7">
        <w:rPr>
          <w:rFonts w:ascii="Times New Roman" w:hAnsi="Times New Roman"/>
          <w:sz w:val="24"/>
          <w:szCs w:val="24"/>
        </w:rPr>
        <w:t>.</w:t>
      </w:r>
    </w:p>
    <w:p w14:paraId="1936D5E6" w14:textId="6BCA96F4" w:rsidR="005D1AB7" w:rsidRDefault="005D1AB7" w:rsidP="00103D82">
      <w:pPr>
        <w:spacing w:line="360" w:lineRule="auto"/>
        <w:jc w:val="both"/>
        <w:rPr>
          <w:rFonts w:ascii="Times New Roman" w:hAnsi="Times New Roman"/>
          <w:sz w:val="24"/>
          <w:szCs w:val="24"/>
        </w:rPr>
      </w:pPr>
      <w:r>
        <w:rPr>
          <w:rFonts w:ascii="Times New Roman" w:hAnsi="Times New Roman"/>
          <w:sz w:val="24"/>
          <w:szCs w:val="24"/>
        </w:rPr>
        <w:t xml:space="preserve">Unclassified reads are regarded as the reads that were not assigned to any of the barcodes provided in the library preparation kit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{"citationItems":[{"id":"ITEM-1","itemData":{"DOI":"10.1038/S41598-020-61989-X","PMID":"32198413","abstract":"Nanopore based DNA-sequencing delivers long reads, thereby simplifying the decipherment of bacterial communities. Since its commercial appearance, this technology has been assigned several attributes, such as its error proneness, comparatively low cost, ease-of-use, and, most notably, aforementioned long reads. The technology as a whole is under continued development. As such, benchmarks are required to conceive, test and improve analysis protocols, including those related to the understanding of the composition of microbial communities. Here we present a dataset composed of twelve different prokaryotic species split into four samples differing by nucleic acid quantification technique to assess the specificity and sensitivity of the MinION nanopore sequencer in a blind study design. Taxonomic classification was performed by standard taxonomic sequence classification tools, namely Kraken, Kraken2 and Centrifuge directly on reads. This allowed taxonomic assignments of up to 99.27% on genus level and 92.78% on species level, enabling true-positive classification of strains down to 25,000 genomes per sample. Full genomic coverage is achieved for strains abundant as low as 250,000 genomes per sample under our experimental settings. In summary, we present an evaluation of nanopore sequence processing analysis with respect to microbial community composition. It provides an open protocol and the data may serve as basis for the development and benchmarking of future data processing pipelines.","author":[{"dropping-particle":"","family":"Leidenfrost","given":"Robert Maximilian","non-dropping-particle":"","parse-names":false,"suffix":""},{"dropping-particle":"","family":"Pöther","given":"Dierk-Christoph","non-dropping-particle":"","parse-names":false,"suffix":""},{"dropping-particle":"","family":"Jäckel","given":"Udo","non-dropping-particle":"","parse-names":false,"suffix":""},{"dropping-particle":"","family":"Wünschiers","given":"Röbbe","non-dropping-particle":"","parse-names":false,"suffix":""}],"container-title":"Scientific Reports","id":"ITEM-1","issue":"1","issued":{"date-parts":[["2020","12","1"]]},"publisher":"Nature Publishing Group","title":"Benchmarking the MinION: Evaluating long reads for microbial profiling","type":"article-journal","volume":"10"},"uris":["http://www.mendeley.com/documents/?uuid=cf6e77f9-6270-329d-91f4-e16040c04e68"]}],"mendeley":{"formattedCitation":"(Leidenfrost et al., 2020)","plainTextFormattedCitation":"(Leidenfrost et al., 2020)","previouslyFormattedCitation":"(Leidenfrost et al., 2020)"},"properties":{"noteIndex":0},"schema":"https://github.com/citation-style-language/schema/raw/master/csl-citation.json"}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(Leidenfrost et al., 2020)</w:t>
      </w:r>
      <w:r>
        <w:rPr>
          <w:rFonts w:ascii="Times New Roman" w:hAnsi="Times New Roman"/>
          <w:sz w:val="24"/>
          <w:szCs w:val="24"/>
        </w:rPr>
        <w:fldChar w:fldCharType="end"/>
      </w:r>
      <w:r>
        <w:rPr>
          <w:rFonts w:ascii="Times New Roman" w:hAnsi="Times New Roman"/>
          <w:sz w:val="24"/>
          <w:szCs w:val="24"/>
        </w:rPr>
        <w:t xml:space="preserve">. Apart from being unassigned to the provided barcodes, reads can be termed as unclassified if they are fused and possess more than one barcode. Such reads can be ‘rescued’ </w:t>
      </w:r>
      <w:r w:rsidR="00302208">
        <w:rPr>
          <w:rFonts w:ascii="Times New Roman" w:hAnsi="Times New Roman"/>
          <w:sz w:val="24"/>
          <w:szCs w:val="24"/>
        </w:rPr>
        <w:t xml:space="preserve">by using </w:t>
      </w:r>
      <w:r>
        <w:rPr>
          <w:rFonts w:ascii="Times New Roman" w:hAnsi="Times New Roman"/>
          <w:sz w:val="24"/>
          <w:szCs w:val="24"/>
        </w:rPr>
        <w:t xml:space="preserve">algorithms that separate such fused reads </w:t>
      </w:r>
      <w:r>
        <w:rPr>
          <w:rFonts w:ascii="Times New Roman" w:hAnsi="Times New Roman"/>
          <w:sz w:val="24"/>
          <w:szCs w:val="24"/>
        </w:rPr>
        <w:fldChar w:fldCharType="begin" w:fldLock="1"/>
      </w:r>
      <w:r w:rsidR="00103D82">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Pr>
          <w:rFonts w:ascii="Times New Roman" w:hAnsi="Times New Roman"/>
          <w:sz w:val="24"/>
          <w:szCs w:val="24"/>
        </w:rPr>
        <w:fldChar w:fldCharType="separate"/>
      </w:r>
      <w:r w:rsidRPr="005D1AB7">
        <w:rPr>
          <w:rFonts w:ascii="Times New Roman" w:hAnsi="Times New Roman"/>
          <w:noProof/>
          <w:sz w:val="24"/>
          <w:szCs w:val="24"/>
        </w:rPr>
        <w:t>(</w:t>
      </w:r>
      <w:r>
        <w:rPr>
          <w:rFonts w:ascii="Times New Roman" w:hAnsi="Times New Roman"/>
          <w:i/>
          <w:noProof/>
          <w:sz w:val="24"/>
          <w:szCs w:val="24"/>
        </w:rPr>
        <w:t>Nanoporetech/P</w:t>
      </w:r>
      <w:r w:rsidRPr="005D1AB7">
        <w:rPr>
          <w:rFonts w:ascii="Times New Roman" w:hAnsi="Times New Roman"/>
          <w:i/>
          <w:noProof/>
          <w:sz w:val="24"/>
          <w:szCs w:val="24"/>
        </w:rPr>
        <w:t>ychopper: A tool to identif</w:t>
      </w:r>
      <w:r>
        <w:rPr>
          <w:rFonts w:ascii="Times New Roman" w:hAnsi="Times New Roman"/>
          <w:i/>
          <w:noProof/>
          <w:sz w:val="24"/>
          <w:szCs w:val="24"/>
        </w:rPr>
        <w:t>y, orient, trim and rescue full-</w:t>
      </w:r>
      <w:r w:rsidRPr="005D1AB7">
        <w:rPr>
          <w:rFonts w:ascii="Times New Roman" w:hAnsi="Times New Roman"/>
          <w:i/>
          <w:noProof/>
          <w:sz w:val="24"/>
          <w:szCs w:val="24"/>
        </w:rPr>
        <w:t>length cDNA reads</w:t>
      </w:r>
      <w:r>
        <w:rPr>
          <w:rFonts w:ascii="Times New Roman" w:hAnsi="Times New Roman"/>
          <w:noProof/>
          <w:sz w:val="24"/>
          <w:szCs w:val="24"/>
        </w:rPr>
        <w:t>, 2018</w:t>
      </w:r>
      <w:r w:rsidRPr="005D1AB7">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w:t>
      </w:r>
      <w:r w:rsidR="00103D82">
        <w:rPr>
          <w:rFonts w:ascii="Times New Roman" w:hAnsi="Times New Roman"/>
          <w:sz w:val="24"/>
          <w:szCs w:val="24"/>
        </w:rPr>
        <w:t xml:space="preserve"> From all the reads sequenced, sequencing run 1 recorded 12.8% of unclassified reads while sequencing run 2 recorded 47.6% of unclassified reads. From the reads that passed the quality cut-off, sequencing run 1 recorded 3.45% of unclassified reads while sequencing run 2 recorded 4.66% of unclassified reads. This was attributed to the different flow cell chemistries used in the two sequencing runs. Flow cell R10.4 was used for sequencing run 2 while flow cell R9.4.1 was used for sequencing run 1. The flowcell R9.4.1 flow cell is well optimized for use with the MinION </w:t>
      </w:r>
      <w:r w:rsidR="00103D82">
        <w:rPr>
          <w:rFonts w:ascii="Times New Roman" w:hAnsi="Times New Roman"/>
          <w:sz w:val="24"/>
          <w:szCs w:val="24"/>
        </w:rPr>
        <w:lastRenderedPageBreak/>
        <w:t>MK1B platform and basecalling with Guppy hence its better performance. The R1</w:t>
      </w:r>
      <w:r w:rsidR="0032162A">
        <w:rPr>
          <w:rFonts w:ascii="Times New Roman" w:hAnsi="Times New Roman"/>
          <w:sz w:val="24"/>
          <w:szCs w:val="24"/>
        </w:rPr>
        <w:t>0</w:t>
      </w:r>
      <w:r w:rsidR="00103D82">
        <w:rPr>
          <w:rFonts w:ascii="Times New Roman" w:hAnsi="Times New Roman"/>
          <w:sz w:val="24"/>
          <w:szCs w:val="24"/>
        </w:rPr>
        <w:t xml:space="preserve"> sequencing chemistry is well optimized for sequencing homopolymer regions recording up to 99.5% accuracy </w:t>
      </w:r>
      <w:r w:rsidR="00103D82">
        <w:rPr>
          <w:rFonts w:ascii="Times New Roman" w:hAnsi="Times New Roman"/>
          <w:sz w:val="24"/>
          <w:szCs w:val="24"/>
        </w:rPr>
        <w:fldChar w:fldCharType="begin" w:fldLock="1"/>
      </w:r>
      <w:r w:rsidR="00583EE0">
        <w:rPr>
          <w:rFonts w:ascii="Times New Roman" w:hAnsi="Times New Roman"/>
          <w:sz w:val="24"/>
          <w:szCs w:val="24"/>
        </w:rPr>
        <w:instrText>ADDIN CSL_CITATION {"citationItems":[{"id":"ITEM-1","itemData":{"URL":"https://nanoporetech.com/about-us/news/r103-newest-nanopore-high-accuracy-nanopore-sequencing-now-available-store","accessed":{"date-parts":[["2021","10","25"]]},"id":"ITEM-1","issued":{"date-parts":[["0"]]},"title":"R10.3: the newest nanopore for high accuracy nanopore sequencing – now available in store","type":"webpage"},"uris":["http://www.mendeley.com/documents/?uuid=2826e53b-8fd9-306f-98ae-4b2253efff5e"]}],"mendeley":{"formattedCitation":"(&lt;i&gt;R10.3: the newest nanopore for high accuracy nanopore sequencing – now available in store&lt;/i&gt;, n.d.)","manualFormatting":"(R10.3: the newest nanopore for high accuracy nanopore sequencing, 2020)","plainTextFormattedCitation":"(R10.3: the newest nanopore for high accuracy nanopore sequencing – now available in store, n.d.)","previouslyFormattedCitation":"(&lt;i&gt;R10.3: the newest nanopore for high accuracy nanopore sequencing – now available in store&lt;/i&gt;, n.d.)"},"properties":{"noteIndex":0},"schema":"https://github.com/citation-style-language/schema/raw/master/csl-citation.json"}</w:instrText>
      </w:r>
      <w:r w:rsidR="00103D82">
        <w:rPr>
          <w:rFonts w:ascii="Times New Roman" w:hAnsi="Times New Roman"/>
          <w:sz w:val="24"/>
          <w:szCs w:val="24"/>
        </w:rPr>
        <w:fldChar w:fldCharType="separate"/>
      </w:r>
      <w:r w:rsidR="00103D82" w:rsidRPr="00103D82">
        <w:rPr>
          <w:rFonts w:ascii="Times New Roman" w:hAnsi="Times New Roman"/>
          <w:noProof/>
          <w:sz w:val="24"/>
          <w:szCs w:val="24"/>
        </w:rPr>
        <w:t>(</w:t>
      </w:r>
      <w:r w:rsidR="00103D82" w:rsidRPr="00103D82">
        <w:rPr>
          <w:rFonts w:ascii="Times New Roman" w:hAnsi="Times New Roman"/>
          <w:i/>
          <w:noProof/>
          <w:sz w:val="24"/>
          <w:szCs w:val="24"/>
        </w:rPr>
        <w:t>R10.3: the newest nanopore for high accuracy nanopore sequencing</w:t>
      </w:r>
      <w:r w:rsidR="00103D82" w:rsidRPr="00103D82">
        <w:rPr>
          <w:rFonts w:ascii="Times New Roman" w:hAnsi="Times New Roman"/>
          <w:noProof/>
          <w:sz w:val="24"/>
          <w:szCs w:val="24"/>
        </w:rPr>
        <w:t xml:space="preserve">, </w:t>
      </w:r>
      <w:r w:rsidR="0032162A">
        <w:rPr>
          <w:rFonts w:ascii="Times New Roman" w:hAnsi="Times New Roman"/>
          <w:noProof/>
          <w:sz w:val="24"/>
          <w:szCs w:val="24"/>
        </w:rPr>
        <w:t>2020</w:t>
      </w:r>
      <w:r w:rsidR="00103D82" w:rsidRPr="00103D82">
        <w:rPr>
          <w:rFonts w:ascii="Times New Roman" w:hAnsi="Times New Roman"/>
          <w:noProof/>
          <w:sz w:val="24"/>
          <w:szCs w:val="24"/>
        </w:rPr>
        <w:t>)</w:t>
      </w:r>
      <w:r w:rsidR="00103D82">
        <w:rPr>
          <w:rFonts w:ascii="Times New Roman" w:hAnsi="Times New Roman"/>
          <w:sz w:val="24"/>
          <w:szCs w:val="24"/>
        </w:rPr>
        <w:fldChar w:fldCharType="end"/>
      </w:r>
      <w:r w:rsidR="00103D82">
        <w:rPr>
          <w:rFonts w:ascii="Times New Roman" w:hAnsi="Times New Roman"/>
          <w:sz w:val="24"/>
          <w:szCs w:val="24"/>
        </w:rPr>
        <w:t xml:space="preserve">. However, the computing infrastructure has not been fully optimized for this flow cell </w:t>
      </w:r>
      <w:r w:rsidR="002F1A86">
        <w:rPr>
          <w:rFonts w:ascii="Times New Roman" w:hAnsi="Times New Roman"/>
          <w:sz w:val="24"/>
          <w:szCs w:val="24"/>
        </w:rPr>
        <w:t xml:space="preserve">type </w:t>
      </w:r>
      <w:r w:rsidR="00103D82">
        <w:rPr>
          <w:rFonts w:ascii="Times New Roman" w:hAnsi="Times New Roman"/>
          <w:sz w:val="24"/>
          <w:szCs w:val="24"/>
        </w:rPr>
        <w:t>and is set to be</w:t>
      </w:r>
      <w:r w:rsidR="00583EE0">
        <w:rPr>
          <w:rFonts w:ascii="Times New Roman" w:hAnsi="Times New Roman"/>
          <w:sz w:val="24"/>
          <w:szCs w:val="24"/>
        </w:rPr>
        <w:t xml:space="preserve"> wholly</w:t>
      </w:r>
      <w:r w:rsidR="00103D82">
        <w:rPr>
          <w:rFonts w:ascii="Times New Roman" w:hAnsi="Times New Roman"/>
          <w:sz w:val="24"/>
          <w:szCs w:val="24"/>
        </w:rPr>
        <w:t xml:space="preserve"> integrated into subsequent releases of ONT sequencing platforms and software</w:t>
      </w:r>
      <w:r w:rsidR="002F1A86">
        <w:rPr>
          <w:rFonts w:ascii="Times New Roman" w:hAnsi="Times New Roman"/>
          <w:sz w:val="24"/>
          <w:szCs w:val="24"/>
        </w:rPr>
        <w:t>. T</w:t>
      </w:r>
      <w:r w:rsidR="007C68AB">
        <w:rPr>
          <w:rFonts w:ascii="Times New Roman" w:hAnsi="Times New Roman"/>
          <w:sz w:val="24"/>
          <w:szCs w:val="24"/>
        </w:rPr>
        <w:t xml:space="preserve">he best performance </w:t>
      </w:r>
      <w:r w:rsidR="002F1A86">
        <w:rPr>
          <w:rFonts w:ascii="Times New Roman" w:hAnsi="Times New Roman"/>
          <w:sz w:val="24"/>
          <w:szCs w:val="24"/>
        </w:rPr>
        <w:t>for the R10.4 flow cell is observed</w:t>
      </w:r>
      <w:r w:rsidR="007C68AB">
        <w:rPr>
          <w:rFonts w:ascii="Times New Roman" w:hAnsi="Times New Roman"/>
          <w:sz w:val="24"/>
          <w:szCs w:val="24"/>
        </w:rPr>
        <w:t xml:space="preserve"> by tagging the templates being sequenced with Unique Molecular Identifiers (UMIs) for high consensus accuracy </w:t>
      </w:r>
      <w:r w:rsidR="007C68AB">
        <w:rPr>
          <w:rFonts w:ascii="Times New Roman" w:hAnsi="Times New Roman"/>
          <w:sz w:val="24"/>
          <w:szCs w:val="24"/>
        </w:rPr>
        <w:fldChar w:fldCharType="begin" w:fldLock="1"/>
      </w:r>
      <w:r w:rsidR="000B2F4E">
        <w:rPr>
          <w:rFonts w:ascii="Times New Roman" w:hAnsi="Times New Roman"/>
          <w:sz w:val="24"/>
          <w:szCs w:val="24"/>
        </w:rPr>
        <w:instrText>ADDIN CSL_CITATION {"citationItems":[{"id":"ITEM-1","itemData":{"DOI":"10.1038/s41592-020-01041-y","ISSN":"1548-7105","abstract":"High-throughput amplicon sequencing of large genomic regions remains challenging for short-read technologies. Here, we report a high-throughput amplicon sequencing approach combining unique molecular identifiers (UMIs) with Oxford Nanopore Technologies (ONT) or Pacific Biosciences circular consensus sequencing, yielding high-accuracy single-molecule consensus sequences of large genomic regions. We applied our approach to sequence ribosomal RNA operon amplicons (~4,500 bp) and genomic sequences (&gt;10,000 bp) of reference microbial communities in which we observed a chimera rate &lt;0.02%. To reach a mean UMI consensus error rate &lt;0.01%, a UMI read coverage of 15× (ONT R10.3), 25× (ONT R9.4.1) and 3× (Pacific Biosciences circular consensus sequencing) is needed, which provides a mean error rate of 0.0042%, 0.0041% and 0.0007%, respectively. This work presents a sequencing strategy based on unique molecular identifiers that improves long-read consensus sequence accuracy of targeted amplicons as well as shotgun whole-genome fragments.","author":[{"dropping-particle":"","family":"Karst","given":"Søren M.","non-dropping-particle":"","parse-names":false,"suffix":""},{"dropping-particle":"","family":"Ziels","given":"Ryan M.","non-dropping-particle":"","parse-names":false,"suffix":""},{"dropping-particle":"","family":"Kirkegaard","given":"Rasmus H.","non-dropping-particle":"","parse-names":false,"suffix":""},{"dropping-particle":"","family":"Sørensen","given":"Emil A.","non-dropping-particle":"","parse-names":false,"suffix":""},{"dropping-particle":"","family":"McDonald","given":"Daniel","non-dropping-particle":"","parse-names":false,"suffix":""},{"dropping-particle":"","family":"Zhu","given":"Qiyun","non-dropping-particle":"","parse-names":false,"suffix":""},{"dropping-particle":"","family":"Knight","given":"Rob","non-dropping-particle":"","parse-names":false,"suffix":""},{"dropping-particle":"","family":"Albertsen","given":"Mads","non-dropping-particle":"","parse-names":false,"suffix":""}],"container-title":"Nature Methods 2021 18:2","id":"ITEM-1","issue":"2","issued":{"date-parts":[["2021","1","11"]]},"page":"165-169","publisher":"Nature Publishing Group","title":"High-accuracy long-read amplicon sequences using unique molecular identifiers with Nanopore or PacBio sequencing","type":"article-journal","volume":"18"},"uris":["http://www.mendeley.com/documents/?uuid=0ec8a1ba-81dd-3f16-a51d-b5fd62dd89b2"]}],"mendeley":{"formattedCitation":"(Karst et al., 2021)","plainTextFormattedCitation":"(Karst et al., 2021)","previouslyFormattedCitation":"(Karst et al., 2021)"},"properties":{"noteIndex":0},"schema":"https://github.com/citation-style-language/schema/raw/master/csl-citation.json"}</w:instrText>
      </w:r>
      <w:r w:rsidR="007C68AB">
        <w:rPr>
          <w:rFonts w:ascii="Times New Roman" w:hAnsi="Times New Roman"/>
          <w:sz w:val="24"/>
          <w:szCs w:val="24"/>
        </w:rPr>
        <w:fldChar w:fldCharType="separate"/>
      </w:r>
      <w:r w:rsidR="007C68AB" w:rsidRPr="007C68AB">
        <w:rPr>
          <w:rFonts w:ascii="Times New Roman" w:hAnsi="Times New Roman"/>
          <w:noProof/>
          <w:sz w:val="24"/>
          <w:szCs w:val="24"/>
        </w:rPr>
        <w:t>(Karst et al., 2021)</w:t>
      </w:r>
      <w:r w:rsidR="007C68AB">
        <w:rPr>
          <w:rFonts w:ascii="Times New Roman" w:hAnsi="Times New Roman"/>
          <w:sz w:val="24"/>
          <w:szCs w:val="24"/>
        </w:rPr>
        <w:fldChar w:fldCharType="end"/>
      </w:r>
      <w:r w:rsidR="00103D82">
        <w:rPr>
          <w:rFonts w:ascii="Times New Roman" w:hAnsi="Times New Roman"/>
          <w:sz w:val="24"/>
          <w:szCs w:val="24"/>
        </w:rPr>
        <w:t>.</w:t>
      </w:r>
    </w:p>
    <w:p w14:paraId="67B89193" w14:textId="4EC9A54F" w:rsidR="00DD372F" w:rsidRDefault="00426C14" w:rsidP="009D6DBB">
      <w:pPr>
        <w:pStyle w:val="Heading2"/>
      </w:pPr>
      <w:bookmarkStart w:id="249" w:name="_Toc92192697"/>
      <w:r>
        <w:t>4.5</w:t>
      </w:r>
      <w:r w:rsidR="009D6DBB">
        <w:t xml:space="preserve"> </w:t>
      </w:r>
      <w:r w:rsidR="00DD372F" w:rsidRPr="00DD372F">
        <w:t>Trimming, orienting, and defusing cDNA reads with Pychopper</w:t>
      </w:r>
      <w:bookmarkEnd w:id="249"/>
    </w:p>
    <w:p w14:paraId="2EB59702" w14:textId="090863C4" w:rsidR="00AB581A" w:rsidRDefault="006C2DCD" w:rsidP="00767916">
      <w:pPr>
        <w:spacing w:line="360" w:lineRule="auto"/>
        <w:jc w:val="both"/>
        <w:rPr>
          <w:rFonts w:ascii="Times New Roman" w:hAnsi="Times New Roman"/>
          <w:sz w:val="24"/>
          <w:szCs w:val="24"/>
        </w:rPr>
      </w:pPr>
      <w:r w:rsidRPr="00780CC7">
        <w:rPr>
          <w:rFonts w:ascii="Times New Roman" w:hAnsi="Times New Roman"/>
          <w:noProof/>
          <w:sz w:val="24"/>
          <w:szCs w:val="24"/>
        </w:rPr>
        <mc:AlternateContent>
          <mc:Choice Requires="wpg">
            <w:drawing>
              <wp:anchor distT="0" distB="0" distL="114300" distR="114300" simplePos="0" relativeHeight="251672576" behindDoc="0" locked="0" layoutInCell="1" allowOverlap="1" wp14:anchorId="2F93F1DE" wp14:editId="55770969">
                <wp:simplePos x="0" y="0"/>
                <wp:positionH relativeFrom="column">
                  <wp:posOffset>-220980</wp:posOffset>
                </wp:positionH>
                <wp:positionV relativeFrom="paragraph">
                  <wp:posOffset>847090</wp:posOffset>
                </wp:positionV>
                <wp:extent cx="6794500" cy="2508885"/>
                <wp:effectExtent l="0" t="0" r="6350" b="5715"/>
                <wp:wrapNone/>
                <wp:docPr id="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2508885"/>
                          <a:chOff x="-45406" y="0"/>
                          <a:chExt cx="8097330" cy="3001083"/>
                        </a:xfrm>
                      </wpg:grpSpPr>
                      <wpg:grpSp>
                        <wpg:cNvPr id="35" name="Group 2"/>
                        <wpg:cNvGrpSpPr>
                          <a:grpSpLocks/>
                        </wpg:cNvGrpSpPr>
                        <wpg:grpSpPr bwMode="auto">
                          <a:xfrm>
                            <a:off x="-45406" y="0"/>
                            <a:ext cx="8097330" cy="3001083"/>
                            <a:chOff x="-45406" y="0"/>
                            <a:chExt cx="8097330" cy="3001083"/>
                          </a:xfrm>
                        </wpg:grpSpPr>
                        <pic:pic xmlns:pic="http://schemas.openxmlformats.org/drawingml/2006/picture">
                          <pic:nvPicPr>
                            <pic:cNvPr id="36" name="Picture 4"/>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171452" y="0"/>
                              <a:ext cx="3917397" cy="300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5"/>
                            <pic:cNvPicPr>
                              <a:picLocks/>
                            </pic:cNvPicPr>
                          </pic:nvPicPr>
                          <pic:blipFill>
                            <a:blip r:embed="rId40">
                              <a:extLst>
                                <a:ext uri="{28A0092B-C50C-407E-A947-70E740481C1C}">
                                  <a14:useLocalDpi xmlns:a14="http://schemas.microsoft.com/office/drawing/2010/main" val="0"/>
                                </a:ext>
                              </a:extLst>
                            </a:blip>
                            <a:srcRect b="5135"/>
                            <a:stretch>
                              <a:fillRect/>
                            </a:stretch>
                          </pic:blipFill>
                          <pic:spPr bwMode="auto">
                            <a:xfrm>
                              <a:off x="4164555" y="38217"/>
                              <a:ext cx="3887369" cy="2924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2"/>
                          <wps:cNvSpPr txBox="1">
                            <a:spLocks/>
                          </wps:cNvSpPr>
                          <wps:spPr bwMode="auto">
                            <a:xfrm>
                              <a:off x="-45406" y="0"/>
                              <a:ext cx="397830" cy="337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2A4FF" w14:textId="78948F42" w:rsidR="004B3E60" w:rsidRDefault="004B3E60"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wps:txbx>
                          <wps:bodyPr rot="0" vert="horz" wrap="square" lIns="91440" tIns="45720" rIns="91440" bIns="45720" anchor="t" anchorCtr="0" upright="1">
                            <a:noAutofit/>
                          </wps:bodyPr>
                        </wps:wsp>
                        <wps:wsp>
                          <wps:cNvPr id="39" name="Text Box 2"/>
                          <wps:cNvSpPr txBox="1">
                            <a:spLocks/>
                          </wps:cNvSpPr>
                          <wps:spPr bwMode="auto">
                            <a:xfrm>
                              <a:off x="4003272" y="0"/>
                              <a:ext cx="419232" cy="346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D1FE9" w14:textId="4D59A2E0" w:rsidR="004B3E60" w:rsidRDefault="004B3E60" w:rsidP="00780CC7">
                                <w:pPr>
                                  <w:pStyle w:val="NormalWeb"/>
                                  <w:kinsoku w:val="0"/>
                                  <w:overflowPunct w:val="0"/>
                                  <w:spacing w:before="0" w:beforeAutospacing="0" w:after="160" w:afterAutospacing="0"/>
                                  <w:textAlignment w:val="baseline"/>
                                </w:pPr>
                                <w:r w:rsidRPr="00780CC7">
                                  <w:rPr>
                                    <w:b/>
                                    <w:bCs/>
                                    <w:color w:val="000000"/>
                                    <w:kern w:val="24"/>
                                  </w:rPr>
                                  <w:t>b.</w:t>
                                </w:r>
                              </w:p>
                            </w:txbxContent>
                          </wps:txbx>
                          <wps:bodyPr rot="0" vert="horz" wrap="square" lIns="91440" tIns="45720" rIns="91440" bIns="45720" anchor="t" anchorCtr="0" upright="1">
                            <a:noAutofit/>
                          </wps:bodyPr>
                        </wps:wsp>
                      </wpg:grpSp>
                      <wps:wsp>
                        <wps:cNvPr id="40" name="Rectangle 3"/>
                        <wps:cNvSpPr>
                          <a:spLocks/>
                        </wps:cNvSpPr>
                        <wps:spPr bwMode="auto">
                          <a:xfrm>
                            <a:off x="1896944" y="2460990"/>
                            <a:ext cx="568282" cy="3310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CD3CA" w14:textId="77777777" w:rsidR="004B3E60" w:rsidRDefault="004B3E60"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4B3E60" w:rsidRDefault="004B3E60"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3F1DE" id="Group 8" o:spid="_x0000_s1048" style="position:absolute;left:0;text-align:left;margin-left:-17.4pt;margin-top:66.7pt;width:535pt;height:197.55pt;z-index:251672576" coordorigin="-454" coordsize="80973,3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">
                <v:group id="Group 2" o:spid="_x0000_s1049" style="position:absolute;left:-454;width:80973;height:30010" coordorigin="-454" coordsize="80973,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4" o:spid="_x0000_s1050" type="#_x0000_t75" style="position:absolute;left:1714;width:39174;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">
                    <v:imagedata r:id="rId41" o:title=""/>
                    <v:path arrowok="t"/>
                    <o:lock v:ext="edit" aspectratio="f"/>
                  </v:shape>
                  <v:shape id="Picture 5" o:spid="_x0000_s1051" type="#_x0000_t75" style="position:absolute;left:41645;top:382;width:38874;height:2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">
                    <v:imagedata r:id="rId42" o:title="" cropbottom="3365f"/>
                    <v:path arrowok="t"/>
                    <o:lock v:ext="edit" aspectratio="f"/>
                  </v:shape>
                  <v:shape id="Text Box 2" o:spid="_x0000_s1052" type="#_x0000_t202" style="position:absolute;left:-454;width:3978;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" filled="f" stroked="f">
                    <v:path arrowok="t"/>
                    <v:textbox>
                      <w:txbxContent>
                        <w:p w14:paraId="0FC2A4FF" w14:textId="78948F42" w:rsidR="004B3E60" w:rsidRDefault="004B3E60" w:rsidP="00780CC7">
                          <w:pPr>
                            <w:pStyle w:val="NormalWeb"/>
                            <w:kinsoku w:val="0"/>
                            <w:overflowPunct w:val="0"/>
                            <w:spacing w:before="0" w:beforeAutospacing="0" w:after="160" w:afterAutospacing="0"/>
                            <w:textAlignment w:val="baseline"/>
                          </w:pPr>
                          <w:r w:rsidRPr="00780CC7">
                            <w:rPr>
                              <w:b/>
                              <w:bCs/>
                              <w:color w:val="000000"/>
                              <w:kern w:val="24"/>
                            </w:rPr>
                            <w:t>a</w:t>
                          </w:r>
                          <w:r>
                            <w:rPr>
                              <w:b/>
                              <w:bCs/>
                              <w:color w:val="000000"/>
                              <w:kern w:val="24"/>
                            </w:rPr>
                            <w:t>.</w:t>
                          </w:r>
                          <w:r w:rsidRPr="00780CC7">
                            <w:rPr>
                              <w:b/>
                              <w:bCs/>
                              <w:color w:val="000000"/>
                              <w:kern w:val="24"/>
                            </w:rPr>
                            <w:t>.</w:t>
                          </w:r>
                        </w:p>
                      </w:txbxContent>
                    </v:textbox>
                  </v:shape>
                  <v:shape id="Text Box 2" o:spid="_x0000_s1053" type="#_x0000_t202" style="position:absolute;left:40032;width:4193;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" filled="f" stroked="f">
                    <v:path arrowok="t"/>
                    <v:textbox>
                      <w:txbxContent>
                        <w:p w14:paraId="7B9D1FE9" w14:textId="4D59A2E0" w:rsidR="004B3E60" w:rsidRDefault="004B3E60" w:rsidP="00780CC7">
                          <w:pPr>
                            <w:pStyle w:val="NormalWeb"/>
                            <w:kinsoku w:val="0"/>
                            <w:overflowPunct w:val="0"/>
                            <w:spacing w:before="0" w:beforeAutospacing="0" w:after="160" w:afterAutospacing="0"/>
                            <w:textAlignment w:val="baseline"/>
                          </w:pPr>
                          <w:r w:rsidRPr="00780CC7">
                            <w:rPr>
                              <w:b/>
                              <w:bCs/>
                              <w:color w:val="000000"/>
                              <w:kern w:val="24"/>
                            </w:rPr>
                            <w:t>b.</w:t>
                          </w:r>
                        </w:p>
                      </w:txbxContent>
                    </v:textbox>
                  </v:shape>
                </v:group>
                <v:rect id="Rectangle 3" o:spid="_x0000_s1054" style="position:absolute;left:18969;top:24609;width:5683;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" stroked="f">
                  <v:path arrowok="t"/>
                  <v:textbox>
                    <w:txbxContent>
                      <w:p w14:paraId="446CD3CA" w14:textId="77777777" w:rsidR="004B3E60" w:rsidRDefault="004B3E60"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22752</w:t>
                        </w:r>
                      </w:p>
                      <w:p w14:paraId="1E05CFBD" w14:textId="77777777" w:rsidR="004B3E60" w:rsidRDefault="004B3E60" w:rsidP="00780CC7">
                        <w:pPr>
                          <w:pStyle w:val="NormalWeb"/>
                          <w:kinsoku w:val="0"/>
                          <w:overflowPunct w:val="0"/>
                          <w:spacing w:before="0" w:beforeAutospacing="0" w:after="0" w:afterAutospacing="0"/>
                          <w:jc w:val="center"/>
                          <w:textAlignment w:val="baseline"/>
                        </w:pPr>
                        <w:r w:rsidRPr="00780CC7">
                          <w:rPr>
                            <w:rFonts w:ascii="Verdana" w:hAnsi="Verdana"/>
                            <w:b/>
                            <w:bCs/>
                            <w:color w:val="000000"/>
                            <w:kern w:val="24"/>
                            <w:sz w:val="13"/>
                            <w:szCs w:val="13"/>
                          </w:rPr>
                          <w:t xml:space="preserve"> 0.3%</w:t>
                        </w:r>
                      </w:p>
                    </w:txbxContent>
                  </v:textbox>
                </v:rect>
              </v:group>
            </w:pict>
          </mc:Fallback>
        </mc:AlternateContent>
      </w:r>
      <w:r w:rsidR="00AB581A">
        <w:rPr>
          <w:rFonts w:ascii="Times New Roman" w:hAnsi="Times New Roman"/>
          <w:sz w:val="24"/>
          <w:szCs w:val="24"/>
        </w:rPr>
        <w:t xml:space="preserve">After running Pychopper </w:t>
      </w:r>
      <w:r w:rsidR="00F77897">
        <w:rPr>
          <w:rFonts w:ascii="Times New Roman" w:hAnsi="Times New Roman"/>
          <w:sz w:val="24"/>
          <w:szCs w:val="24"/>
        </w:rPr>
        <w:t xml:space="preserve">(v2.2.0) </w:t>
      </w:r>
      <w:r w:rsidR="00AB581A">
        <w:rPr>
          <w:rFonts w:ascii="Times New Roman" w:hAnsi="Times New Roman"/>
          <w:sz w:val="24"/>
          <w:szCs w:val="24"/>
        </w:rPr>
        <w:t xml:space="preserve">to trim barcode primers, orient + and – strands, and defuse merged reads, about 0.3% of the total reads were rescued, while 85.3% were classified and 14.4% </w:t>
      </w:r>
      <w:r w:rsidR="00767916">
        <w:rPr>
          <w:rFonts w:ascii="Times New Roman" w:hAnsi="Times New Roman"/>
          <w:sz w:val="24"/>
          <w:szCs w:val="24"/>
        </w:rPr>
        <w:t xml:space="preserve">were </w:t>
      </w:r>
      <w:r w:rsidR="00AB581A">
        <w:rPr>
          <w:rFonts w:ascii="Times New Roman" w:hAnsi="Times New Roman"/>
          <w:sz w:val="24"/>
          <w:szCs w:val="24"/>
        </w:rPr>
        <w:t xml:space="preserve">unclassified. The results are further summarized </w:t>
      </w:r>
      <w:r w:rsidR="00515A12">
        <w:rPr>
          <w:rFonts w:ascii="Times New Roman" w:hAnsi="Times New Roman"/>
          <w:sz w:val="24"/>
          <w:szCs w:val="24"/>
        </w:rPr>
        <w:t xml:space="preserve">in </w:t>
      </w:r>
      <w:r w:rsidR="00305AE8" w:rsidRPr="004F4910">
        <w:rPr>
          <w:rFonts w:ascii="Times New Roman" w:hAnsi="Times New Roman"/>
          <w:b/>
          <w:sz w:val="24"/>
          <w:szCs w:val="24"/>
        </w:rPr>
        <w:t xml:space="preserve">Figure </w:t>
      </w:r>
      <w:r w:rsidR="00767916">
        <w:rPr>
          <w:rFonts w:ascii="Times New Roman" w:hAnsi="Times New Roman"/>
          <w:b/>
          <w:sz w:val="24"/>
          <w:szCs w:val="24"/>
        </w:rPr>
        <w:t>1</w:t>
      </w:r>
      <w:r w:rsidR="00184D3F">
        <w:rPr>
          <w:rFonts w:ascii="Times New Roman" w:hAnsi="Times New Roman"/>
          <w:b/>
          <w:sz w:val="24"/>
          <w:szCs w:val="24"/>
        </w:rPr>
        <w:t>4</w:t>
      </w:r>
      <w:r w:rsidR="00767916">
        <w:rPr>
          <w:rFonts w:ascii="Times New Roman" w:hAnsi="Times New Roman"/>
          <w:b/>
          <w:sz w:val="24"/>
          <w:szCs w:val="24"/>
        </w:rPr>
        <w:t xml:space="preserve"> </w:t>
      </w:r>
      <w:r w:rsidR="00AB581A">
        <w:rPr>
          <w:rFonts w:ascii="Times New Roman" w:hAnsi="Times New Roman"/>
          <w:sz w:val="24"/>
          <w:szCs w:val="24"/>
        </w:rPr>
        <w:t>below.</w:t>
      </w:r>
    </w:p>
    <w:p w14:paraId="076F0311" w14:textId="22A8647D" w:rsidR="00C83E1A" w:rsidRDefault="00C83E1A" w:rsidP="00AB581A">
      <w:pPr>
        <w:spacing w:line="360" w:lineRule="auto"/>
        <w:rPr>
          <w:rFonts w:ascii="Times New Roman" w:hAnsi="Times New Roman"/>
          <w:sz w:val="24"/>
          <w:szCs w:val="24"/>
        </w:rPr>
      </w:pPr>
    </w:p>
    <w:p w14:paraId="48D566C3" w14:textId="77777777" w:rsidR="00E860FC" w:rsidRDefault="00E860FC" w:rsidP="00AB581A">
      <w:pPr>
        <w:spacing w:line="360" w:lineRule="auto"/>
        <w:rPr>
          <w:rFonts w:ascii="Times New Roman" w:hAnsi="Times New Roman"/>
          <w:sz w:val="24"/>
          <w:szCs w:val="24"/>
        </w:rPr>
      </w:pPr>
    </w:p>
    <w:p w14:paraId="3DD41A89" w14:textId="77777777" w:rsidR="00E860FC" w:rsidRDefault="00E860FC" w:rsidP="00AB581A">
      <w:pPr>
        <w:spacing w:line="360" w:lineRule="auto"/>
        <w:rPr>
          <w:rFonts w:ascii="Times New Roman" w:hAnsi="Times New Roman"/>
          <w:sz w:val="24"/>
          <w:szCs w:val="24"/>
        </w:rPr>
      </w:pPr>
    </w:p>
    <w:p w14:paraId="0D0ACF7E" w14:textId="6C3FBC4F" w:rsidR="00E860FC" w:rsidRDefault="00E860FC" w:rsidP="00AB581A">
      <w:pPr>
        <w:spacing w:line="360" w:lineRule="auto"/>
        <w:rPr>
          <w:rFonts w:ascii="Times New Roman" w:hAnsi="Times New Roman"/>
          <w:sz w:val="24"/>
          <w:szCs w:val="24"/>
        </w:rPr>
      </w:pPr>
    </w:p>
    <w:p w14:paraId="72C6C074" w14:textId="77777777" w:rsidR="00E860FC" w:rsidRDefault="00E860FC" w:rsidP="00AB581A">
      <w:pPr>
        <w:spacing w:line="360" w:lineRule="auto"/>
        <w:rPr>
          <w:rFonts w:ascii="Times New Roman" w:hAnsi="Times New Roman"/>
          <w:sz w:val="24"/>
          <w:szCs w:val="24"/>
        </w:rPr>
      </w:pPr>
    </w:p>
    <w:p w14:paraId="4DD21E5F" w14:textId="77777777" w:rsidR="00E860FC" w:rsidRDefault="00E860FC" w:rsidP="00AB581A">
      <w:pPr>
        <w:spacing w:line="360" w:lineRule="auto"/>
        <w:rPr>
          <w:rFonts w:ascii="Times New Roman" w:hAnsi="Times New Roman"/>
          <w:sz w:val="24"/>
          <w:szCs w:val="24"/>
        </w:rPr>
      </w:pPr>
    </w:p>
    <w:p w14:paraId="16464F82" w14:textId="77777777" w:rsidR="009B14DF" w:rsidRDefault="009B14DF" w:rsidP="00AB581A">
      <w:pPr>
        <w:spacing w:line="360" w:lineRule="auto"/>
        <w:rPr>
          <w:rFonts w:ascii="Times New Roman" w:hAnsi="Times New Roman"/>
          <w:sz w:val="24"/>
          <w:szCs w:val="24"/>
        </w:rPr>
      </w:pPr>
    </w:p>
    <w:p w14:paraId="2264E05B" w14:textId="163906F9" w:rsidR="004F4910" w:rsidRDefault="00274EF3" w:rsidP="00043382">
      <w:pPr>
        <w:pStyle w:val="Caption"/>
      </w:pPr>
      <w:bookmarkStart w:id="250" w:name="_Toc92192540"/>
      <w:commentRangeStart w:id="251"/>
      <w:r>
        <w:t xml:space="preserve">Figure </w:t>
      </w:r>
      <w:r>
        <w:fldChar w:fldCharType="begin"/>
      </w:r>
      <w:r>
        <w:instrText xml:space="preserve"> SEQ Figure \* ARABIC </w:instrText>
      </w:r>
      <w:r>
        <w:fldChar w:fldCharType="separate"/>
      </w:r>
      <w:r w:rsidR="00D2168F">
        <w:rPr>
          <w:noProof/>
        </w:rPr>
        <w:t>14</w:t>
      </w:r>
      <w:r>
        <w:fldChar w:fldCharType="end"/>
      </w:r>
      <w:r>
        <w:t xml:space="preserve">: </w:t>
      </w:r>
      <w:commentRangeEnd w:id="251"/>
      <w:r w:rsidR="006C2DCD">
        <w:rPr>
          <w:rStyle w:val="CommentReference"/>
          <w:rFonts w:ascii="Calibri" w:hAnsi="Calibri"/>
          <w:b w:val="0"/>
          <w:iCs w:val="0"/>
          <w:color w:val="auto"/>
        </w:rPr>
        <w:commentReference w:id="251"/>
      </w:r>
      <w:r w:rsidRPr="004A24B7">
        <w:t>Classification and orientation of cDNA reads with Pychopper</w:t>
      </w:r>
      <w:bookmarkEnd w:id="250"/>
    </w:p>
    <w:p w14:paraId="12FFCA65" w14:textId="6C606AB7" w:rsidR="009C200E" w:rsidRPr="00004CAB" w:rsidRDefault="004F4910" w:rsidP="00F77897">
      <w:pPr>
        <w:spacing w:line="240" w:lineRule="auto"/>
        <w:jc w:val="both"/>
        <w:rPr>
          <w:rFonts w:ascii="Times New Roman" w:hAnsi="Times New Roman"/>
          <w:sz w:val="24"/>
          <w:szCs w:val="24"/>
        </w:rPr>
      </w:pPr>
      <w:r w:rsidRPr="004F4910">
        <w:rPr>
          <w:rFonts w:ascii="Times New Roman" w:hAnsi="Times New Roman"/>
          <w:b/>
          <w:sz w:val="24"/>
          <w:szCs w:val="24"/>
        </w:rPr>
        <w:t>a.</w:t>
      </w:r>
      <w:r>
        <w:rPr>
          <w:rFonts w:ascii="Times New Roman" w:hAnsi="Times New Roman"/>
          <w:sz w:val="24"/>
          <w:szCs w:val="24"/>
        </w:rPr>
        <w:t xml:space="preserve"> </w:t>
      </w:r>
      <w:r w:rsidR="00F77897">
        <w:rPr>
          <w:rFonts w:ascii="Times New Roman" w:hAnsi="Times New Roman"/>
          <w:sz w:val="24"/>
          <w:szCs w:val="24"/>
        </w:rPr>
        <w:t xml:space="preserve">shows a summary of the read classification statistics </w:t>
      </w:r>
      <w:r w:rsidR="00B56A52">
        <w:rPr>
          <w:rFonts w:ascii="Times New Roman" w:hAnsi="Times New Roman"/>
          <w:sz w:val="24"/>
          <w:szCs w:val="24"/>
        </w:rPr>
        <w:t xml:space="preserve">obtained from Pychopper </w:t>
      </w:r>
      <w:r w:rsidR="00F77897">
        <w:rPr>
          <w:rFonts w:ascii="Times New Roman" w:hAnsi="Times New Roman"/>
          <w:sz w:val="24"/>
          <w:szCs w:val="24"/>
        </w:rPr>
        <w:t xml:space="preserve">(v2.2.0) </w:t>
      </w:r>
      <w:r w:rsidR="00B56A52">
        <w:rPr>
          <w:rFonts w:ascii="Times New Roman" w:hAnsi="Times New Roman"/>
          <w:sz w:val="24"/>
          <w:szCs w:val="24"/>
        </w:rPr>
        <w:t xml:space="preserve">for both </w:t>
      </w:r>
      <w:r w:rsidR="00F77897">
        <w:rPr>
          <w:rFonts w:ascii="Times New Roman" w:hAnsi="Times New Roman"/>
          <w:sz w:val="24"/>
          <w:szCs w:val="24"/>
        </w:rPr>
        <w:t xml:space="preserve">sequencing </w:t>
      </w:r>
      <w:r w:rsidR="00B56A52">
        <w:rPr>
          <w:rFonts w:ascii="Times New Roman" w:hAnsi="Times New Roman"/>
          <w:sz w:val="24"/>
          <w:szCs w:val="24"/>
        </w:rPr>
        <w:t xml:space="preserve">runs. More than 85% of the total reads were classified against the primers provided by the library preparation kit. Also, </w:t>
      </w:r>
      <w:r>
        <w:rPr>
          <w:rFonts w:ascii="Times New Roman" w:hAnsi="Times New Roman"/>
          <w:sz w:val="24"/>
          <w:szCs w:val="24"/>
        </w:rPr>
        <w:t xml:space="preserve">in </w:t>
      </w:r>
      <w:r w:rsidRPr="004F4910">
        <w:rPr>
          <w:rFonts w:ascii="Times New Roman" w:hAnsi="Times New Roman"/>
          <w:b/>
          <w:sz w:val="24"/>
          <w:szCs w:val="24"/>
        </w:rPr>
        <w:t>b.</w:t>
      </w:r>
      <w:r>
        <w:rPr>
          <w:rFonts w:ascii="Times New Roman" w:hAnsi="Times New Roman"/>
          <w:sz w:val="24"/>
          <w:szCs w:val="24"/>
        </w:rPr>
        <w:t xml:space="preserve"> </w:t>
      </w:r>
      <w:r w:rsidR="00B56A52">
        <w:rPr>
          <w:rFonts w:ascii="Times New Roman" w:hAnsi="Times New Roman"/>
          <w:sz w:val="24"/>
          <w:szCs w:val="24"/>
        </w:rPr>
        <w:t xml:space="preserve">47.2%  </w:t>
      </w:r>
      <w:r w:rsidR="00F77897">
        <w:rPr>
          <w:rFonts w:ascii="Times New Roman" w:hAnsi="Times New Roman"/>
          <w:sz w:val="24"/>
          <w:szCs w:val="24"/>
        </w:rPr>
        <w:t xml:space="preserve">of the reads </w:t>
      </w:r>
      <w:r w:rsidR="00B56A52">
        <w:rPr>
          <w:rFonts w:ascii="Times New Roman" w:hAnsi="Times New Roman"/>
          <w:sz w:val="24"/>
          <w:szCs w:val="24"/>
        </w:rPr>
        <w:t>were found to be positively (+) oriented strands while 52.8% were negatively (-) oriented strands.</w:t>
      </w:r>
      <w:r w:rsidR="00A3024D">
        <w:rPr>
          <w:rFonts w:ascii="Times New Roman" w:hAnsi="Times New Roman"/>
          <w:sz w:val="24"/>
          <w:szCs w:val="24"/>
        </w:rPr>
        <w:t xml:space="preserve"> The ideal orientation ratio is often (+):(-) 1:1 </w:t>
      </w:r>
      <w:r w:rsidR="00A3024D">
        <w:rPr>
          <w:rFonts w:ascii="Times New Roman" w:hAnsi="Times New Roman"/>
          <w:sz w:val="24"/>
          <w:szCs w:val="24"/>
        </w:rPr>
        <w:fldChar w:fldCharType="begin" w:fldLock="1"/>
      </w:r>
      <w:r w:rsidR="00335E46">
        <w:rPr>
          <w:rFonts w:ascii="Times New Roman" w:hAnsi="Times New Roman"/>
          <w:sz w:val="24"/>
          <w:szCs w:val="24"/>
        </w:rPr>
        <w:instrText>ADDIN CSL_CITATION {"citationItems":[{"id":"ITEM-1","itemData":{"URL":"https://github.com/nanoporetech/pychopper","accessed":{"date-parts":[["2021","10","25"]]},"id":"ITEM-1","issued":{"date-parts":[["0"]]},"title":"nanoporetech/pychopper: A tool to identify, orient, trim and rescue full length cDNA reads","type":"webpage"},"uris":["http://www.mendeley.com/documents/?uuid=e0dc7696-e90d-33a8-8b1a-3b2f4c56d71e"]}],"mendeley":{"formattedCitation":"(&lt;i&gt;nanoporetech/pychopper: A tool to identify, orient, trim and rescue full length cDNA reads&lt;/i&gt;, n.d.)","manualFormatting":"(nanoporetech/pychopper: A tool to identify, orient, trim and rescue full-length cDNA reads, 2018)","plainTextFormattedCitation":"(nanoporetech/pychopper: A tool to identify, orient, trim and rescue full length cDNA reads, n.d.)","previouslyFormattedCitation":"(&lt;i&gt;nanoporetech/pychopper: A tool to identify, orient, trim and rescue full length cDNA reads&lt;/i&gt;, n.d.)"},"properties":{"noteIndex":0},"schema":"https://github.com/citation-style-language/schema/raw/master/csl-citation.json"}</w:instrText>
      </w:r>
      <w:r w:rsidR="00A3024D">
        <w:rPr>
          <w:rFonts w:ascii="Times New Roman" w:hAnsi="Times New Roman"/>
          <w:sz w:val="24"/>
          <w:szCs w:val="24"/>
        </w:rPr>
        <w:fldChar w:fldCharType="separate"/>
      </w:r>
      <w:r w:rsidR="00A3024D" w:rsidRPr="00A3024D">
        <w:rPr>
          <w:rFonts w:ascii="Times New Roman" w:hAnsi="Times New Roman"/>
          <w:noProof/>
          <w:sz w:val="24"/>
          <w:szCs w:val="24"/>
        </w:rPr>
        <w:t>(</w:t>
      </w:r>
      <w:r w:rsidR="00A3024D" w:rsidRPr="00A3024D">
        <w:rPr>
          <w:rFonts w:ascii="Times New Roman" w:hAnsi="Times New Roman"/>
          <w:i/>
          <w:noProof/>
          <w:sz w:val="24"/>
          <w:szCs w:val="24"/>
        </w:rPr>
        <w:t>nanoporetech/pychopper: A tool to identify, orient, trim and rescue full</w:t>
      </w:r>
      <w:r w:rsidR="00A3024D">
        <w:rPr>
          <w:rFonts w:ascii="Times New Roman" w:hAnsi="Times New Roman"/>
          <w:i/>
          <w:noProof/>
          <w:sz w:val="24"/>
          <w:szCs w:val="24"/>
        </w:rPr>
        <w:t>-</w:t>
      </w:r>
      <w:r w:rsidR="00A3024D" w:rsidRPr="00A3024D">
        <w:rPr>
          <w:rFonts w:ascii="Times New Roman" w:hAnsi="Times New Roman"/>
          <w:i/>
          <w:noProof/>
          <w:sz w:val="24"/>
          <w:szCs w:val="24"/>
        </w:rPr>
        <w:t>length cDNA reads</w:t>
      </w:r>
      <w:r w:rsidR="00A3024D" w:rsidRPr="00A3024D">
        <w:rPr>
          <w:rFonts w:ascii="Times New Roman" w:hAnsi="Times New Roman"/>
          <w:noProof/>
          <w:sz w:val="24"/>
          <w:szCs w:val="24"/>
        </w:rPr>
        <w:t xml:space="preserve">, </w:t>
      </w:r>
      <w:r w:rsidR="00A3024D">
        <w:rPr>
          <w:rFonts w:ascii="Times New Roman" w:hAnsi="Times New Roman"/>
          <w:noProof/>
          <w:sz w:val="24"/>
          <w:szCs w:val="24"/>
        </w:rPr>
        <w:t>2018</w:t>
      </w:r>
      <w:r w:rsidR="00A3024D" w:rsidRPr="00A3024D">
        <w:rPr>
          <w:rFonts w:ascii="Times New Roman" w:hAnsi="Times New Roman"/>
          <w:noProof/>
          <w:sz w:val="24"/>
          <w:szCs w:val="24"/>
        </w:rPr>
        <w:t>)</w:t>
      </w:r>
      <w:r w:rsidR="00A3024D">
        <w:rPr>
          <w:rFonts w:ascii="Times New Roman" w:hAnsi="Times New Roman"/>
          <w:sz w:val="24"/>
          <w:szCs w:val="24"/>
        </w:rPr>
        <w:fldChar w:fldCharType="end"/>
      </w:r>
      <w:r w:rsidR="00A3024D">
        <w:rPr>
          <w:rFonts w:ascii="Times New Roman" w:hAnsi="Times New Roman"/>
          <w:sz w:val="24"/>
          <w:szCs w:val="24"/>
        </w:rPr>
        <w:t xml:space="preserve">. </w:t>
      </w:r>
    </w:p>
    <w:p w14:paraId="7A04352B" w14:textId="77777777" w:rsidR="009C200E" w:rsidRDefault="006B64CE" w:rsidP="00043382">
      <w:pPr>
        <w:pStyle w:val="Caption"/>
      </w:pPr>
      <w:bookmarkStart w:id="252" w:name="_Toc89593849"/>
      <w:r>
        <w:t>Table 4.</w:t>
      </w:r>
      <w:r w:rsidR="009C200E">
        <w:fldChar w:fldCharType="begin"/>
      </w:r>
      <w:r w:rsidR="009C200E">
        <w:instrText xml:space="preserve"> SEQ Table_4. \* ARABIC </w:instrText>
      </w:r>
      <w:r w:rsidR="009C200E">
        <w:fldChar w:fldCharType="separate"/>
      </w:r>
      <w:r w:rsidR="006F144E">
        <w:rPr>
          <w:noProof/>
        </w:rPr>
        <w:t>4</w:t>
      </w:r>
      <w:r w:rsidR="009C200E">
        <w:fldChar w:fldCharType="end"/>
      </w:r>
      <w:r w:rsidR="009C200E">
        <w:t xml:space="preserve">: </w:t>
      </w:r>
      <w:r w:rsidR="009C200E" w:rsidRPr="0038614E">
        <w:t>Classification and orientation of sequence reads</w:t>
      </w:r>
      <w:bookmarkEnd w:id="252"/>
    </w:p>
    <w:p w14:paraId="0E78A078" w14:textId="5B087B70" w:rsidR="00B56A52" w:rsidRDefault="009C200E" w:rsidP="00B56A52">
      <w:pPr>
        <w:spacing w:line="360" w:lineRule="auto"/>
        <w:jc w:val="both"/>
        <w:rPr>
          <w:rFonts w:ascii="Times New Roman" w:hAnsi="Times New Roman"/>
          <w:sz w:val="24"/>
          <w:szCs w:val="24"/>
        </w:rPr>
      </w:pPr>
      <w:r>
        <w:rPr>
          <w:rFonts w:ascii="Times New Roman" w:hAnsi="Times New Roman"/>
          <w:sz w:val="24"/>
          <w:szCs w:val="24"/>
        </w:rPr>
        <w:t xml:space="preserve">Table 4.4 </w:t>
      </w:r>
      <w:r w:rsidR="00B56A52">
        <w:rPr>
          <w:rFonts w:ascii="Times New Roman" w:hAnsi="Times New Roman"/>
          <w:sz w:val="24"/>
          <w:szCs w:val="24"/>
        </w:rPr>
        <w:t xml:space="preserve">below presents the classification </w:t>
      </w:r>
      <w:r>
        <w:rPr>
          <w:rFonts w:ascii="Times New Roman" w:hAnsi="Times New Roman"/>
          <w:sz w:val="24"/>
          <w:szCs w:val="24"/>
        </w:rPr>
        <w:t xml:space="preserve">of reads into their respective barcodes </w:t>
      </w:r>
      <w:r w:rsidR="00B56A52">
        <w:rPr>
          <w:rFonts w:ascii="Times New Roman" w:hAnsi="Times New Roman"/>
          <w:sz w:val="24"/>
          <w:szCs w:val="24"/>
        </w:rPr>
        <w:t xml:space="preserve">and </w:t>
      </w:r>
      <w:r>
        <w:rPr>
          <w:rFonts w:ascii="Times New Roman" w:hAnsi="Times New Roman"/>
          <w:sz w:val="24"/>
          <w:szCs w:val="24"/>
        </w:rPr>
        <w:t xml:space="preserve">the </w:t>
      </w:r>
      <w:r w:rsidR="00B56A52">
        <w:rPr>
          <w:rFonts w:ascii="Times New Roman" w:hAnsi="Times New Roman"/>
          <w:sz w:val="24"/>
          <w:szCs w:val="24"/>
        </w:rPr>
        <w:t xml:space="preserve">orientation statistics for each of the </w:t>
      </w:r>
      <w:r w:rsidR="00CD56D0">
        <w:rPr>
          <w:rFonts w:ascii="Times New Roman" w:hAnsi="Times New Roman"/>
          <w:sz w:val="24"/>
          <w:szCs w:val="24"/>
        </w:rPr>
        <w:t xml:space="preserve">sequenced </w:t>
      </w:r>
      <w:r w:rsidR="00B56A52">
        <w:rPr>
          <w:rFonts w:ascii="Times New Roman" w:hAnsi="Times New Roman"/>
          <w:sz w:val="24"/>
          <w:szCs w:val="24"/>
        </w:rPr>
        <w:t>samples.</w:t>
      </w:r>
    </w:p>
    <w:p w14:paraId="6F7463E2" w14:textId="77777777" w:rsidR="003869B4" w:rsidRPr="00AB581A" w:rsidRDefault="003869B4" w:rsidP="00B56A52">
      <w:pPr>
        <w:spacing w:line="360" w:lineRule="auto"/>
        <w:jc w:val="both"/>
        <w:rPr>
          <w:rFonts w:ascii="Times New Roman" w:hAnsi="Times New Roman"/>
          <w:sz w:val="24"/>
          <w:szCs w:val="24"/>
        </w:rPr>
      </w:pPr>
    </w:p>
    <w:tbl>
      <w:tblPr>
        <w:tblW w:w="10128" w:type="dxa"/>
        <w:tblLook w:val="04A0" w:firstRow="1" w:lastRow="0" w:firstColumn="1" w:lastColumn="0" w:noHBand="0" w:noVBand="1"/>
      </w:tblPr>
      <w:tblGrid>
        <w:gridCol w:w="2222"/>
        <w:gridCol w:w="1140"/>
        <w:gridCol w:w="1401"/>
        <w:gridCol w:w="1457"/>
        <w:gridCol w:w="1259"/>
        <w:gridCol w:w="1487"/>
        <w:gridCol w:w="1162"/>
      </w:tblGrid>
      <w:tr w:rsidR="00AB581A" w:rsidRPr="0041238E" w14:paraId="1204C0B8" w14:textId="77777777" w:rsidTr="0041238E">
        <w:trPr>
          <w:trHeight w:val="538"/>
        </w:trPr>
        <w:tc>
          <w:tcPr>
            <w:tcW w:w="2222" w:type="dxa"/>
            <w:vMerge w:val="restart"/>
            <w:tcBorders>
              <w:bottom w:val="single" w:sz="4" w:space="0" w:color="7F7F7F"/>
              <w:right w:val="nil"/>
            </w:tcBorders>
            <w:shd w:val="clear" w:color="auto" w:fill="FFFFFF"/>
          </w:tcPr>
          <w:p w14:paraId="44B0DA29" w14:textId="77777777" w:rsidR="00DD2209" w:rsidRPr="0041238E" w:rsidRDefault="00DD2209" w:rsidP="0041238E">
            <w:pPr>
              <w:spacing w:after="0" w:line="240" w:lineRule="auto"/>
              <w:jc w:val="right"/>
              <w:rPr>
                <w:rFonts w:ascii="Times New Roman" w:eastAsia="Times New Roman" w:hAnsi="Times New Roman"/>
                <w:b/>
                <w:i/>
                <w:iCs/>
                <w:sz w:val="24"/>
                <w:szCs w:val="24"/>
              </w:rPr>
            </w:pPr>
            <w:r w:rsidRPr="0041238E">
              <w:rPr>
                <w:rFonts w:ascii="Times New Roman" w:eastAsia="Times New Roman" w:hAnsi="Times New Roman"/>
                <w:b/>
                <w:i/>
                <w:iCs/>
                <w:sz w:val="24"/>
                <w:szCs w:val="24"/>
              </w:rPr>
              <w:lastRenderedPageBreak/>
              <w:t>Barcode</w:t>
            </w:r>
          </w:p>
        </w:tc>
        <w:tc>
          <w:tcPr>
            <w:tcW w:w="1140" w:type="dxa"/>
            <w:vMerge w:val="restart"/>
            <w:tcBorders>
              <w:bottom w:val="single" w:sz="4" w:space="0" w:color="7F7F7F"/>
            </w:tcBorders>
            <w:shd w:val="clear" w:color="auto" w:fill="FFFFFF"/>
          </w:tcPr>
          <w:p w14:paraId="4FAE241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Sample ID</w:t>
            </w:r>
          </w:p>
        </w:tc>
        <w:tc>
          <w:tcPr>
            <w:tcW w:w="1401" w:type="dxa"/>
            <w:vMerge w:val="restart"/>
            <w:tcBorders>
              <w:bottom w:val="single" w:sz="4" w:space="0" w:color="7F7F7F"/>
            </w:tcBorders>
            <w:shd w:val="clear" w:color="auto" w:fill="FFFFFF"/>
          </w:tcPr>
          <w:p w14:paraId="66AAA3D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Classified reads</w:t>
            </w:r>
          </w:p>
          <w:p w14:paraId="3B5BB4F6"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457" w:type="dxa"/>
            <w:vMerge w:val="restart"/>
            <w:tcBorders>
              <w:bottom w:val="single" w:sz="4" w:space="0" w:color="7F7F7F"/>
            </w:tcBorders>
            <w:shd w:val="clear" w:color="auto" w:fill="FFFFFF"/>
          </w:tcPr>
          <w:p w14:paraId="483A1D01"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Unclassified reads</w:t>
            </w:r>
          </w:p>
          <w:p w14:paraId="78778ED2"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1259" w:type="dxa"/>
            <w:vMerge w:val="restart"/>
            <w:tcBorders>
              <w:bottom w:val="single" w:sz="4" w:space="0" w:color="7F7F7F"/>
            </w:tcBorders>
            <w:shd w:val="clear" w:color="auto" w:fill="FFFFFF"/>
          </w:tcPr>
          <w:p w14:paraId="1DAEF7DE"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Rescued reads</w:t>
            </w:r>
          </w:p>
          <w:p w14:paraId="5C67B093" w14:textId="77777777" w:rsidR="00DD2209" w:rsidRPr="0041238E" w:rsidRDefault="00DD2209" w:rsidP="0041238E">
            <w:pPr>
              <w:spacing w:after="0" w:line="240" w:lineRule="auto"/>
              <w:rPr>
                <w:rFonts w:ascii="Times New Roman" w:eastAsia="Times New Roman" w:hAnsi="Times New Roman"/>
                <w:b/>
                <w:i/>
                <w:iCs/>
                <w:sz w:val="24"/>
                <w:szCs w:val="24"/>
              </w:rPr>
            </w:pPr>
            <w:r w:rsidRPr="0041238E">
              <w:rPr>
                <w:rFonts w:ascii="Times New Roman" w:eastAsia="Times New Roman" w:hAnsi="Times New Roman"/>
                <w:b/>
                <w:i/>
                <w:iCs/>
                <w:sz w:val="24"/>
                <w:szCs w:val="24"/>
              </w:rPr>
              <w:t>(%)</w:t>
            </w:r>
          </w:p>
        </w:tc>
        <w:tc>
          <w:tcPr>
            <w:tcW w:w="2649" w:type="dxa"/>
            <w:gridSpan w:val="2"/>
            <w:tcBorders>
              <w:bottom w:val="single" w:sz="4" w:space="0" w:color="7F7F7F"/>
            </w:tcBorders>
            <w:shd w:val="clear" w:color="auto" w:fill="FFFFFF"/>
          </w:tcPr>
          <w:p w14:paraId="10EDE8B2" w14:textId="77777777" w:rsidR="00DD2209" w:rsidRPr="0041238E" w:rsidRDefault="00DD2209" w:rsidP="0041238E">
            <w:pPr>
              <w:spacing w:after="0" w:line="240" w:lineRule="auto"/>
              <w:jc w:val="center"/>
              <w:rPr>
                <w:rFonts w:ascii="Times New Roman" w:eastAsia="Times New Roman" w:hAnsi="Times New Roman"/>
                <w:b/>
                <w:i/>
                <w:iCs/>
                <w:sz w:val="24"/>
                <w:szCs w:val="24"/>
              </w:rPr>
            </w:pPr>
            <w:r w:rsidRPr="0041238E">
              <w:rPr>
                <w:rFonts w:ascii="Times New Roman" w:eastAsia="Times New Roman" w:hAnsi="Times New Roman"/>
                <w:b/>
                <w:i/>
                <w:iCs/>
                <w:sz w:val="24"/>
                <w:szCs w:val="24"/>
              </w:rPr>
              <w:t>Orientation (%)</w:t>
            </w:r>
          </w:p>
        </w:tc>
      </w:tr>
      <w:tr w:rsidR="00AB581A" w:rsidRPr="0041238E" w14:paraId="386150C1" w14:textId="77777777" w:rsidTr="0041238E">
        <w:trPr>
          <w:trHeight w:val="73"/>
        </w:trPr>
        <w:tc>
          <w:tcPr>
            <w:tcW w:w="2222" w:type="dxa"/>
            <w:vMerge/>
            <w:tcBorders>
              <w:right w:val="single" w:sz="4" w:space="0" w:color="7F7F7F"/>
            </w:tcBorders>
            <w:shd w:val="clear" w:color="auto" w:fill="FFFFFF"/>
          </w:tcPr>
          <w:p w14:paraId="5B621454" w14:textId="77777777" w:rsidR="00DD2209" w:rsidRPr="0041238E" w:rsidRDefault="00DD2209" w:rsidP="0041238E">
            <w:pPr>
              <w:spacing w:line="240" w:lineRule="auto"/>
              <w:jc w:val="right"/>
              <w:rPr>
                <w:rFonts w:ascii="Times New Roman" w:eastAsia="Times New Roman" w:hAnsi="Times New Roman"/>
                <w:i/>
                <w:iCs/>
                <w:sz w:val="24"/>
                <w:szCs w:val="24"/>
              </w:rPr>
            </w:pPr>
          </w:p>
        </w:tc>
        <w:tc>
          <w:tcPr>
            <w:tcW w:w="1140" w:type="dxa"/>
            <w:vMerge/>
            <w:shd w:val="clear" w:color="auto" w:fill="F2F2F2"/>
          </w:tcPr>
          <w:p w14:paraId="5CB2D147" w14:textId="77777777" w:rsidR="00DD2209" w:rsidRPr="0041238E" w:rsidRDefault="00DD2209" w:rsidP="0041238E">
            <w:pPr>
              <w:spacing w:line="240" w:lineRule="auto"/>
              <w:rPr>
                <w:rFonts w:ascii="Times New Roman" w:hAnsi="Times New Roman"/>
                <w:sz w:val="24"/>
                <w:szCs w:val="24"/>
              </w:rPr>
            </w:pPr>
          </w:p>
        </w:tc>
        <w:tc>
          <w:tcPr>
            <w:tcW w:w="1401" w:type="dxa"/>
            <w:vMerge/>
            <w:shd w:val="clear" w:color="auto" w:fill="F2F2F2"/>
          </w:tcPr>
          <w:p w14:paraId="531366CF" w14:textId="77777777" w:rsidR="00DD2209" w:rsidRPr="0041238E" w:rsidRDefault="00DD2209" w:rsidP="0041238E">
            <w:pPr>
              <w:spacing w:line="240" w:lineRule="auto"/>
              <w:rPr>
                <w:rFonts w:ascii="Times New Roman" w:hAnsi="Times New Roman"/>
                <w:sz w:val="24"/>
                <w:szCs w:val="24"/>
              </w:rPr>
            </w:pPr>
          </w:p>
        </w:tc>
        <w:tc>
          <w:tcPr>
            <w:tcW w:w="1457" w:type="dxa"/>
            <w:vMerge/>
            <w:shd w:val="clear" w:color="auto" w:fill="F2F2F2"/>
          </w:tcPr>
          <w:p w14:paraId="2A5C011F" w14:textId="77777777" w:rsidR="00DD2209" w:rsidRPr="0041238E" w:rsidRDefault="00DD2209" w:rsidP="0041238E">
            <w:pPr>
              <w:spacing w:line="240" w:lineRule="auto"/>
              <w:rPr>
                <w:rFonts w:ascii="Times New Roman" w:hAnsi="Times New Roman"/>
                <w:sz w:val="24"/>
                <w:szCs w:val="24"/>
              </w:rPr>
            </w:pPr>
          </w:p>
        </w:tc>
        <w:tc>
          <w:tcPr>
            <w:tcW w:w="1259" w:type="dxa"/>
            <w:vMerge/>
            <w:shd w:val="clear" w:color="auto" w:fill="F2F2F2"/>
          </w:tcPr>
          <w:p w14:paraId="26A3C7A6" w14:textId="77777777" w:rsidR="00DD2209" w:rsidRPr="0041238E" w:rsidRDefault="00DD2209" w:rsidP="0041238E">
            <w:pPr>
              <w:spacing w:line="240" w:lineRule="auto"/>
              <w:rPr>
                <w:rFonts w:ascii="Times New Roman" w:hAnsi="Times New Roman"/>
                <w:sz w:val="24"/>
                <w:szCs w:val="24"/>
              </w:rPr>
            </w:pPr>
          </w:p>
        </w:tc>
        <w:tc>
          <w:tcPr>
            <w:tcW w:w="1487" w:type="dxa"/>
            <w:shd w:val="clear" w:color="auto" w:fill="F2F2F2"/>
          </w:tcPr>
          <w:p w14:paraId="742EE66C"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c>
          <w:tcPr>
            <w:tcW w:w="1162" w:type="dxa"/>
            <w:shd w:val="clear" w:color="auto" w:fill="F2F2F2"/>
          </w:tcPr>
          <w:p w14:paraId="464AA323" w14:textId="77777777" w:rsidR="00DD2209" w:rsidRPr="0041238E" w:rsidRDefault="00DD2209" w:rsidP="0041238E">
            <w:pPr>
              <w:spacing w:line="240" w:lineRule="auto"/>
              <w:jc w:val="center"/>
              <w:rPr>
                <w:rFonts w:ascii="Times New Roman" w:hAnsi="Times New Roman"/>
                <w:b/>
                <w:sz w:val="24"/>
                <w:szCs w:val="24"/>
              </w:rPr>
            </w:pPr>
            <w:r w:rsidRPr="0041238E">
              <w:rPr>
                <w:rFonts w:ascii="Times New Roman" w:hAnsi="Times New Roman"/>
                <w:b/>
                <w:sz w:val="24"/>
                <w:szCs w:val="24"/>
              </w:rPr>
              <w:t>-</w:t>
            </w:r>
          </w:p>
        </w:tc>
      </w:tr>
      <w:tr w:rsidR="00AB581A" w:rsidRPr="0041238E" w14:paraId="5E89F97E" w14:textId="77777777" w:rsidTr="0041238E">
        <w:trPr>
          <w:trHeight w:val="476"/>
        </w:trPr>
        <w:tc>
          <w:tcPr>
            <w:tcW w:w="2222" w:type="dxa"/>
            <w:tcBorders>
              <w:right w:val="single" w:sz="4" w:space="0" w:color="7F7F7F"/>
            </w:tcBorders>
            <w:shd w:val="clear" w:color="auto" w:fill="E2EFD9"/>
          </w:tcPr>
          <w:p w14:paraId="0863CA3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barcode07_1</w:t>
            </w:r>
          </w:p>
        </w:tc>
        <w:tc>
          <w:tcPr>
            <w:tcW w:w="1140" w:type="dxa"/>
            <w:shd w:val="clear" w:color="auto" w:fill="E2EFD9"/>
          </w:tcPr>
          <w:p w14:paraId="7750779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CF1</w:t>
            </w:r>
          </w:p>
        </w:tc>
        <w:tc>
          <w:tcPr>
            <w:tcW w:w="1401" w:type="dxa"/>
            <w:shd w:val="clear" w:color="auto" w:fill="E2EFD9"/>
          </w:tcPr>
          <w:p w14:paraId="6509BC9E"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903,473</w:t>
            </w:r>
            <w:r w:rsidR="00AB581A" w:rsidRPr="0041238E">
              <w:rPr>
                <w:rFonts w:ascii="Times New Roman" w:hAnsi="Times New Roman"/>
                <w:sz w:val="24"/>
                <w:szCs w:val="24"/>
              </w:rPr>
              <w:t xml:space="preserve"> </w:t>
            </w:r>
            <w:r w:rsidRPr="0041238E">
              <w:rPr>
                <w:rFonts w:ascii="Times New Roman" w:hAnsi="Times New Roman"/>
                <w:sz w:val="24"/>
                <w:szCs w:val="24"/>
              </w:rPr>
              <w:t>(85.2)</w:t>
            </w:r>
          </w:p>
        </w:tc>
        <w:tc>
          <w:tcPr>
            <w:tcW w:w="1457" w:type="dxa"/>
            <w:shd w:val="clear" w:color="auto" w:fill="E2EFD9"/>
          </w:tcPr>
          <w:p w14:paraId="4195D98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153,373 (14.8)</w:t>
            </w:r>
          </w:p>
        </w:tc>
        <w:tc>
          <w:tcPr>
            <w:tcW w:w="1259" w:type="dxa"/>
            <w:shd w:val="clear" w:color="auto" w:fill="E2EFD9"/>
          </w:tcPr>
          <w:p w14:paraId="2CC711F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60 (0)</w:t>
            </w:r>
          </w:p>
        </w:tc>
        <w:tc>
          <w:tcPr>
            <w:tcW w:w="1487" w:type="dxa"/>
            <w:shd w:val="clear" w:color="auto" w:fill="E2EFD9"/>
          </w:tcPr>
          <w:p w14:paraId="6C092F95"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389,347 (43.1)</w:t>
            </w:r>
          </w:p>
        </w:tc>
        <w:tc>
          <w:tcPr>
            <w:tcW w:w="1162" w:type="dxa"/>
            <w:shd w:val="clear" w:color="auto" w:fill="E2EFD9"/>
          </w:tcPr>
          <w:p w14:paraId="377354D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514,126 (56.9)</w:t>
            </w:r>
          </w:p>
        </w:tc>
      </w:tr>
      <w:tr w:rsidR="00AB581A" w:rsidRPr="0041238E" w14:paraId="5392FA66" w14:textId="77777777" w:rsidTr="0041238E">
        <w:trPr>
          <w:trHeight w:val="558"/>
        </w:trPr>
        <w:tc>
          <w:tcPr>
            <w:tcW w:w="2222" w:type="dxa"/>
            <w:tcBorders>
              <w:right w:val="single" w:sz="4" w:space="0" w:color="7F7F7F"/>
            </w:tcBorders>
            <w:shd w:val="clear" w:color="auto" w:fill="E2EFD9"/>
          </w:tcPr>
          <w:p w14:paraId="6E3544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barcode08_1</w:t>
            </w:r>
          </w:p>
        </w:tc>
        <w:tc>
          <w:tcPr>
            <w:tcW w:w="1140" w:type="dxa"/>
            <w:shd w:val="clear" w:color="auto" w:fill="E2EFD9"/>
          </w:tcPr>
          <w:p w14:paraId="0C96462E"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FM1</w:t>
            </w:r>
          </w:p>
        </w:tc>
        <w:tc>
          <w:tcPr>
            <w:tcW w:w="1401" w:type="dxa"/>
            <w:shd w:val="clear" w:color="auto" w:fill="E2EFD9"/>
          </w:tcPr>
          <w:p w14:paraId="7C0F120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691,444 (85.8)</w:t>
            </w:r>
          </w:p>
        </w:tc>
        <w:tc>
          <w:tcPr>
            <w:tcW w:w="1457" w:type="dxa"/>
            <w:shd w:val="clear" w:color="auto" w:fill="E2EFD9"/>
          </w:tcPr>
          <w:p w14:paraId="69335CAC"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114,370 (14.2)</w:t>
            </w:r>
          </w:p>
        </w:tc>
        <w:tc>
          <w:tcPr>
            <w:tcW w:w="1259" w:type="dxa"/>
            <w:shd w:val="clear" w:color="auto" w:fill="E2EFD9"/>
          </w:tcPr>
          <w:p w14:paraId="72773349" w14:textId="77777777" w:rsidR="00DD2209" w:rsidRDefault="00DD2209" w:rsidP="0041238E">
            <w:pPr>
              <w:spacing w:line="240" w:lineRule="auto"/>
            </w:pPr>
            <w:r w:rsidRPr="0041238E">
              <w:rPr>
                <w:rFonts w:ascii="Times New Roman" w:hAnsi="Times New Roman"/>
                <w:sz w:val="24"/>
                <w:szCs w:val="24"/>
              </w:rPr>
              <w:t>62 (0)</w:t>
            </w:r>
          </w:p>
        </w:tc>
        <w:tc>
          <w:tcPr>
            <w:tcW w:w="1487" w:type="dxa"/>
            <w:shd w:val="clear" w:color="auto" w:fill="E2EFD9"/>
          </w:tcPr>
          <w:p w14:paraId="61F75A93"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317,178 (45.9)</w:t>
            </w:r>
          </w:p>
        </w:tc>
        <w:tc>
          <w:tcPr>
            <w:tcW w:w="1162" w:type="dxa"/>
            <w:shd w:val="clear" w:color="auto" w:fill="E2EFD9"/>
          </w:tcPr>
          <w:p w14:paraId="695A98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374,266 (54.1)</w:t>
            </w:r>
          </w:p>
        </w:tc>
      </w:tr>
      <w:tr w:rsidR="00AB581A" w:rsidRPr="0041238E" w14:paraId="6B97C42A" w14:textId="77777777" w:rsidTr="0041238E">
        <w:trPr>
          <w:trHeight w:val="483"/>
        </w:trPr>
        <w:tc>
          <w:tcPr>
            <w:tcW w:w="2222" w:type="dxa"/>
            <w:tcBorders>
              <w:right w:val="single" w:sz="4" w:space="0" w:color="7F7F7F"/>
            </w:tcBorders>
            <w:shd w:val="clear" w:color="auto" w:fill="E2EFD9"/>
          </w:tcPr>
          <w:p w14:paraId="489D0F1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barcode09_1</w:t>
            </w:r>
          </w:p>
        </w:tc>
        <w:tc>
          <w:tcPr>
            <w:tcW w:w="1140" w:type="dxa"/>
            <w:shd w:val="clear" w:color="auto" w:fill="E2EFD9"/>
          </w:tcPr>
          <w:p w14:paraId="4C59D99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BSG1</w:t>
            </w:r>
          </w:p>
        </w:tc>
        <w:tc>
          <w:tcPr>
            <w:tcW w:w="1401" w:type="dxa"/>
            <w:shd w:val="clear" w:color="auto" w:fill="E2EFD9"/>
          </w:tcPr>
          <w:p w14:paraId="2DFDAB68"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953,056 (87.7)</w:t>
            </w:r>
          </w:p>
        </w:tc>
        <w:tc>
          <w:tcPr>
            <w:tcW w:w="1457" w:type="dxa"/>
            <w:shd w:val="clear" w:color="auto" w:fill="E2EFD9"/>
          </w:tcPr>
          <w:p w14:paraId="77A5930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133,750 (12.3)</w:t>
            </w:r>
          </w:p>
        </w:tc>
        <w:tc>
          <w:tcPr>
            <w:tcW w:w="1259" w:type="dxa"/>
            <w:shd w:val="clear" w:color="auto" w:fill="E2EFD9"/>
          </w:tcPr>
          <w:p w14:paraId="2606D3CE" w14:textId="77777777" w:rsidR="00DD2209" w:rsidRDefault="00DD2209" w:rsidP="0041238E">
            <w:pPr>
              <w:spacing w:line="240" w:lineRule="auto"/>
            </w:pPr>
            <w:r w:rsidRPr="0041238E">
              <w:rPr>
                <w:rFonts w:ascii="Times New Roman" w:hAnsi="Times New Roman"/>
                <w:sz w:val="24"/>
                <w:szCs w:val="24"/>
              </w:rPr>
              <w:t>54 (0)</w:t>
            </w:r>
          </w:p>
        </w:tc>
        <w:tc>
          <w:tcPr>
            <w:tcW w:w="1487" w:type="dxa"/>
            <w:shd w:val="clear" w:color="auto" w:fill="E2EFD9"/>
          </w:tcPr>
          <w:p w14:paraId="6EF85256"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427421 (45.9)</w:t>
            </w:r>
          </w:p>
        </w:tc>
        <w:tc>
          <w:tcPr>
            <w:tcW w:w="1162" w:type="dxa"/>
            <w:shd w:val="clear" w:color="auto" w:fill="E2EFD9"/>
          </w:tcPr>
          <w:p w14:paraId="477B988A" w14:textId="77777777" w:rsidR="00DD2209" w:rsidRPr="0041238E" w:rsidRDefault="00DD2209" w:rsidP="0041238E">
            <w:pPr>
              <w:spacing w:line="240" w:lineRule="auto"/>
              <w:rPr>
                <w:rFonts w:ascii="Times New Roman" w:hAnsi="Times New Roman"/>
                <w:sz w:val="24"/>
                <w:szCs w:val="24"/>
              </w:rPr>
            </w:pPr>
            <w:r w:rsidRPr="0041238E">
              <w:rPr>
                <w:rFonts w:ascii="Times New Roman" w:hAnsi="Times New Roman"/>
                <w:sz w:val="24"/>
                <w:szCs w:val="24"/>
              </w:rPr>
              <w:t>515,635 (54.1)</w:t>
            </w:r>
          </w:p>
        </w:tc>
      </w:tr>
      <w:tr w:rsidR="00AB581A" w:rsidRPr="0041238E" w14:paraId="51843CE1" w14:textId="77777777" w:rsidTr="0041238E">
        <w:trPr>
          <w:trHeight w:val="413"/>
        </w:trPr>
        <w:tc>
          <w:tcPr>
            <w:tcW w:w="2222" w:type="dxa"/>
            <w:tcBorders>
              <w:right w:val="single" w:sz="4" w:space="0" w:color="7F7F7F"/>
            </w:tcBorders>
            <w:shd w:val="clear" w:color="auto" w:fill="E2EFD9"/>
          </w:tcPr>
          <w:p w14:paraId="384D7DE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barcode10_1</w:t>
            </w:r>
          </w:p>
        </w:tc>
        <w:tc>
          <w:tcPr>
            <w:tcW w:w="1140" w:type="dxa"/>
            <w:shd w:val="clear" w:color="auto" w:fill="E2EFD9"/>
          </w:tcPr>
          <w:p w14:paraId="0FE3466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CM1</w:t>
            </w:r>
          </w:p>
        </w:tc>
        <w:tc>
          <w:tcPr>
            <w:tcW w:w="1401" w:type="dxa"/>
            <w:shd w:val="clear" w:color="auto" w:fill="E2EFD9"/>
          </w:tcPr>
          <w:p w14:paraId="1D10CE9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803,584 </w:t>
            </w:r>
            <w:r w:rsidR="00DD2209" w:rsidRPr="0041238E">
              <w:rPr>
                <w:rFonts w:ascii="Times New Roman" w:hAnsi="Times New Roman"/>
                <w:sz w:val="24"/>
                <w:szCs w:val="24"/>
              </w:rPr>
              <w:t>(86.6)</w:t>
            </w:r>
          </w:p>
        </w:tc>
        <w:tc>
          <w:tcPr>
            <w:tcW w:w="1457" w:type="dxa"/>
            <w:shd w:val="clear" w:color="auto" w:fill="E2EFD9"/>
          </w:tcPr>
          <w:p w14:paraId="28D128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124,406 </w:t>
            </w:r>
            <w:r w:rsidR="00DD2209" w:rsidRPr="0041238E">
              <w:rPr>
                <w:rFonts w:ascii="Times New Roman" w:hAnsi="Times New Roman"/>
                <w:sz w:val="24"/>
                <w:szCs w:val="24"/>
              </w:rPr>
              <w:t>(13.4)</w:t>
            </w:r>
          </w:p>
        </w:tc>
        <w:tc>
          <w:tcPr>
            <w:tcW w:w="1259" w:type="dxa"/>
            <w:shd w:val="clear" w:color="auto" w:fill="E2EFD9"/>
          </w:tcPr>
          <w:p w14:paraId="7B08CDB0" w14:textId="77777777" w:rsidR="00DD2209" w:rsidRDefault="00AB581A" w:rsidP="0041238E">
            <w:pPr>
              <w:spacing w:line="240" w:lineRule="auto"/>
            </w:pPr>
            <w:r w:rsidRPr="0041238E">
              <w:rPr>
                <w:rFonts w:ascii="Times New Roman" w:hAnsi="Times New Roman"/>
                <w:sz w:val="24"/>
                <w:szCs w:val="24"/>
              </w:rPr>
              <w:t xml:space="preserve">46 </w:t>
            </w:r>
            <w:r w:rsidR="00DD2209" w:rsidRPr="0041238E">
              <w:rPr>
                <w:rFonts w:ascii="Times New Roman" w:hAnsi="Times New Roman"/>
                <w:sz w:val="24"/>
                <w:szCs w:val="24"/>
              </w:rPr>
              <w:t>(0)</w:t>
            </w:r>
          </w:p>
        </w:tc>
        <w:tc>
          <w:tcPr>
            <w:tcW w:w="1487" w:type="dxa"/>
            <w:shd w:val="clear" w:color="auto" w:fill="E2EFD9"/>
          </w:tcPr>
          <w:p w14:paraId="1BC7CEF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368,384 (</w:t>
            </w:r>
            <w:r w:rsidR="00DD2209" w:rsidRPr="0041238E">
              <w:rPr>
                <w:rFonts w:ascii="Times New Roman" w:hAnsi="Times New Roman"/>
                <w:sz w:val="24"/>
                <w:szCs w:val="24"/>
              </w:rPr>
              <w:t>45.8</w:t>
            </w:r>
            <w:r w:rsidRPr="0041238E">
              <w:rPr>
                <w:rFonts w:ascii="Times New Roman" w:hAnsi="Times New Roman"/>
                <w:sz w:val="24"/>
                <w:szCs w:val="24"/>
              </w:rPr>
              <w:t>)</w:t>
            </w:r>
          </w:p>
        </w:tc>
        <w:tc>
          <w:tcPr>
            <w:tcW w:w="1162" w:type="dxa"/>
            <w:shd w:val="clear" w:color="auto" w:fill="E2EFD9"/>
          </w:tcPr>
          <w:p w14:paraId="5B5B1D6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435,200 (</w:t>
            </w:r>
            <w:r w:rsidR="00DD2209" w:rsidRPr="0041238E">
              <w:rPr>
                <w:rFonts w:ascii="Times New Roman" w:hAnsi="Times New Roman"/>
                <w:sz w:val="24"/>
                <w:szCs w:val="24"/>
              </w:rPr>
              <w:t>54.2</w:t>
            </w:r>
            <w:r w:rsidRPr="0041238E">
              <w:rPr>
                <w:rFonts w:ascii="Times New Roman" w:hAnsi="Times New Roman"/>
                <w:sz w:val="24"/>
                <w:szCs w:val="24"/>
              </w:rPr>
              <w:t>)</w:t>
            </w:r>
          </w:p>
        </w:tc>
      </w:tr>
      <w:tr w:rsidR="00AB581A" w:rsidRPr="0041238E" w14:paraId="6EAD0A3D" w14:textId="77777777" w:rsidTr="0041238E">
        <w:trPr>
          <w:trHeight w:val="548"/>
        </w:trPr>
        <w:tc>
          <w:tcPr>
            <w:tcW w:w="2222" w:type="dxa"/>
            <w:tcBorders>
              <w:right w:val="single" w:sz="4" w:space="0" w:color="7F7F7F"/>
            </w:tcBorders>
            <w:shd w:val="clear" w:color="auto" w:fill="E2EFD9"/>
          </w:tcPr>
          <w:p w14:paraId="5920679E"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barcode11_1</w:t>
            </w:r>
          </w:p>
        </w:tc>
        <w:tc>
          <w:tcPr>
            <w:tcW w:w="1140" w:type="dxa"/>
            <w:shd w:val="clear" w:color="auto" w:fill="E2EFD9"/>
          </w:tcPr>
          <w:p w14:paraId="4B33F71C"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WH1</w:t>
            </w:r>
          </w:p>
        </w:tc>
        <w:tc>
          <w:tcPr>
            <w:tcW w:w="1401" w:type="dxa"/>
            <w:shd w:val="clear" w:color="auto" w:fill="E2EFD9"/>
          </w:tcPr>
          <w:p w14:paraId="239BB76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884,170 </w:t>
            </w:r>
            <w:r w:rsidR="00DD2209" w:rsidRPr="0041238E">
              <w:rPr>
                <w:rFonts w:ascii="Times New Roman" w:hAnsi="Times New Roman"/>
                <w:sz w:val="24"/>
                <w:szCs w:val="24"/>
              </w:rPr>
              <w:t>(82.9)</w:t>
            </w:r>
          </w:p>
        </w:tc>
        <w:tc>
          <w:tcPr>
            <w:tcW w:w="1457" w:type="dxa"/>
            <w:shd w:val="clear" w:color="auto" w:fill="E2EFD9"/>
          </w:tcPr>
          <w:p w14:paraId="27D8AAA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182,151 </w:t>
            </w:r>
            <w:r w:rsidR="00DD2209" w:rsidRPr="0041238E">
              <w:rPr>
                <w:rFonts w:ascii="Times New Roman" w:hAnsi="Times New Roman"/>
                <w:sz w:val="24"/>
                <w:szCs w:val="24"/>
              </w:rPr>
              <w:t>(17.1)</w:t>
            </w:r>
          </w:p>
        </w:tc>
        <w:tc>
          <w:tcPr>
            <w:tcW w:w="1259" w:type="dxa"/>
            <w:shd w:val="clear" w:color="auto" w:fill="E2EFD9"/>
          </w:tcPr>
          <w:p w14:paraId="3E17FBF9" w14:textId="77777777" w:rsidR="00DD2209" w:rsidRDefault="00AB581A" w:rsidP="0041238E">
            <w:pPr>
              <w:spacing w:line="240" w:lineRule="auto"/>
            </w:pPr>
            <w:r w:rsidRPr="0041238E">
              <w:rPr>
                <w:rFonts w:ascii="Times New Roman" w:hAnsi="Times New Roman"/>
                <w:sz w:val="24"/>
                <w:szCs w:val="24"/>
              </w:rPr>
              <w:t xml:space="preserve">32 </w:t>
            </w:r>
            <w:r w:rsidR="00DD2209" w:rsidRPr="0041238E">
              <w:rPr>
                <w:rFonts w:ascii="Times New Roman" w:hAnsi="Times New Roman"/>
                <w:sz w:val="24"/>
                <w:szCs w:val="24"/>
              </w:rPr>
              <w:t>(0)</w:t>
            </w:r>
          </w:p>
        </w:tc>
        <w:tc>
          <w:tcPr>
            <w:tcW w:w="1487" w:type="dxa"/>
            <w:shd w:val="clear" w:color="auto" w:fill="E2EFD9"/>
          </w:tcPr>
          <w:p w14:paraId="392A4C7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365,074 (</w:t>
            </w:r>
            <w:r w:rsidR="00DD2209" w:rsidRPr="0041238E">
              <w:rPr>
                <w:rFonts w:ascii="Times New Roman" w:hAnsi="Times New Roman"/>
                <w:sz w:val="24"/>
                <w:szCs w:val="24"/>
              </w:rPr>
              <w:t>41.3</w:t>
            </w:r>
            <w:r w:rsidRPr="0041238E">
              <w:rPr>
                <w:rFonts w:ascii="Times New Roman" w:hAnsi="Times New Roman"/>
                <w:sz w:val="24"/>
                <w:szCs w:val="24"/>
              </w:rPr>
              <w:t>)</w:t>
            </w:r>
          </w:p>
        </w:tc>
        <w:tc>
          <w:tcPr>
            <w:tcW w:w="1162" w:type="dxa"/>
            <w:shd w:val="clear" w:color="auto" w:fill="E2EFD9"/>
          </w:tcPr>
          <w:p w14:paraId="26C5006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519,096 (</w:t>
            </w:r>
            <w:r w:rsidR="00DD2209" w:rsidRPr="0041238E">
              <w:rPr>
                <w:rFonts w:ascii="Times New Roman" w:hAnsi="Times New Roman"/>
                <w:sz w:val="24"/>
                <w:szCs w:val="24"/>
              </w:rPr>
              <w:t>58.7</w:t>
            </w:r>
            <w:r w:rsidRPr="0041238E">
              <w:rPr>
                <w:rFonts w:ascii="Times New Roman" w:hAnsi="Times New Roman"/>
                <w:sz w:val="24"/>
                <w:szCs w:val="24"/>
              </w:rPr>
              <w:t>)</w:t>
            </w:r>
          </w:p>
        </w:tc>
      </w:tr>
      <w:tr w:rsidR="00AB581A" w:rsidRPr="0041238E" w14:paraId="6F139E04" w14:textId="77777777" w:rsidTr="0041238E">
        <w:trPr>
          <w:trHeight w:val="630"/>
        </w:trPr>
        <w:tc>
          <w:tcPr>
            <w:tcW w:w="2222" w:type="dxa"/>
            <w:tcBorders>
              <w:right w:val="single" w:sz="4" w:space="0" w:color="7F7F7F"/>
            </w:tcBorders>
            <w:shd w:val="clear" w:color="auto" w:fill="A8D08D"/>
          </w:tcPr>
          <w:p w14:paraId="7F6EC76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barcode01</w:t>
            </w:r>
          </w:p>
        </w:tc>
        <w:tc>
          <w:tcPr>
            <w:tcW w:w="1140" w:type="dxa"/>
            <w:shd w:val="clear" w:color="auto" w:fill="A8D08D"/>
          </w:tcPr>
          <w:p w14:paraId="57E4EDB8"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CM2</w:t>
            </w:r>
          </w:p>
        </w:tc>
        <w:tc>
          <w:tcPr>
            <w:tcW w:w="1401" w:type="dxa"/>
            <w:shd w:val="clear" w:color="auto" w:fill="A8D08D"/>
          </w:tcPr>
          <w:p w14:paraId="04809F50"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170,876 </w:t>
            </w:r>
            <w:r w:rsidR="00DD2209" w:rsidRPr="0041238E">
              <w:rPr>
                <w:rFonts w:ascii="Times New Roman" w:hAnsi="Times New Roman"/>
                <w:sz w:val="24"/>
                <w:szCs w:val="24"/>
              </w:rPr>
              <w:t>(90.3)</w:t>
            </w:r>
          </w:p>
        </w:tc>
        <w:tc>
          <w:tcPr>
            <w:tcW w:w="1457" w:type="dxa"/>
            <w:shd w:val="clear" w:color="auto" w:fill="A8D08D"/>
          </w:tcPr>
          <w:p w14:paraId="556C700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18,343   </w:t>
            </w:r>
            <w:r w:rsidR="00DD2209" w:rsidRPr="0041238E">
              <w:rPr>
                <w:rFonts w:ascii="Times New Roman" w:hAnsi="Times New Roman"/>
                <w:sz w:val="24"/>
                <w:szCs w:val="24"/>
              </w:rPr>
              <w:t>(9.7)</w:t>
            </w:r>
          </w:p>
        </w:tc>
        <w:tc>
          <w:tcPr>
            <w:tcW w:w="1259" w:type="dxa"/>
            <w:shd w:val="clear" w:color="auto" w:fill="A8D08D"/>
          </w:tcPr>
          <w:p w14:paraId="3C122CE2"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050B55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100,894  (</w:t>
            </w:r>
            <w:r w:rsidR="00DD2209" w:rsidRPr="0041238E">
              <w:rPr>
                <w:rFonts w:ascii="Times New Roman" w:hAnsi="Times New Roman"/>
                <w:sz w:val="24"/>
                <w:szCs w:val="24"/>
              </w:rPr>
              <w:t>59</w:t>
            </w:r>
            <w:r w:rsidRPr="0041238E">
              <w:rPr>
                <w:rFonts w:ascii="Times New Roman" w:hAnsi="Times New Roman"/>
                <w:sz w:val="24"/>
                <w:szCs w:val="24"/>
              </w:rPr>
              <w:t>)</w:t>
            </w:r>
          </w:p>
        </w:tc>
        <w:tc>
          <w:tcPr>
            <w:tcW w:w="1162" w:type="dxa"/>
            <w:shd w:val="clear" w:color="auto" w:fill="A8D08D"/>
          </w:tcPr>
          <w:p w14:paraId="534A93C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69,982 (</w:t>
            </w:r>
            <w:r w:rsidR="00DD2209" w:rsidRPr="0041238E">
              <w:rPr>
                <w:rFonts w:ascii="Times New Roman" w:hAnsi="Times New Roman"/>
                <w:sz w:val="24"/>
                <w:szCs w:val="24"/>
              </w:rPr>
              <w:t>41</w:t>
            </w:r>
            <w:r w:rsidRPr="0041238E">
              <w:rPr>
                <w:rFonts w:ascii="Times New Roman" w:hAnsi="Times New Roman"/>
                <w:sz w:val="24"/>
                <w:szCs w:val="24"/>
              </w:rPr>
              <w:t>)</w:t>
            </w:r>
          </w:p>
        </w:tc>
      </w:tr>
      <w:tr w:rsidR="00AB581A" w:rsidRPr="0041238E" w14:paraId="3A87371B" w14:textId="77777777" w:rsidTr="0041238E">
        <w:trPr>
          <w:trHeight w:val="556"/>
        </w:trPr>
        <w:tc>
          <w:tcPr>
            <w:tcW w:w="2222" w:type="dxa"/>
            <w:tcBorders>
              <w:right w:val="single" w:sz="4" w:space="0" w:color="7F7F7F"/>
            </w:tcBorders>
            <w:shd w:val="clear" w:color="auto" w:fill="A8D08D"/>
          </w:tcPr>
          <w:p w14:paraId="5EA1FB28"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barcode02</w:t>
            </w:r>
          </w:p>
        </w:tc>
        <w:tc>
          <w:tcPr>
            <w:tcW w:w="1140" w:type="dxa"/>
            <w:shd w:val="clear" w:color="auto" w:fill="A8D08D"/>
          </w:tcPr>
          <w:p w14:paraId="072D298B"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CF2</w:t>
            </w:r>
          </w:p>
        </w:tc>
        <w:tc>
          <w:tcPr>
            <w:tcW w:w="1401" w:type="dxa"/>
            <w:shd w:val="clear" w:color="auto" w:fill="A8D08D"/>
          </w:tcPr>
          <w:p w14:paraId="6A9F5E35"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56,024     </w:t>
            </w:r>
            <w:r w:rsidR="00DD2209" w:rsidRPr="0041238E">
              <w:rPr>
                <w:rFonts w:ascii="Times New Roman" w:hAnsi="Times New Roman"/>
                <w:sz w:val="24"/>
                <w:szCs w:val="24"/>
              </w:rPr>
              <w:t>(91)</w:t>
            </w:r>
          </w:p>
        </w:tc>
        <w:tc>
          <w:tcPr>
            <w:tcW w:w="1457" w:type="dxa"/>
            <w:shd w:val="clear" w:color="auto" w:fill="A8D08D"/>
          </w:tcPr>
          <w:p w14:paraId="7EEE179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5,536        </w:t>
            </w:r>
            <w:r w:rsidR="00DD2209" w:rsidRPr="0041238E">
              <w:rPr>
                <w:rFonts w:ascii="Times New Roman" w:hAnsi="Times New Roman"/>
                <w:sz w:val="24"/>
                <w:szCs w:val="24"/>
              </w:rPr>
              <w:t>(9)</w:t>
            </w:r>
          </w:p>
        </w:tc>
        <w:tc>
          <w:tcPr>
            <w:tcW w:w="1259" w:type="dxa"/>
            <w:shd w:val="clear" w:color="auto" w:fill="A8D08D"/>
          </w:tcPr>
          <w:p w14:paraId="0F0C74EC"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6BEE2C8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28,455 (</w:t>
            </w:r>
            <w:r w:rsidR="00DD2209" w:rsidRPr="0041238E">
              <w:rPr>
                <w:rFonts w:ascii="Times New Roman" w:hAnsi="Times New Roman"/>
                <w:sz w:val="24"/>
                <w:szCs w:val="24"/>
              </w:rPr>
              <w:t>50.8</w:t>
            </w:r>
            <w:r w:rsidRPr="0041238E">
              <w:rPr>
                <w:rFonts w:ascii="Times New Roman" w:hAnsi="Times New Roman"/>
                <w:sz w:val="24"/>
                <w:szCs w:val="24"/>
              </w:rPr>
              <w:t>)</w:t>
            </w:r>
          </w:p>
        </w:tc>
        <w:tc>
          <w:tcPr>
            <w:tcW w:w="1162" w:type="dxa"/>
            <w:shd w:val="clear" w:color="auto" w:fill="A8D08D"/>
          </w:tcPr>
          <w:p w14:paraId="2B2EB94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27569 (</w:t>
            </w:r>
            <w:r w:rsidR="00DD2209" w:rsidRPr="0041238E">
              <w:rPr>
                <w:rFonts w:ascii="Times New Roman" w:hAnsi="Times New Roman"/>
                <w:sz w:val="24"/>
                <w:szCs w:val="24"/>
              </w:rPr>
              <w:t>49.2</w:t>
            </w:r>
            <w:r w:rsidRPr="0041238E">
              <w:rPr>
                <w:rFonts w:ascii="Times New Roman" w:hAnsi="Times New Roman"/>
                <w:sz w:val="24"/>
                <w:szCs w:val="24"/>
              </w:rPr>
              <w:t>)</w:t>
            </w:r>
          </w:p>
        </w:tc>
      </w:tr>
      <w:tr w:rsidR="00AB581A" w:rsidRPr="0041238E" w14:paraId="25CAD985" w14:textId="77777777" w:rsidTr="0041238E">
        <w:trPr>
          <w:trHeight w:val="495"/>
        </w:trPr>
        <w:tc>
          <w:tcPr>
            <w:tcW w:w="2222" w:type="dxa"/>
            <w:tcBorders>
              <w:right w:val="single" w:sz="4" w:space="0" w:color="7F7F7F"/>
            </w:tcBorders>
            <w:shd w:val="clear" w:color="auto" w:fill="A8D08D"/>
          </w:tcPr>
          <w:p w14:paraId="7059DDDF"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barcode03</w:t>
            </w:r>
          </w:p>
        </w:tc>
        <w:tc>
          <w:tcPr>
            <w:tcW w:w="1140" w:type="dxa"/>
            <w:shd w:val="clear" w:color="auto" w:fill="A8D08D"/>
          </w:tcPr>
          <w:p w14:paraId="42A1B6C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FM2</w:t>
            </w:r>
          </w:p>
        </w:tc>
        <w:tc>
          <w:tcPr>
            <w:tcW w:w="1401" w:type="dxa"/>
            <w:shd w:val="clear" w:color="auto" w:fill="A8D08D"/>
          </w:tcPr>
          <w:p w14:paraId="50ED2F5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96,446 </w:t>
            </w:r>
            <w:r w:rsidR="00DD2209" w:rsidRPr="0041238E">
              <w:rPr>
                <w:rFonts w:ascii="Times New Roman" w:hAnsi="Times New Roman"/>
                <w:sz w:val="24"/>
                <w:szCs w:val="24"/>
              </w:rPr>
              <w:t>(90.1)</w:t>
            </w:r>
          </w:p>
        </w:tc>
        <w:tc>
          <w:tcPr>
            <w:tcW w:w="1457" w:type="dxa"/>
            <w:shd w:val="clear" w:color="auto" w:fill="A8D08D"/>
          </w:tcPr>
          <w:p w14:paraId="363D973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10,643   </w:t>
            </w:r>
            <w:r w:rsidR="00DD2209" w:rsidRPr="0041238E">
              <w:rPr>
                <w:rFonts w:ascii="Times New Roman" w:hAnsi="Times New Roman"/>
                <w:sz w:val="24"/>
                <w:szCs w:val="24"/>
              </w:rPr>
              <w:t>(9.</w:t>
            </w:r>
            <w:r w:rsidRPr="0041238E">
              <w:rPr>
                <w:rFonts w:ascii="Times New Roman" w:hAnsi="Times New Roman"/>
                <w:sz w:val="24"/>
                <w:szCs w:val="24"/>
              </w:rPr>
              <w:t>9</w:t>
            </w:r>
            <w:r w:rsidR="00DD2209" w:rsidRPr="0041238E">
              <w:rPr>
                <w:rFonts w:ascii="Times New Roman" w:hAnsi="Times New Roman"/>
                <w:sz w:val="24"/>
                <w:szCs w:val="24"/>
              </w:rPr>
              <w:t>)</w:t>
            </w:r>
          </w:p>
        </w:tc>
        <w:tc>
          <w:tcPr>
            <w:tcW w:w="1259" w:type="dxa"/>
            <w:shd w:val="clear" w:color="auto" w:fill="A8D08D"/>
          </w:tcPr>
          <w:p w14:paraId="73DEC975"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44E37B5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49,873 (</w:t>
            </w:r>
            <w:r w:rsidR="00DD2209" w:rsidRPr="0041238E">
              <w:rPr>
                <w:rFonts w:ascii="Times New Roman" w:hAnsi="Times New Roman"/>
                <w:sz w:val="24"/>
                <w:szCs w:val="24"/>
              </w:rPr>
              <w:t>51.7</w:t>
            </w:r>
            <w:r w:rsidRPr="0041238E">
              <w:rPr>
                <w:rFonts w:ascii="Times New Roman" w:hAnsi="Times New Roman"/>
                <w:sz w:val="24"/>
                <w:szCs w:val="24"/>
              </w:rPr>
              <w:t>)</w:t>
            </w:r>
          </w:p>
        </w:tc>
        <w:tc>
          <w:tcPr>
            <w:tcW w:w="1162" w:type="dxa"/>
            <w:shd w:val="clear" w:color="auto" w:fill="A8D08D"/>
          </w:tcPr>
          <w:p w14:paraId="65FFEA4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46,573 (</w:t>
            </w:r>
            <w:r w:rsidR="00DD2209" w:rsidRPr="0041238E">
              <w:rPr>
                <w:rFonts w:ascii="Times New Roman" w:hAnsi="Times New Roman"/>
                <w:sz w:val="24"/>
                <w:szCs w:val="24"/>
              </w:rPr>
              <w:t>48.3</w:t>
            </w:r>
            <w:r w:rsidRPr="0041238E">
              <w:rPr>
                <w:rFonts w:ascii="Times New Roman" w:hAnsi="Times New Roman"/>
                <w:sz w:val="24"/>
                <w:szCs w:val="24"/>
              </w:rPr>
              <w:t>)</w:t>
            </w:r>
          </w:p>
        </w:tc>
      </w:tr>
      <w:tr w:rsidR="00AB581A" w:rsidRPr="0041238E" w14:paraId="6786A385" w14:textId="77777777" w:rsidTr="0041238E">
        <w:trPr>
          <w:trHeight w:val="564"/>
        </w:trPr>
        <w:tc>
          <w:tcPr>
            <w:tcW w:w="2222" w:type="dxa"/>
            <w:tcBorders>
              <w:right w:val="single" w:sz="4" w:space="0" w:color="7F7F7F"/>
            </w:tcBorders>
            <w:shd w:val="clear" w:color="auto" w:fill="A8D08D"/>
          </w:tcPr>
          <w:p w14:paraId="72077A3C"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barcode04</w:t>
            </w:r>
          </w:p>
        </w:tc>
        <w:tc>
          <w:tcPr>
            <w:tcW w:w="1140" w:type="dxa"/>
            <w:shd w:val="clear" w:color="auto" w:fill="A8D08D"/>
          </w:tcPr>
          <w:p w14:paraId="23E9557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WH2</w:t>
            </w:r>
          </w:p>
        </w:tc>
        <w:tc>
          <w:tcPr>
            <w:tcW w:w="1401" w:type="dxa"/>
            <w:shd w:val="clear" w:color="auto" w:fill="A8D08D"/>
          </w:tcPr>
          <w:p w14:paraId="4980B83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67,176 </w:t>
            </w:r>
            <w:r w:rsidR="00DD2209" w:rsidRPr="0041238E">
              <w:rPr>
                <w:rFonts w:ascii="Times New Roman" w:hAnsi="Times New Roman"/>
                <w:sz w:val="24"/>
                <w:szCs w:val="24"/>
              </w:rPr>
              <w:t>(89.6)</w:t>
            </w:r>
          </w:p>
        </w:tc>
        <w:tc>
          <w:tcPr>
            <w:tcW w:w="1457" w:type="dxa"/>
            <w:shd w:val="clear" w:color="auto" w:fill="A8D08D"/>
          </w:tcPr>
          <w:p w14:paraId="6A288EE4"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7,822   </w:t>
            </w:r>
            <w:r w:rsidR="00DD2209" w:rsidRPr="0041238E">
              <w:rPr>
                <w:rFonts w:ascii="Times New Roman" w:hAnsi="Times New Roman"/>
                <w:sz w:val="24"/>
                <w:szCs w:val="24"/>
              </w:rPr>
              <w:t>(10.4)</w:t>
            </w:r>
          </w:p>
        </w:tc>
        <w:tc>
          <w:tcPr>
            <w:tcW w:w="1259" w:type="dxa"/>
            <w:shd w:val="clear" w:color="auto" w:fill="A8D08D"/>
          </w:tcPr>
          <w:p w14:paraId="30FEAA67" w14:textId="77777777" w:rsidR="00DD2209" w:rsidRDefault="00AB581A" w:rsidP="0041238E">
            <w:pPr>
              <w:spacing w:line="240" w:lineRule="auto"/>
            </w:pPr>
            <w:r w:rsidRPr="0041238E">
              <w:rPr>
                <w:rFonts w:ascii="Times New Roman" w:hAnsi="Times New Roman"/>
                <w:sz w:val="24"/>
                <w:szCs w:val="24"/>
              </w:rPr>
              <w:t xml:space="preserve">12 </w:t>
            </w:r>
            <w:r w:rsidR="00DD2209" w:rsidRPr="0041238E">
              <w:rPr>
                <w:rFonts w:ascii="Times New Roman" w:hAnsi="Times New Roman"/>
                <w:sz w:val="24"/>
                <w:szCs w:val="24"/>
              </w:rPr>
              <w:t>(0)</w:t>
            </w:r>
          </w:p>
        </w:tc>
        <w:tc>
          <w:tcPr>
            <w:tcW w:w="1487" w:type="dxa"/>
            <w:shd w:val="clear" w:color="auto" w:fill="A8D08D"/>
          </w:tcPr>
          <w:p w14:paraId="34DC08A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33,347 (</w:t>
            </w:r>
            <w:r w:rsidR="00DD2209" w:rsidRPr="0041238E">
              <w:rPr>
                <w:rFonts w:ascii="Times New Roman" w:hAnsi="Times New Roman"/>
                <w:sz w:val="24"/>
                <w:szCs w:val="24"/>
              </w:rPr>
              <w:t>49.6</w:t>
            </w:r>
            <w:r w:rsidRPr="0041238E">
              <w:rPr>
                <w:rFonts w:ascii="Times New Roman" w:hAnsi="Times New Roman"/>
                <w:sz w:val="24"/>
                <w:szCs w:val="24"/>
              </w:rPr>
              <w:t>)</w:t>
            </w:r>
          </w:p>
        </w:tc>
        <w:tc>
          <w:tcPr>
            <w:tcW w:w="1162" w:type="dxa"/>
            <w:shd w:val="clear" w:color="auto" w:fill="A8D08D"/>
          </w:tcPr>
          <w:p w14:paraId="7844192C"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33,829 (</w:t>
            </w:r>
            <w:r w:rsidR="00DD2209" w:rsidRPr="0041238E">
              <w:rPr>
                <w:rFonts w:ascii="Times New Roman" w:hAnsi="Times New Roman"/>
                <w:sz w:val="24"/>
                <w:szCs w:val="24"/>
              </w:rPr>
              <w:t>50.4</w:t>
            </w:r>
            <w:r w:rsidRPr="0041238E">
              <w:rPr>
                <w:rFonts w:ascii="Times New Roman" w:hAnsi="Times New Roman"/>
                <w:sz w:val="24"/>
                <w:szCs w:val="24"/>
              </w:rPr>
              <w:t>)</w:t>
            </w:r>
          </w:p>
        </w:tc>
      </w:tr>
      <w:tr w:rsidR="00AB581A" w:rsidRPr="0041238E" w14:paraId="00DDBD9E" w14:textId="77777777" w:rsidTr="0041238E">
        <w:trPr>
          <w:trHeight w:val="518"/>
        </w:trPr>
        <w:tc>
          <w:tcPr>
            <w:tcW w:w="2222" w:type="dxa"/>
            <w:tcBorders>
              <w:right w:val="single" w:sz="4" w:space="0" w:color="7F7F7F"/>
            </w:tcBorders>
            <w:shd w:val="clear" w:color="auto" w:fill="A8D08D"/>
          </w:tcPr>
          <w:p w14:paraId="333C0CF1" w14:textId="77777777" w:rsidR="00DD2209" w:rsidRPr="0041238E" w:rsidRDefault="00DD2209" w:rsidP="0041238E">
            <w:pPr>
              <w:spacing w:line="240" w:lineRule="auto"/>
              <w:jc w:val="both"/>
              <w:rPr>
                <w:rFonts w:ascii="Times New Roman" w:eastAsia="Times New Roman" w:hAnsi="Times New Roman"/>
                <w:b/>
                <w:i/>
                <w:iCs/>
                <w:sz w:val="24"/>
                <w:szCs w:val="24"/>
              </w:rPr>
            </w:pPr>
            <w:r w:rsidRPr="0041238E">
              <w:rPr>
                <w:rFonts w:ascii="Times New Roman" w:eastAsia="Times New Roman" w:hAnsi="Times New Roman"/>
                <w:i/>
                <w:iCs/>
                <w:sz w:val="24"/>
                <w:szCs w:val="24"/>
              </w:rPr>
              <w:t>barcode06</w:t>
            </w:r>
          </w:p>
        </w:tc>
        <w:tc>
          <w:tcPr>
            <w:tcW w:w="1140" w:type="dxa"/>
            <w:shd w:val="clear" w:color="auto" w:fill="A8D08D"/>
          </w:tcPr>
          <w:p w14:paraId="21C95B69"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BSG2</w:t>
            </w:r>
          </w:p>
        </w:tc>
        <w:tc>
          <w:tcPr>
            <w:tcW w:w="1401" w:type="dxa"/>
            <w:shd w:val="clear" w:color="auto" w:fill="A8D08D"/>
          </w:tcPr>
          <w:p w14:paraId="44C4872A"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181,499 </w:t>
            </w:r>
            <w:r w:rsidR="00DD2209" w:rsidRPr="0041238E">
              <w:rPr>
                <w:rFonts w:ascii="Times New Roman" w:hAnsi="Times New Roman"/>
                <w:sz w:val="24"/>
                <w:szCs w:val="24"/>
              </w:rPr>
              <w:t>(90.9)</w:t>
            </w:r>
          </w:p>
        </w:tc>
        <w:tc>
          <w:tcPr>
            <w:tcW w:w="1457" w:type="dxa"/>
            <w:shd w:val="clear" w:color="auto" w:fill="A8D08D"/>
          </w:tcPr>
          <w:p w14:paraId="42821CB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18,109   </w:t>
            </w:r>
            <w:r w:rsidR="00DD2209" w:rsidRPr="0041238E">
              <w:rPr>
                <w:rFonts w:ascii="Times New Roman" w:hAnsi="Times New Roman"/>
                <w:sz w:val="24"/>
                <w:szCs w:val="24"/>
              </w:rPr>
              <w:t>(9.1)</w:t>
            </w:r>
          </w:p>
        </w:tc>
        <w:tc>
          <w:tcPr>
            <w:tcW w:w="1259" w:type="dxa"/>
            <w:shd w:val="clear" w:color="auto" w:fill="A8D08D"/>
          </w:tcPr>
          <w:p w14:paraId="14938241" w14:textId="77777777" w:rsidR="00DD2209" w:rsidRDefault="00AB581A" w:rsidP="0041238E">
            <w:pPr>
              <w:spacing w:line="240" w:lineRule="auto"/>
            </w:pPr>
            <w:r w:rsidRPr="0041238E">
              <w:rPr>
                <w:rFonts w:ascii="Times New Roman" w:hAnsi="Times New Roman"/>
                <w:sz w:val="24"/>
                <w:szCs w:val="24"/>
              </w:rPr>
              <w:t xml:space="preserve">14 </w:t>
            </w:r>
            <w:r w:rsidR="00DD2209" w:rsidRPr="0041238E">
              <w:rPr>
                <w:rFonts w:ascii="Times New Roman" w:hAnsi="Times New Roman"/>
                <w:sz w:val="24"/>
                <w:szCs w:val="24"/>
              </w:rPr>
              <w:t>(0)</w:t>
            </w:r>
          </w:p>
        </w:tc>
        <w:tc>
          <w:tcPr>
            <w:tcW w:w="1487" w:type="dxa"/>
            <w:shd w:val="clear" w:color="auto" w:fill="A8D08D"/>
          </w:tcPr>
          <w:p w14:paraId="79F8A3D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102,190 (</w:t>
            </w:r>
            <w:r w:rsidR="00DD2209" w:rsidRPr="0041238E">
              <w:rPr>
                <w:rFonts w:ascii="Times New Roman" w:hAnsi="Times New Roman"/>
                <w:sz w:val="24"/>
                <w:szCs w:val="24"/>
              </w:rPr>
              <w:t>56.3</w:t>
            </w:r>
            <w:r w:rsidRPr="0041238E">
              <w:rPr>
                <w:rFonts w:ascii="Times New Roman" w:hAnsi="Times New Roman"/>
                <w:sz w:val="24"/>
                <w:szCs w:val="24"/>
              </w:rPr>
              <w:t>)</w:t>
            </w:r>
          </w:p>
        </w:tc>
        <w:tc>
          <w:tcPr>
            <w:tcW w:w="1162" w:type="dxa"/>
            <w:shd w:val="clear" w:color="auto" w:fill="A8D08D"/>
          </w:tcPr>
          <w:p w14:paraId="52B18F9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79,309 (</w:t>
            </w:r>
            <w:r w:rsidR="00DD2209" w:rsidRPr="0041238E">
              <w:rPr>
                <w:rFonts w:ascii="Times New Roman" w:hAnsi="Times New Roman"/>
                <w:sz w:val="24"/>
                <w:szCs w:val="24"/>
              </w:rPr>
              <w:t>43.7</w:t>
            </w:r>
            <w:r w:rsidRPr="0041238E">
              <w:rPr>
                <w:rFonts w:ascii="Times New Roman" w:hAnsi="Times New Roman"/>
                <w:sz w:val="24"/>
                <w:szCs w:val="24"/>
              </w:rPr>
              <w:t>)</w:t>
            </w:r>
          </w:p>
        </w:tc>
      </w:tr>
      <w:tr w:rsidR="00AB581A" w:rsidRPr="0041238E" w14:paraId="77B6753B" w14:textId="77777777" w:rsidTr="0041238E">
        <w:trPr>
          <w:trHeight w:val="599"/>
        </w:trPr>
        <w:tc>
          <w:tcPr>
            <w:tcW w:w="2222" w:type="dxa"/>
            <w:tcBorders>
              <w:right w:val="single" w:sz="4" w:space="0" w:color="7F7F7F"/>
            </w:tcBorders>
            <w:shd w:val="clear" w:color="auto" w:fill="A8D08D"/>
          </w:tcPr>
          <w:p w14:paraId="55C00740"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barcode07</w:t>
            </w:r>
          </w:p>
        </w:tc>
        <w:tc>
          <w:tcPr>
            <w:tcW w:w="1140" w:type="dxa"/>
            <w:shd w:val="clear" w:color="auto" w:fill="A8D08D"/>
          </w:tcPr>
          <w:p w14:paraId="42E30C93"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CF3</w:t>
            </w:r>
          </w:p>
        </w:tc>
        <w:tc>
          <w:tcPr>
            <w:tcW w:w="1401" w:type="dxa"/>
            <w:shd w:val="clear" w:color="auto" w:fill="A8D08D"/>
          </w:tcPr>
          <w:p w14:paraId="1B663F0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170,007 </w:t>
            </w:r>
            <w:r w:rsidR="00DD2209" w:rsidRPr="0041238E">
              <w:rPr>
                <w:rFonts w:ascii="Times New Roman" w:hAnsi="Times New Roman"/>
                <w:sz w:val="24"/>
                <w:szCs w:val="24"/>
              </w:rPr>
              <w:t>(91.2)</w:t>
            </w:r>
          </w:p>
        </w:tc>
        <w:tc>
          <w:tcPr>
            <w:tcW w:w="1457" w:type="dxa"/>
            <w:shd w:val="clear" w:color="auto" w:fill="A8D08D"/>
          </w:tcPr>
          <w:p w14:paraId="3C8D42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16,499   </w:t>
            </w:r>
            <w:r w:rsidR="00DD2209" w:rsidRPr="0041238E">
              <w:rPr>
                <w:rFonts w:ascii="Times New Roman" w:hAnsi="Times New Roman"/>
                <w:sz w:val="24"/>
                <w:szCs w:val="24"/>
              </w:rPr>
              <w:t>(8.8)</w:t>
            </w:r>
          </w:p>
        </w:tc>
        <w:tc>
          <w:tcPr>
            <w:tcW w:w="1259" w:type="dxa"/>
            <w:shd w:val="clear" w:color="auto" w:fill="A8D08D"/>
          </w:tcPr>
          <w:p w14:paraId="122D55EF" w14:textId="77777777" w:rsidR="00DD2209" w:rsidRDefault="00AB581A" w:rsidP="0041238E">
            <w:pPr>
              <w:spacing w:line="240" w:lineRule="auto"/>
            </w:pPr>
            <w:r w:rsidRPr="0041238E">
              <w:rPr>
                <w:rFonts w:ascii="Times New Roman" w:hAnsi="Times New Roman"/>
                <w:sz w:val="24"/>
                <w:szCs w:val="24"/>
              </w:rPr>
              <w:t xml:space="preserve">6 </w:t>
            </w:r>
            <w:r w:rsidR="00DD2209" w:rsidRPr="0041238E">
              <w:rPr>
                <w:rFonts w:ascii="Times New Roman" w:hAnsi="Times New Roman"/>
                <w:sz w:val="24"/>
                <w:szCs w:val="24"/>
              </w:rPr>
              <w:t>(0)</w:t>
            </w:r>
          </w:p>
        </w:tc>
        <w:tc>
          <w:tcPr>
            <w:tcW w:w="1487" w:type="dxa"/>
            <w:shd w:val="clear" w:color="auto" w:fill="A8D08D"/>
          </w:tcPr>
          <w:p w14:paraId="704662AD"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92,728 (</w:t>
            </w:r>
            <w:r w:rsidR="00DD2209" w:rsidRPr="0041238E">
              <w:rPr>
                <w:rFonts w:ascii="Times New Roman" w:hAnsi="Times New Roman"/>
                <w:sz w:val="24"/>
                <w:szCs w:val="24"/>
              </w:rPr>
              <w:t>54.5</w:t>
            </w:r>
            <w:r w:rsidRPr="0041238E">
              <w:rPr>
                <w:rFonts w:ascii="Times New Roman" w:hAnsi="Times New Roman"/>
                <w:sz w:val="24"/>
                <w:szCs w:val="24"/>
              </w:rPr>
              <w:t>)</w:t>
            </w:r>
          </w:p>
        </w:tc>
        <w:tc>
          <w:tcPr>
            <w:tcW w:w="1162" w:type="dxa"/>
            <w:shd w:val="clear" w:color="auto" w:fill="A8D08D"/>
          </w:tcPr>
          <w:p w14:paraId="5744712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77,279 (</w:t>
            </w:r>
            <w:r w:rsidR="00DD2209" w:rsidRPr="0041238E">
              <w:rPr>
                <w:rFonts w:ascii="Times New Roman" w:hAnsi="Times New Roman"/>
                <w:sz w:val="24"/>
                <w:szCs w:val="24"/>
              </w:rPr>
              <w:t>45.5</w:t>
            </w:r>
            <w:r w:rsidRPr="0041238E">
              <w:rPr>
                <w:rFonts w:ascii="Times New Roman" w:hAnsi="Times New Roman"/>
                <w:sz w:val="24"/>
                <w:szCs w:val="24"/>
              </w:rPr>
              <w:t>)</w:t>
            </w:r>
          </w:p>
        </w:tc>
      </w:tr>
      <w:tr w:rsidR="00AB581A" w:rsidRPr="0041238E" w14:paraId="1EE42950" w14:textId="77777777" w:rsidTr="0041238E">
        <w:trPr>
          <w:trHeight w:val="526"/>
        </w:trPr>
        <w:tc>
          <w:tcPr>
            <w:tcW w:w="2222" w:type="dxa"/>
            <w:tcBorders>
              <w:right w:val="single" w:sz="4" w:space="0" w:color="7F7F7F"/>
            </w:tcBorders>
            <w:shd w:val="clear" w:color="auto" w:fill="A8D08D"/>
          </w:tcPr>
          <w:p w14:paraId="2DBC46E1"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barcode08</w:t>
            </w:r>
          </w:p>
        </w:tc>
        <w:tc>
          <w:tcPr>
            <w:tcW w:w="1140" w:type="dxa"/>
            <w:shd w:val="clear" w:color="auto" w:fill="A8D08D"/>
          </w:tcPr>
          <w:p w14:paraId="2AF7F5B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CM3</w:t>
            </w:r>
          </w:p>
        </w:tc>
        <w:tc>
          <w:tcPr>
            <w:tcW w:w="1401" w:type="dxa"/>
            <w:shd w:val="clear" w:color="auto" w:fill="A8D08D"/>
          </w:tcPr>
          <w:p w14:paraId="05993383"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251,968 </w:t>
            </w:r>
            <w:r w:rsidR="00DD2209" w:rsidRPr="0041238E">
              <w:rPr>
                <w:rFonts w:ascii="Times New Roman" w:hAnsi="Times New Roman"/>
                <w:sz w:val="24"/>
                <w:szCs w:val="24"/>
              </w:rPr>
              <w:t>(91.2)</w:t>
            </w:r>
          </w:p>
        </w:tc>
        <w:tc>
          <w:tcPr>
            <w:tcW w:w="1457" w:type="dxa"/>
            <w:shd w:val="clear" w:color="auto" w:fill="A8D08D"/>
          </w:tcPr>
          <w:p w14:paraId="6159E28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24,140   </w:t>
            </w:r>
            <w:r w:rsidR="00DD2209" w:rsidRPr="0041238E">
              <w:rPr>
                <w:rFonts w:ascii="Times New Roman" w:hAnsi="Times New Roman"/>
                <w:sz w:val="24"/>
                <w:szCs w:val="24"/>
              </w:rPr>
              <w:t>(8.7)</w:t>
            </w:r>
          </w:p>
        </w:tc>
        <w:tc>
          <w:tcPr>
            <w:tcW w:w="1259" w:type="dxa"/>
            <w:shd w:val="clear" w:color="auto" w:fill="A8D08D"/>
          </w:tcPr>
          <w:p w14:paraId="50537EBA" w14:textId="77777777" w:rsidR="00DD2209" w:rsidRDefault="00AB581A" w:rsidP="0041238E">
            <w:pPr>
              <w:spacing w:line="240" w:lineRule="auto"/>
            </w:pPr>
            <w:r w:rsidRPr="0041238E">
              <w:rPr>
                <w:rFonts w:ascii="Times New Roman" w:hAnsi="Times New Roman"/>
                <w:sz w:val="24"/>
                <w:szCs w:val="24"/>
              </w:rPr>
              <w:t xml:space="preserve">30 </w:t>
            </w:r>
            <w:r w:rsidR="00DD2209" w:rsidRPr="0041238E">
              <w:rPr>
                <w:rFonts w:ascii="Times New Roman" w:hAnsi="Times New Roman"/>
                <w:sz w:val="24"/>
                <w:szCs w:val="24"/>
              </w:rPr>
              <w:t>(0.1)</w:t>
            </w:r>
          </w:p>
        </w:tc>
        <w:tc>
          <w:tcPr>
            <w:tcW w:w="1487" w:type="dxa"/>
            <w:shd w:val="clear" w:color="auto" w:fill="A8D08D"/>
          </w:tcPr>
          <w:p w14:paraId="2E3175D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133,242 (</w:t>
            </w:r>
            <w:r w:rsidR="00DD2209" w:rsidRPr="0041238E">
              <w:rPr>
                <w:rFonts w:ascii="Times New Roman" w:hAnsi="Times New Roman"/>
                <w:sz w:val="24"/>
                <w:szCs w:val="24"/>
              </w:rPr>
              <w:t>52.9</w:t>
            </w:r>
            <w:r w:rsidRPr="0041238E">
              <w:rPr>
                <w:rFonts w:ascii="Times New Roman" w:hAnsi="Times New Roman"/>
                <w:sz w:val="24"/>
                <w:szCs w:val="24"/>
              </w:rPr>
              <w:t>)</w:t>
            </w:r>
          </w:p>
        </w:tc>
        <w:tc>
          <w:tcPr>
            <w:tcW w:w="1162" w:type="dxa"/>
            <w:shd w:val="clear" w:color="auto" w:fill="A8D08D"/>
          </w:tcPr>
          <w:p w14:paraId="3A81C15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118,726 (</w:t>
            </w:r>
            <w:r w:rsidR="00DD2209" w:rsidRPr="0041238E">
              <w:rPr>
                <w:rFonts w:ascii="Times New Roman" w:hAnsi="Times New Roman"/>
                <w:sz w:val="24"/>
                <w:szCs w:val="24"/>
              </w:rPr>
              <w:t>47.1</w:t>
            </w:r>
            <w:r w:rsidRPr="0041238E">
              <w:rPr>
                <w:rFonts w:ascii="Times New Roman" w:hAnsi="Times New Roman"/>
                <w:sz w:val="24"/>
                <w:szCs w:val="24"/>
              </w:rPr>
              <w:t>)</w:t>
            </w:r>
          </w:p>
        </w:tc>
      </w:tr>
      <w:tr w:rsidR="00AB581A" w:rsidRPr="0041238E" w14:paraId="668CB71D" w14:textId="77777777" w:rsidTr="0041238E">
        <w:trPr>
          <w:trHeight w:val="608"/>
        </w:trPr>
        <w:tc>
          <w:tcPr>
            <w:tcW w:w="2222" w:type="dxa"/>
            <w:tcBorders>
              <w:right w:val="single" w:sz="4" w:space="0" w:color="7F7F7F"/>
            </w:tcBorders>
            <w:shd w:val="clear" w:color="auto" w:fill="A8D08D"/>
          </w:tcPr>
          <w:p w14:paraId="3211A6B3"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barcode09</w:t>
            </w:r>
          </w:p>
        </w:tc>
        <w:tc>
          <w:tcPr>
            <w:tcW w:w="1140" w:type="dxa"/>
            <w:shd w:val="clear" w:color="auto" w:fill="A8D08D"/>
          </w:tcPr>
          <w:p w14:paraId="6A34E330"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FM3</w:t>
            </w:r>
          </w:p>
        </w:tc>
        <w:tc>
          <w:tcPr>
            <w:tcW w:w="1401" w:type="dxa"/>
            <w:shd w:val="clear" w:color="auto" w:fill="A8D08D"/>
          </w:tcPr>
          <w:p w14:paraId="09FC913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296,918 </w:t>
            </w:r>
            <w:r w:rsidR="00DD2209" w:rsidRPr="0041238E">
              <w:rPr>
                <w:rFonts w:ascii="Times New Roman" w:hAnsi="Times New Roman"/>
                <w:sz w:val="24"/>
                <w:szCs w:val="24"/>
              </w:rPr>
              <w:t>(92.2)</w:t>
            </w:r>
          </w:p>
        </w:tc>
        <w:tc>
          <w:tcPr>
            <w:tcW w:w="1457" w:type="dxa"/>
            <w:shd w:val="clear" w:color="auto" w:fill="A8D08D"/>
          </w:tcPr>
          <w:p w14:paraId="395AB5B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24,991   </w:t>
            </w:r>
            <w:r w:rsidR="00DD2209" w:rsidRPr="0041238E">
              <w:rPr>
                <w:rFonts w:ascii="Times New Roman" w:hAnsi="Times New Roman"/>
                <w:sz w:val="24"/>
                <w:szCs w:val="24"/>
              </w:rPr>
              <w:t>(7.8)</w:t>
            </w:r>
          </w:p>
        </w:tc>
        <w:tc>
          <w:tcPr>
            <w:tcW w:w="1259" w:type="dxa"/>
            <w:shd w:val="clear" w:color="auto" w:fill="A8D08D"/>
          </w:tcPr>
          <w:p w14:paraId="67FA91DC" w14:textId="77777777" w:rsidR="00DD2209" w:rsidRDefault="00AB581A" w:rsidP="0041238E">
            <w:pPr>
              <w:spacing w:line="240" w:lineRule="auto"/>
            </w:pPr>
            <w:r w:rsidRPr="0041238E">
              <w:rPr>
                <w:rFonts w:ascii="Times New Roman" w:hAnsi="Times New Roman"/>
                <w:sz w:val="24"/>
                <w:szCs w:val="24"/>
              </w:rPr>
              <w:t xml:space="preserve">20 </w:t>
            </w:r>
            <w:r w:rsidR="00DD2209" w:rsidRPr="0041238E">
              <w:rPr>
                <w:rFonts w:ascii="Times New Roman" w:hAnsi="Times New Roman"/>
                <w:sz w:val="24"/>
                <w:szCs w:val="24"/>
              </w:rPr>
              <w:t>(0)</w:t>
            </w:r>
          </w:p>
        </w:tc>
        <w:tc>
          <w:tcPr>
            <w:tcW w:w="1487" w:type="dxa"/>
            <w:shd w:val="clear" w:color="auto" w:fill="A8D08D"/>
          </w:tcPr>
          <w:p w14:paraId="12BA975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170,296 (</w:t>
            </w:r>
            <w:r w:rsidR="00DD2209" w:rsidRPr="0041238E">
              <w:rPr>
                <w:rFonts w:ascii="Times New Roman" w:hAnsi="Times New Roman"/>
                <w:sz w:val="24"/>
                <w:szCs w:val="24"/>
              </w:rPr>
              <w:t>57.4</w:t>
            </w:r>
            <w:r w:rsidRPr="0041238E">
              <w:rPr>
                <w:rFonts w:ascii="Times New Roman" w:hAnsi="Times New Roman"/>
                <w:sz w:val="24"/>
                <w:szCs w:val="24"/>
              </w:rPr>
              <w:t>)</w:t>
            </w:r>
          </w:p>
        </w:tc>
        <w:tc>
          <w:tcPr>
            <w:tcW w:w="1162" w:type="dxa"/>
            <w:shd w:val="clear" w:color="auto" w:fill="A8D08D"/>
          </w:tcPr>
          <w:p w14:paraId="1B4CA61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126,622 (</w:t>
            </w:r>
            <w:r w:rsidR="00DD2209" w:rsidRPr="0041238E">
              <w:rPr>
                <w:rFonts w:ascii="Times New Roman" w:hAnsi="Times New Roman"/>
                <w:sz w:val="24"/>
                <w:szCs w:val="24"/>
              </w:rPr>
              <w:t>42.6</w:t>
            </w:r>
            <w:r w:rsidRPr="0041238E">
              <w:rPr>
                <w:rFonts w:ascii="Times New Roman" w:hAnsi="Times New Roman"/>
                <w:sz w:val="24"/>
                <w:szCs w:val="24"/>
              </w:rPr>
              <w:t>)</w:t>
            </w:r>
          </w:p>
        </w:tc>
      </w:tr>
      <w:tr w:rsidR="00AB581A" w:rsidRPr="0041238E" w14:paraId="5DD4EE59" w14:textId="77777777" w:rsidTr="0041238E">
        <w:trPr>
          <w:trHeight w:val="589"/>
        </w:trPr>
        <w:tc>
          <w:tcPr>
            <w:tcW w:w="2222" w:type="dxa"/>
            <w:tcBorders>
              <w:right w:val="single" w:sz="4" w:space="0" w:color="7F7F7F"/>
            </w:tcBorders>
            <w:shd w:val="clear" w:color="auto" w:fill="A8D08D"/>
          </w:tcPr>
          <w:p w14:paraId="3F59CFEB"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barcode10</w:t>
            </w:r>
          </w:p>
        </w:tc>
        <w:tc>
          <w:tcPr>
            <w:tcW w:w="1140" w:type="dxa"/>
            <w:shd w:val="clear" w:color="auto" w:fill="A8D08D"/>
          </w:tcPr>
          <w:p w14:paraId="738A31ED"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WH3</w:t>
            </w:r>
          </w:p>
        </w:tc>
        <w:tc>
          <w:tcPr>
            <w:tcW w:w="1401" w:type="dxa"/>
            <w:shd w:val="clear" w:color="auto" w:fill="A8D08D"/>
          </w:tcPr>
          <w:p w14:paraId="17AA3CD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170,605 </w:t>
            </w:r>
            <w:r w:rsidR="00DD2209" w:rsidRPr="0041238E">
              <w:rPr>
                <w:rFonts w:ascii="Times New Roman" w:hAnsi="Times New Roman"/>
                <w:sz w:val="24"/>
                <w:szCs w:val="24"/>
              </w:rPr>
              <w:t>(89.7)</w:t>
            </w:r>
          </w:p>
        </w:tc>
        <w:tc>
          <w:tcPr>
            <w:tcW w:w="1457" w:type="dxa"/>
            <w:shd w:val="clear" w:color="auto" w:fill="A8D08D"/>
          </w:tcPr>
          <w:p w14:paraId="78ED0C19"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19,584  </w:t>
            </w:r>
            <w:r w:rsidR="00DD2209" w:rsidRPr="0041238E">
              <w:rPr>
                <w:rFonts w:ascii="Times New Roman" w:hAnsi="Times New Roman"/>
                <w:sz w:val="24"/>
                <w:szCs w:val="24"/>
              </w:rPr>
              <w:t>(10.3)</w:t>
            </w:r>
          </w:p>
        </w:tc>
        <w:tc>
          <w:tcPr>
            <w:tcW w:w="1259" w:type="dxa"/>
            <w:shd w:val="clear" w:color="auto" w:fill="A8D08D"/>
          </w:tcPr>
          <w:p w14:paraId="38F60EEC" w14:textId="77777777" w:rsidR="00DD2209" w:rsidRDefault="00AB581A" w:rsidP="0041238E">
            <w:pPr>
              <w:spacing w:line="240" w:lineRule="auto"/>
            </w:pPr>
            <w:r w:rsidRPr="0041238E">
              <w:rPr>
                <w:rFonts w:ascii="Times New Roman" w:hAnsi="Times New Roman"/>
                <w:sz w:val="24"/>
                <w:szCs w:val="24"/>
              </w:rPr>
              <w:t xml:space="preserve">8 </w:t>
            </w:r>
            <w:r w:rsidR="00DD2209" w:rsidRPr="0041238E">
              <w:rPr>
                <w:rFonts w:ascii="Times New Roman" w:hAnsi="Times New Roman"/>
                <w:sz w:val="24"/>
                <w:szCs w:val="24"/>
              </w:rPr>
              <w:t>(0)</w:t>
            </w:r>
          </w:p>
        </w:tc>
        <w:tc>
          <w:tcPr>
            <w:tcW w:w="1487" w:type="dxa"/>
            <w:shd w:val="clear" w:color="auto" w:fill="A8D08D"/>
          </w:tcPr>
          <w:p w14:paraId="52A746AE"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85,804 (</w:t>
            </w:r>
            <w:r w:rsidR="00DD2209" w:rsidRPr="0041238E">
              <w:rPr>
                <w:rFonts w:ascii="Times New Roman" w:hAnsi="Times New Roman"/>
                <w:sz w:val="24"/>
                <w:szCs w:val="24"/>
              </w:rPr>
              <w:t>50.3</w:t>
            </w:r>
            <w:r w:rsidRPr="0041238E">
              <w:rPr>
                <w:rFonts w:ascii="Times New Roman" w:hAnsi="Times New Roman"/>
                <w:sz w:val="24"/>
                <w:szCs w:val="24"/>
              </w:rPr>
              <w:t>)</w:t>
            </w:r>
          </w:p>
        </w:tc>
        <w:tc>
          <w:tcPr>
            <w:tcW w:w="1162" w:type="dxa"/>
            <w:shd w:val="clear" w:color="auto" w:fill="A8D08D"/>
          </w:tcPr>
          <w:p w14:paraId="764F5DF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84,801 (</w:t>
            </w:r>
            <w:r w:rsidR="00DD2209" w:rsidRPr="0041238E">
              <w:rPr>
                <w:rFonts w:ascii="Times New Roman" w:hAnsi="Times New Roman"/>
                <w:sz w:val="24"/>
                <w:szCs w:val="24"/>
              </w:rPr>
              <w:t>49.7</w:t>
            </w:r>
            <w:r w:rsidRPr="0041238E">
              <w:rPr>
                <w:rFonts w:ascii="Times New Roman" w:hAnsi="Times New Roman"/>
                <w:sz w:val="24"/>
                <w:szCs w:val="24"/>
              </w:rPr>
              <w:t>)</w:t>
            </w:r>
          </w:p>
        </w:tc>
      </w:tr>
      <w:tr w:rsidR="00AB581A" w:rsidRPr="0041238E" w14:paraId="6AC8557C" w14:textId="77777777" w:rsidTr="0041238E">
        <w:trPr>
          <w:trHeight w:val="530"/>
        </w:trPr>
        <w:tc>
          <w:tcPr>
            <w:tcW w:w="2222" w:type="dxa"/>
            <w:tcBorders>
              <w:right w:val="single" w:sz="4" w:space="0" w:color="7F7F7F"/>
            </w:tcBorders>
            <w:shd w:val="clear" w:color="auto" w:fill="A8D08D"/>
          </w:tcPr>
          <w:p w14:paraId="4CC8C4E4"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barcode11</w:t>
            </w:r>
          </w:p>
        </w:tc>
        <w:tc>
          <w:tcPr>
            <w:tcW w:w="1140" w:type="dxa"/>
            <w:shd w:val="clear" w:color="auto" w:fill="A8D08D"/>
          </w:tcPr>
          <w:p w14:paraId="4D3642A2"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BSG3</w:t>
            </w:r>
          </w:p>
        </w:tc>
        <w:tc>
          <w:tcPr>
            <w:tcW w:w="1401" w:type="dxa"/>
            <w:shd w:val="clear" w:color="auto" w:fill="A8D08D"/>
          </w:tcPr>
          <w:p w14:paraId="35A71898"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101,893 </w:t>
            </w:r>
            <w:r w:rsidR="00DD2209" w:rsidRPr="0041238E">
              <w:rPr>
                <w:rFonts w:ascii="Times New Roman" w:hAnsi="Times New Roman"/>
                <w:sz w:val="24"/>
                <w:szCs w:val="24"/>
              </w:rPr>
              <w:t>(88.6)</w:t>
            </w:r>
          </w:p>
        </w:tc>
        <w:tc>
          <w:tcPr>
            <w:tcW w:w="1457" w:type="dxa"/>
            <w:shd w:val="clear" w:color="auto" w:fill="A8D08D"/>
          </w:tcPr>
          <w:p w14:paraId="66674D97"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13,077 </w:t>
            </w:r>
            <w:r w:rsidR="00DD2209" w:rsidRPr="0041238E">
              <w:rPr>
                <w:rFonts w:ascii="Times New Roman" w:hAnsi="Times New Roman"/>
                <w:sz w:val="24"/>
                <w:szCs w:val="24"/>
              </w:rPr>
              <w:t>(11.4)</w:t>
            </w:r>
          </w:p>
        </w:tc>
        <w:tc>
          <w:tcPr>
            <w:tcW w:w="1259" w:type="dxa"/>
            <w:shd w:val="clear" w:color="auto" w:fill="A8D08D"/>
          </w:tcPr>
          <w:p w14:paraId="241899E9" w14:textId="77777777" w:rsidR="00DD2209" w:rsidRDefault="00AB581A" w:rsidP="0041238E">
            <w:pPr>
              <w:spacing w:line="240" w:lineRule="auto"/>
            </w:pPr>
            <w:r w:rsidRPr="0041238E">
              <w:rPr>
                <w:rFonts w:ascii="Times New Roman" w:hAnsi="Times New Roman"/>
                <w:sz w:val="24"/>
                <w:szCs w:val="24"/>
              </w:rPr>
              <w:t xml:space="preserve">4 </w:t>
            </w:r>
            <w:r w:rsidR="00DD2209" w:rsidRPr="0041238E">
              <w:rPr>
                <w:rFonts w:ascii="Times New Roman" w:hAnsi="Times New Roman"/>
                <w:sz w:val="24"/>
                <w:szCs w:val="24"/>
              </w:rPr>
              <w:t>(0)</w:t>
            </w:r>
          </w:p>
        </w:tc>
        <w:tc>
          <w:tcPr>
            <w:tcW w:w="1487" w:type="dxa"/>
            <w:shd w:val="clear" w:color="auto" w:fill="A8D08D"/>
          </w:tcPr>
          <w:p w14:paraId="5ED54361"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51,286 (50.3)</w:t>
            </w:r>
          </w:p>
        </w:tc>
        <w:tc>
          <w:tcPr>
            <w:tcW w:w="1162" w:type="dxa"/>
            <w:shd w:val="clear" w:color="auto" w:fill="A8D08D"/>
          </w:tcPr>
          <w:p w14:paraId="3686C1D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50,577 (49.7)</w:t>
            </w:r>
          </w:p>
        </w:tc>
      </w:tr>
      <w:tr w:rsidR="00AB581A" w:rsidRPr="0041238E" w14:paraId="5A9EE20A" w14:textId="77777777" w:rsidTr="0041238E">
        <w:trPr>
          <w:trHeight w:val="612"/>
        </w:trPr>
        <w:tc>
          <w:tcPr>
            <w:tcW w:w="2222" w:type="dxa"/>
            <w:tcBorders>
              <w:right w:val="single" w:sz="4" w:space="0" w:color="7F7F7F"/>
            </w:tcBorders>
            <w:shd w:val="clear" w:color="auto" w:fill="A8D08D"/>
          </w:tcPr>
          <w:p w14:paraId="22846F35" w14:textId="77777777" w:rsidR="00DD2209" w:rsidRPr="0041238E" w:rsidRDefault="00DD2209" w:rsidP="0041238E">
            <w:pPr>
              <w:spacing w:line="240" w:lineRule="auto"/>
              <w:jc w:val="both"/>
              <w:rPr>
                <w:rFonts w:ascii="Times New Roman" w:eastAsia="Times New Roman" w:hAnsi="Times New Roman"/>
                <w:i/>
                <w:iCs/>
                <w:sz w:val="24"/>
                <w:szCs w:val="24"/>
              </w:rPr>
            </w:pPr>
            <w:r w:rsidRPr="0041238E">
              <w:rPr>
                <w:rFonts w:ascii="Times New Roman" w:eastAsia="Times New Roman" w:hAnsi="Times New Roman"/>
                <w:i/>
                <w:iCs/>
                <w:sz w:val="24"/>
                <w:szCs w:val="24"/>
              </w:rPr>
              <w:t>barcode12</w:t>
            </w:r>
          </w:p>
        </w:tc>
        <w:tc>
          <w:tcPr>
            <w:tcW w:w="1140" w:type="dxa"/>
            <w:shd w:val="clear" w:color="auto" w:fill="A8D08D"/>
          </w:tcPr>
          <w:p w14:paraId="4DAB1327" w14:textId="77777777" w:rsidR="00DD2209" w:rsidRPr="0041238E" w:rsidRDefault="00DD2209" w:rsidP="0041238E">
            <w:pPr>
              <w:spacing w:line="240" w:lineRule="auto"/>
              <w:jc w:val="both"/>
              <w:rPr>
                <w:rFonts w:ascii="Times New Roman" w:hAnsi="Times New Roman"/>
                <w:sz w:val="24"/>
                <w:szCs w:val="24"/>
              </w:rPr>
            </w:pPr>
            <w:r w:rsidRPr="0041238E">
              <w:rPr>
                <w:rFonts w:ascii="Times New Roman" w:hAnsi="Times New Roman"/>
                <w:sz w:val="24"/>
                <w:szCs w:val="24"/>
              </w:rPr>
              <w:t>CF4</w:t>
            </w:r>
          </w:p>
        </w:tc>
        <w:tc>
          <w:tcPr>
            <w:tcW w:w="1401" w:type="dxa"/>
            <w:shd w:val="clear" w:color="auto" w:fill="A8D08D"/>
          </w:tcPr>
          <w:p w14:paraId="370AA346"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144,949 </w:t>
            </w:r>
            <w:r w:rsidR="00DD2209" w:rsidRPr="0041238E">
              <w:rPr>
                <w:rFonts w:ascii="Times New Roman" w:hAnsi="Times New Roman"/>
                <w:sz w:val="24"/>
                <w:szCs w:val="24"/>
              </w:rPr>
              <w:t>(89.7)</w:t>
            </w:r>
          </w:p>
        </w:tc>
        <w:tc>
          <w:tcPr>
            <w:tcW w:w="1457" w:type="dxa"/>
            <w:shd w:val="clear" w:color="auto" w:fill="A8D08D"/>
          </w:tcPr>
          <w:p w14:paraId="2E2681AF"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 xml:space="preserve">16,625 </w:t>
            </w:r>
            <w:r w:rsidR="00DD2209" w:rsidRPr="0041238E">
              <w:rPr>
                <w:rFonts w:ascii="Times New Roman" w:hAnsi="Times New Roman"/>
                <w:sz w:val="24"/>
                <w:szCs w:val="24"/>
              </w:rPr>
              <w:t>(10.3)</w:t>
            </w:r>
          </w:p>
        </w:tc>
        <w:tc>
          <w:tcPr>
            <w:tcW w:w="1259" w:type="dxa"/>
            <w:shd w:val="clear" w:color="auto" w:fill="A8D08D"/>
          </w:tcPr>
          <w:p w14:paraId="1649D478" w14:textId="77777777" w:rsidR="00DD2209" w:rsidRDefault="00AB581A" w:rsidP="0041238E">
            <w:pPr>
              <w:spacing w:line="240" w:lineRule="auto"/>
            </w:pPr>
            <w:r w:rsidRPr="0041238E">
              <w:rPr>
                <w:rFonts w:ascii="Times New Roman" w:hAnsi="Times New Roman"/>
                <w:sz w:val="24"/>
                <w:szCs w:val="24"/>
              </w:rPr>
              <w:t xml:space="preserve">2 </w:t>
            </w:r>
            <w:r w:rsidR="00DD2209" w:rsidRPr="0041238E">
              <w:rPr>
                <w:rFonts w:ascii="Times New Roman" w:hAnsi="Times New Roman"/>
                <w:sz w:val="24"/>
                <w:szCs w:val="24"/>
              </w:rPr>
              <w:t>(0)</w:t>
            </w:r>
          </w:p>
        </w:tc>
        <w:tc>
          <w:tcPr>
            <w:tcW w:w="1487" w:type="dxa"/>
            <w:shd w:val="clear" w:color="auto" w:fill="A8D08D"/>
          </w:tcPr>
          <w:p w14:paraId="2968B46B"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75,176 (51.9)</w:t>
            </w:r>
          </w:p>
        </w:tc>
        <w:tc>
          <w:tcPr>
            <w:tcW w:w="1162" w:type="dxa"/>
            <w:shd w:val="clear" w:color="auto" w:fill="A8D08D"/>
          </w:tcPr>
          <w:p w14:paraId="30DE48E2" w14:textId="77777777" w:rsidR="00DD2209" w:rsidRPr="0041238E" w:rsidRDefault="00AB581A" w:rsidP="0041238E">
            <w:pPr>
              <w:spacing w:line="240" w:lineRule="auto"/>
              <w:rPr>
                <w:rFonts w:ascii="Times New Roman" w:hAnsi="Times New Roman"/>
                <w:sz w:val="24"/>
                <w:szCs w:val="24"/>
              </w:rPr>
            </w:pPr>
            <w:r w:rsidRPr="0041238E">
              <w:rPr>
                <w:rFonts w:ascii="Times New Roman" w:hAnsi="Times New Roman"/>
                <w:sz w:val="24"/>
                <w:szCs w:val="24"/>
              </w:rPr>
              <w:t>69,773 (</w:t>
            </w:r>
            <w:r w:rsidR="00DD2209" w:rsidRPr="0041238E">
              <w:rPr>
                <w:rFonts w:ascii="Times New Roman" w:hAnsi="Times New Roman"/>
                <w:sz w:val="24"/>
                <w:szCs w:val="24"/>
              </w:rPr>
              <w:t>58.7</w:t>
            </w:r>
            <w:r w:rsidRPr="0041238E">
              <w:rPr>
                <w:rFonts w:ascii="Times New Roman" w:hAnsi="Times New Roman"/>
                <w:sz w:val="24"/>
                <w:szCs w:val="24"/>
              </w:rPr>
              <w:t>)</w:t>
            </w:r>
          </w:p>
        </w:tc>
      </w:tr>
    </w:tbl>
    <w:p w14:paraId="1C526E9B" w14:textId="77777777" w:rsidR="00004CAB" w:rsidRDefault="00004CAB" w:rsidP="00B56A52">
      <w:pPr>
        <w:spacing w:after="0"/>
        <w:rPr>
          <w:rFonts w:ascii="Times New Roman" w:hAnsi="Times New Roman"/>
          <w:b/>
          <w:sz w:val="24"/>
          <w:szCs w:val="24"/>
        </w:rPr>
      </w:pPr>
    </w:p>
    <w:p w14:paraId="2169E30A" w14:textId="77777777" w:rsidR="00004CAB" w:rsidRDefault="00004CAB" w:rsidP="00B56A52">
      <w:pPr>
        <w:spacing w:after="0"/>
        <w:rPr>
          <w:rFonts w:ascii="Times New Roman" w:hAnsi="Times New Roman"/>
          <w:b/>
          <w:sz w:val="24"/>
          <w:szCs w:val="24"/>
        </w:rPr>
      </w:pPr>
    </w:p>
    <w:p w14:paraId="7637A8FB" w14:textId="77777777" w:rsidR="00DD372F" w:rsidRPr="00B56A52" w:rsidRDefault="00B56A52" w:rsidP="00B56A52">
      <w:pPr>
        <w:spacing w:after="0"/>
        <w:rPr>
          <w:rFonts w:ascii="Times New Roman" w:hAnsi="Times New Roman"/>
          <w:b/>
          <w:sz w:val="24"/>
          <w:szCs w:val="24"/>
        </w:rPr>
      </w:pPr>
      <w:r w:rsidRPr="00B56A52">
        <w:rPr>
          <w:rFonts w:ascii="Times New Roman" w:hAnsi="Times New Roman"/>
          <w:b/>
          <w:sz w:val="24"/>
          <w:szCs w:val="24"/>
        </w:rPr>
        <w:lastRenderedPageBreak/>
        <w:t>Key</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tblGrid>
      <w:tr w:rsidR="00B56A52" w14:paraId="40E39493" w14:textId="77777777" w:rsidTr="00083B7F">
        <w:trPr>
          <w:trHeight w:val="412"/>
        </w:trPr>
        <w:tc>
          <w:tcPr>
            <w:tcW w:w="1203" w:type="dxa"/>
            <w:shd w:val="clear" w:color="auto" w:fill="E2EFD9"/>
          </w:tcPr>
          <w:p w14:paraId="505AA7C8" w14:textId="77777777" w:rsidR="00B56A52" w:rsidRDefault="00B56A52" w:rsidP="00083B7F"/>
        </w:tc>
      </w:tr>
      <w:tr w:rsidR="00B56A52" w14:paraId="05913EEB" w14:textId="77777777" w:rsidTr="00083B7F">
        <w:trPr>
          <w:trHeight w:val="399"/>
        </w:trPr>
        <w:tc>
          <w:tcPr>
            <w:tcW w:w="1203" w:type="dxa"/>
            <w:shd w:val="clear" w:color="auto" w:fill="A8D08D"/>
          </w:tcPr>
          <w:p w14:paraId="75C79AF9" w14:textId="77777777" w:rsidR="00B56A52" w:rsidRDefault="00B56A52" w:rsidP="00083B7F">
            <w:r>
              <w:t xml:space="preserve"> </w:t>
            </w:r>
          </w:p>
        </w:tc>
      </w:tr>
    </w:tbl>
    <w:p w14:paraId="3027659C"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1</w:t>
      </w:r>
    </w:p>
    <w:p w14:paraId="7271D9E6" w14:textId="77777777" w:rsidR="00B56A52" w:rsidRPr="00B56A52" w:rsidRDefault="00B56A52" w:rsidP="00DD372F">
      <w:pPr>
        <w:rPr>
          <w:rFonts w:ascii="Times New Roman" w:hAnsi="Times New Roman"/>
          <w:sz w:val="24"/>
          <w:szCs w:val="24"/>
        </w:rPr>
      </w:pPr>
      <w:r w:rsidRPr="00B56A52">
        <w:rPr>
          <w:rFonts w:ascii="Times New Roman" w:hAnsi="Times New Roman"/>
          <w:sz w:val="24"/>
          <w:szCs w:val="24"/>
        </w:rPr>
        <w:t>Sequencing run 2</w:t>
      </w:r>
    </w:p>
    <w:p w14:paraId="14C150A8" w14:textId="77777777" w:rsidR="00B56A52" w:rsidRDefault="00B56A52" w:rsidP="00DD372F"/>
    <w:p w14:paraId="573FF97F" w14:textId="77777777" w:rsidR="00515A12" w:rsidRDefault="009D6DBB" w:rsidP="009D6DBB">
      <w:pPr>
        <w:pStyle w:val="Heading2"/>
      </w:pPr>
      <w:bookmarkStart w:id="253" w:name="_Toc92192698"/>
      <w:r>
        <w:t>4.</w:t>
      </w:r>
      <w:r w:rsidR="00426C14">
        <w:t>6</w:t>
      </w:r>
      <w:r>
        <w:t xml:space="preserve"> </w:t>
      </w:r>
      <w:r w:rsidR="00515A12">
        <w:t>rRNA filtering with SortMeRNA</w:t>
      </w:r>
      <w:bookmarkEnd w:id="253"/>
    </w:p>
    <w:p w14:paraId="4C536D61" w14:textId="4EEAF785" w:rsidR="00515A12" w:rsidRDefault="00515A12" w:rsidP="00515A12">
      <w:pPr>
        <w:spacing w:line="360" w:lineRule="auto"/>
        <w:jc w:val="both"/>
        <w:rPr>
          <w:rFonts w:ascii="Times New Roman" w:hAnsi="Times New Roman"/>
          <w:sz w:val="24"/>
          <w:szCs w:val="24"/>
        </w:rPr>
      </w:pPr>
      <w:commentRangeStart w:id="254"/>
      <w:commentRangeStart w:id="255"/>
      <w:r>
        <w:rPr>
          <w:rFonts w:ascii="Times New Roman" w:hAnsi="Times New Roman"/>
          <w:sz w:val="24"/>
          <w:szCs w:val="24"/>
        </w:rPr>
        <w:t xml:space="preserve">The SortMeRNA program </w:t>
      </w:r>
      <w:r w:rsidR="000D1725">
        <w:rPr>
          <w:rFonts w:ascii="Times New Roman" w:hAnsi="Times New Roman"/>
          <w:sz w:val="24"/>
          <w:szCs w:val="24"/>
        </w:rPr>
        <w:t>(v</w:t>
      </w:r>
      <w:r w:rsidR="000D1725" w:rsidRPr="00493818">
        <w:rPr>
          <w:rFonts w:ascii="Times New Roman" w:hAnsi="Times New Roman"/>
          <w:sz w:val="24"/>
          <w:szCs w:val="24"/>
        </w:rPr>
        <w:t>4.3.3</w:t>
      </w:r>
      <w:r w:rsidR="000D1725">
        <w:rPr>
          <w:rFonts w:ascii="Times New Roman" w:hAnsi="Times New Roman"/>
          <w:sz w:val="24"/>
          <w:szCs w:val="24"/>
        </w:rPr>
        <w:t xml:space="preserve">) </w:t>
      </w:r>
      <w:r w:rsidR="000D1725">
        <w:rPr>
          <w:rFonts w:ascii="Times New Roman" w:hAnsi="Times New Roman"/>
          <w:sz w:val="24"/>
          <w:szCs w:val="24"/>
        </w:rPr>
        <w:fldChar w:fldCharType="begin" w:fldLock="1"/>
      </w:r>
      <w:r w:rsidR="000D1725">
        <w:rPr>
          <w:rFonts w:ascii="Times New Roman" w:hAnsi="Times New Roman"/>
          <w:sz w:val="24"/>
          <w:szCs w:val="24"/>
        </w:rPr>
        <w:instrText>ADDIN CSL_CITATION {"citationItems":[{"id":"ITEM-1","itemData":{"DOI":"10.1093/BIOINFORMATICS/BTS611","ISSN":"1367-4803","abstract":"Motivation: The application of next-generation sequencing (NGS) technologies to RNAs directly extracted from a community of organisms yields a mixture of fragments characterizing both coding and non-coding types of RNAs. The task to distinguish among these and to further categorize the families of messenger RNAs and ribosomal RNAs (rRNAs) is an important step for examining gene expression patterns of an interactive environment and the phylogenetic classification of the constituting species.Results: We present SortMeRNA, a new software designed to rapidly filter rRNA fragments from metatranscriptomic data. It is capable of handling large sets of reads and sorting out all fragments matching to the rRNA database with high sensitivity and low running time.Availability: http://bioinfo.lifl.fr/RNA/sortmerna. © 2012 The Author.","author":[{"dropping-particle":"","family":"Kopylova","given":"Evguenia","non-dropping-particle":"","parse-names":false,"suffix":""},{"dropping-particle":"","family":"Noé","given":"Laurent","non-dropping-particle":"","parse-names":false,"suffix":""},{"dropping-particle":"","family":"Touzet","given":"Hélène","non-dropping-particle":"","parse-names":false,"suffix":""}],"container-title":"Bioinformatics","id":"ITEM-1","issue":"24","issued":{"date-parts":[["2012","12","1"]]},"page":"3211-3217","publisher":"Oxford Academic","title":"SortMeRNA: fast and accurate filtering of ribosomal RNAs in metatranscriptomic data","type":"article-journal","volume":"28"},"uris":["http://www.mendeley.com/documents/?uuid=198bda3d-9867-3b05-a12c-75d6944ca220"]}],"mendeley":{"formattedCitation":"(Kopylova et al., 2012)","plainTextFormattedCitation":"(Kopylova et al., 2012)","previouslyFormattedCitation":"(Kopylova et al., 2012)"},"properties":{"noteIndex":0},"schema":"https://github.com/citation-style-language/schema/raw/master/csl-citation.json"}</w:instrText>
      </w:r>
      <w:r w:rsidR="000D1725">
        <w:rPr>
          <w:rFonts w:ascii="Times New Roman" w:hAnsi="Times New Roman"/>
          <w:sz w:val="24"/>
          <w:szCs w:val="24"/>
        </w:rPr>
        <w:fldChar w:fldCharType="separate"/>
      </w:r>
      <w:r w:rsidR="000D1725" w:rsidRPr="00515A12">
        <w:rPr>
          <w:rFonts w:ascii="Times New Roman" w:hAnsi="Times New Roman"/>
          <w:noProof/>
          <w:sz w:val="24"/>
          <w:szCs w:val="24"/>
        </w:rPr>
        <w:t>(Kopylova et al., 2012)</w:t>
      </w:r>
      <w:r w:rsidR="000D1725">
        <w:rPr>
          <w:rFonts w:ascii="Times New Roman" w:hAnsi="Times New Roman"/>
          <w:sz w:val="24"/>
          <w:szCs w:val="24"/>
        </w:rPr>
        <w:fldChar w:fldCharType="end"/>
      </w:r>
      <w:r w:rsidR="000D1725">
        <w:rPr>
          <w:rFonts w:ascii="Times New Roman" w:hAnsi="Times New Roman"/>
          <w:sz w:val="24"/>
          <w:szCs w:val="24"/>
        </w:rPr>
        <w:t xml:space="preserve"> used to filter, map, and perform OTU picking in metagenomic and metatranscriptomic sequences, </w:t>
      </w:r>
      <w:r>
        <w:rPr>
          <w:rFonts w:ascii="Times New Roman" w:hAnsi="Times New Roman"/>
          <w:sz w:val="24"/>
          <w:szCs w:val="24"/>
        </w:rPr>
        <w:t xml:space="preserve">was used to perform ribodepletion </w:t>
      </w:r>
      <w:r w:rsidR="000D1725">
        <w:rPr>
          <w:rFonts w:ascii="Times New Roman" w:hAnsi="Times New Roman"/>
          <w:sz w:val="24"/>
          <w:szCs w:val="24"/>
        </w:rPr>
        <w:t>to</w:t>
      </w:r>
      <w:r>
        <w:rPr>
          <w:rFonts w:ascii="Times New Roman" w:hAnsi="Times New Roman"/>
          <w:sz w:val="24"/>
          <w:szCs w:val="24"/>
        </w:rPr>
        <w:t xml:space="preserve"> filter out rRNA sequences. The statistics from this step </w:t>
      </w:r>
      <w:r w:rsidR="003869B4">
        <w:rPr>
          <w:rFonts w:ascii="Times New Roman" w:hAnsi="Times New Roman"/>
          <w:sz w:val="24"/>
          <w:szCs w:val="24"/>
        </w:rPr>
        <w:t xml:space="preserve">are summarized in </w:t>
      </w:r>
      <w:r w:rsidR="003869B4" w:rsidRPr="00184D3F">
        <w:rPr>
          <w:rFonts w:ascii="Times New Roman" w:hAnsi="Times New Roman"/>
          <w:b/>
          <w:sz w:val="24"/>
          <w:szCs w:val="24"/>
        </w:rPr>
        <w:t>Table 4.5</w:t>
      </w:r>
      <w:r w:rsidR="003869B4">
        <w:rPr>
          <w:rFonts w:ascii="Times New Roman" w:hAnsi="Times New Roman"/>
          <w:sz w:val="24"/>
          <w:szCs w:val="24"/>
        </w:rPr>
        <w:t xml:space="preserve"> below and </w:t>
      </w:r>
      <w:r>
        <w:rPr>
          <w:rFonts w:ascii="Times New Roman" w:hAnsi="Times New Roman"/>
          <w:sz w:val="24"/>
          <w:szCs w:val="24"/>
        </w:rPr>
        <w:t>were visualized using MultiQC (v1.11)</w:t>
      </w:r>
      <w:r w:rsidR="00DC5848">
        <w:rPr>
          <w:rFonts w:ascii="Times New Roman" w:hAnsi="Times New Roman"/>
          <w:sz w:val="24"/>
          <w:szCs w:val="24"/>
        </w:rPr>
        <w:t xml:space="preserve"> </w:t>
      </w:r>
      <w:r w:rsidR="00DC5848">
        <w:rPr>
          <w:rFonts w:ascii="Times New Roman" w:hAnsi="Times New Roman"/>
          <w:sz w:val="24"/>
          <w:szCs w:val="24"/>
        </w:rPr>
        <w:fldChar w:fldCharType="begin" w:fldLock="1"/>
      </w:r>
      <w:r w:rsidR="000636C3">
        <w:rPr>
          <w:rFonts w:ascii="Times New Roman" w:hAnsi="Times New Roman"/>
          <w:sz w:val="24"/>
          <w:szCs w:val="24"/>
        </w:rPr>
        <w:instrText>ADDIN CSL_CITATION {"citationItems":[{"id":"ITEM-1","itemData":{"DOI":"10.1093/BIOINFORMATICS/BTW354","ISSN":"1367-4803","abstract":"Motivation: Fast and accurate quality control is essential for studies involving next-generation sequencing data. Whilst numerous tools exist to quantify QC metrics, there is no common approach to flexibly integrate these across tools and large sample sets. Assessing analysis results across an entire project can be time consuming and error prone; batch effects and outlier samples can easily be missed in the early stages of analysis. Results: We present MultiQC, a tool to create a single report visualising output from multiple tools across many samples, enabling global trends and biases to be quickly identified. MultiQC can plot data from many common bioinformatics tools and is built to allow easy extension and customization. Availability and implementation: MultiQC is available with an GNU GPLv3 license on GitHub, the Python Package Index and Bioconda. Documentation and example reports are available at http://multiqc.info.","author":[{"dropping-particle":"","family":"Ewels","given":"Philip","non-dropping-particle":"","parse-names":false,"suffix":""},{"dropping-particle":"","family":"Magnusson","given":"Måns","non-dropping-particle":"","parse-names":false,"suffix":""},{"dropping-particle":"","family":"Lundin","given":"Sverker","non-dropping-particle":"","parse-names":false,"suffix":""},{"dropping-particle":"","family":"Käller","given":"Max","non-dropping-particle":"","parse-names":false,"suffix":""}],"container-title":"Bioinformatics","id":"ITEM-1","issue":"19","issued":{"date-parts":[["2016","10","1"]]},"page":"3047-3048","publisher":"Oxford Academic","title":"MultiQC: summarize analysis results for multiple tools and samples in a single report","type":"article-journal","volume":"32"},"uris":["http://www.mendeley.com/documents/?uuid=6614ecee-2672-34c3-b379-413bad9497af"]}],"mendeley":{"formattedCitation":"(Ewels et al., 2016)","plainTextFormattedCitation":"(Ewels et al., 2016)","previouslyFormattedCitation":"(Ewels et al., 2016)"},"properties":{"noteIndex":0},"schema":"https://github.com/citation-style-language/schema/raw/master/csl-citation.json"}</w:instrText>
      </w:r>
      <w:r w:rsidR="00DC5848">
        <w:rPr>
          <w:rFonts w:ascii="Times New Roman" w:hAnsi="Times New Roman"/>
          <w:sz w:val="24"/>
          <w:szCs w:val="24"/>
        </w:rPr>
        <w:fldChar w:fldCharType="separate"/>
      </w:r>
      <w:r w:rsidR="00DC5848" w:rsidRPr="00DC5848">
        <w:rPr>
          <w:rFonts w:ascii="Times New Roman" w:hAnsi="Times New Roman"/>
          <w:noProof/>
          <w:sz w:val="24"/>
          <w:szCs w:val="24"/>
        </w:rPr>
        <w:t>(Ewels et al., 2016)</w:t>
      </w:r>
      <w:r w:rsidR="00DC5848">
        <w:rPr>
          <w:rFonts w:ascii="Times New Roman" w:hAnsi="Times New Roman"/>
          <w:sz w:val="24"/>
          <w:szCs w:val="24"/>
        </w:rPr>
        <w:fldChar w:fldCharType="end"/>
      </w:r>
      <w:r w:rsidR="003869B4">
        <w:rPr>
          <w:rFonts w:ascii="Times New Roman" w:hAnsi="Times New Roman"/>
          <w:sz w:val="24"/>
          <w:szCs w:val="24"/>
        </w:rPr>
        <w:t xml:space="preserve"> shown in </w:t>
      </w:r>
      <w:r w:rsidR="003869B4" w:rsidRPr="00184D3F">
        <w:rPr>
          <w:rFonts w:ascii="Times New Roman" w:hAnsi="Times New Roman"/>
          <w:b/>
          <w:sz w:val="24"/>
          <w:szCs w:val="24"/>
        </w:rPr>
        <w:t>Figure 1</w:t>
      </w:r>
      <w:r w:rsidR="00184D3F" w:rsidRPr="00184D3F">
        <w:rPr>
          <w:rFonts w:ascii="Times New Roman" w:hAnsi="Times New Roman"/>
          <w:b/>
          <w:sz w:val="24"/>
          <w:szCs w:val="24"/>
        </w:rPr>
        <w:t>5</w:t>
      </w:r>
      <w:r>
        <w:rPr>
          <w:rFonts w:ascii="Times New Roman" w:hAnsi="Times New Roman"/>
          <w:sz w:val="24"/>
          <w:szCs w:val="24"/>
        </w:rPr>
        <w:t>.</w:t>
      </w:r>
      <w:commentRangeEnd w:id="254"/>
      <w:r w:rsidR="00B42C33">
        <w:rPr>
          <w:rStyle w:val="CommentReference"/>
        </w:rPr>
        <w:commentReference w:id="254"/>
      </w:r>
      <w:commentRangeEnd w:id="255"/>
      <w:r w:rsidR="003869B4">
        <w:rPr>
          <w:rStyle w:val="CommentReference"/>
        </w:rPr>
        <w:commentReference w:id="255"/>
      </w:r>
    </w:p>
    <w:p w14:paraId="3797FFD3" w14:textId="77777777" w:rsidR="00515A12" w:rsidRDefault="001A1AD7" w:rsidP="00043382">
      <w:pPr>
        <w:pStyle w:val="Caption"/>
      </w:pPr>
      <w:bookmarkStart w:id="256" w:name="_Toc89593850"/>
      <w:r>
        <w:t>Table 4.</w:t>
      </w:r>
      <w:r w:rsidR="00D7746A">
        <w:fldChar w:fldCharType="begin"/>
      </w:r>
      <w:r w:rsidR="00D7746A">
        <w:instrText xml:space="preserve"> SEQ Table_4. \* ARABIC </w:instrText>
      </w:r>
      <w:r w:rsidR="00D7746A">
        <w:fldChar w:fldCharType="separate"/>
      </w:r>
      <w:r w:rsidR="006F144E">
        <w:rPr>
          <w:noProof/>
        </w:rPr>
        <w:t>5</w:t>
      </w:r>
      <w:r w:rsidR="00D7746A">
        <w:fldChar w:fldCharType="end"/>
      </w:r>
      <w:r w:rsidR="00D7746A">
        <w:t xml:space="preserve">: </w:t>
      </w:r>
      <w:r w:rsidR="00D7746A" w:rsidRPr="0075594D">
        <w:t xml:space="preserve">Percentage of rRNA reads per </w:t>
      </w:r>
      <w:r w:rsidR="00811ABD">
        <w:t>sample</w:t>
      </w:r>
      <w:bookmarkEnd w:id="256"/>
    </w:p>
    <w:p w14:paraId="5D3E1678" w14:textId="77777777" w:rsidR="00514A73" w:rsidRPr="00514A73" w:rsidRDefault="00514A73" w:rsidP="00184D3F">
      <w:pPr>
        <w:spacing w:line="240" w:lineRule="auto"/>
        <w:jc w:val="both"/>
        <w:rPr>
          <w:rFonts w:ascii="Times New Roman" w:hAnsi="Times New Roman"/>
          <w:sz w:val="24"/>
          <w:szCs w:val="24"/>
        </w:rPr>
      </w:pPr>
      <w:r w:rsidRPr="00184D3F">
        <w:rPr>
          <w:rFonts w:ascii="Times New Roman" w:hAnsi="Times New Roman"/>
          <w:b/>
          <w:sz w:val="24"/>
          <w:szCs w:val="24"/>
        </w:rPr>
        <w:t>Table 4.5</w:t>
      </w:r>
      <w:r>
        <w:rPr>
          <w:rFonts w:ascii="Times New Roman" w:hAnsi="Times New Roman"/>
          <w:sz w:val="24"/>
          <w:szCs w:val="24"/>
        </w:rPr>
        <w:t xml:space="preserve"> shows the rRNA statistics from the ribodepletion step with SortMeRNA. Residual rRNA from the </w:t>
      </w:r>
      <w:r w:rsidR="00910364">
        <w:rPr>
          <w:rFonts w:ascii="Times New Roman" w:hAnsi="Times New Roman"/>
          <w:sz w:val="24"/>
          <w:szCs w:val="24"/>
        </w:rPr>
        <w:t>metatranscriptomes</w:t>
      </w:r>
      <w:r>
        <w:rPr>
          <w:rFonts w:ascii="Times New Roman" w:hAnsi="Times New Roman"/>
          <w:sz w:val="24"/>
          <w:szCs w:val="24"/>
        </w:rPr>
        <w:t xml:space="preserve"> ranged from 25.6% - 44%.</w:t>
      </w:r>
    </w:p>
    <w:tbl>
      <w:tblPr>
        <w:tblW w:w="6903" w:type="dxa"/>
        <w:tblLook w:val="04A0" w:firstRow="1" w:lastRow="0" w:firstColumn="1" w:lastColumn="0" w:noHBand="0" w:noVBand="1"/>
      </w:tblPr>
      <w:tblGrid>
        <w:gridCol w:w="1809"/>
        <w:gridCol w:w="3734"/>
        <w:gridCol w:w="1360"/>
      </w:tblGrid>
      <w:tr w:rsidR="00515A12" w:rsidRPr="00515A12" w14:paraId="02787222" w14:textId="77777777" w:rsidTr="00C25097">
        <w:trPr>
          <w:trHeight w:val="288"/>
        </w:trPr>
        <w:tc>
          <w:tcPr>
            <w:tcW w:w="6903" w:type="dxa"/>
            <w:gridSpan w:val="3"/>
            <w:tcBorders>
              <w:bottom w:val="single" w:sz="4" w:space="0" w:color="7F7F7F"/>
              <w:right w:val="nil"/>
            </w:tcBorders>
            <w:shd w:val="clear" w:color="auto" w:fill="FFFFFF"/>
            <w:noWrap/>
            <w:hideMark/>
          </w:tcPr>
          <w:p w14:paraId="31F0EB1C" w14:textId="77777777" w:rsidR="00515A12" w:rsidRPr="00515A12" w:rsidRDefault="00514A73" w:rsidP="00C25097">
            <w:pPr>
              <w:spacing w:after="0" w:line="240" w:lineRule="auto"/>
              <w:jc w:val="center"/>
              <w:rPr>
                <w:rFonts w:ascii="Times New Roman" w:eastAsia="Times New Roman" w:hAnsi="Times New Roman"/>
                <w:b/>
                <w:bCs/>
                <w:i/>
                <w:iCs/>
                <w:color w:val="000000"/>
                <w:sz w:val="24"/>
                <w:szCs w:val="24"/>
              </w:rPr>
            </w:pPr>
            <w:r w:rsidRPr="00C25097">
              <w:rPr>
                <w:rFonts w:ascii="Times New Roman" w:eastAsia="Times New Roman" w:hAnsi="Times New Roman"/>
                <w:b/>
                <w:bCs/>
                <w:i/>
                <w:iCs/>
                <w:color w:val="000000"/>
                <w:sz w:val="24"/>
                <w:szCs w:val="24"/>
              </w:rPr>
              <w:t xml:space="preserve">Percentage of </w:t>
            </w:r>
            <w:r w:rsidR="00515A12" w:rsidRPr="00515A12">
              <w:rPr>
                <w:rFonts w:ascii="Times New Roman" w:eastAsia="Times New Roman" w:hAnsi="Times New Roman"/>
                <w:b/>
                <w:bCs/>
                <w:i/>
                <w:iCs/>
                <w:color w:val="000000"/>
                <w:sz w:val="24"/>
                <w:szCs w:val="24"/>
              </w:rPr>
              <w:t>rRNA</w:t>
            </w:r>
            <w:r w:rsidRPr="00C25097">
              <w:rPr>
                <w:rFonts w:ascii="Times New Roman" w:eastAsia="Times New Roman" w:hAnsi="Times New Roman"/>
                <w:b/>
                <w:bCs/>
                <w:i/>
                <w:iCs/>
                <w:color w:val="000000"/>
                <w:sz w:val="24"/>
                <w:szCs w:val="24"/>
              </w:rPr>
              <w:t xml:space="preserve"> reads per </w:t>
            </w:r>
            <w:r w:rsidR="00811ABD">
              <w:rPr>
                <w:rFonts w:ascii="Times New Roman" w:eastAsia="Times New Roman" w:hAnsi="Times New Roman"/>
                <w:b/>
                <w:bCs/>
                <w:i/>
                <w:iCs/>
                <w:color w:val="000000"/>
                <w:sz w:val="24"/>
                <w:szCs w:val="24"/>
              </w:rPr>
              <w:t>sample</w:t>
            </w:r>
          </w:p>
        </w:tc>
      </w:tr>
      <w:tr w:rsidR="00515A12" w:rsidRPr="00515A12" w14:paraId="3AB445A6" w14:textId="77777777" w:rsidTr="00C25097">
        <w:trPr>
          <w:trHeight w:val="300"/>
        </w:trPr>
        <w:tc>
          <w:tcPr>
            <w:tcW w:w="1809" w:type="dxa"/>
            <w:tcBorders>
              <w:right w:val="single" w:sz="4" w:space="0" w:color="7F7F7F"/>
            </w:tcBorders>
            <w:shd w:val="clear" w:color="auto" w:fill="FFFFFF"/>
            <w:noWrap/>
            <w:hideMark/>
          </w:tcPr>
          <w:p w14:paraId="61BF377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w:t>
            </w:r>
          </w:p>
        </w:tc>
        <w:tc>
          <w:tcPr>
            <w:tcW w:w="3734" w:type="dxa"/>
            <w:shd w:val="clear" w:color="auto" w:fill="F2F2F2"/>
            <w:noWrap/>
            <w:hideMark/>
          </w:tcPr>
          <w:p w14:paraId="7FC014D7"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Sample_ID</w:t>
            </w:r>
          </w:p>
        </w:tc>
        <w:tc>
          <w:tcPr>
            <w:tcW w:w="1360" w:type="dxa"/>
            <w:shd w:val="clear" w:color="auto" w:fill="F2F2F2"/>
            <w:noWrap/>
            <w:hideMark/>
          </w:tcPr>
          <w:p w14:paraId="06EC84E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 rRNA</w:t>
            </w:r>
          </w:p>
        </w:tc>
      </w:tr>
      <w:tr w:rsidR="00515A12" w:rsidRPr="00515A12" w14:paraId="1178CB20" w14:textId="77777777" w:rsidTr="00C25097">
        <w:trPr>
          <w:trHeight w:val="300"/>
        </w:trPr>
        <w:tc>
          <w:tcPr>
            <w:tcW w:w="1809" w:type="dxa"/>
            <w:tcBorders>
              <w:right w:val="single" w:sz="4" w:space="0" w:color="7F7F7F"/>
            </w:tcBorders>
            <w:shd w:val="clear" w:color="auto" w:fill="FFFFFF"/>
            <w:noWrap/>
            <w:hideMark/>
          </w:tcPr>
          <w:p w14:paraId="30E0CB1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barcode07_1</w:t>
            </w:r>
          </w:p>
        </w:tc>
        <w:tc>
          <w:tcPr>
            <w:tcW w:w="3734" w:type="dxa"/>
            <w:shd w:val="clear" w:color="auto" w:fill="auto"/>
            <w:noWrap/>
            <w:hideMark/>
          </w:tcPr>
          <w:p w14:paraId="3ADB3C3E"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CF1</w:t>
            </w:r>
          </w:p>
        </w:tc>
        <w:tc>
          <w:tcPr>
            <w:tcW w:w="1360" w:type="dxa"/>
            <w:shd w:val="clear" w:color="auto" w:fill="auto"/>
            <w:hideMark/>
          </w:tcPr>
          <w:p w14:paraId="07A2F40A"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30.40%</w:t>
            </w:r>
          </w:p>
        </w:tc>
      </w:tr>
      <w:tr w:rsidR="00515A12" w:rsidRPr="00515A12" w14:paraId="6F819584" w14:textId="77777777" w:rsidTr="00C25097">
        <w:trPr>
          <w:trHeight w:val="300"/>
        </w:trPr>
        <w:tc>
          <w:tcPr>
            <w:tcW w:w="1809" w:type="dxa"/>
            <w:tcBorders>
              <w:right w:val="single" w:sz="4" w:space="0" w:color="7F7F7F"/>
            </w:tcBorders>
            <w:shd w:val="clear" w:color="auto" w:fill="FFFFFF"/>
            <w:noWrap/>
            <w:hideMark/>
          </w:tcPr>
          <w:p w14:paraId="62153389"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barcode08_1</w:t>
            </w:r>
          </w:p>
        </w:tc>
        <w:tc>
          <w:tcPr>
            <w:tcW w:w="3734" w:type="dxa"/>
            <w:shd w:val="clear" w:color="auto" w:fill="F2F2F2"/>
            <w:noWrap/>
            <w:hideMark/>
          </w:tcPr>
          <w:p w14:paraId="6266EF5A"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FM1</w:t>
            </w:r>
          </w:p>
        </w:tc>
        <w:tc>
          <w:tcPr>
            <w:tcW w:w="1360" w:type="dxa"/>
            <w:shd w:val="clear" w:color="auto" w:fill="F2F2F2"/>
            <w:hideMark/>
          </w:tcPr>
          <w:p w14:paraId="21F92EB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28.60%</w:t>
            </w:r>
          </w:p>
        </w:tc>
      </w:tr>
      <w:tr w:rsidR="00515A12" w:rsidRPr="00515A12" w14:paraId="2FC2E12A" w14:textId="77777777" w:rsidTr="00C25097">
        <w:trPr>
          <w:trHeight w:val="300"/>
        </w:trPr>
        <w:tc>
          <w:tcPr>
            <w:tcW w:w="1809" w:type="dxa"/>
            <w:tcBorders>
              <w:right w:val="single" w:sz="4" w:space="0" w:color="7F7F7F"/>
            </w:tcBorders>
            <w:shd w:val="clear" w:color="auto" w:fill="FFFFFF"/>
            <w:noWrap/>
            <w:hideMark/>
          </w:tcPr>
          <w:p w14:paraId="5951D8E5"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barcode09_1</w:t>
            </w:r>
          </w:p>
        </w:tc>
        <w:tc>
          <w:tcPr>
            <w:tcW w:w="3734" w:type="dxa"/>
            <w:shd w:val="clear" w:color="auto" w:fill="auto"/>
            <w:noWrap/>
            <w:hideMark/>
          </w:tcPr>
          <w:p w14:paraId="33FAB16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BSG1</w:t>
            </w:r>
          </w:p>
        </w:tc>
        <w:tc>
          <w:tcPr>
            <w:tcW w:w="1360" w:type="dxa"/>
            <w:shd w:val="clear" w:color="auto" w:fill="auto"/>
            <w:hideMark/>
          </w:tcPr>
          <w:p w14:paraId="337522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25.60%</w:t>
            </w:r>
          </w:p>
        </w:tc>
      </w:tr>
      <w:tr w:rsidR="00515A12" w:rsidRPr="00515A12" w14:paraId="467B91AF" w14:textId="77777777" w:rsidTr="00C25097">
        <w:trPr>
          <w:trHeight w:val="300"/>
        </w:trPr>
        <w:tc>
          <w:tcPr>
            <w:tcW w:w="1809" w:type="dxa"/>
            <w:tcBorders>
              <w:right w:val="single" w:sz="4" w:space="0" w:color="7F7F7F"/>
            </w:tcBorders>
            <w:shd w:val="clear" w:color="auto" w:fill="FFFFFF"/>
            <w:noWrap/>
            <w:hideMark/>
          </w:tcPr>
          <w:p w14:paraId="6244D1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barcode10_1</w:t>
            </w:r>
          </w:p>
        </w:tc>
        <w:tc>
          <w:tcPr>
            <w:tcW w:w="3734" w:type="dxa"/>
            <w:shd w:val="clear" w:color="auto" w:fill="F2F2F2"/>
            <w:noWrap/>
            <w:hideMark/>
          </w:tcPr>
          <w:p w14:paraId="052D271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CM1</w:t>
            </w:r>
          </w:p>
        </w:tc>
        <w:tc>
          <w:tcPr>
            <w:tcW w:w="1360" w:type="dxa"/>
            <w:shd w:val="clear" w:color="auto" w:fill="F2F2F2"/>
            <w:hideMark/>
          </w:tcPr>
          <w:p w14:paraId="3040F173"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30.30%</w:t>
            </w:r>
          </w:p>
        </w:tc>
      </w:tr>
      <w:tr w:rsidR="00515A12" w:rsidRPr="00515A12" w14:paraId="0273824D" w14:textId="77777777" w:rsidTr="00C25097">
        <w:trPr>
          <w:trHeight w:val="300"/>
        </w:trPr>
        <w:tc>
          <w:tcPr>
            <w:tcW w:w="1809" w:type="dxa"/>
            <w:tcBorders>
              <w:right w:val="single" w:sz="4" w:space="0" w:color="7F7F7F"/>
            </w:tcBorders>
            <w:shd w:val="clear" w:color="auto" w:fill="FFFFFF"/>
            <w:noWrap/>
            <w:hideMark/>
          </w:tcPr>
          <w:p w14:paraId="0D90B64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barcode11_1</w:t>
            </w:r>
          </w:p>
        </w:tc>
        <w:tc>
          <w:tcPr>
            <w:tcW w:w="3734" w:type="dxa"/>
            <w:shd w:val="clear" w:color="auto" w:fill="auto"/>
            <w:noWrap/>
            <w:hideMark/>
          </w:tcPr>
          <w:p w14:paraId="03AE65A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WH1</w:t>
            </w:r>
          </w:p>
        </w:tc>
        <w:tc>
          <w:tcPr>
            <w:tcW w:w="1360" w:type="dxa"/>
            <w:shd w:val="clear" w:color="auto" w:fill="auto"/>
            <w:hideMark/>
          </w:tcPr>
          <w:p w14:paraId="547E0AD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30.90%</w:t>
            </w:r>
          </w:p>
        </w:tc>
      </w:tr>
      <w:tr w:rsidR="00515A12" w:rsidRPr="00515A12" w14:paraId="3F5EF3C8" w14:textId="77777777" w:rsidTr="00C25097">
        <w:trPr>
          <w:trHeight w:val="300"/>
        </w:trPr>
        <w:tc>
          <w:tcPr>
            <w:tcW w:w="1809" w:type="dxa"/>
            <w:tcBorders>
              <w:right w:val="single" w:sz="4" w:space="0" w:color="7F7F7F"/>
            </w:tcBorders>
            <w:shd w:val="clear" w:color="auto" w:fill="FFFFFF"/>
            <w:noWrap/>
            <w:hideMark/>
          </w:tcPr>
          <w:p w14:paraId="245A786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barcode01</w:t>
            </w:r>
          </w:p>
        </w:tc>
        <w:tc>
          <w:tcPr>
            <w:tcW w:w="3734" w:type="dxa"/>
            <w:shd w:val="clear" w:color="auto" w:fill="F2F2F2"/>
            <w:noWrap/>
            <w:hideMark/>
          </w:tcPr>
          <w:p w14:paraId="3DCAA6C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CM2</w:t>
            </w:r>
          </w:p>
        </w:tc>
        <w:tc>
          <w:tcPr>
            <w:tcW w:w="1360" w:type="dxa"/>
            <w:shd w:val="clear" w:color="auto" w:fill="F2F2F2"/>
            <w:hideMark/>
          </w:tcPr>
          <w:p w14:paraId="226CB4C0"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32.70%</w:t>
            </w:r>
          </w:p>
        </w:tc>
      </w:tr>
      <w:tr w:rsidR="00515A12" w:rsidRPr="00515A12" w14:paraId="07267B32" w14:textId="77777777" w:rsidTr="00C25097">
        <w:trPr>
          <w:trHeight w:val="300"/>
        </w:trPr>
        <w:tc>
          <w:tcPr>
            <w:tcW w:w="1809" w:type="dxa"/>
            <w:tcBorders>
              <w:right w:val="single" w:sz="4" w:space="0" w:color="7F7F7F"/>
            </w:tcBorders>
            <w:shd w:val="clear" w:color="auto" w:fill="FFFFFF"/>
            <w:noWrap/>
            <w:hideMark/>
          </w:tcPr>
          <w:p w14:paraId="38BB04D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barcode02</w:t>
            </w:r>
          </w:p>
        </w:tc>
        <w:tc>
          <w:tcPr>
            <w:tcW w:w="3734" w:type="dxa"/>
            <w:shd w:val="clear" w:color="auto" w:fill="auto"/>
            <w:noWrap/>
            <w:hideMark/>
          </w:tcPr>
          <w:p w14:paraId="79B49280"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CF2</w:t>
            </w:r>
          </w:p>
        </w:tc>
        <w:tc>
          <w:tcPr>
            <w:tcW w:w="1360" w:type="dxa"/>
            <w:shd w:val="clear" w:color="auto" w:fill="auto"/>
            <w:hideMark/>
          </w:tcPr>
          <w:p w14:paraId="1F652AC5"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44.00%</w:t>
            </w:r>
          </w:p>
        </w:tc>
      </w:tr>
      <w:tr w:rsidR="00515A12" w:rsidRPr="00515A12" w14:paraId="6E61DE6A" w14:textId="77777777" w:rsidTr="00C25097">
        <w:trPr>
          <w:trHeight w:val="300"/>
        </w:trPr>
        <w:tc>
          <w:tcPr>
            <w:tcW w:w="1809" w:type="dxa"/>
            <w:tcBorders>
              <w:right w:val="single" w:sz="4" w:space="0" w:color="7F7F7F"/>
            </w:tcBorders>
            <w:shd w:val="clear" w:color="auto" w:fill="FFFFFF"/>
            <w:noWrap/>
            <w:hideMark/>
          </w:tcPr>
          <w:p w14:paraId="6A50E668"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barcode03</w:t>
            </w:r>
          </w:p>
        </w:tc>
        <w:tc>
          <w:tcPr>
            <w:tcW w:w="3734" w:type="dxa"/>
            <w:shd w:val="clear" w:color="auto" w:fill="F2F2F2"/>
            <w:noWrap/>
            <w:hideMark/>
          </w:tcPr>
          <w:p w14:paraId="3CA41B4B"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FM2</w:t>
            </w:r>
          </w:p>
        </w:tc>
        <w:tc>
          <w:tcPr>
            <w:tcW w:w="1360" w:type="dxa"/>
            <w:shd w:val="clear" w:color="auto" w:fill="F2F2F2"/>
            <w:hideMark/>
          </w:tcPr>
          <w:p w14:paraId="7EB7DB3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40.30%</w:t>
            </w:r>
          </w:p>
        </w:tc>
      </w:tr>
      <w:tr w:rsidR="00515A12" w:rsidRPr="00515A12" w14:paraId="232EF409" w14:textId="77777777" w:rsidTr="00C25097">
        <w:trPr>
          <w:trHeight w:val="300"/>
        </w:trPr>
        <w:tc>
          <w:tcPr>
            <w:tcW w:w="1809" w:type="dxa"/>
            <w:tcBorders>
              <w:right w:val="single" w:sz="4" w:space="0" w:color="7F7F7F"/>
            </w:tcBorders>
            <w:shd w:val="clear" w:color="auto" w:fill="FFFFFF"/>
            <w:noWrap/>
            <w:hideMark/>
          </w:tcPr>
          <w:p w14:paraId="3B9E7814"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barcode04</w:t>
            </w:r>
          </w:p>
        </w:tc>
        <w:tc>
          <w:tcPr>
            <w:tcW w:w="3734" w:type="dxa"/>
            <w:shd w:val="clear" w:color="auto" w:fill="auto"/>
            <w:noWrap/>
            <w:hideMark/>
          </w:tcPr>
          <w:p w14:paraId="49715C93"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WH2</w:t>
            </w:r>
          </w:p>
        </w:tc>
        <w:tc>
          <w:tcPr>
            <w:tcW w:w="1360" w:type="dxa"/>
            <w:shd w:val="clear" w:color="auto" w:fill="auto"/>
            <w:hideMark/>
          </w:tcPr>
          <w:p w14:paraId="1CF94DEB"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43.40%</w:t>
            </w:r>
          </w:p>
        </w:tc>
      </w:tr>
      <w:tr w:rsidR="00515A12" w:rsidRPr="00515A12" w14:paraId="0E9E5990" w14:textId="77777777" w:rsidTr="00C25097">
        <w:trPr>
          <w:trHeight w:val="300"/>
        </w:trPr>
        <w:tc>
          <w:tcPr>
            <w:tcW w:w="1809" w:type="dxa"/>
            <w:tcBorders>
              <w:right w:val="single" w:sz="4" w:space="0" w:color="7F7F7F"/>
            </w:tcBorders>
            <w:shd w:val="clear" w:color="auto" w:fill="FFFFFF"/>
            <w:noWrap/>
            <w:hideMark/>
          </w:tcPr>
          <w:p w14:paraId="5B54B191"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barcode06</w:t>
            </w:r>
          </w:p>
        </w:tc>
        <w:tc>
          <w:tcPr>
            <w:tcW w:w="3734" w:type="dxa"/>
            <w:shd w:val="clear" w:color="auto" w:fill="F2F2F2"/>
            <w:noWrap/>
            <w:hideMark/>
          </w:tcPr>
          <w:p w14:paraId="5B2CFFA2"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BSG2</w:t>
            </w:r>
          </w:p>
        </w:tc>
        <w:tc>
          <w:tcPr>
            <w:tcW w:w="1360" w:type="dxa"/>
            <w:shd w:val="clear" w:color="auto" w:fill="F2F2F2"/>
            <w:hideMark/>
          </w:tcPr>
          <w:p w14:paraId="6857E2A2"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27.90%</w:t>
            </w:r>
          </w:p>
        </w:tc>
      </w:tr>
      <w:tr w:rsidR="00515A12" w:rsidRPr="00515A12" w14:paraId="2A9CEC1A" w14:textId="77777777" w:rsidTr="00C25097">
        <w:trPr>
          <w:trHeight w:val="300"/>
        </w:trPr>
        <w:tc>
          <w:tcPr>
            <w:tcW w:w="1809" w:type="dxa"/>
            <w:tcBorders>
              <w:right w:val="single" w:sz="4" w:space="0" w:color="7F7F7F"/>
            </w:tcBorders>
            <w:shd w:val="clear" w:color="auto" w:fill="FFFFFF"/>
            <w:noWrap/>
            <w:hideMark/>
          </w:tcPr>
          <w:p w14:paraId="6BDEB4B0"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barcode07</w:t>
            </w:r>
          </w:p>
        </w:tc>
        <w:tc>
          <w:tcPr>
            <w:tcW w:w="3734" w:type="dxa"/>
            <w:shd w:val="clear" w:color="auto" w:fill="auto"/>
            <w:noWrap/>
            <w:hideMark/>
          </w:tcPr>
          <w:p w14:paraId="59C6B9C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CF3</w:t>
            </w:r>
          </w:p>
        </w:tc>
        <w:tc>
          <w:tcPr>
            <w:tcW w:w="1360" w:type="dxa"/>
            <w:shd w:val="clear" w:color="auto" w:fill="auto"/>
            <w:hideMark/>
          </w:tcPr>
          <w:p w14:paraId="37D2BCA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39.10%</w:t>
            </w:r>
          </w:p>
        </w:tc>
      </w:tr>
      <w:tr w:rsidR="00515A12" w:rsidRPr="00515A12" w14:paraId="75841D59" w14:textId="77777777" w:rsidTr="00C25097">
        <w:trPr>
          <w:trHeight w:val="300"/>
        </w:trPr>
        <w:tc>
          <w:tcPr>
            <w:tcW w:w="1809" w:type="dxa"/>
            <w:tcBorders>
              <w:right w:val="single" w:sz="4" w:space="0" w:color="7F7F7F"/>
            </w:tcBorders>
            <w:shd w:val="clear" w:color="auto" w:fill="FFFFFF"/>
            <w:noWrap/>
            <w:hideMark/>
          </w:tcPr>
          <w:p w14:paraId="611A5E36"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barcode08</w:t>
            </w:r>
          </w:p>
        </w:tc>
        <w:tc>
          <w:tcPr>
            <w:tcW w:w="3734" w:type="dxa"/>
            <w:shd w:val="clear" w:color="auto" w:fill="F2F2F2"/>
            <w:noWrap/>
            <w:hideMark/>
          </w:tcPr>
          <w:p w14:paraId="4B9D235F"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CM3</w:t>
            </w:r>
          </w:p>
        </w:tc>
        <w:tc>
          <w:tcPr>
            <w:tcW w:w="1360" w:type="dxa"/>
            <w:shd w:val="clear" w:color="auto" w:fill="F2F2F2"/>
            <w:hideMark/>
          </w:tcPr>
          <w:p w14:paraId="6662C09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32.10%</w:t>
            </w:r>
          </w:p>
        </w:tc>
      </w:tr>
      <w:tr w:rsidR="00515A12" w:rsidRPr="00515A12" w14:paraId="7D2C251E" w14:textId="77777777" w:rsidTr="00C25097">
        <w:trPr>
          <w:trHeight w:val="300"/>
        </w:trPr>
        <w:tc>
          <w:tcPr>
            <w:tcW w:w="1809" w:type="dxa"/>
            <w:tcBorders>
              <w:right w:val="single" w:sz="4" w:space="0" w:color="7F7F7F"/>
            </w:tcBorders>
            <w:shd w:val="clear" w:color="auto" w:fill="FFFFFF"/>
            <w:noWrap/>
            <w:hideMark/>
          </w:tcPr>
          <w:p w14:paraId="6866E91F"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barcode09</w:t>
            </w:r>
          </w:p>
        </w:tc>
        <w:tc>
          <w:tcPr>
            <w:tcW w:w="3734" w:type="dxa"/>
            <w:shd w:val="clear" w:color="auto" w:fill="auto"/>
            <w:noWrap/>
            <w:hideMark/>
          </w:tcPr>
          <w:p w14:paraId="4F0A4BF6"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FM3</w:t>
            </w:r>
          </w:p>
        </w:tc>
        <w:tc>
          <w:tcPr>
            <w:tcW w:w="1360" w:type="dxa"/>
            <w:shd w:val="clear" w:color="auto" w:fill="auto"/>
            <w:hideMark/>
          </w:tcPr>
          <w:p w14:paraId="59110651"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36.10%</w:t>
            </w:r>
          </w:p>
        </w:tc>
      </w:tr>
      <w:tr w:rsidR="00515A12" w:rsidRPr="00515A12" w14:paraId="61C700F5" w14:textId="77777777" w:rsidTr="00C25097">
        <w:trPr>
          <w:trHeight w:val="300"/>
        </w:trPr>
        <w:tc>
          <w:tcPr>
            <w:tcW w:w="1809" w:type="dxa"/>
            <w:tcBorders>
              <w:right w:val="single" w:sz="4" w:space="0" w:color="7F7F7F"/>
            </w:tcBorders>
            <w:shd w:val="clear" w:color="auto" w:fill="FFFFFF"/>
            <w:noWrap/>
            <w:hideMark/>
          </w:tcPr>
          <w:p w14:paraId="2198EBFB"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barcode10</w:t>
            </w:r>
          </w:p>
        </w:tc>
        <w:tc>
          <w:tcPr>
            <w:tcW w:w="3734" w:type="dxa"/>
            <w:shd w:val="clear" w:color="auto" w:fill="F2F2F2"/>
            <w:noWrap/>
            <w:hideMark/>
          </w:tcPr>
          <w:p w14:paraId="02A1CE3C"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WH3</w:t>
            </w:r>
          </w:p>
        </w:tc>
        <w:tc>
          <w:tcPr>
            <w:tcW w:w="1360" w:type="dxa"/>
            <w:shd w:val="clear" w:color="auto" w:fill="F2F2F2"/>
            <w:hideMark/>
          </w:tcPr>
          <w:p w14:paraId="1471834E"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37.20%</w:t>
            </w:r>
          </w:p>
        </w:tc>
      </w:tr>
      <w:tr w:rsidR="00515A12" w:rsidRPr="00515A12" w14:paraId="58B9ED04" w14:textId="77777777" w:rsidTr="00C25097">
        <w:trPr>
          <w:trHeight w:val="300"/>
        </w:trPr>
        <w:tc>
          <w:tcPr>
            <w:tcW w:w="1809" w:type="dxa"/>
            <w:tcBorders>
              <w:right w:val="single" w:sz="4" w:space="0" w:color="7F7F7F"/>
            </w:tcBorders>
            <w:shd w:val="clear" w:color="auto" w:fill="FFFFFF"/>
            <w:noWrap/>
            <w:hideMark/>
          </w:tcPr>
          <w:p w14:paraId="2A7C9BA2"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barcode11</w:t>
            </w:r>
          </w:p>
        </w:tc>
        <w:tc>
          <w:tcPr>
            <w:tcW w:w="3734" w:type="dxa"/>
            <w:shd w:val="clear" w:color="auto" w:fill="auto"/>
            <w:noWrap/>
            <w:hideMark/>
          </w:tcPr>
          <w:p w14:paraId="096B6D85"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BSG3</w:t>
            </w:r>
          </w:p>
        </w:tc>
        <w:tc>
          <w:tcPr>
            <w:tcW w:w="1360" w:type="dxa"/>
            <w:shd w:val="clear" w:color="auto" w:fill="auto"/>
            <w:hideMark/>
          </w:tcPr>
          <w:p w14:paraId="79554EB8"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35.80%</w:t>
            </w:r>
          </w:p>
        </w:tc>
      </w:tr>
      <w:tr w:rsidR="00515A12" w:rsidRPr="00515A12" w14:paraId="03B1BBCC" w14:textId="77777777" w:rsidTr="00C25097">
        <w:trPr>
          <w:trHeight w:val="288"/>
        </w:trPr>
        <w:tc>
          <w:tcPr>
            <w:tcW w:w="1809" w:type="dxa"/>
            <w:tcBorders>
              <w:right w:val="single" w:sz="4" w:space="0" w:color="7F7F7F"/>
            </w:tcBorders>
            <w:shd w:val="clear" w:color="auto" w:fill="FFFFFF"/>
            <w:noWrap/>
            <w:hideMark/>
          </w:tcPr>
          <w:p w14:paraId="6FC69C2D" w14:textId="77777777" w:rsidR="00515A12" w:rsidRPr="00515A12" w:rsidRDefault="00515A12" w:rsidP="00C25097">
            <w:pPr>
              <w:spacing w:after="0" w:line="240" w:lineRule="auto"/>
              <w:jc w:val="right"/>
              <w:rPr>
                <w:rFonts w:ascii="Times New Roman" w:eastAsia="Times New Roman" w:hAnsi="Times New Roman"/>
                <w:b/>
                <w:bCs/>
                <w:i/>
                <w:iCs/>
                <w:color w:val="333333"/>
                <w:sz w:val="24"/>
                <w:szCs w:val="24"/>
              </w:rPr>
            </w:pPr>
            <w:r w:rsidRPr="00515A12">
              <w:rPr>
                <w:rFonts w:ascii="Times New Roman" w:eastAsia="Times New Roman" w:hAnsi="Times New Roman"/>
                <w:b/>
                <w:bCs/>
                <w:i/>
                <w:iCs/>
                <w:color w:val="333333"/>
                <w:sz w:val="24"/>
                <w:szCs w:val="24"/>
              </w:rPr>
              <w:t>barcode12</w:t>
            </w:r>
          </w:p>
        </w:tc>
        <w:tc>
          <w:tcPr>
            <w:tcW w:w="3734" w:type="dxa"/>
            <w:shd w:val="clear" w:color="auto" w:fill="F2F2F2"/>
            <w:noWrap/>
            <w:hideMark/>
          </w:tcPr>
          <w:p w14:paraId="31624F81" w14:textId="77777777" w:rsidR="00515A12" w:rsidRPr="00515A12" w:rsidRDefault="00515A12" w:rsidP="00C25097">
            <w:pPr>
              <w:spacing w:after="0" w:line="240" w:lineRule="auto"/>
              <w:rPr>
                <w:rFonts w:ascii="Times New Roman" w:eastAsia="Times New Roman" w:hAnsi="Times New Roman"/>
                <w:b/>
                <w:bCs/>
                <w:color w:val="333333"/>
                <w:sz w:val="24"/>
                <w:szCs w:val="24"/>
              </w:rPr>
            </w:pPr>
            <w:r w:rsidRPr="00515A12">
              <w:rPr>
                <w:rFonts w:ascii="Times New Roman" w:eastAsia="Times New Roman" w:hAnsi="Times New Roman"/>
                <w:b/>
                <w:bCs/>
                <w:color w:val="333333"/>
                <w:sz w:val="24"/>
                <w:szCs w:val="24"/>
              </w:rPr>
              <w:t>CF4</w:t>
            </w:r>
          </w:p>
        </w:tc>
        <w:tc>
          <w:tcPr>
            <w:tcW w:w="1360" w:type="dxa"/>
            <w:shd w:val="clear" w:color="auto" w:fill="F2F2F2"/>
            <w:hideMark/>
          </w:tcPr>
          <w:p w14:paraId="2390C3BC" w14:textId="77777777" w:rsidR="00515A12" w:rsidRPr="00515A12" w:rsidRDefault="00515A12" w:rsidP="00C25097">
            <w:pPr>
              <w:spacing w:after="0" w:line="240" w:lineRule="auto"/>
              <w:jc w:val="right"/>
              <w:rPr>
                <w:rFonts w:ascii="Times New Roman" w:eastAsia="Times New Roman" w:hAnsi="Times New Roman"/>
                <w:color w:val="333333"/>
                <w:sz w:val="24"/>
                <w:szCs w:val="24"/>
              </w:rPr>
            </w:pPr>
            <w:r w:rsidRPr="00515A12">
              <w:rPr>
                <w:rFonts w:ascii="Times New Roman" w:eastAsia="Times New Roman" w:hAnsi="Times New Roman"/>
                <w:color w:val="333333"/>
                <w:sz w:val="24"/>
                <w:szCs w:val="24"/>
              </w:rPr>
              <w:t>36.20%</w:t>
            </w:r>
          </w:p>
        </w:tc>
      </w:tr>
    </w:tbl>
    <w:p w14:paraId="547E32F0" w14:textId="77777777" w:rsidR="00515A12" w:rsidRPr="00515A12" w:rsidRDefault="00515A12" w:rsidP="00515A12">
      <w:pPr>
        <w:spacing w:line="360" w:lineRule="auto"/>
        <w:jc w:val="both"/>
        <w:rPr>
          <w:rFonts w:ascii="Times New Roman" w:hAnsi="Times New Roman"/>
          <w:b/>
          <w:sz w:val="24"/>
          <w:szCs w:val="24"/>
        </w:rPr>
      </w:pPr>
    </w:p>
    <w:p w14:paraId="0874F303" w14:textId="77777777" w:rsidR="00515A12" w:rsidRDefault="002F2422" w:rsidP="00515A12">
      <w:pPr>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3455E402" wp14:editId="5E18F53F">
            <wp:extent cx="6362700" cy="25146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2700" cy="2514600"/>
                    </a:xfrm>
                    <a:prstGeom prst="rect">
                      <a:avLst/>
                    </a:prstGeom>
                    <a:noFill/>
                    <a:ln>
                      <a:noFill/>
                    </a:ln>
                  </pic:spPr>
                </pic:pic>
              </a:graphicData>
            </a:graphic>
          </wp:inline>
        </w:drawing>
      </w:r>
    </w:p>
    <w:p w14:paraId="099B7B0E" w14:textId="6BBCD776" w:rsidR="00D7746A" w:rsidRPr="00D7746A" w:rsidRDefault="00F17A3E" w:rsidP="00F17A3E">
      <w:pPr>
        <w:pStyle w:val="Caption"/>
        <w:rPr>
          <w:b w:val="0"/>
        </w:rPr>
      </w:pPr>
      <w:bookmarkStart w:id="257" w:name="_Toc92192541"/>
      <w:r>
        <w:t xml:space="preserve">Figure </w:t>
      </w:r>
      <w:r>
        <w:fldChar w:fldCharType="begin"/>
      </w:r>
      <w:r>
        <w:instrText xml:space="preserve"> SEQ Figure \* ARABIC </w:instrText>
      </w:r>
      <w:r>
        <w:fldChar w:fldCharType="separate"/>
      </w:r>
      <w:r w:rsidR="00D2168F">
        <w:rPr>
          <w:noProof/>
        </w:rPr>
        <w:t>15</w:t>
      </w:r>
      <w:r>
        <w:fldChar w:fldCharType="end"/>
      </w:r>
      <w:r>
        <w:t>:</w:t>
      </w:r>
      <w:r w:rsidRPr="00E01F29">
        <w:t xml:space="preserve"> Ribodepletion statistics using MultiQC (v1.11)</w:t>
      </w:r>
      <w:bookmarkEnd w:id="257"/>
    </w:p>
    <w:p w14:paraId="5FFB0BEE" w14:textId="005D575C" w:rsidR="00335E46" w:rsidRPr="00335E46" w:rsidRDefault="003869B4" w:rsidP="00F17A3E">
      <w:pPr>
        <w:spacing w:line="240" w:lineRule="auto"/>
        <w:jc w:val="both"/>
        <w:rPr>
          <w:rFonts w:ascii="Times New Roman" w:hAnsi="Times New Roman"/>
          <w:sz w:val="24"/>
        </w:rPr>
      </w:pPr>
      <w:r w:rsidRPr="00F17A3E">
        <w:rPr>
          <w:rFonts w:ascii="Times New Roman" w:hAnsi="Times New Roman"/>
          <w:b/>
          <w:sz w:val="24"/>
          <w:szCs w:val="24"/>
        </w:rPr>
        <w:t>F</w:t>
      </w:r>
      <w:r w:rsidR="00D7746A" w:rsidRPr="00F17A3E">
        <w:rPr>
          <w:rFonts w:ascii="Times New Roman" w:hAnsi="Times New Roman"/>
          <w:b/>
          <w:sz w:val="24"/>
          <w:szCs w:val="24"/>
        </w:rPr>
        <w:t xml:space="preserve">igure </w:t>
      </w:r>
      <w:r w:rsidRPr="00F17A3E">
        <w:rPr>
          <w:rFonts w:ascii="Times New Roman" w:hAnsi="Times New Roman"/>
          <w:b/>
          <w:sz w:val="24"/>
          <w:szCs w:val="24"/>
        </w:rPr>
        <w:t>1</w:t>
      </w:r>
      <w:r w:rsidR="00F17A3E" w:rsidRPr="00F17A3E">
        <w:rPr>
          <w:rFonts w:ascii="Times New Roman" w:hAnsi="Times New Roman"/>
          <w:b/>
          <w:sz w:val="24"/>
          <w:szCs w:val="24"/>
        </w:rPr>
        <w:t>5</w:t>
      </w:r>
      <w:r>
        <w:rPr>
          <w:rFonts w:ascii="Times New Roman" w:hAnsi="Times New Roman"/>
          <w:sz w:val="24"/>
          <w:szCs w:val="24"/>
        </w:rPr>
        <w:t xml:space="preserve"> above </w:t>
      </w:r>
      <w:r w:rsidR="00B81BAA">
        <w:rPr>
          <w:rFonts w:ascii="Times New Roman" w:hAnsi="Times New Roman"/>
          <w:sz w:val="24"/>
          <w:szCs w:val="24"/>
        </w:rPr>
        <w:t>shows</w:t>
      </w:r>
      <w:r w:rsidR="00D7746A">
        <w:rPr>
          <w:rFonts w:ascii="Times New Roman" w:hAnsi="Times New Roman"/>
          <w:sz w:val="24"/>
          <w:szCs w:val="24"/>
        </w:rPr>
        <w:t xml:space="preserve"> the number and type of rRNA </w:t>
      </w:r>
      <w:r w:rsidR="00123618">
        <w:rPr>
          <w:rFonts w:ascii="Times New Roman" w:hAnsi="Times New Roman"/>
          <w:sz w:val="24"/>
          <w:szCs w:val="24"/>
        </w:rPr>
        <w:t xml:space="preserve">sequence </w:t>
      </w:r>
      <w:r w:rsidR="00D7746A">
        <w:rPr>
          <w:rFonts w:ascii="Times New Roman" w:hAnsi="Times New Roman"/>
          <w:sz w:val="24"/>
          <w:szCs w:val="24"/>
        </w:rPr>
        <w:t xml:space="preserve">reads filtered </w:t>
      </w:r>
      <w:r w:rsidR="0010213D">
        <w:rPr>
          <w:rFonts w:ascii="Times New Roman" w:hAnsi="Times New Roman"/>
          <w:sz w:val="24"/>
          <w:szCs w:val="24"/>
        </w:rPr>
        <w:t>from</w:t>
      </w:r>
      <w:r w:rsidR="00D7746A">
        <w:rPr>
          <w:rFonts w:ascii="Times New Roman" w:hAnsi="Times New Roman"/>
          <w:sz w:val="24"/>
          <w:szCs w:val="24"/>
        </w:rPr>
        <w:t xml:space="preserve"> each </w:t>
      </w:r>
      <w:r w:rsidR="00B81BAA">
        <w:rPr>
          <w:rFonts w:ascii="Times New Roman" w:hAnsi="Times New Roman"/>
          <w:sz w:val="24"/>
          <w:szCs w:val="24"/>
        </w:rPr>
        <w:t>sample</w:t>
      </w:r>
      <w:r w:rsidR="00D7746A">
        <w:rPr>
          <w:rFonts w:ascii="Times New Roman" w:hAnsi="Times New Roman"/>
          <w:sz w:val="24"/>
          <w:szCs w:val="24"/>
        </w:rPr>
        <w:t>. The highest numbers of rRNA reads were 28S rRNA reads from the silva-euk-28s-id98_count database while the lowest type were the 16S rRNA reads from the silva-arc-16s-database-</w:t>
      </w:r>
      <w:r>
        <w:rPr>
          <w:rFonts w:ascii="Times New Roman" w:hAnsi="Times New Roman"/>
          <w:sz w:val="24"/>
          <w:szCs w:val="24"/>
        </w:rPr>
        <w:t>i</w:t>
      </w:r>
      <w:r w:rsidR="00D7746A">
        <w:rPr>
          <w:rFonts w:ascii="Times New Roman" w:hAnsi="Times New Roman"/>
          <w:sz w:val="24"/>
          <w:szCs w:val="24"/>
        </w:rPr>
        <w:t xml:space="preserve">d98_count database. </w:t>
      </w:r>
    </w:p>
    <w:p w14:paraId="3D05877F" w14:textId="3FC57E96" w:rsidR="000F48F6" w:rsidRDefault="00426C14" w:rsidP="009D6DBB">
      <w:pPr>
        <w:pStyle w:val="Heading2"/>
      </w:pPr>
      <w:bookmarkStart w:id="258" w:name="_Toc92192699"/>
      <w:r>
        <w:t>4.</w:t>
      </w:r>
      <w:r w:rsidR="00F17A3E">
        <w:t>7</w:t>
      </w:r>
      <w:r w:rsidR="009D6DBB">
        <w:t xml:space="preserve"> </w:t>
      </w:r>
      <w:r w:rsidR="00335E46" w:rsidRPr="00335E46">
        <w:t xml:space="preserve">Error correction of </w:t>
      </w:r>
      <w:r w:rsidR="00F17A3E" w:rsidRPr="00335E46">
        <w:t>IsONclust</w:t>
      </w:r>
      <w:r w:rsidR="00F17A3E">
        <w:rPr>
          <w:rStyle w:val="CommentReference"/>
          <w:rFonts w:ascii="Calibri" w:eastAsia="Calibri" w:hAnsi="Calibri"/>
          <w:b w:val="0"/>
        </w:rPr>
        <w:commentReference w:id="259"/>
      </w:r>
      <w:r w:rsidR="00F17A3E">
        <w:rPr>
          <w:rStyle w:val="CommentReference"/>
          <w:rFonts w:ascii="Calibri" w:eastAsia="Calibri" w:hAnsi="Calibri"/>
          <w:b w:val="0"/>
        </w:rPr>
        <w:commentReference w:id="260"/>
      </w:r>
      <w:r w:rsidR="00043382">
        <w:t xml:space="preserve"> </w:t>
      </w:r>
      <w:r w:rsidR="00335E46" w:rsidRPr="00335E46">
        <w:t>clustered cDNA reads with IsONcorrect</w:t>
      </w:r>
      <w:bookmarkEnd w:id="258"/>
    </w:p>
    <w:p w14:paraId="182BEB68" w14:textId="17230D32" w:rsidR="00E546B3" w:rsidRDefault="00B4772E" w:rsidP="00E546B3">
      <w:pPr>
        <w:spacing w:line="360" w:lineRule="auto"/>
        <w:jc w:val="both"/>
        <w:rPr>
          <w:rFonts w:ascii="Times New Roman" w:hAnsi="Times New Roman"/>
          <w:sz w:val="24"/>
          <w:szCs w:val="24"/>
        </w:rPr>
      </w:pPr>
      <w:r>
        <w:rPr>
          <w:rFonts w:ascii="Times New Roman" w:hAnsi="Times New Roman"/>
          <w:sz w:val="24"/>
          <w:szCs w:val="24"/>
        </w:rPr>
        <w:t xml:space="preserve">From </w:t>
      </w:r>
      <w:r w:rsidR="00043382">
        <w:rPr>
          <w:rFonts w:ascii="Times New Roman" w:hAnsi="Times New Roman"/>
          <w:sz w:val="24"/>
          <w:szCs w:val="24"/>
        </w:rPr>
        <w:t xml:space="preserve">the IsONclust greedy clustering algorithm, longer sequences with better quality scores were prioritized and ordered before the shorter reads with lower scores, and one consensus read was maintained as a representative of each cluster </w:t>
      </w:r>
      <w:r w:rsidR="00043382">
        <w:rPr>
          <w:rFonts w:ascii="Times New Roman" w:hAnsi="Times New Roman"/>
          <w:sz w:val="24"/>
          <w:szCs w:val="24"/>
        </w:rPr>
        <w:fldChar w:fldCharType="begin" w:fldLock="1"/>
      </w:r>
      <w:r w:rsidR="00184D3F">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sidR="00043382">
        <w:rPr>
          <w:rFonts w:ascii="Times New Roman" w:hAnsi="Times New Roman"/>
          <w:sz w:val="24"/>
          <w:szCs w:val="24"/>
        </w:rPr>
        <w:fldChar w:fldCharType="separate"/>
      </w:r>
      <w:r w:rsidR="00043382" w:rsidRPr="00043382">
        <w:rPr>
          <w:rFonts w:ascii="Times New Roman" w:hAnsi="Times New Roman"/>
          <w:noProof/>
          <w:sz w:val="24"/>
          <w:szCs w:val="24"/>
        </w:rPr>
        <w:t>(Sahlin &amp; Medvedev, 2020)</w:t>
      </w:r>
      <w:r w:rsidR="00043382">
        <w:rPr>
          <w:rFonts w:ascii="Times New Roman" w:hAnsi="Times New Roman"/>
          <w:sz w:val="24"/>
          <w:szCs w:val="24"/>
        </w:rPr>
        <w:fldChar w:fldCharType="end"/>
      </w:r>
      <w:r w:rsidR="00043382">
        <w:rPr>
          <w:rFonts w:ascii="Times New Roman" w:hAnsi="Times New Roman"/>
          <w:sz w:val="24"/>
          <w:szCs w:val="24"/>
        </w:rPr>
        <w:t xml:space="preserve">. From </w:t>
      </w:r>
      <w:commentRangeStart w:id="261"/>
      <w:commentRangeStart w:id="262"/>
      <w:r>
        <w:rPr>
          <w:rFonts w:ascii="Times New Roman" w:hAnsi="Times New Roman"/>
          <w:sz w:val="24"/>
          <w:szCs w:val="24"/>
        </w:rPr>
        <w:t>e</w:t>
      </w:r>
      <w:r w:rsidR="00E546B3" w:rsidRPr="00E546B3">
        <w:rPr>
          <w:rFonts w:ascii="Times New Roman" w:hAnsi="Times New Roman"/>
          <w:sz w:val="24"/>
          <w:szCs w:val="24"/>
        </w:rPr>
        <w:t>rro</w:t>
      </w:r>
      <w:r w:rsidR="00E546B3">
        <w:rPr>
          <w:rFonts w:ascii="Times New Roman" w:hAnsi="Times New Roman"/>
          <w:sz w:val="24"/>
          <w:szCs w:val="24"/>
        </w:rPr>
        <w:t>r correction</w:t>
      </w:r>
      <w:r w:rsidR="00043382">
        <w:rPr>
          <w:rFonts w:ascii="Times New Roman" w:hAnsi="Times New Roman"/>
          <w:sz w:val="24"/>
          <w:szCs w:val="24"/>
        </w:rPr>
        <w:t xml:space="preserve"> with IsONcorrect</w:t>
      </w:r>
      <w:r w:rsidR="00E546B3">
        <w:rPr>
          <w:rFonts w:ascii="Times New Roman" w:hAnsi="Times New Roman"/>
          <w:sz w:val="24"/>
          <w:szCs w:val="24"/>
        </w:rPr>
        <w:t xml:space="preserve"> </w:t>
      </w:r>
      <w:r w:rsidR="00006F53">
        <w:rPr>
          <w:rFonts w:ascii="Times New Roman" w:hAnsi="Times New Roman"/>
          <w:sz w:val="24"/>
          <w:szCs w:val="24"/>
        </w:rPr>
        <w:t xml:space="preserve">- </w:t>
      </w:r>
      <w:r w:rsidR="00E546B3">
        <w:rPr>
          <w:rFonts w:ascii="Times New Roman" w:hAnsi="Times New Roman"/>
          <w:sz w:val="24"/>
          <w:szCs w:val="24"/>
        </w:rPr>
        <w:t xml:space="preserve">evaluated </w:t>
      </w:r>
      <w:r>
        <w:rPr>
          <w:rFonts w:ascii="Times New Roman" w:hAnsi="Times New Roman"/>
          <w:sz w:val="24"/>
          <w:szCs w:val="24"/>
        </w:rPr>
        <w:t>using reads</w:t>
      </w:r>
      <w:r w:rsidR="00E546B3">
        <w:rPr>
          <w:rFonts w:ascii="Times New Roman" w:hAnsi="Times New Roman"/>
          <w:sz w:val="24"/>
          <w:szCs w:val="24"/>
        </w:rPr>
        <w:t xml:space="preserve"> </w:t>
      </w:r>
      <w:r>
        <w:rPr>
          <w:rFonts w:ascii="Times New Roman" w:hAnsi="Times New Roman"/>
          <w:sz w:val="24"/>
          <w:szCs w:val="24"/>
        </w:rPr>
        <w:t xml:space="preserve">that mapped to the BSF reference genome </w:t>
      </w:r>
      <w:r w:rsidR="00E546B3">
        <w:rPr>
          <w:rFonts w:ascii="Times New Roman" w:hAnsi="Times New Roman"/>
          <w:sz w:val="24"/>
          <w:szCs w:val="24"/>
        </w:rPr>
        <w:t>for both the clustered, corrected reads and unclustered, uncorrected reads,</w:t>
      </w:r>
      <w:r>
        <w:rPr>
          <w:rFonts w:ascii="Times New Roman" w:hAnsi="Times New Roman"/>
          <w:sz w:val="24"/>
          <w:szCs w:val="24"/>
        </w:rPr>
        <w:t xml:space="preserve"> we found</w:t>
      </w:r>
      <w:r w:rsidR="0023688E">
        <w:rPr>
          <w:rFonts w:ascii="Times New Roman" w:hAnsi="Times New Roman"/>
          <w:sz w:val="24"/>
          <w:szCs w:val="24"/>
        </w:rPr>
        <w:t xml:space="preserve"> </w:t>
      </w:r>
      <w:r>
        <w:rPr>
          <w:rFonts w:ascii="Times New Roman" w:hAnsi="Times New Roman"/>
          <w:sz w:val="24"/>
          <w:szCs w:val="24"/>
        </w:rPr>
        <w:t xml:space="preserve">that there were differences in mean coverage, mean depth, mapping quality, and mapping percentages with significant differences being observed in mapping percentages using the paired t-test as shown in </w:t>
      </w:r>
      <w:r w:rsidR="0023688E" w:rsidRPr="0023688E">
        <w:rPr>
          <w:rFonts w:ascii="Times New Roman" w:hAnsi="Times New Roman"/>
          <w:b/>
          <w:sz w:val="24"/>
          <w:szCs w:val="24"/>
        </w:rPr>
        <w:t>Table 4.6</w:t>
      </w:r>
      <w:r w:rsidR="0023688E">
        <w:rPr>
          <w:rFonts w:ascii="Times New Roman" w:hAnsi="Times New Roman"/>
          <w:sz w:val="24"/>
          <w:szCs w:val="24"/>
        </w:rPr>
        <w:t xml:space="preserve">, and </w:t>
      </w:r>
      <w:r w:rsidR="0023688E" w:rsidRPr="00043382">
        <w:rPr>
          <w:rFonts w:ascii="Times New Roman" w:hAnsi="Times New Roman"/>
          <w:b/>
          <w:sz w:val="24"/>
          <w:szCs w:val="24"/>
        </w:rPr>
        <w:t>Figure</w:t>
      </w:r>
      <w:r w:rsidR="00043382" w:rsidRPr="00043382">
        <w:rPr>
          <w:rFonts w:ascii="Times New Roman" w:hAnsi="Times New Roman"/>
          <w:b/>
          <w:sz w:val="24"/>
          <w:szCs w:val="24"/>
        </w:rPr>
        <w:t xml:space="preserve"> 1</w:t>
      </w:r>
      <w:r w:rsidR="00F17A3E">
        <w:rPr>
          <w:rFonts w:ascii="Times New Roman" w:hAnsi="Times New Roman"/>
          <w:b/>
          <w:sz w:val="24"/>
          <w:szCs w:val="24"/>
        </w:rPr>
        <w:t>6</w:t>
      </w:r>
      <w:r w:rsidR="00E546B3">
        <w:rPr>
          <w:rFonts w:ascii="Times New Roman" w:hAnsi="Times New Roman"/>
          <w:sz w:val="24"/>
          <w:szCs w:val="24"/>
        </w:rPr>
        <w:t xml:space="preserve">. </w:t>
      </w:r>
      <w:commentRangeEnd w:id="261"/>
      <w:r w:rsidR="008A5FF7">
        <w:rPr>
          <w:rStyle w:val="CommentReference"/>
        </w:rPr>
        <w:commentReference w:id="261"/>
      </w:r>
      <w:commentRangeEnd w:id="262"/>
      <w:r w:rsidR="00F17A3E">
        <w:rPr>
          <w:rStyle w:val="CommentReference"/>
        </w:rPr>
        <w:commentReference w:id="262"/>
      </w:r>
    </w:p>
    <w:p w14:paraId="67F2A735" w14:textId="77777777" w:rsidR="006B64CE" w:rsidRDefault="001A1AD7" w:rsidP="00043382">
      <w:pPr>
        <w:pStyle w:val="Caption"/>
      </w:pPr>
      <w:bookmarkStart w:id="263" w:name="_Toc89593851"/>
      <w:r>
        <w:t xml:space="preserve">Table 4. </w:t>
      </w:r>
      <w:r>
        <w:fldChar w:fldCharType="begin"/>
      </w:r>
      <w:r>
        <w:instrText xml:space="preserve"> SEQ Table_4. \* ARABIC </w:instrText>
      </w:r>
      <w:r>
        <w:fldChar w:fldCharType="separate"/>
      </w:r>
      <w:r w:rsidR="006F144E">
        <w:rPr>
          <w:noProof/>
        </w:rPr>
        <w:t>6</w:t>
      </w:r>
      <w:r>
        <w:fldChar w:fldCharType="end"/>
      </w:r>
      <w:r>
        <w:t xml:space="preserve">: </w:t>
      </w:r>
      <w:r w:rsidRPr="0018799D">
        <w:t>Evaluation of the read error-correction efficacy</w:t>
      </w:r>
      <w:bookmarkEnd w:id="263"/>
    </w:p>
    <w:p w14:paraId="63057F75" w14:textId="77777777" w:rsidR="00514A73" w:rsidRPr="00E546B3" w:rsidRDefault="009D6DBB" w:rsidP="0070177F">
      <w:pPr>
        <w:spacing w:line="240" w:lineRule="auto"/>
        <w:jc w:val="both"/>
        <w:rPr>
          <w:rFonts w:ascii="Times New Roman" w:hAnsi="Times New Roman"/>
          <w:sz w:val="24"/>
          <w:szCs w:val="24"/>
        </w:rPr>
      </w:pPr>
      <w:r w:rsidRPr="000F48F6">
        <w:rPr>
          <w:rFonts w:ascii="Times New Roman" w:hAnsi="Times New Roman"/>
          <w:sz w:val="24"/>
          <w:szCs w:val="24"/>
        </w:rPr>
        <w:t>The tab</w:t>
      </w:r>
      <w:r>
        <w:rPr>
          <w:rFonts w:ascii="Times New Roman" w:hAnsi="Times New Roman"/>
          <w:sz w:val="24"/>
          <w:szCs w:val="24"/>
        </w:rPr>
        <w:t xml:space="preserve">le below shows the comparison between reads subjected to de novo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and correction with isONcorrect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0F48F6">
        <w:rPr>
          <w:rFonts w:ascii="Times New Roman" w:hAnsi="Times New Roman"/>
          <w:noProof/>
          <w:sz w:val="24"/>
          <w:szCs w:val="24"/>
        </w:rPr>
        <w:t>(Sahlin et al., 2021)</w:t>
      </w:r>
      <w:r>
        <w:rPr>
          <w:rFonts w:ascii="Times New Roman" w:hAnsi="Times New Roman"/>
          <w:sz w:val="24"/>
          <w:szCs w:val="24"/>
        </w:rPr>
        <w:fldChar w:fldCharType="end"/>
      </w:r>
      <w:r>
        <w:rPr>
          <w:rFonts w:ascii="Times New Roman" w:hAnsi="Times New Roman"/>
          <w:sz w:val="24"/>
          <w:szCs w:val="24"/>
        </w:rPr>
        <w:t xml:space="preserve"> and uncorrected reads that were neither clustered nor corrected. There was a slight variation in the mean coverage, mean depth, and mapping quality between the corrected and uncorrected reads. However, all the corrected reads recorded higher (%) of reads that mapped to the BSF genome as compared to the uncorrected reads.</w:t>
      </w:r>
    </w:p>
    <w:tbl>
      <w:tblPr>
        <w:tblpPr w:leftFromText="180" w:rightFromText="180" w:vertAnchor="text" w:horzAnchor="margin" w:tblpY="530"/>
        <w:tblW w:w="9359" w:type="dxa"/>
        <w:tblBorders>
          <w:insideV w:val="single" w:sz="12" w:space="0" w:color="auto"/>
        </w:tblBorders>
        <w:tblLook w:val="04A0" w:firstRow="1" w:lastRow="0" w:firstColumn="1" w:lastColumn="0" w:noHBand="0" w:noVBand="1"/>
      </w:tblPr>
      <w:tblGrid>
        <w:gridCol w:w="1793"/>
        <w:gridCol w:w="1243"/>
        <w:gridCol w:w="711"/>
        <w:gridCol w:w="798"/>
        <w:gridCol w:w="821"/>
        <w:gridCol w:w="785"/>
        <w:gridCol w:w="711"/>
        <w:gridCol w:w="785"/>
        <w:gridCol w:w="711"/>
        <w:gridCol w:w="1001"/>
      </w:tblGrid>
      <w:tr w:rsidR="008C6CEC" w:rsidRPr="006D6625" w14:paraId="337E94A2" w14:textId="77777777" w:rsidTr="008C6CEC">
        <w:trPr>
          <w:trHeight w:val="246"/>
        </w:trPr>
        <w:tc>
          <w:tcPr>
            <w:tcW w:w="1793" w:type="dxa"/>
            <w:tcBorders>
              <w:bottom w:val="single" w:sz="4" w:space="0" w:color="auto"/>
            </w:tcBorders>
            <w:shd w:val="clear" w:color="auto" w:fill="auto"/>
            <w:noWrap/>
            <w:hideMark/>
          </w:tcPr>
          <w:p w14:paraId="64F79839" w14:textId="77777777" w:rsidR="008C6CEC" w:rsidRPr="006D6625" w:rsidRDefault="008C6CEC" w:rsidP="008C6CEC">
            <w:pPr>
              <w:spacing w:after="0" w:line="240" w:lineRule="auto"/>
              <w:jc w:val="center"/>
              <w:rPr>
                <w:rFonts w:ascii="Times New Roman" w:eastAsia="Times New Roman" w:hAnsi="Times New Roman"/>
                <w:b/>
                <w:bCs/>
                <w:i/>
                <w:iCs/>
                <w:sz w:val="20"/>
                <w:szCs w:val="20"/>
              </w:rPr>
            </w:pPr>
            <w:r w:rsidRPr="006D6625">
              <w:rPr>
                <w:rFonts w:ascii="Times New Roman" w:eastAsia="Times New Roman" w:hAnsi="Times New Roman"/>
                <w:b/>
                <w:bCs/>
                <w:i/>
                <w:iCs/>
                <w:color w:val="000000"/>
              </w:rPr>
              <w:lastRenderedPageBreak/>
              <w:t>Barcode_ID</w:t>
            </w:r>
          </w:p>
        </w:tc>
        <w:tc>
          <w:tcPr>
            <w:tcW w:w="1243" w:type="dxa"/>
            <w:tcBorders>
              <w:bottom w:val="single" w:sz="4" w:space="0" w:color="auto"/>
            </w:tcBorders>
            <w:shd w:val="clear" w:color="auto" w:fill="auto"/>
          </w:tcPr>
          <w:p w14:paraId="0997B20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Sample_ID</w:t>
            </w:r>
          </w:p>
        </w:tc>
        <w:tc>
          <w:tcPr>
            <w:tcW w:w="1509" w:type="dxa"/>
            <w:gridSpan w:val="2"/>
            <w:tcBorders>
              <w:bottom w:val="single" w:sz="4" w:space="0" w:color="auto"/>
            </w:tcBorders>
            <w:shd w:val="clear" w:color="auto" w:fill="auto"/>
            <w:noWrap/>
            <w:hideMark/>
          </w:tcPr>
          <w:p w14:paraId="1B96736B"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coverage</w:t>
            </w:r>
          </w:p>
        </w:tc>
        <w:tc>
          <w:tcPr>
            <w:tcW w:w="1606" w:type="dxa"/>
            <w:gridSpan w:val="2"/>
            <w:tcBorders>
              <w:bottom w:val="single" w:sz="4" w:space="0" w:color="auto"/>
            </w:tcBorders>
            <w:shd w:val="clear" w:color="auto" w:fill="auto"/>
            <w:noWrap/>
            <w:hideMark/>
          </w:tcPr>
          <w:p w14:paraId="75D6896A"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Mean depth</w:t>
            </w:r>
          </w:p>
        </w:tc>
        <w:tc>
          <w:tcPr>
            <w:tcW w:w="1496" w:type="dxa"/>
            <w:gridSpan w:val="2"/>
            <w:tcBorders>
              <w:bottom w:val="single" w:sz="4" w:space="0" w:color="auto"/>
            </w:tcBorders>
            <w:shd w:val="clear" w:color="auto" w:fill="auto"/>
            <w:noWrap/>
            <w:hideMark/>
          </w:tcPr>
          <w:p w14:paraId="42629487"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Mapping quality</w:t>
            </w:r>
          </w:p>
        </w:tc>
        <w:tc>
          <w:tcPr>
            <w:tcW w:w="1712" w:type="dxa"/>
            <w:gridSpan w:val="2"/>
            <w:tcBorders>
              <w:bottom w:val="single" w:sz="4" w:space="0" w:color="auto"/>
            </w:tcBorders>
            <w:shd w:val="clear" w:color="auto" w:fill="auto"/>
            <w:noWrap/>
            <w:hideMark/>
          </w:tcPr>
          <w:p w14:paraId="5AE8E3F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 of mapped reads</w:t>
            </w:r>
          </w:p>
        </w:tc>
      </w:tr>
      <w:tr w:rsidR="008C6CEC" w:rsidRPr="006D6625" w14:paraId="69CBEC7F" w14:textId="77777777" w:rsidTr="008C6CEC">
        <w:trPr>
          <w:trHeight w:val="246"/>
        </w:trPr>
        <w:tc>
          <w:tcPr>
            <w:tcW w:w="1793" w:type="dxa"/>
            <w:tcBorders>
              <w:top w:val="single" w:sz="4" w:space="0" w:color="auto"/>
            </w:tcBorders>
            <w:shd w:val="clear" w:color="auto" w:fill="F2F2F2"/>
            <w:noWrap/>
            <w:hideMark/>
          </w:tcPr>
          <w:p w14:paraId="1A18E824" w14:textId="77777777" w:rsidR="008C6CEC" w:rsidRPr="006D6625" w:rsidRDefault="008C6CEC" w:rsidP="008C6CEC">
            <w:pPr>
              <w:spacing w:after="0" w:line="240" w:lineRule="auto"/>
              <w:rPr>
                <w:rFonts w:ascii="Times New Roman" w:eastAsia="Times New Roman" w:hAnsi="Times New Roman"/>
                <w:b/>
                <w:bCs/>
                <w:i/>
                <w:iCs/>
                <w:color w:val="000000"/>
              </w:rPr>
            </w:pPr>
          </w:p>
        </w:tc>
        <w:tc>
          <w:tcPr>
            <w:tcW w:w="1243" w:type="dxa"/>
            <w:tcBorders>
              <w:top w:val="single" w:sz="4" w:space="0" w:color="auto"/>
            </w:tcBorders>
            <w:shd w:val="clear" w:color="auto" w:fill="F2F2F2"/>
          </w:tcPr>
          <w:p w14:paraId="488E6606" w14:textId="77777777" w:rsidR="008C6CEC" w:rsidRPr="006D6625" w:rsidRDefault="008C6CEC" w:rsidP="008C6CEC">
            <w:pPr>
              <w:spacing w:after="0" w:line="240" w:lineRule="auto"/>
              <w:rPr>
                <w:rFonts w:ascii="Times New Roman" w:eastAsia="Times New Roman" w:hAnsi="Times New Roman"/>
                <w:b/>
                <w:i/>
                <w:iCs/>
                <w:sz w:val="24"/>
                <w:szCs w:val="24"/>
              </w:rPr>
            </w:pPr>
          </w:p>
        </w:tc>
        <w:tc>
          <w:tcPr>
            <w:tcW w:w="711" w:type="dxa"/>
            <w:tcBorders>
              <w:top w:val="single" w:sz="4" w:space="0" w:color="auto"/>
            </w:tcBorders>
            <w:shd w:val="clear" w:color="auto" w:fill="F2F2F2"/>
            <w:noWrap/>
            <w:hideMark/>
          </w:tcPr>
          <w:p w14:paraId="19ECCFD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98" w:type="dxa"/>
            <w:tcBorders>
              <w:top w:val="single" w:sz="4" w:space="0" w:color="auto"/>
            </w:tcBorders>
            <w:shd w:val="clear" w:color="auto" w:fill="F2F2F2"/>
            <w:noWrap/>
            <w:hideMark/>
          </w:tcPr>
          <w:p w14:paraId="2CED64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821" w:type="dxa"/>
            <w:tcBorders>
              <w:top w:val="single" w:sz="4" w:space="0" w:color="auto"/>
            </w:tcBorders>
            <w:shd w:val="clear" w:color="auto" w:fill="F2F2F2"/>
            <w:noWrap/>
            <w:hideMark/>
          </w:tcPr>
          <w:p w14:paraId="2A30ED2D"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3207AE91"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6BC0B4A2"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785" w:type="dxa"/>
            <w:tcBorders>
              <w:top w:val="single" w:sz="4" w:space="0" w:color="auto"/>
            </w:tcBorders>
            <w:shd w:val="clear" w:color="auto" w:fill="F2F2F2"/>
            <w:noWrap/>
            <w:hideMark/>
          </w:tcPr>
          <w:p w14:paraId="5ADEA163"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c>
          <w:tcPr>
            <w:tcW w:w="711" w:type="dxa"/>
            <w:tcBorders>
              <w:top w:val="single" w:sz="4" w:space="0" w:color="auto"/>
            </w:tcBorders>
            <w:shd w:val="clear" w:color="auto" w:fill="F2F2F2"/>
            <w:noWrap/>
            <w:hideMark/>
          </w:tcPr>
          <w:p w14:paraId="29E23A98"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cor.</w:t>
            </w:r>
          </w:p>
        </w:tc>
        <w:tc>
          <w:tcPr>
            <w:tcW w:w="1001" w:type="dxa"/>
            <w:tcBorders>
              <w:top w:val="single" w:sz="4" w:space="0" w:color="auto"/>
            </w:tcBorders>
            <w:shd w:val="clear" w:color="auto" w:fill="F2F2F2"/>
            <w:noWrap/>
            <w:hideMark/>
          </w:tcPr>
          <w:p w14:paraId="66EE94B6" w14:textId="77777777" w:rsidR="008C6CEC" w:rsidRPr="006D6625" w:rsidRDefault="008C6CEC" w:rsidP="008C6CEC">
            <w:pPr>
              <w:spacing w:after="0" w:line="240" w:lineRule="auto"/>
              <w:rPr>
                <w:rFonts w:ascii="Times New Roman" w:eastAsia="Times New Roman" w:hAnsi="Times New Roman"/>
                <w:i/>
                <w:iCs/>
                <w:color w:val="000000"/>
              </w:rPr>
            </w:pPr>
            <w:r w:rsidRPr="006D6625">
              <w:rPr>
                <w:rFonts w:ascii="Times New Roman" w:eastAsia="Times New Roman" w:hAnsi="Times New Roman"/>
                <w:i/>
                <w:iCs/>
                <w:color w:val="000000"/>
              </w:rPr>
              <w:t>uncor.</w:t>
            </w:r>
          </w:p>
        </w:tc>
      </w:tr>
      <w:tr w:rsidR="008C6CEC" w:rsidRPr="006D6625" w14:paraId="2D44324D" w14:textId="77777777" w:rsidTr="008C6CEC">
        <w:trPr>
          <w:trHeight w:val="246"/>
        </w:trPr>
        <w:tc>
          <w:tcPr>
            <w:tcW w:w="1793" w:type="dxa"/>
            <w:shd w:val="clear" w:color="auto" w:fill="auto"/>
            <w:noWrap/>
            <w:hideMark/>
          </w:tcPr>
          <w:p w14:paraId="4F3CB0E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barcode01</w:t>
            </w:r>
          </w:p>
        </w:tc>
        <w:tc>
          <w:tcPr>
            <w:tcW w:w="1243" w:type="dxa"/>
            <w:shd w:val="clear" w:color="auto" w:fill="auto"/>
          </w:tcPr>
          <w:p w14:paraId="665C90C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CF1</w:t>
            </w:r>
          </w:p>
        </w:tc>
        <w:tc>
          <w:tcPr>
            <w:tcW w:w="711" w:type="dxa"/>
            <w:shd w:val="clear" w:color="auto" w:fill="auto"/>
            <w:noWrap/>
            <w:hideMark/>
          </w:tcPr>
          <w:p w14:paraId="082ACE8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0.262</w:t>
            </w:r>
          </w:p>
        </w:tc>
        <w:tc>
          <w:tcPr>
            <w:tcW w:w="798" w:type="dxa"/>
            <w:shd w:val="clear" w:color="auto" w:fill="auto"/>
            <w:noWrap/>
            <w:hideMark/>
          </w:tcPr>
          <w:p w14:paraId="6D40E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0.264</w:t>
            </w:r>
          </w:p>
        </w:tc>
        <w:tc>
          <w:tcPr>
            <w:tcW w:w="821" w:type="dxa"/>
            <w:shd w:val="clear" w:color="auto" w:fill="auto"/>
            <w:noWrap/>
            <w:hideMark/>
          </w:tcPr>
          <w:p w14:paraId="6D95B62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0.043</w:t>
            </w:r>
          </w:p>
        </w:tc>
        <w:tc>
          <w:tcPr>
            <w:tcW w:w="785" w:type="dxa"/>
            <w:shd w:val="clear" w:color="auto" w:fill="auto"/>
            <w:noWrap/>
            <w:hideMark/>
          </w:tcPr>
          <w:p w14:paraId="2379EC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177D7CD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42A0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52.33</w:t>
            </w:r>
          </w:p>
        </w:tc>
        <w:tc>
          <w:tcPr>
            <w:tcW w:w="711" w:type="dxa"/>
            <w:shd w:val="clear" w:color="auto" w:fill="auto"/>
            <w:noWrap/>
            <w:hideMark/>
          </w:tcPr>
          <w:p w14:paraId="1C74936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94.55</w:t>
            </w:r>
          </w:p>
        </w:tc>
        <w:tc>
          <w:tcPr>
            <w:tcW w:w="1001" w:type="dxa"/>
            <w:shd w:val="clear" w:color="auto" w:fill="auto"/>
            <w:noWrap/>
            <w:hideMark/>
          </w:tcPr>
          <w:p w14:paraId="3F474C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93.66</w:t>
            </w:r>
          </w:p>
        </w:tc>
      </w:tr>
      <w:tr w:rsidR="008C6CEC" w:rsidRPr="006D6625" w14:paraId="4C9FE024" w14:textId="77777777" w:rsidTr="008C6CEC">
        <w:trPr>
          <w:trHeight w:val="246"/>
        </w:trPr>
        <w:tc>
          <w:tcPr>
            <w:tcW w:w="1793" w:type="dxa"/>
            <w:shd w:val="clear" w:color="auto" w:fill="F2F2F2"/>
            <w:noWrap/>
            <w:hideMark/>
          </w:tcPr>
          <w:p w14:paraId="2C4A76A9"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barcode02</w:t>
            </w:r>
          </w:p>
        </w:tc>
        <w:tc>
          <w:tcPr>
            <w:tcW w:w="1243" w:type="dxa"/>
            <w:shd w:val="clear" w:color="auto" w:fill="F2F2F2"/>
          </w:tcPr>
          <w:p w14:paraId="3FB6FE3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FM1</w:t>
            </w:r>
          </w:p>
        </w:tc>
        <w:tc>
          <w:tcPr>
            <w:tcW w:w="711" w:type="dxa"/>
            <w:shd w:val="clear" w:color="auto" w:fill="F2F2F2"/>
            <w:noWrap/>
            <w:hideMark/>
          </w:tcPr>
          <w:p w14:paraId="6A42A4F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798" w:type="dxa"/>
            <w:shd w:val="clear" w:color="auto" w:fill="F2F2F2"/>
            <w:noWrap/>
            <w:hideMark/>
          </w:tcPr>
          <w:p w14:paraId="19BFB20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0.373</w:t>
            </w:r>
          </w:p>
        </w:tc>
        <w:tc>
          <w:tcPr>
            <w:tcW w:w="821" w:type="dxa"/>
            <w:shd w:val="clear" w:color="auto" w:fill="F2F2F2"/>
            <w:noWrap/>
            <w:hideMark/>
          </w:tcPr>
          <w:p w14:paraId="6A1CD0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85" w:type="dxa"/>
            <w:shd w:val="clear" w:color="auto" w:fill="F2F2F2"/>
            <w:noWrap/>
            <w:hideMark/>
          </w:tcPr>
          <w:p w14:paraId="6E773C7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0.015</w:t>
            </w:r>
          </w:p>
        </w:tc>
        <w:tc>
          <w:tcPr>
            <w:tcW w:w="711" w:type="dxa"/>
            <w:shd w:val="clear" w:color="auto" w:fill="F2F2F2"/>
            <w:noWrap/>
            <w:hideMark/>
          </w:tcPr>
          <w:p w14:paraId="6F57F1D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52.5</w:t>
            </w:r>
          </w:p>
        </w:tc>
        <w:tc>
          <w:tcPr>
            <w:tcW w:w="785" w:type="dxa"/>
            <w:shd w:val="clear" w:color="auto" w:fill="F2F2F2"/>
            <w:noWrap/>
            <w:hideMark/>
          </w:tcPr>
          <w:p w14:paraId="1BE5463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52.84</w:t>
            </w:r>
          </w:p>
        </w:tc>
        <w:tc>
          <w:tcPr>
            <w:tcW w:w="711" w:type="dxa"/>
            <w:shd w:val="clear" w:color="auto" w:fill="F2F2F2"/>
            <w:noWrap/>
            <w:hideMark/>
          </w:tcPr>
          <w:p w14:paraId="45C41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90.93</w:t>
            </w:r>
          </w:p>
        </w:tc>
        <w:tc>
          <w:tcPr>
            <w:tcW w:w="1001" w:type="dxa"/>
            <w:shd w:val="clear" w:color="auto" w:fill="F2F2F2"/>
            <w:noWrap/>
            <w:hideMark/>
          </w:tcPr>
          <w:p w14:paraId="0E5E24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86.75</w:t>
            </w:r>
          </w:p>
        </w:tc>
      </w:tr>
      <w:tr w:rsidR="008C6CEC" w:rsidRPr="006D6625" w14:paraId="39671000" w14:textId="77777777" w:rsidTr="008C6CEC">
        <w:trPr>
          <w:trHeight w:val="246"/>
        </w:trPr>
        <w:tc>
          <w:tcPr>
            <w:tcW w:w="1793" w:type="dxa"/>
            <w:shd w:val="clear" w:color="auto" w:fill="auto"/>
            <w:noWrap/>
            <w:hideMark/>
          </w:tcPr>
          <w:p w14:paraId="2C66AB9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barcode03</w:t>
            </w:r>
          </w:p>
        </w:tc>
        <w:tc>
          <w:tcPr>
            <w:tcW w:w="1243" w:type="dxa"/>
            <w:shd w:val="clear" w:color="auto" w:fill="auto"/>
          </w:tcPr>
          <w:p w14:paraId="79D1392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BSG1</w:t>
            </w:r>
          </w:p>
        </w:tc>
        <w:tc>
          <w:tcPr>
            <w:tcW w:w="711" w:type="dxa"/>
            <w:shd w:val="clear" w:color="auto" w:fill="auto"/>
            <w:noWrap/>
            <w:hideMark/>
          </w:tcPr>
          <w:p w14:paraId="6A8BB9E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0.268</w:t>
            </w:r>
          </w:p>
        </w:tc>
        <w:tc>
          <w:tcPr>
            <w:tcW w:w="798" w:type="dxa"/>
            <w:shd w:val="clear" w:color="auto" w:fill="auto"/>
            <w:noWrap/>
            <w:hideMark/>
          </w:tcPr>
          <w:p w14:paraId="0D67E0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0.269</w:t>
            </w:r>
          </w:p>
        </w:tc>
        <w:tc>
          <w:tcPr>
            <w:tcW w:w="821" w:type="dxa"/>
            <w:shd w:val="clear" w:color="auto" w:fill="auto"/>
            <w:noWrap/>
            <w:hideMark/>
          </w:tcPr>
          <w:p w14:paraId="652086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85" w:type="dxa"/>
            <w:shd w:val="clear" w:color="auto" w:fill="auto"/>
            <w:noWrap/>
            <w:hideMark/>
          </w:tcPr>
          <w:p w14:paraId="2BDAA78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0.025</w:t>
            </w:r>
          </w:p>
        </w:tc>
        <w:tc>
          <w:tcPr>
            <w:tcW w:w="711" w:type="dxa"/>
            <w:shd w:val="clear" w:color="auto" w:fill="auto"/>
            <w:noWrap/>
            <w:hideMark/>
          </w:tcPr>
          <w:p w14:paraId="7E59F7B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50.43</w:t>
            </w:r>
          </w:p>
        </w:tc>
        <w:tc>
          <w:tcPr>
            <w:tcW w:w="785" w:type="dxa"/>
            <w:shd w:val="clear" w:color="auto" w:fill="auto"/>
            <w:noWrap/>
            <w:hideMark/>
          </w:tcPr>
          <w:p w14:paraId="5C80926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50.41</w:t>
            </w:r>
          </w:p>
        </w:tc>
        <w:tc>
          <w:tcPr>
            <w:tcW w:w="711" w:type="dxa"/>
            <w:shd w:val="clear" w:color="auto" w:fill="auto"/>
            <w:noWrap/>
            <w:hideMark/>
          </w:tcPr>
          <w:p w14:paraId="4B7E37F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92.03</w:t>
            </w:r>
          </w:p>
        </w:tc>
        <w:tc>
          <w:tcPr>
            <w:tcW w:w="1001" w:type="dxa"/>
            <w:shd w:val="clear" w:color="auto" w:fill="auto"/>
            <w:noWrap/>
            <w:hideMark/>
          </w:tcPr>
          <w:p w14:paraId="4434D1F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89.01</w:t>
            </w:r>
          </w:p>
        </w:tc>
      </w:tr>
      <w:tr w:rsidR="008C6CEC" w:rsidRPr="006D6625" w14:paraId="5B66BA4D" w14:textId="77777777" w:rsidTr="008C6CEC">
        <w:trPr>
          <w:trHeight w:val="246"/>
        </w:trPr>
        <w:tc>
          <w:tcPr>
            <w:tcW w:w="1793" w:type="dxa"/>
            <w:shd w:val="clear" w:color="auto" w:fill="F2F2F2"/>
            <w:noWrap/>
            <w:hideMark/>
          </w:tcPr>
          <w:p w14:paraId="41DD96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barcode04</w:t>
            </w:r>
          </w:p>
        </w:tc>
        <w:tc>
          <w:tcPr>
            <w:tcW w:w="1243" w:type="dxa"/>
            <w:shd w:val="clear" w:color="auto" w:fill="F2F2F2"/>
          </w:tcPr>
          <w:p w14:paraId="6CEC6FC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CM1</w:t>
            </w:r>
          </w:p>
        </w:tc>
        <w:tc>
          <w:tcPr>
            <w:tcW w:w="711" w:type="dxa"/>
            <w:shd w:val="clear" w:color="auto" w:fill="F2F2F2"/>
            <w:noWrap/>
            <w:hideMark/>
          </w:tcPr>
          <w:p w14:paraId="4588279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798" w:type="dxa"/>
            <w:shd w:val="clear" w:color="auto" w:fill="F2F2F2"/>
            <w:noWrap/>
            <w:hideMark/>
          </w:tcPr>
          <w:p w14:paraId="1362A13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w:t>
            </w:r>
          </w:p>
        </w:tc>
        <w:tc>
          <w:tcPr>
            <w:tcW w:w="821" w:type="dxa"/>
            <w:shd w:val="clear" w:color="auto" w:fill="F2F2F2"/>
            <w:noWrap/>
            <w:hideMark/>
          </w:tcPr>
          <w:p w14:paraId="49D0B0D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85" w:type="dxa"/>
            <w:shd w:val="clear" w:color="auto" w:fill="F2F2F2"/>
            <w:noWrap/>
            <w:hideMark/>
          </w:tcPr>
          <w:p w14:paraId="661E43A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0.018</w:t>
            </w:r>
          </w:p>
        </w:tc>
        <w:tc>
          <w:tcPr>
            <w:tcW w:w="711" w:type="dxa"/>
            <w:shd w:val="clear" w:color="auto" w:fill="F2F2F2"/>
            <w:noWrap/>
            <w:hideMark/>
          </w:tcPr>
          <w:p w14:paraId="321787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54.01</w:t>
            </w:r>
          </w:p>
        </w:tc>
        <w:tc>
          <w:tcPr>
            <w:tcW w:w="785" w:type="dxa"/>
            <w:shd w:val="clear" w:color="auto" w:fill="F2F2F2"/>
            <w:noWrap/>
            <w:hideMark/>
          </w:tcPr>
          <w:p w14:paraId="4BACE4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53.97</w:t>
            </w:r>
          </w:p>
        </w:tc>
        <w:tc>
          <w:tcPr>
            <w:tcW w:w="711" w:type="dxa"/>
            <w:shd w:val="clear" w:color="auto" w:fill="F2F2F2"/>
            <w:noWrap/>
            <w:hideMark/>
          </w:tcPr>
          <w:p w14:paraId="42C29C0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95.45</w:t>
            </w:r>
          </w:p>
        </w:tc>
        <w:tc>
          <w:tcPr>
            <w:tcW w:w="1001" w:type="dxa"/>
            <w:shd w:val="clear" w:color="auto" w:fill="F2F2F2"/>
            <w:noWrap/>
            <w:hideMark/>
          </w:tcPr>
          <w:p w14:paraId="3EE7BDB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92.24</w:t>
            </w:r>
          </w:p>
        </w:tc>
      </w:tr>
      <w:tr w:rsidR="008C6CEC" w:rsidRPr="006D6625" w14:paraId="03A7F52E" w14:textId="77777777" w:rsidTr="008C6CEC">
        <w:trPr>
          <w:trHeight w:val="246"/>
        </w:trPr>
        <w:tc>
          <w:tcPr>
            <w:tcW w:w="1793" w:type="dxa"/>
            <w:shd w:val="clear" w:color="auto" w:fill="auto"/>
            <w:noWrap/>
            <w:hideMark/>
          </w:tcPr>
          <w:p w14:paraId="0F05F01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barcode06</w:t>
            </w:r>
          </w:p>
        </w:tc>
        <w:tc>
          <w:tcPr>
            <w:tcW w:w="1243" w:type="dxa"/>
            <w:shd w:val="clear" w:color="auto" w:fill="auto"/>
          </w:tcPr>
          <w:p w14:paraId="71D9880F"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WH1</w:t>
            </w:r>
          </w:p>
        </w:tc>
        <w:tc>
          <w:tcPr>
            <w:tcW w:w="711" w:type="dxa"/>
            <w:shd w:val="clear" w:color="auto" w:fill="auto"/>
            <w:noWrap/>
            <w:hideMark/>
          </w:tcPr>
          <w:p w14:paraId="4145AD7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0.559</w:t>
            </w:r>
          </w:p>
        </w:tc>
        <w:tc>
          <w:tcPr>
            <w:tcW w:w="798" w:type="dxa"/>
            <w:shd w:val="clear" w:color="auto" w:fill="auto"/>
            <w:noWrap/>
            <w:hideMark/>
          </w:tcPr>
          <w:p w14:paraId="291DB9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0.561</w:t>
            </w:r>
          </w:p>
        </w:tc>
        <w:tc>
          <w:tcPr>
            <w:tcW w:w="821" w:type="dxa"/>
            <w:shd w:val="clear" w:color="auto" w:fill="auto"/>
            <w:noWrap/>
            <w:hideMark/>
          </w:tcPr>
          <w:p w14:paraId="745B9D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0.058</w:t>
            </w:r>
          </w:p>
        </w:tc>
        <w:tc>
          <w:tcPr>
            <w:tcW w:w="785" w:type="dxa"/>
            <w:shd w:val="clear" w:color="auto" w:fill="auto"/>
            <w:noWrap/>
            <w:hideMark/>
          </w:tcPr>
          <w:p w14:paraId="79AFD39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0.057</w:t>
            </w:r>
          </w:p>
        </w:tc>
        <w:tc>
          <w:tcPr>
            <w:tcW w:w="711" w:type="dxa"/>
            <w:shd w:val="clear" w:color="auto" w:fill="auto"/>
            <w:noWrap/>
            <w:hideMark/>
          </w:tcPr>
          <w:p w14:paraId="69544E1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51.64</w:t>
            </w:r>
          </w:p>
        </w:tc>
        <w:tc>
          <w:tcPr>
            <w:tcW w:w="785" w:type="dxa"/>
            <w:shd w:val="clear" w:color="auto" w:fill="auto"/>
            <w:noWrap/>
            <w:hideMark/>
          </w:tcPr>
          <w:p w14:paraId="6244E8A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51.97</w:t>
            </w:r>
          </w:p>
        </w:tc>
        <w:tc>
          <w:tcPr>
            <w:tcW w:w="711" w:type="dxa"/>
            <w:shd w:val="clear" w:color="auto" w:fill="auto"/>
            <w:noWrap/>
            <w:hideMark/>
          </w:tcPr>
          <w:p w14:paraId="089D304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89.62</w:t>
            </w:r>
          </w:p>
        </w:tc>
        <w:tc>
          <w:tcPr>
            <w:tcW w:w="1001" w:type="dxa"/>
            <w:shd w:val="clear" w:color="auto" w:fill="auto"/>
            <w:noWrap/>
            <w:hideMark/>
          </w:tcPr>
          <w:p w14:paraId="1151A15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85.84</w:t>
            </w:r>
          </w:p>
        </w:tc>
      </w:tr>
      <w:tr w:rsidR="008C6CEC" w:rsidRPr="006D6625" w14:paraId="0A14E09C" w14:textId="77777777" w:rsidTr="008C6CEC">
        <w:trPr>
          <w:trHeight w:val="246"/>
        </w:trPr>
        <w:tc>
          <w:tcPr>
            <w:tcW w:w="1793" w:type="dxa"/>
            <w:shd w:val="clear" w:color="auto" w:fill="F2F2F2"/>
            <w:noWrap/>
            <w:hideMark/>
          </w:tcPr>
          <w:p w14:paraId="5D75A65F"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w:t>
            </w:r>
          </w:p>
        </w:tc>
        <w:tc>
          <w:tcPr>
            <w:tcW w:w="1243" w:type="dxa"/>
            <w:shd w:val="clear" w:color="auto" w:fill="F2F2F2"/>
          </w:tcPr>
          <w:p w14:paraId="057C815A"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CM2</w:t>
            </w:r>
          </w:p>
        </w:tc>
        <w:tc>
          <w:tcPr>
            <w:tcW w:w="711" w:type="dxa"/>
            <w:shd w:val="clear" w:color="auto" w:fill="F2F2F2"/>
            <w:noWrap/>
            <w:hideMark/>
          </w:tcPr>
          <w:p w14:paraId="147B105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798" w:type="dxa"/>
            <w:shd w:val="clear" w:color="auto" w:fill="F2F2F2"/>
            <w:noWrap/>
            <w:hideMark/>
          </w:tcPr>
          <w:p w14:paraId="502DDD3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0.389</w:t>
            </w:r>
          </w:p>
        </w:tc>
        <w:tc>
          <w:tcPr>
            <w:tcW w:w="821" w:type="dxa"/>
            <w:shd w:val="clear" w:color="auto" w:fill="F2F2F2"/>
            <w:noWrap/>
            <w:hideMark/>
          </w:tcPr>
          <w:p w14:paraId="0A8CBF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85" w:type="dxa"/>
            <w:shd w:val="clear" w:color="auto" w:fill="F2F2F2"/>
            <w:noWrap/>
            <w:hideMark/>
          </w:tcPr>
          <w:p w14:paraId="54A805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0.047</w:t>
            </w:r>
          </w:p>
        </w:tc>
        <w:tc>
          <w:tcPr>
            <w:tcW w:w="711" w:type="dxa"/>
            <w:shd w:val="clear" w:color="auto" w:fill="F2F2F2"/>
            <w:noWrap/>
            <w:hideMark/>
          </w:tcPr>
          <w:p w14:paraId="4CFA191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53.21</w:t>
            </w:r>
          </w:p>
        </w:tc>
        <w:tc>
          <w:tcPr>
            <w:tcW w:w="785" w:type="dxa"/>
            <w:shd w:val="clear" w:color="auto" w:fill="F2F2F2"/>
            <w:noWrap/>
            <w:hideMark/>
          </w:tcPr>
          <w:p w14:paraId="31A270D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52.99</w:t>
            </w:r>
          </w:p>
        </w:tc>
        <w:tc>
          <w:tcPr>
            <w:tcW w:w="711" w:type="dxa"/>
            <w:shd w:val="clear" w:color="auto" w:fill="F2F2F2"/>
            <w:noWrap/>
            <w:hideMark/>
          </w:tcPr>
          <w:p w14:paraId="3FCE98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89.35</w:t>
            </w:r>
          </w:p>
        </w:tc>
        <w:tc>
          <w:tcPr>
            <w:tcW w:w="1001" w:type="dxa"/>
            <w:shd w:val="clear" w:color="auto" w:fill="F2F2F2"/>
            <w:noWrap/>
            <w:hideMark/>
          </w:tcPr>
          <w:p w14:paraId="73AB34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86.26</w:t>
            </w:r>
          </w:p>
        </w:tc>
      </w:tr>
      <w:tr w:rsidR="008C6CEC" w:rsidRPr="006D6625" w14:paraId="2819C81D" w14:textId="77777777" w:rsidTr="008C6CEC">
        <w:trPr>
          <w:trHeight w:val="246"/>
        </w:trPr>
        <w:tc>
          <w:tcPr>
            <w:tcW w:w="1793" w:type="dxa"/>
            <w:shd w:val="clear" w:color="auto" w:fill="auto"/>
            <w:noWrap/>
            <w:hideMark/>
          </w:tcPr>
          <w:p w14:paraId="5DF96F3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w:t>
            </w:r>
          </w:p>
        </w:tc>
        <w:tc>
          <w:tcPr>
            <w:tcW w:w="1243" w:type="dxa"/>
            <w:shd w:val="clear" w:color="auto" w:fill="auto"/>
          </w:tcPr>
          <w:p w14:paraId="452BF003"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CF2</w:t>
            </w:r>
          </w:p>
        </w:tc>
        <w:tc>
          <w:tcPr>
            <w:tcW w:w="711" w:type="dxa"/>
            <w:shd w:val="clear" w:color="auto" w:fill="auto"/>
            <w:noWrap/>
            <w:hideMark/>
          </w:tcPr>
          <w:p w14:paraId="41A37FE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0.351</w:t>
            </w:r>
          </w:p>
        </w:tc>
        <w:tc>
          <w:tcPr>
            <w:tcW w:w="798" w:type="dxa"/>
            <w:shd w:val="clear" w:color="auto" w:fill="auto"/>
            <w:noWrap/>
            <w:hideMark/>
          </w:tcPr>
          <w:p w14:paraId="386F82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0.353</w:t>
            </w:r>
          </w:p>
        </w:tc>
        <w:tc>
          <w:tcPr>
            <w:tcW w:w="821" w:type="dxa"/>
            <w:shd w:val="clear" w:color="auto" w:fill="auto"/>
            <w:noWrap/>
            <w:hideMark/>
          </w:tcPr>
          <w:p w14:paraId="28FFE55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0.078</w:t>
            </w:r>
          </w:p>
        </w:tc>
        <w:tc>
          <w:tcPr>
            <w:tcW w:w="785" w:type="dxa"/>
            <w:shd w:val="clear" w:color="auto" w:fill="auto"/>
            <w:noWrap/>
            <w:hideMark/>
          </w:tcPr>
          <w:p w14:paraId="7C0F245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0.077</w:t>
            </w:r>
          </w:p>
        </w:tc>
        <w:tc>
          <w:tcPr>
            <w:tcW w:w="711" w:type="dxa"/>
            <w:shd w:val="clear" w:color="auto" w:fill="auto"/>
            <w:noWrap/>
            <w:hideMark/>
          </w:tcPr>
          <w:p w14:paraId="6BF2B5C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50.51</w:t>
            </w:r>
          </w:p>
        </w:tc>
        <w:tc>
          <w:tcPr>
            <w:tcW w:w="785" w:type="dxa"/>
            <w:shd w:val="clear" w:color="auto" w:fill="auto"/>
            <w:noWrap/>
            <w:hideMark/>
          </w:tcPr>
          <w:p w14:paraId="5933D9A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50.83</w:t>
            </w:r>
          </w:p>
        </w:tc>
        <w:tc>
          <w:tcPr>
            <w:tcW w:w="711" w:type="dxa"/>
            <w:shd w:val="clear" w:color="auto" w:fill="auto"/>
            <w:noWrap/>
            <w:hideMark/>
          </w:tcPr>
          <w:p w14:paraId="353281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92.2</w:t>
            </w:r>
          </w:p>
        </w:tc>
        <w:tc>
          <w:tcPr>
            <w:tcW w:w="1001" w:type="dxa"/>
            <w:shd w:val="clear" w:color="auto" w:fill="auto"/>
            <w:noWrap/>
            <w:hideMark/>
          </w:tcPr>
          <w:p w14:paraId="6DA32D9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88.4</w:t>
            </w:r>
          </w:p>
        </w:tc>
      </w:tr>
      <w:tr w:rsidR="008C6CEC" w:rsidRPr="006D6625" w14:paraId="758A151E" w14:textId="77777777" w:rsidTr="008C6CEC">
        <w:trPr>
          <w:trHeight w:val="246"/>
        </w:trPr>
        <w:tc>
          <w:tcPr>
            <w:tcW w:w="1793" w:type="dxa"/>
            <w:shd w:val="clear" w:color="auto" w:fill="F2F2F2"/>
            <w:noWrap/>
            <w:hideMark/>
          </w:tcPr>
          <w:p w14:paraId="001EBF8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w:t>
            </w:r>
          </w:p>
        </w:tc>
        <w:tc>
          <w:tcPr>
            <w:tcW w:w="1243" w:type="dxa"/>
            <w:shd w:val="clear" w:color="auto" w:fill="F2F2F2"/>
          </w:tcPr>
          <w:p w14:paraId="36A754D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FM2</w:t>
            </w:r>
          </w:p>
        </w:tc>
        <w:tc>
          <w:tcPr>
            <w:tcW w:w="711" w:type="dxa"/>
            <w:shd w:val="clear" w:color="auto" w:fill="F2F2F2"/>
            <w:noWrap/>
            <w:hideMark/>
          </w:tcPr>
          <w:p w14:paraId="4C6ECD6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0.312</w:t>
            </w:r>
          </w:p>
        </w:tc>
        <w:tc>
          <w:tcPr>
            <w:tcW w:w="798" w:type="dxa"/>
            <w:shd w:val="clear" w:color="auto" w:fill="F2F2F2"/>
            <w:noWrap/>
            <w:hideMark/>
          </w:tcPr>
          <w:p w14:paraId="51CA65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0.314</w:t>
            </w:r>
          </w:p>
        </w:tc>
        <w:tc>
          <w:tcPr>
            <w:tcW w:w="821" w:type="dxa"/>
            <w:shd w:val="clear" w:color="auto" w:fill="F2F2F2"/>
            <w:noWrap/>
            <w:hideMark/>
          </w:tcPr>
          <w:p w14:paraId="5C9BF0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0.056</w:t>
            </w:r>
          </w:p>
        </w:tc>
        <w:tc>
          <w:tcPr>
            <w:tcW w:w="785" w:type="dxa"/>
            <w:shd w:val="clear" w:color="auto" w:fill="F2F2F2"/>
            <w:noWrap/>
            <w:hideMark/>
          </w:tcPr>
          <w:p w14:paraId="65587A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0.055</w:t>
            </w:r>
          </w:p>
        </w:tc>
        <w:tc>
          <w:tcPr>
            <w:tcW w:w="711" w:type="dxa"/>
            <w:shd w:val="clear" w:color="auto" w:fill="F2F2F2"/>
            <w:noWrap/>
            <w:hideMark/>
          </w:tcPr>
          <w:p w14:paraId="0E5BCB4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47.24</w:t>
            </w:r>
          </w:p>
        </w:tc>
        <w:tc>
          <w:tcPr>
            <w:tcW w:w="785" w:type="dxa"/>
            <w:shd w:val="clear" w:color="auto" w:fill="F2F2F2"/>
            <w:noWrap/>
            <w:hideMark/>
          </w:tcPr>
          <w:p w14:paraId="72916BA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47.79</w:t>
            </w:r>
          </w:p>
        </w:tc>
        <w:tc>
          <w:tcPr>
            <w:tcW w:w="711" w:type="dxa"/>
            <w:shd w:val="clear" w:color="auto" w:fill="F2F2F2"/>
            <w:noWrap/>
            <w:hideMark/>
          </w:tcPr>
          <w:p w14:paraId="4FDBED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82.5</w:t>
            </w:r>
          </w:p>
        </w:tc>
        <w:tc>
          <w:tcPr>
            <w:tcW w:w="1001" w:type="dxa"/>
            <w:shd w:val="clear" w:color="auto" w:fill="F2F2F2"/>
            <w:noWrap/>
            <w:hideMark/>
          </w:tcPr>
          <w:p w14:paraId="4328211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76.16</w:t>
            </w:r>
          </w:p>
        </w:tc>
      </w:tr>
      <w:tr w:rsidR="008C6CEC" w:rsidRPr="006D6625" w14:paraId="08926024" w14:textId="77777777" w:rsidTr="008C6CEC">
        <w:trPr>
          <w:trHeight w:val="246"/>
        </w:trPr>
        <w:tc>
          <w:tcPr>
            <w:tcW w:w="1793" w:type="dxa"/>
            <w:shd w:val="clear" w:color="auto" w:fill="auto"/>
            <w:noWrap/>
            <w:hideMark/>
          </w:tcPr>
          <w:p w14:paraId="4D590EB8"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w:t>
            </w:r>
          </w:p>
        </w:tc>
        <w:tc>
          <w:tcPr>
            <w:tcW w:w="1243" w:type="dxa"/>
            <w:shd w:val="clear" w:color="auto" w:fill="auto"/>
          </w:tcPr>
          <w:p w14:paraId="6C96753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WH2</w:t>
            </w:r>
          </w:p>
        </w:tc>
        <w:tc>
          <w:tcPr>
            <w:tcW w:w="711" w:type="dxa"/>
            <w:shd w:val="clear" w:color="auto" w:fill="auto"/>
            <w:noWrap/>
            <w:hideMark/>
          </w:tcPr>
          <w:p w14:paraId="631ADC8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0.398</w:t>
            </w:r>
          </w:p>
        </w:tc>
        <w:tc>
          <w:tcPr>
            <w:tcW w:w="798" w:type="dxa"/>
            <w:shd w:val="clear" w:color="auto" w:fill="auto"/>
            <w:noWrap/>
            <w:hideMark/>
          </w:tcPr>
          <w:p w14:paraId="188AE71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w:t>
            </w:r>
          </w:p>
        </w:tc>
        <w:tc>
          <w:tcPr>
            <w:tcW w:w="821" w:type="dxa"/>
            <w:shd w:val="clear" w:color="auto" w:fill="auto"/>
            <w:noWrap/>
            <w:hideMark/>
          </w:tcPr>
          <w:p w14:paraId="23D0DC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85" w:type="dxa"/>
            <w:shd w:val="clear" w:color="auto" w:fill="auto"/>
            <w:noWrap/>
            <w:hideMark/>
          </w:tcPr>
          <w:p w14:paraId="1E9ECD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0.052</w:t>
            </w:r>
          </w:p>
        </w:tc>
        <w:tc>
          <w:tcPr>
            <w:tcW w:w="711" w:type="dxa"/>
            <w:shd w:val="clear" w:color="auto" w:fill="auto"/>
            <w:noWrap/>
            <w:hideMark/>
          </w:tcPr>
          <w:p w14:paraId="4D4F0A4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w:t>
            </w:r>
          </w:p>
        </w:tc>
        <w:tc>
          <w:tcPr>
            <w:tcW w:w="785" w:type="dxa"/>
            <w:shd w:val="clear" w:color="auto" w:fill="auto"/>
            <w:noWrap/>
            <w:hideMark/>
          </w:tcPr>
          <w:p w14:paraId="6C498E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52.08</w:t>
            </w:r>
          </w:p>
        </w:tc>
        <w:tc>
          <w:tcPr>
            <w:tcW w:w="711" w:type="dxa"/>
            <w:shd w:val="clear" w:color="auto" w:fill="auto"/>
            <w:noWrap/>
            <w:hideMark/>
          </w:tcPr>
          <w:p w14:paraId="5CE3D66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94.76</w:t>
            </w:r>
          </w:p>
        </w:tc>
        <w:tc>
          <w:tcPr>
            <w:tcW w:w="1001" w:type="dxa"/>
            <w:shd w:val="clear" w:color="auto" w:fill="auto"/>
            <w:noWrap/>
            <w:hideMark/>
          </w:tcPr>
          <w:p w14:paraId="2BA5895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92.48</w:t>
            </w:r>
          </w:p>
        </w:tc>
      </w:tr>
      <w:tr w:rsidR="008C6CEC" w:rsidRPr="006D6625" w14:paraId="70B5BAA9" w14:textId="77777777" w:rsidTr="008C6CEC">
        <w:trPr>
          <w:trHeight w:val="246"/>
        </w:trPr>
        <w:tc>
          <w:tcPr>
            <w:tcW w:w="1793" w:type="dxa"/>
            <w:shd w:val="clear" w:color="auto" w:fill="F2F2F2"/>
            <w:noWrap/>
            <w:hideMark/>
          </w:tcPr>
          <w:p w14:paraId="727F0BE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w:t>
            </w:r>
          </w:p>
        </w:tc>
        <w:tc>
          <w:tcPr>
            <w:tcW w:w="1243" w:type="dxa"/>
            <w:shd w:val="clear" w:color="auto" w:fill="F2F2F2"/>
          </w:tcPr>
          <w:p w14:paraId="0EF7CFE5"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BSG2</w:t>
            </w:r>
          </w:p>
        </w:tc>
        <w:tc>
          <w:tcPr>
            <w:tcW w:w="711" w:type="dxa"/>
            <w:shd w:val="clear" w:color="auto" w:fill="F2F2F2"/>
            <w:noWrap/>
            <w:hideMark/>
          </w:tcPr>
          <w:p w14:paraId="53EF422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798" w:type="dxa"/>
            <w:shd w:val="clear" w:color="auto" w:fill="F2F2F2"/>
            <w:noWrap/>
            <w:hideMark/>
          </w:tcPr>
          <w:p w14:paraId="1CC9DA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0.43</w:t>
            </w:r>
          </w:p>
        </w:tc>
        <w:tc>
          <w:tcPr>
            <w:tcW w:w="821" w:type="dxa"/>
            <w:shd w:val="clear" w:color="auto" w:fill="F2F2F2"/>
            <w:noWrap/>
            <w:hideMark/>
          </w:tcPr>
          <w:p w14:paraId="06D769D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0.035</w:t>
            </w:r>
          </w:p>
        </w:tc>
        <w:tc>
          <w:tcPr>
            <w:tcW w:w="785" w:type="dxa"/>
            <w:shd w:val="clear" w:color="auto" w:fill="F2F2F2"/>
            <w:noWrap/>
            <w:hideMark/>
          </w:tcPr>
          <w:p w14:paraId="1103C65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0.034</w:t>
            </w:r>
          </w:p>
        </w:tc>
        <w:tc>
          <w:tcPr>
            <w:tcW w:w="711" w:type="dxa"/>
            <w:shd w:val="clear" w:color="auto" w:fill="F2F2F2"/>
            <w:noWrap/>
            <w:hideMark/>
          </w:tcPr>
          <w:p w14:paraId="58DC55F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53.03</w:t>
            </w:r>
          </w:p>
        </w:tc>
        <w:tc>
          <w:tcPr>
            <w:tcW w:w="785" w:type="dxa"/>
            <w:shd w:val="clear" w:color="auto" w:fill="F2F2F2"/>
            <w:noWrap/>
            <w:hideMark/>
          </w:tcPr>
          <w:p w14:paraId="17DAA93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53.08</w:t>
            </w:r>
          </w:p>
        </w:tc>
        <w:tc>
          <w:tcPr>
            <w:tcW w:w="711" w:type="dxa"/>
            <w:shd w:val="clear" w:color="auto" w:fill="F2F2F2"/>
            <w:noWrap/>
            <w:hideMark/>
          </w:tcPr>
          <w:p w14:paraId="3A9A7D9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95.09</w:t>
            </w:r>
          </w:p>
        </w:tc>
        <w:tc>
          <w:tcPr>
            <w:tcW w:w="1001" w:type="dxa"/>
            <w:shd w:val="clear" w:color="auto" w:fill="F2F2F2"/>
            <w:noWrap/>
            <w:hideMark/>
          </w:tcPr>
          <w:p w14:paraId="53D014A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92.75</w:t>
            </w:r>
          </w:p>
        </w:tc>
      </w:tr>
      <w:tr w:rsidR="008C6CEC" w:rsidRPr="006D6625" w14:paraId="5C406960" w14:textId="77777777" w:rsidTr="008C6CEC">
        <w:trPr>
          <w:trHeight w:val="246"/>
        </w:trPr>
        <w:tc>
          <w:tcPr>
            <w:tcW w:w="1793" w:type="dxa"/>
            <w:shd w:val="clear" w:color="auto" w:fill="auto"/>
            <w:noWrap/>
            <w:hideMark/>
          </w:tcPr>
          <w:p w14:paraId="06C6DDBC"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barcode12</w:t>
            </w:r>
          </w:p>
        </w:tc>
        <w:tc>
          <w:tcPr>
            <w:tcW w:w="1243" w:type="dxa"/>
            <w:shd w:val="clear" w:color="auto" w:fill="auto"/>
          </w:tcPr>
          <w:p w14:paraId="16351D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CF3</w:t>
            </w:r>
          </w:p>
        </w:tc>
        <w:tc>
          <w:tcPr>
            <w:tcW w:w="711" w:type="dxa"/>
            <w:shd w:val="clear" w:color="auto" w:fill="auto"/>
            <w:noWrap/>
            <w:hideMark/>
          </w:tcPr>
          <w:p w14:paraId="0ECC183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0.406</w:t>
            </w:r>
          </w:p>
        </w:tc>
        <w:tc>
          <w:tcPr>
            <w:tcW w:w="798" w:type="dxa"/>
            <w:shd w:val="clear" w:color="auto" w:fill="auto"/>
            <w:noWrap/>
            <w:hideMark/>
          </w:tcPr>
          <w:p w14:paraId="46CA2E1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0.407</w:t>
            </w:r>
          </w:p>
        </w:tc>
        <w:tc>
          <w:tcPr>
            <w:tcW w:w="821" w:type="dxa"/>
            <w:shd w:val="clear" w:color="auto" w:fill="auto"/>
            <w:noWrap/>
            <w:hideMark/>
          </w:tcPr>
          <w:p w14:paraId="55569A4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0.0402</w:t>
            </w:r>
          </w:p>
        </w:tc>
        <w:tc>
          <w:tcPr>
            <w:tcW w:w="785" w:type="dxa"/>
            <w:shd w:val="clear" w:color="auto" w:fill="auto"/>
            <w:noWrap/>
            <w:hideMark/>
          </w:tcPr>
          <w:p w14:paraId="76691D3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0.04</w:t>
            </w:r>
          </w:p>
        </w:tc>
        <w:tc>
          <w:tcPr>
            <w:tcW w:w="711" w:type="dxa"/>
            <w:shd w:val="clear" w:color="auto" w:fill="auto"/>
            <w:noWrap/>
            <w:hideMark/>
          </w:tcPr>
          <w:p w14:paraId="399279C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52.96</w:t>
            </w:r>
          </w:p>
        </w:tc>
        <w:tc>
          <w:tcPr>
            <w:tcW w:w="785" w:type="dxa"/>
            <w:shd w:val="clear" w:color="auto" w:fill="auto"/>
            <w:noWrap/>
            <w:hideMark/>
          </w:tcPr>
          <w:p w14:paraId="4356CD7D"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52.91</w:t>
            </w:r>
          </w:p>
        </w:tc>
        <w:tc>
          <w:tcPr>
            <w:tcW w:w="711" w:type="dxa"/>
            <w:shd w:val="clear" w:color="auto" w:fill="auto"/>
            <w:noWrap/>
            <w:hideMark/>
          </w:tcPr>
          <w:p w14:paraId="74161A7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91.73</w:t>
            </w:r>
          </w:p>
        </w:tc>
        <w:tc>
          <w:tcPr>
            <w:tcW w:w="1001" w:type="dxa"/>
            <w:shd w:val="clear" w:color="auto" w:fill="auto"/>
            <w:noWrap/>
            <w:hideMark/>
          </w:tcPr>
          <w:p w14:paraId="0F0209D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88.7</w:t>
            </w:r>
          </w:p>
        </w:tc>
      </w:tr>
      <w:tr w:rsidR="008C6CEC" w:rsidRPr="006D6625" w14:paraId="32F9DE60" w14:textId="77777777" w:rsidTr="008C6CEC">
        <w:trPr>
          <w:trHeight w:val="246"/>
        </w:trPr>
        <w:tc>
          <w:tcPr>
            <w:tcW w:w="1793" w:type="dxa"/>
            <w:shd w:val="clear" w:color="auto" w:fill="F2F2F2"/>
            <w:noWrap/>
            <w:hideMark/>
          </w:tcPr>
          <w:p w14:paraId="2E1773C6"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barcode07_1</w:t>
            </w:r>
          </w:p>
        </w:tc>
        <w:tc>
          <w:tcPr>
            <w:tcW w:w="1243" w:type="dxa"/>
            <w:shd w:val="clear" w:color="auto" w:fill="F2F2F2"/>
          </w:tcPr>
          <w:p w14:paraId="54C13BFC"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CM3</w:t>
            </w:r>
          </w:p>
        </w:tc>
        <w:tc>
          <w:tcPr>
            <w:tcW w:w="711" w:type="dxa"/>
            <w:shd w:val="clear" w:color="auto" w:fill="F2F2F2"/>
            <w:noWrap/>
            <w:hideMark/>
          </w:tcPr>
          <w:p w14:paraId="142710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798" w:type="dxa"/>
            <w:shd w:val="clear" w:color="auto" w:fill="F2F2F2"/>
            <w:noWrap/>
            <w:hideMark/>
          </w:tcPr>
          <w:p w14:paraId="39A59D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0.717</w:t>
            </w:r>
          </w:p>
        </w:tc>
        <w:tc>
          <w:tcPr>
            <w:tcW w:w="821" w:type="dxa"/>
            <w:shd w:val="clear" w:color="auto" w:fill="F2F2F2"/>
            <w:noWrap/>
            <w:hideMark/>
          </w:tcPr>
          <w:p w14:paraId="2186760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0.203</w:t>
            </w:r>
          </w:p>
        </w:tc>
        <w:tc>
          <w:tcPr>
            <w:tcW w:w="785" w:type="dxa"/>
            <w:shd w:val="clear" w:color="auto" w:fill="F2F2F2"/>
            <w:noWrap/>
            <w:hideMark/>
          </w:tcPr>
          <w:p w14:paraId="3E6ACBE0"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0.199</w:t>
            </w:r>
          </w:p>
        </w:tc>
        <w:tc>
          <w:tcPr>
            <w:tcW w:w="711" w:type="dxa"/>
            <w:shd w:val="clear" w:color="auto" w:fill="F2F2F2"/>
            <w:noWrap/>
            <w:hideMark/>
          </w:tcPr>
          <w:p w14:paraId="221C2858"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49.97</w:t>
            </w:r>
          </w:p>
        </w:tc>
        <w:tc>
          <w:tcPr>
            <w:tcW w:w="785" w:type="dxa"/>
            <w:shd w:val="clear" w:color="auto" w:fill="F2F2F2"/>
            <w:noWrap/>
            <w:hideMark/>
          </w:tcPr>
          <w:p w14:paraId="2D4474E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50.11</w:t>
            </w:r>
          </w:p>
        </w:tc>
        <w:tc>
          <w:tcPr>
            <w:tcW w:w="711" w:type="dxa"/>
            <w:shd w:val="clear" w:color="auto" w:fill="F2F2F2"/>
            <w:noWrap/>
            <w:hideMark/>
          </w:tcPr>
          <w:p w14:paraId="3644F5C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84.86</w:t>
            </w:r>
          </w:p>
        </w:tc>
        <w:tc>
          <w:tcPr>
            <w:tcW w:w="1001" w:type="dxa"/>
            <w:shd w:val="clear" w:color="auto" w:fill="F2F2F2"/>
            <w:noWrap/>
            <w:hideMark/>
          </w:tcPr>
          <w:p w14:paraId="0E96319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80.88</w:t>
            </w:r>
          </w:p>
        </w:tc>
      </w:tr>
      <w:tr w:rsidR="008C6CEC" w:rsidRPr="006D6625" w14:paraId="05CB4F6B" w14:textId="77777777" w:rsidTr="008C6CEC">
        <w:trPr>
          <w:trHeight w:val="246"/>
        </w:trPr>
        <w:tc>
          <w:tcPr>
            <w:tcW w:w="1793" w:type="dxa"/>
            <w:shd w:val="clear" w:color="auto" w:fill="auto"/>
            <w:noWrap/>
            <w:hideMark/>
          </w:tcPr>
          <w:p w14:paraId="36D4E543"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barcode08_1</w:t>
            </w:r>
          </w:p>
        </w:tc>
        <w:tc>
          <w:tcPr>
            <w:tcW w:w="1243" w:type="dxa"/>
            <w:shd w:val="clear" w:color="auto" w:fill="auto"/>
          </w:tcPr>
          <w:p w14:paraId="206C13C2"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FM3</w:t>
            </w:r>
          </w:p>
        </w:tc>
        <w:tc>
          <w:tcPr>
            <w:tcW w:w="711" w:type="dxa"/>
            <w:shd w:val="clear" w:color="auto" w:fill="auto"/>
            <w:noWrap/>
            <w:hideMark/>
          </w:tcPr>
          <w:p w14:paraId="6D3EB9D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0.672</w:t>
            </w:r>
          </w:p>
        </w:tc>
        <w:tc>
          <w:tcPr>
            <w:tcW w:w="798" w:type="dxa"/>
            <w:shd w:val="clear" w:color="auto" w:fill="auto"/>
            <w:noWrap/>
            <w:hideMark/>
          </w:tcPr>
          <w:p w14:paraId="1A6C481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0.675</w:t>
            </w:r>
          </w:p>
        </w:tc>
        <w:tc>
          <w:tcPr>
            <w:tcW w:w="821" w:type="dxa"/>
            <w:shd w:val="clear" w:color="auto" w:fill="auto"/>
            <w:noWrap/>
            <w:hideMark/>
          </w:tcPr>
          <w:p w14:paraId="4715A1C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0.174</w:t>
            </w:r>
          </w:p>
        </w:tc>
        <w:tc>
          <w:tcPr>
            <w:tcW w:w="785" w:type="dxa"/>
            <w:shd w:val="clear" w:color="auto" w:fill="auto"/>
            <w:noWrap/>
            <w:hideMark/>
          </w:tcPr>
          <w:p w14:paraId="23ECDEF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0.171</w:t>
            </w:r>
          </w:p>
        </w:tc>
        <w:tc>
          <w:tcPr>
            <w:tcW w:w="711" w:type="dxa"/>
            <w:shd w:val="clear" w:color="auto" w:fill="auto"/>
            <w:noWrap/>
            <w:hideMark/>
          </w:tcPr>
          <w:p w14:paraId="513335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48.24</w:t>
            </w:r>
          </w:p>
        </w:tc>
        <w:tc>
          <w:tcPr>
            <w:tcW w:w="785" w:type="dxa"/>
            <w:shd w:val="clear" w:color="auto" w:fill="auto"/>
            <w:noWrap/>
            <w:hideMark/>
          </w:tcPr>
          <w:p w14:paraId="348AD73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48.47</w:t>
            </w:r>
          </w:p>
        </w:tc>
        <w:tc>
          <w:tcPr>
            <w:tcW w:w="711" w:type="dxa"/>
            <w:shd w:val="clear" w:color="auto" w:fill="auto"/>
            <w:noWrap/>
            <w:hideMark/>
          </w:tcPr>
          <w:p w14:paraId="4D6EF5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89.57</w:t>
            </w:r>
          </w:p>
        </w:tc>
        <w:tc>
          <w:tcPr>
            <w:tcW w:w="1001" w:type="dxa"/>
            <w:shd w:val="clear" w:color="auto" w:fill="auto"/>
            <w:noWrap/>
            <w:hideMark/>
          </w:tcPr>
          <w:p w14:paraId="34C85E02"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86.29</w:t>
            </w:r>
          </w:p>
        </w:tc>
      </w:tr>
      <w:tr w:rsidR="008C6CEC" w:rsidRPr="006D6625" w14:paraId="41E925CC" w14:textId="77777777" w:rsidTr="008C6CEC">
        <w:trPr>
          <w:trHeight w:val="246"/>
        </w:trPr>
        <w:tc>
          <w:tcPr>
            <w:tcW w:w="1793" w:type="dxa"/>
            <w:shd w:val="clear" w:color="auto" w:fill="F2F2F2"/>
            <w:noWrap/>
            <w:hideMark/>
          </w:tcPr>
          <w:p w14:paraId="63B2636E"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barcode09_1</w:t>
            </w:r>
          </w:p>
        </w:tc>
        <w:tc>
          <w:tcPr>
            <w:tcW w:w="1243" w:type="dxa"/>
            <w:shd w:val="clear" w:color="auto" w:fill="F2F2F2"/>
          </w:tcPr>
          <w:p w14:paraId="4D9D6F91"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WH3</w:t>
            </w:r>
          </w:p>
        </w:tc>
        <w:tc>
          <w:tcPr>
            <w:tcW w:w="711" w:type="dxa"/>
            <w:shd w:val="clear" w:color="auto" w:fill="F2F2F2"/>
            <w:noWrap/>
            <w:hideMark/>
          </w:tcPr>
          <w:p w14:paraId="2BCDEA2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1.075</w:t>
            </w:r>
          </w:p>
        </w:tc>
        <w:tc>
          <w:tcPr>
            <w:tcW w:w="798" w:type="dxa"/>
            <w:shd w:val="clear" w:color="auto" w:fill="F2F2F2"/>
            <w:noWrap/>
            <w:hideMark/>
          </w:tcPr>
          <w:p w14:paraId="159C201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1.077</w:t>
            </w:r>
          </w:p>
        </w:tc>
        <w:tc>
          <w:tcPr>
            <w:tcW w:w="821" w:type="dxa"/>
            <w:shd w:val="clear" w:color="auto" w:fill="F2F2F2"/>
            <w:noWrap/>
            <w:hideMark/>
          </w:tcPr>
          <w:p w14:paraId="218841B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0.229</w:t>
            </w:r>
          </w:p>
        </w:tc>
        <w:tc>
          <w:tcPr>
            <w:tcW w:w="785" w:type="dxa"/>
            <w:shd w:val="clear" w:color="auto" w:fill="F2F2F2"/>
            <w:noWrap/>
            <w:hideMark/>
          </w:tcPr>
          <w:p w14:paraId="034CD84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0.224</w:t>
            </w:r>
          </w:p>
        </w:tc>
        <w:tc>
          <w:tcPr>
            <w:tcW w:w="711" w:type="dxa"/>
            <w:shd w:val="clear" w:color="auto" w:fill="F2F2F2"/>
            <w:noWrap/>
            <w:hideMark/>
          </w:tcPr>
          <w:p w14:paraId="3611DF6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48.87</w:t>
            </w:r>
          </w:p>
        </w:tc>
        <w:tc>
          <w:tcPr>
            <w:tcW w:w="785" w:type="dxa"/>
            <w:shd w:val="clear" w:color="auto" w:fill="F2F2F2"/>
            <w:noWrap/>
            <w:hideMark/>
          </w:tcPr>
          <w:p w14:paraId="66B35FE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48.19</w:t>
            </w:r>
          </w:p>
        </w:tc>
        <w:tc>
          <w:tcPr>
            <w:tcW w:w="711" w:type="dxa"/>
            <w:shd w:val="clear" w:color="auto" w:fill="F2F2F2"/>
            <w:noWrap/>
            <w:hideMark/>
          </w:tcPr>
          <w:p w14:paraId="0A74408C"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89.15</w:t>
            </w:r>
          </w:p>
        </w:tc>
        <w:tc>
          <w:tcPr>
            <w:tcW w:w="1001" w:type="dxa"/>
            <w:shd w:val="clear" w:color="auto" w:fill="F2F2F2"/>
            <w:noWrap/>
            <w:hideMark/>
          </w:tcPr>
          <w:p w14:paraId="28DD03D7"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85.18</w:t>
            </w:r>
          </w:p>
        </w:tc>
      </w:tr>
      <w:tr w:rsidR="008C6CEC" w:rsidRPr="006D6625" w14:paraId="61633B74" w14:textId="77777777" w:rsidTr="008C6CEC">
        <w:trPr>
          <w:trHeight w:val="246"/>
        </w:trPr>
        <w:tc>
          <w:tcPr>
            <w:tcW w:w="1793" w:type="dxa"/>
            <w:shd w:val="clear" w:color="auto" w:fill="auto"/>
            <w:noWrap/>
            <w:hideMark/>
          </w:tcPr>
          <w:p w14:paraId="285BE305"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barcode10_1</w:t>
            </w:r>
          </w:p>
        </w:tc>
        <w:tc>
          <w:tcPr>
            <w:tcW w:w="1243" w:type="dxa"/>
            <w:shd w:val="clear" w:color="auto" w:fill="auto"/>
          </w:tcPr>
          <w:p w14:paraId="6820FD7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BSG3</w:t>
            </w:r>
          </w:p>
        </w:tc>
        <w:tc>
          <w:tcPr>
            <w:tcW w:w="711" w:type="dxa"/>
            <w:shd w:val="clear" w:color="auto" w:fill="auto"/>
            <w:noWrap/>
            <w:hideMark/>
          </w:tcPr>
          <w:p w14:paraId="54A8EFC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w:t>
            </w:r>
          </w:p>
        </w:tc>
        <w:tc>
          <w:tcPr>
            <w:tcW w:w="798" w:type="dxa"/>
            <w:shd w:val="clear" w:color="auto" w:fill="auto"/>
            <w:noWrap/>
            <w:hideMark/>
          </w:tcPr>
          <w:p w14:paraId="7004C4C5"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1.094</w:t>
            </w:r>
          </w:p>
        </w:tc>
        <w:tc>
          <w:tcPr>
            <w:tcW w:w="821" w:type="dxa"/>
            <w:shd w:val="clear" w:color="auto" w:fill="auto"/>
            <w:noWrap/>
            <w:hideMark/>
          </w:tcPr>
          <w:p w14:paraId="01FD9AF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0.162</w:t>
            </w:r>
          </w:p>
        </w:tc>
        <w:tc>
          <w:tcPr>
            <w:tcW w:w="785" w:type="dxa"/>
            <w:shd w:val="clear" w:color="auto" w:fill="auto"/>
            <w:noWrap/>
            <w:hideMark/>
          </w:tcPr>
          <w:p w14:paraId="792F216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0.158</w:t>
            </w:r>
          </w:p>
        </w:tc>
        <w:tc>
          <w:tcPr>
            <w:tcW w:w="711" w:type="dxa"/>
            <w:shd w:val="clear" w:color="auto" w:fill="auto"/>
            <w:noWrap/>
            <w:hideMark/>
          </w:tcPr>
          <w:p w14:paraId="2020D87E"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47.71</w:t>
            </w:r>
          </w:p>
        </w:tc>
        <w:tc>
          <w:tcPr>
            <w:tcW w:w="785" w:type="dxa"/>
            <w:shd w:val="clear" w:color="auto" w:fill="auto"/>
            <w:noWrap/>
            <w:hideMark/>
          </w:tcPr>
          <w:p w14:paraId="271E1831"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48.2</w:t>
            </w:r>
          </w:p>
        </w:tc>
        <w:tc>
          <w:tcPr>
            <w:tcW w:w="711" w:type="dxa"/>
            <w:shd w:val="clear" w:color="auto" w:fill="auto"/>
            <w:noWrap/>
            <w:hideMark/>
          </w:tcPr>
          <w:p w14:paraId="4892CF0A"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83.3</w:t>
            </w:r>
          </w:p>
        </w:tc>
        <w:tc>
          <w:tcPr>
            <w:tcW w:w="1001" w:type="dxa"/>
            <w:shd w:val="clear" w:color="auto" w:fill="auto"/>
            <w:noWrap/>
            <w:hideMark/>
          </w:tcPr>
          <w:p w14:paraId="431D98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78.06</w:t>
            </w:r>
          </w:p>
        </w:tc>
      </w:tr>
      <w:tr w:rsidR="008C6CEC" w:rsidRPr="006D6625" w14:paraId="03DE33D3" w14:textId="77777777" w:rsidTr="008C6CEC">
        <w:trPr>
          <w:trHeight w:val="246"/>
        </w:trPr>
        <w:tc>
          <w:tcPr>
            <w:tcW w:w="1793" w:type="dxa"/>
            <w:shd w:val="clear" w:color="auto" w:fill="F2F2F2"/>
            <w:noWrap/>
            <w:hideMark/>
          </w:tcPr>
          <w:p w14:paraId="36ECB3D2" w14:textId="77777777" w:rsidR="008C6CEC" w:rsidRPr="006D6625" w:rsidRDefault="008C6CEC" w:rsidP="008C6CEC">
            <w:pPr>
              <w:spacing w:after="0" w:line="240" w:lineRule="auto"/>
              <w:rPr>
                <w:rFonts w:ascii="Times New Roman" w:eastAsia="Times New Roman" w:hAnsi="Times New Roman"/>
                <w:b/>
                <w:bCs/>
                <w:i/>
                <w:iCs/>
                <w:color w:val="000000"/>
              </w:rPr>
            </w:pPr>
            <w:r w:rsidRPr="006D6625">
              <w:rPr>
                <w:rFonts w:ascii="Times New Roman" w:eastAsia="Times New Roman" w:hAnsi="Times New Roman"/>
                <w:b/>
                <w:bCs/>
                <w:i/>
                <w:iCs/>
                <w:color w:val="000000"/>
              </w:rPr>
              <w:t>barcode11_1</w:t>
            </w:r>
          </w:p>
        </w:tc>
        <w:tc>
          <w:tcPr>
            <w:tcW w:w="1243" w:type="dxa"/>
            <w:shd w:val="clear" w:color="auto" w:fill="F2F2F2"/>
          </w:tcPr>
          <w:p w14:paraId="31BB6199" w14:textId="77777777" w:rsidR="008C6CEC" w:rsidRPr="006D6625" w:rsidRDefault="008C6CEC" w:rsidP="008C6CEC">
            <w:pPr>
              <w:spacing w:line="240" w:lineRule="auto"/>
              <w:rPr>
                <w:rFonts w:ascii="Times New Roman" w:hAnsi="Times New Roman"/>
                <w:sz w:val="24"/>
                <w:szCs w:val="24"/>
              </w:rPr>
            </w:pPr>
            <w:r w:rsidRPr="006D6625">
              <w:rPr>
                <w:rFonts w:ascii="Times New Roman" w:hAnsi="Times New Roman"/>
                <w:sz w:val="24"/>
                <w:szCs w:val="24"/>
              </w:rPr>
              <w:t>CF4</w:t>
            </w:r>
          </w:p>
        </w:tc>
        <w:tc>
          <w:tcPr>
            <w:tcW w:w="711" w:type="dxa"/>
            <w:shd w:val="clear" w:color="auto" w:fill="F2F2F2"/>
            <w:noWrap/>
            <w:hideMark/>
          </w:tcPr>
          <w:p w14:paraId="7C9BEA0B"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0.572</w:t>
            </w:r>
          </w:p>
        </w:tc>
        <w:tc>
          <w:tcPr>
            <w:tcW w:w="798" w:type="dxa"/>
            <w:shd w:val="clear" w:color="auto" w:fill="F2F2F2"/>
            <w:noWrap/>
            <w:hideMark/>
          </w:tcPr>
          <w:p w14:paraId="046EA26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0.574</w:t>
            </w:r>
          </w:p>
        </w:tc>
        <w:tc>
          <w:tcPr>
            <w:tcW w:w="821" w:type="dxa"/>
            <w:shd w:val="clear" w:color="auto" w:fill="F2F2F2"/>
            <w:noWrap/>
            <w:hideMark/>
          </w:tcPr>
          <w:p w14:paraId="235A284F"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0.223</w:t>
            </w:r>
          </w:p>
        </w:tc>
        <w:tc>
          <w:tcPr>
            <w:tcW w:w="785" w:type="dxa"/>
            <w:shd w:val="clear" w:color="auto" w:fill="F2F2F2"/>
            <w:noWrap/>
            <w:hideMark/>
          </w:tcPr>
          <w:p w14:paraId="54C92A13"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0.22</w:t>
            </w:r>
          </w:p>
        </w:tc>
        <w:tc>
          <w:tcPr>
            <w:tcW w:w="711" w:type="dxa"/>
            <w:shd w:val="clear" w:color="auto" w:fill="F2F2F2"/>
            <w:noWrap/>
            <w:hideMark/>
          </w:tcPr>
          <w:p w14:paraId="446010C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49.59</w:t>
            </w:r>
          </w:p>
        </w:tc>
        <w:tc>
          <w:tcPr>
            <w:tcW w:w="785" w:type="dxa"/>
            <w:shd w:val="clear" w:color="auto" w:fill="F2F2F2"/>
            <w:noWrap/>
            <w:hideMark/>
          </w:tcPr>
          <w:p w14:paraId="346FFE54"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49.44</w:t>
            </w:r>
          </w:p>
        </w:tc>
        <w:tc>
          <w:tcPr>
            <w:tcW w:w="711" w:type="dxa"/>
            <w:shd w:val="clear" w:color="auto" w:fill="F2F2F2"/>
            <w:noWrap/>
            <w:hideMark/>
          </w:tcPr>
          <w:p w14:paraId="477CAF29"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92.42</w:t>
            </w:r>
          </w:p>
        </w:tc>
        <w:tc>
          <w:tcPr>
            <w:tcW w:w="1001" w:type="dxa"/>
            <w:shd w:val="clear" w:color="auto" w:fill="F2F2F2"/>
            <w:noWrap/>
            <w:hideMark/>
          </w:tcPr>
          <w:p w14:paraId="15589F26" w14:textId="77777777" w:rsidR="008C6CEC" w:rsidRPr="006D6625" w:rsidRDefault="008C6CEC" w:rsidP="008C6CEC">
            <w:pPr>
              <w:spacing w:after="0" w:line="240" w:lineRule="auto"/>
              <w:rPr>
                <w:rFonts w:ascii="Times New Roman" w:eastAsia="Times New Roman" w:hAnsi="Times New Roman"/>
                <w:color w:val="000000"/>
              </w:rPr>
            </w:pPr>
            <w:r w:rsidRPr="006D6625">
              <w:rPr>
                <w:rFonts w:ascii="Times New Roman" w:eastAsia="Times New Roman" w:hAnsi="Times New Roman"/>
                <w:color w:val="000000"/>
              </w:rPr>
              <w:t>90.17</w:t>
            </w:r>
          </w:p>
        </w:tc>
      </w:tr>
    </w:tbl>
    <w:p w14:paraId="7E76CFE9" w14:textId="77777777" w:rsidR="007A18B0" w:rsidRDefault="007A18B0" w:rsidP="00DD372F">
      <w:pPr>
        <w:rPr>
          <w:rFonts w:ascii="Times New Roman" w:hAnsi="Times New Roman"/>
          <w:sz w:val="24"/>
          <w:szCs w:val="24"/>
        </w:rPr>
      </w:pPr>
    </w:p>
    <w:p w14:paraId="2F130892" w14:textId="77777777" w:rsidR="00774D57" w:rsidRDefault="00774D57" w:rsidP="00DD372F">
      <w:pPr>
        <w:rPr>
          <w:rFonts w:ascii="Times New Roman" w:hAnsi="Times New Roman"/>
          <w:sz w:val="24"/>
          <w:szCs w:val="24"/>
        </w:rPr>
      </w:pPr>
      <w:r w:rsidRPr="00774D57">
        <w:rPr>
          <w:rFonts w:ascii="Times New Roman" w:hAnsi="Times New Roman"/>
          <w:i/>
          <w:sz w:val="24"/>
          <w:szCs w:val="24"/>
        </w:rPr>
        <w:t>*cor.</w:t>
      </w:r>
      <w:r>
        <w:rPr>
          <w:rFonts w:ascii="Times New Roman" w:hAnsi="Times New Roman"/>
          <w:sz w:val="24"/>
          <w:szCs w:val="24"/>
        </w:rPr>
        <w:t>- corrected</w:t>
      </w:r>
    </w:p>
    <w:p w14:paraId="083C8450" w14:textId="77777777" w:rsidR="00774D57" w:rsidRDefault="00774D57" w:rsidP="00DD372F">
      <w:pPr>
        <w:rPr>
          <w:rFonts w:ascii="Times New Roman" w:hAnsi="Times New Roman"/>
          <w:sz w:val="24"/>
          <w:szCs w:val="24"/>
        </w:rPr>
      </w:pPr>
      <w:r w:rsidRPr="00774D57">
        <w:rPr>
          <w:rFonts w:ascii="Times New Roman" w:hAnsi="Times New Roman"/>
          <w:i/>
          <w:sz w:val="24"/>
          <w:szCs w:val="24"/>
        </w:rPr>
        <w:t>*uncor</w:t>
      </w:r>
      <w:r>
        <w:rPr>
          <w:rFonts w:ascii="Times New Roman" w:hAnsi="Times New Roman"/>
          <w:sz w:val="24"/>
          <w:szCs w:val="24"/>
        </w:rPr>
        <w:t>.-uncorrected</w:t>
      </w:r>
    </w:p>
    <w:p w14:paraId="14AC982E" w14:textId="17CE64D5" w:rsidR="0090631F" w:rsidRDefault="00043382" w:rsidP="0090631F">
      <w:pPr>
        <w:jc w:val="center"/>
        <w:rPr>
          <w:noProof/>
        </w:rPr>
      </w:pPr>
      <w:r>
        <w:rPr>
          <w:noProof/>
        </w:rPr>
        <mc:AlternateContent>
          <mc:Choice Requires="wps">
            <w:drawing>
              <wp:anchor distT="0" distB="0" distL="114300" distR="114300" simplePos="0" relativeHeight="251675648" behindDoc="0" locked="0" layoutInCell="1" allowOverlap="1" wp14:anchorId="6A5193F5" wp14:editId="2FAFBDBE">
                <wp:simplePos x="0" y="0"/>
                <wp:positionH relativeFrom="column">
                  <wp:posOffset>3101340</wp:posOffset>
                </wp:positionH>
                <wp:positionV relativeFrom="paragraph">
                  <wp:posOffset>7620</wp:posOffset>
                </wp:positionV>
                <wp:extent cx="327660" cy="281940"/>
                <wp:effectExtent l="0" t="0" r="0" b="3810"/>
                <wp:wrapNone/>
                <wp:docPr id="83" name="Rectangle 83"/>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A0950" w14:textId="2CAC32BD" w:rsidR="004B3E60" w:rsidRPr="00043382" w:rsidRDefault="004B3E60"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193F5" id="Rectangle 83" o:spid="_x0000_s1055" style="position:absolute;left:0;text-align:left;margin-left:244.2pt;margin-top:.6pt;width:25.8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" filled="f" stroked="f" strokeweight="1pt">
                <v:textbox>
                  <w:txbxContent>
                    <w:p w14:paraId="685A0950" w14:textId="2CAC32BD" w:rsidR="004B3E60" w:rsidRPr="00043382" w:rsidRDefault="004B3E60" w:rsidP="00043382">
                      <w:pPr>
                        <w:jc w:val="center"/>
                        <w:rPr>
                          <w:rFonts w:ascii="Times New Roman" w:hAnsi="Times New Roman"/>
                          <w:b/>
                          <w:color w:val="000000" w:themeColor="text1"/>
                        </w:rPr>
                      </w:pPr>
                      <w:r w:rsidRPr="00043382">
                        <w:rPr>
                          <w:rFonts w:ascii="Times New Roman" w:hAnsi="Times New Roman"/>
                          <w:b/>
                          <w:color w:val="000000" w:themeColor="text1"/>
                        </w:rPr>
                        <w:t>b.</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02712B9" wp14:editId="55FA3696">
                <wp:simplePos x="0" y="0"/>
                <wp:positionH relativeFrom="column">
                  <wp:posOffset>190500</wp:posOffset>
                </wp:positionH>
                <wp:positionV relativeFrom="paragraph">
                  <wp:posOffset>-22860</wp:posOffset>
                </wp:positionV>
                <wp:extent cx="327660" cy="281940"/>
                <wp:effectExtent l="0" t="0" r="0" b="3810"/>
                <wp:wrapNone/>
                <wp:docPr id="82" name="Rectangle 82"/>
                <wp:cNvGraphicFramePr/>
                <a:graphic xmlns:a="http://schemas.openxmlformats.org/drawingml/2006/main">
                  <a:graphicData uri="http://schemas.microsoft.com/office/word/2010/wordprocessingShape">
                    <wps:wsp>
                      <wps:cNvSpPr/>
                      <wps:spPr>
                        <a:xfrm>
                          <a:off x="0" y="0"/>
                          <a:ext cx="327660"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D3A1FB" w14:textId="1F9331B6" w:rsidR="004B3E60" w:rsidRPr="00043382" w:rsidRDefault="004B3E60"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712B9" id="Rectangle 82" o:spid="_x0000_s1056" style="position:absolute;left:0;text-align:left;margin-left:15pt;margin-top:-1.8pt;width:25.8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" filled="f" stroked="f" strokeweight="1pt">
                <v:textbox>
                  <w:txbxContent>
                    <w:p w14:paraId="2CD3A1FB" w14:textId="1F9331B6" w:rsidR="004B3E60" w:rsidRPr="00043382" w:rsidRDefault="004B3E60" w:rsidP="00043382">
                      <w:pPr>
                        <w:jc w:val="center"/>
                        <w:rPr>
                          <w:rFonts w:ascii="Times New Roman" w:hAnsi="Times New Roman"/>
                          <w:b/>
                          <w:color w:val="000000" w:themeColor="text1"/>
                        </w:rPr>
                      </w:pPr>
                      <w:r w:rsidRPr="00043382">
                        <w:rPr>
                          <w:rFonts w:ascii="Times New Roman" w:hAnsi="Times New Roman"/>
                          <w:b/>
                          <w:color w:val="000000" w:themeColor="text1"/>
                        </w:rPr>
                        <w:t>a.</w:t>
                      </w:r>
                    </w:p>
                  </w:txbxContent>
                </v:textbox>
              </v:rect>
            </w:pict>
          </mc:Fallback>
        </mc:AlternateContent>
      </w:r>
      <w:r w:rsidR="002F2422" w:rsidRPr="00A47320">
        <w:rPr>
          <w:noProof/>
        </w:rPr>
        <w:drawing>
          <wp:inline distT="0" distB="0" distL="0" distR="0" wp14:anchorId="7E854787" wp14:editId="7025BAEA">
            <wp:extent cx="2750820" cy="2202180"/>
            <wp:effectExtent l="0" t="0" r="0" b="762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2750820" cy="2202180"/>
                    </a:xfrm>
                    <a:prstGeom prst="rect">
                      <a:avLst/>
                    </a:prstGeom>
                    <a:noFill/>
                    <a:ln>
                      <a:noFill/>
                    </a:ln>
                  </pic:spPr>
                </pic:pic>
              </a:graphicData>
            </a:graphic>
          </wp:inline>
        </w:drawing>
      </w:r>
      <w:r w:rsidRPr="00043382">
        <w:rPr>
          <w:noProof/>
        </w:rPr>
        <w:t xml:space="preserve"> </w:t>
      </w:r>
      <w:r w:rsidRPr="00A47320">
        <w:rPr>
          <w:noProof/>
        </w:rPr>
        <w:drawing>
          <wp:inline distT="0" distB="0" distL="0" distR="0" wp14:anchorId="3221D70F" wp14:editId="36ED30F0">
            <wp:extent cx="3070860" cy="2247900"/>
            <wp:effectExtent l="0" t="0" r="0" b="0"/>
            <wp:docPr id="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3070860" cy="2247900"/>
                    </a:xfrm>
                    <a:prstGeom prst="rect">
                      <a:avLst/>
                    </a:prstGeom>
                    <a:noFill/>
                    <a:ln>
                      <a:noFill/>
                    </a:ln>
                  </pic:spPr>
                </pic:pic>
              </a:graphicData>
            </a:graphic>
          </wp:inline>
        </w:drawing>
      </w:r>
    </w:p>
    <w:p w14:paraId="3C56C925" w14:textId="72CDB7B8" w:rsidR="0090631F" w:rsidRPr="004F4910" w:rsidRDefault="002C3010" w:rsidP="00043382">
      <w:pPr>
        <w:pStyle w:val="Caption"/>
        <w:rPr>
          <w:noProof/>
        </w:rPr>
      </w:pPr>
      <w:bookmarkStart w:id="264" w:name="_Toc92192542"/>
      <w:r>
        <w:lastRenderedPageBreak/>
        <w:t xml:space="preserve">Figure </w:t>
      </w:r>
      <w:r>
        <w:fldChar w:fldCharType="begin"/>
      </w:r>
      <w:r>
        <w:instrText xml:space="preserve"> SEQ Figure \* ARABIC </w:instrText>
      </w:r>
      <w:r>
        <w:fldChar w:fldCharType="separate"/>
      </w:r>
      <w:r w:rsidR="00D2168F">
        <w:rPr>
          <w:noProof/>
        </w:rPr>
        <w:t>16</w:t>
      </w:r>
      <w:r>
        <w:fldChar w:fldCharType="end"/>
      </w:r>
      <w:r>
        <w:t xml:space="preserve">: </w:t>
      </w:r>
      <w:r w:rsidRPr="00483E7E">
        <w:t xml:space="preserve">Differences in </w:t>
      </w:r>
      <w:r w:rsidR="00043382">
        <w:t xml:space="preserve">mapping </w:t>
      </w:r>
      <w:r w:rsidRPr="00483E7E">
        <w:t xml:space="preserve">percentages </w:t>
      </w:r>
      <w:r w:rsidR="00043382">
        <w:t xml:space="preserve">and </w:t>
      </w:r>
      <w:r w:rsidR="00043382" w:rsidRPr="0097610E">
        <w:t>mapping quality</w:t>
      </w:r>
      <w:r w:rsidR="00043382" w:rsidRPr="00483E7E">
        <w:t xml:space="preserve"> </w:t>
      </w:r>
      <w:r w:rsidRPr="00483E7E">
        <w:t xml:space="preserve">of reads mapped to the </w:t>
      </w:r>
      <w:r w:rsidR="00043382">
        <w:t xml:space="preserve">BSF </w:t>
      </w:r>
      <w:r w:rsidRPr="00483E7E">
        <w:t>reference between the uncorrected and corrected reads</w:t>
      </w:r>
      <w:bookmarkEnd w:id="264"/>
    </w:p>
    <w:p w14:paraId="7FE88132" w14:textId="3D3F9524" w:rsidR="004F4910" w:rsidRDefault="00D63378" w:rsidP="00297F12">
      <w:pPr>
        <w:spacing w:line="240" w:lineRule="auto"/>
        <w:jc w:val="both"/>
        <w:rPr>
          <w:rFonts w:ascii="Times New Roman" w:hAnsi="Times New Roman"/>
          <w:sz w:val="24"/>
          <w:szCs w:val="24"/>
        </w:rPr>
      </w:pPr>
      <w:r>
        <w:rPr>
          <w:rFonts w:ascii="Times New Roman" w:hAnsi="Times New Roman"/>
          <w:noProof/>
          <w:sz w:val="24"/>
          <w:szCs w:val="24"/>
        </w:rPr>
        <w:t xml:space="preserve">From </w:t>
      </w:r>
      <w:r w:rsidRPr="00D63378">
        <w:rPr>
          <w:rFonts w:ascii="Times New Roman" w:hAnsi="Times New Roman"/>
          <w:b/>
          <w:noProof/>
          <w:sz w:val="24"/>
          <w:szCs w:val="24"/>
        </w:rPr>
        <w:t>F</w:t>
      </w:r>
      <w:r w:rsidR="004F4910" w:rsidRPr="00D63378">
        <w:rPr>
          <w:rFonts w:ascii="Times New Roman" w:hAnsi="Times New Roman"/>
          <w:b/>
          <w:noProof/>
          <w:sz w:val="24"/>
          <w:szCs w:val="24"/>
        </w:rPr>
        <w:t xml:space="preserve">igure </w:t>
      </w:r>
      <w:r w:rsidRPr="00D63378">
        <w:rPr>
          <w:rFonts w:ascii="Times New Roman" w:hAnsi="Times New Roman"/>
          <w:b/>
          <w:noProof/>
          <w:sz w:val="24"/>
          <w:szCs w:val="24"/>
        </w:rPr>
        <w:t>1</w:t>
      </w:r>
      <w:r w:rsidR="00043382">
        <w:rPr>
          <w:rFonts w:ascii="Times New Roman" w:hAnsi="Times New Roman"/>
          <w:b/>
          <w:noProof/>
          <w:sz w:val="24"/>
          <w:szCs w:val="24"/>
        </w:rPr>
        <w:t>6</w:t>
      </w:r>
      <w:r w:rsidR="00043382" w:rsidRPr="00043382">
        <w:rPr>
          <w:rFonts w:ascii="Times New Roman" w:hAnsi="Times New Roman"/>
          <w:b/>
          <w:noProof/>
          <w:sz w:val="24"/>
          <w:szCs w:val="24"/>
        </w:rPr>
        <w:t>a.</w:t>
      </w:r>
      <w:r w:rsidR="00043382">
        <w:rPr>
          <w:rFonts w:ascii="Times New Roman" w:hAnsi="Times New Roman"/>
          <w:noProof/>
          <w:sz w:val="24"/>
          <w:szCs w:val="24"/>
        </w:rPr>
        <w:t xml:space="preserve"> </w:t>
      </w:r>
      <w:r w:rsidR="004F4910">
        <w:rPr>
          <w:rFonts w:ascii="Times New Roman" w:hAnsi="Times New Roman"/>
          <w:noProof/>
          <w:sz w:val="24"/>
          <w:szCs w:val="24"/>
        </w:rPr>
        <w:t xml:space="preserve">above, the mapping percentages were higher for the corrected reads as compared to the uncorrected reads after analysis with the paired t-test. The observed p-value 2×10e8 </w:t>
      </w:r>
      <w:r>
        <w:rPr>
          <w:rFonts w:ascii="Times New Roman" w:hAnsi="Times New Roman"/>
          <w:noProof/>
          <w:sz w:val="24"/>
          <w:szCs w:val="24"/>
        </w:rPr>
        <w:t xml:space="preserve">(α value - </w:t>
      </w:r>
      <w:r w:rsidR="004F4910">
        <w:rPr>
          <w:rFonts w:ascii="Times New Roman" w:hAnsi="Times New Roman"/>
          <w:noProof/>
          <w:sz w:val="24"/>
          <w:szCs w:val="24"/>
        </w:rPr>
        <w:t>0.05)</w:t>
      </w:r>
      <w:r>
        <w:rPr>
          <w:rFonts w:ascii="Times New Roman" w:hAnsi="Times New Roman"/>
          <w:noProof/>
          <w:sz w:val="24"/>
          <w:szCs w:val="24"/>
        </w:rPr>
        <w:t xml:space="preserve"> showed that </w:t>
      </w:r>
      <w:r w:rsidR="004F4910">
        <w:rPr>
          <w:rFonts w:ascii="Times New Roman" w:hAnsi="Times New Roman"/>
          <w:noProof/>
          <w:sz w:val="24"/>
          <w:szCs w:val="24"/>
        </w:rPr>
        <w:t>there was a statistically significant difference between the mapping percentages</w:t>
      </w:r>
      <w:r w:rsidR="00FE7E06">
        <w:rPr>
          <w:rFonts w:ascii="Times New Roman" w:hAnsi="Times New Roman"/>
          <w:noProof/>
          <w:sz w:val="24"/>
          <w:szCs w:val="24"/>
        </w:rPr>
        <w:t xml:space="preserve"> of</w:t>
      </w:r>
      <w:r w:rsidR="009F2398">
        <w:rPr>
          <w:rFonts w:ascii="Times New Roman" w:hAnsi="Times New Roman"/>
          <w:noProof/>
          <w:sz w:val="24"/>
          <w:szCs w:val="24"/>
        </w:rPr>
        <w:t xml:space="preserve"> corrected and uncorrected</w:t>
      </w:r>
      <w:r w:rsidR="00FE7E06">
        <w:rPr>
          <w:rFonts w:ascii="Times New Roman" w:hAnsi="Times New Roman"/>
          <w:noProof/>
          <w:sz w:val="24"/>
          <w:szCs w:val="24"/>
        </w:rPr>
        <w:t xml:space="preserve"> sequence reads</w:t>
      </w:r>
      <w:r w:rsidR="004F4910">
        <w:rPr>
          <w:rFonts w:ascii="Times New Roman" w:hAnsi="Times New Roman"/>
          <w:noProof/>
          <w:sz w:val="24"/>
          <w:szCs w:val="24"/>
        </w:rPr>
        <w:t>.</w:t>
      </w:r>
      <w:r w:rsidR="00043382">
        <w:rPr>
          <w:noProof/>
        </w:rPr>
        <w:t xml:space="preserve"> </w:t>
      </w:r>
      <w:r w:rsidR="00043382" w:rsidRPr="00043382">
        <w:rPr>
          <w:rFonts w:ascii="Times New Roman" w:hAnsi="Times New Roman"/>
          <w:noProof/>
          <w:sz w:val="24"/>
          <w:szCs w:val="24"/>
        </w:rPr>
        <w:t xml:space="preserve">From </w:t>
      </w:r>
      <w:r w:rsidR="00043382" w:rsidRPr="00043382">
        <w:rPr>
          <w:rFonts w:ascii="Times New Roman" w:hAnsi="Times New Roman"/>
          <w:b/>
          <w:noProof/>
          <w:sz w:val="24"/>
          <w:szCs w:val="24"/>
        </w:rPr>
        <w:t>Figure 16b.</w:t>
      </w:r>
      <w:r w:rsidR="00043382">
        <w:rPr>
          <w:noProof/>
        </w:rPr>
        <w:t xml:space="preserve"> </w:t>
      </w:r>
      <w:r w:rsidR="004F4910">
        <w:rPr>
          <w:rFonts w:ascii="Times New Roman" w:hAnsi="Times New Roman"/>
          <w:sz w:val="24"/>
          <w:szCs w:val="24"/>
        </w:rPr>
        <w:t xml:space="preserve">the observed mapping quality of reads aligned to the reference pre-correction was not statistically significant compared to the mapping quality observed post-correction. The p-value (0.6) was higher than the α value (0.05). </w:t>
      </w:r>
    </w:p>
    <w:p w14:paraId="15B16051" w14:textId="0BC8C516" w:rsidR="00E729EC" w:rsidRDefault="00426C14" w:rsidP="009D6DBB">
      <w:pPr>
        <w:pStyle w:val="Heading2"/>
      </w:pPr>
      <w:bookmarkStart w:id="265" w:name="_Toc92192700"/>
      <w:r>
        <w:t>4.</w:t>
      </w:r>
      <w:r w:rsidR="00F17A3E">
        <w:t>8</w:t>
      </w:r>
      <w:r w:rsidR="009D6DBB">
        <w:t xml:space="preserve"> </w:t>
      </w:r>
      <w:r w:rsidR="00E729EC">
        <w:t>Raw read counts</w:t>
      </w:r>
      <w:bookmarkEnd w:id="265"/>
    </w:p>
    <w:p w14:paraId="50C8AE5C" w14:textId="3656628D" w:rsidR="00E729EC" w:rsidRDefault="00E729EC" w:rsidP="00E729EC">
      <w:pPr>
        <w:spacing w:line="360" w:lineRule="auto"/>
        <w:jc w:val="both"/>
        <w:rPr>
          <w:rFonts w:ascii="Times New Roman" w:hAnsi="Times New Roman"/>
          <w:sz w:val="24"/>
          <w:szCs w:val="24"/>
        </w:rPr>
      </w:pPr>
      <w:commentRangeStart w:id="266"/>
      <w:commentRangeStart w:id="267"/>
      <w:r>
        <w:rPr>
          <w:rFonts w:ascii="Times New Roman" w:hAnsi="Times New Roman"/>
          <w:sz w:val="24"/>
          <w:szCs w:val="24"/>
        </w:rPr>
        <w:t xml:space="preserve">The total number of corrected reads from each </w:t>
      </w:r>
      <w:r w:rsidR="007C1DE2">
        <w:rPr>
          <w:rFonts w:ascii="Times New Roman" w:hAnsi="Times New Roman"/>
          <w:sz w:val="24"/>
          <w:szCs w:val="24"/>
        </w:rPr>
        <w:t>sample</w:t>
      </w:r>
      <w:r>
        <w:rPr>
          <w:rFonts w:ascii="Times New Roman" w:hAnsi="Times New Roman"/>
          <w:sz w:val="24"/>
          <w:szCs w:val="24"/>
        </w:rPr>
        <w:t xml:space="preserve"> that failed to map to the host genome </w:t>
      </w:r>
      <w:r w:rsidR="00266E8A">
        <w:rPr>
          <w:rFonts w:ascii="Times New Roman" w:hAnsi="Times New Roman"/>
          <w:sz w:val="24"/>
          <w:szCs w:val="24"/>
        </w:rPr>
        <w:t xml:space="preserve">(unmapped reads) </w:t>
      </w:r>
      <w:r>
        <w:rPr>
          <w:rFonts w:ascii="Times New Roman" w:hAnsi="Times New Roman"/>
          <w:sz w:val="24"/>
          <w:szCs w:val="24"/>
        </w:rPr>
        <w:t>during the alignment step</w:t>
      </w:r>
      <w:r w:rsidR="00266E8A">
        <w:rPr>
          <w:rFonts w:ascii="Times New Roman" w:hAnsi="Times New Roman"/>
          <w:sz w:val="24"/>
          <w:szCs w:val="24"/>
        </w:rPr>
        <w:t>,</w:t>
      </w:r>
      <w:r>
        <w:rPr>
          <w:rFonts w:ascii="Times New Roman" w:hAnsi="Times New Roman"/>
          <w:sz w:val="24"/>
          <w:szCs w:val="24"/>
        </w:rPr>
        <w:t xml:space="preserve"> were required to perform differential statistical analyses in R sof</w:t>
      </w:r>
      <w:r w:rsidR="00FC3F2B">
        <w:rPr>
          <w:rFonts w:ascii="Times New Roman" w:hAnsi="Times New Roman"/>
          <w:sz w:val="24"/>
          <w:szCs w:val="24"/>
        </w:rPr>
        <w:t>tware</w:t>
      </w:r>
      <w:r w:rsidR="00266E8A">
        <w:rPr>
          <w:rFonts w:ascii="Times New Roman" w:hAnsi="Times New Roman"/>
          <w:sz w:val="24"/>
          <w:szCs w:val="24"/>
        </w:rPr>
        <w:t xml:space="preserve">. These statistics are shown in </w:t>
      </w:r>
      <w:r w:rsidR="00712592">
        <w:rPr>
          <w:rFonts w:ascii="Times New Roman" w:hAnsi="Times New Roman"/>
          <w:sz w:val="24"/>
          <w:szCs w:val="24"/>
        </w:rPr>
        <w:t>(</w:t>
      </w:r>
      <w:r w:rsidR="00FC3F2B" w:rsidRPr="001A1AD7">
        <w:rPr>
          <w:rFonts w:ascii="Times New Roman" w:hAnsi="Times New Roman"/>
          <w:b/>
          <w:sz w:val="24"/>
          <w:szCs w:val="24"/>
        </w:rPr>
        <w:t>Table 4.</w:t>
      </w:r>
      <w:r w:rsidR="001A1AD7" w:rsidRPr="001A1AD7">
        <w:rPr>
          <w:rFonts w:ascii="Times New Roman" w:hAnsi="Times New Roman"/>
          <w:b/>
          <w:sz w:val="24"/>
          <w:szCs w:val="24"/>
        </w:rPr>
        <w:t>7</w:t>
      </w:r>
      <w:r w:rsidR="00712592">
        <w:rPr>
          <w:rFonts w:ascii="Times New Roman" w:hAnsi="Times New Roman"/>
          <w:b/>
          <w:sz w:val="24"/>
          <w:szCs w:val="24"/>
        </w:rPr>
        <w:t>)</w:t>
      </w:r>
      <w:r>
        <w:rPr>
          <w:rFonts w:ascii="Times New Roman" w:hAnsi="Times New Roman"/>
          <w:sz w:val="24"/>
          <w:szCs w:val="24"/>
        </w:rPr>
        <w:t>.</w:t>
      </w:r>
      <w:commentRangeEnd w:id="266"/>
      <w:r w:rsidR="00693283">
        <w:rPr>
          <w:rStyle w:val="CommentReference"/>
        </w:rPr>
        <w:commentReference w:id="266"/>
      </w:r>
      <w:commentRangeEnd w:id="267"/>
      <w:r w:rsidR="00266E8A">
        <w:rPr>
          <w:rStyle w:val="CommentReference"/>
        </w:rPr>
        <w:commentReference w:id="267"/>
      </w:r>
    </w:p>
    <w:p w14:paraId="3DD5DC55" w14:textId="77777777" w:rsidR="006B64CE" w:rsidRDefault="001A1AD7" w:rsidP="00043382">
      <w:pPr>
        <w:pStyle w:val="Caption"/>
      </w:pPr>
      <w:bookmarkStart w:id="268" w:name="_Toc89593852"/>
      <w:r>
        <w:t xml:space="preserve">Table 4. </w:t>
      </w:r>
      <w:r>
        <w:fldChar w:fldCharType="begin"/>
      </w:r>
      <w:r>
        <w:instrText xml:space="preserve"> SEQ Table_4. \* ARABIC </w:instrText>
      </w:r>
      <w:r>
        <w:fldChar w:fldCharType="separate"/>
      </w:r>
      <w:r w:rsidR="006F144E">
        <w:rPr>
          <w:noProof/>
        </w:rPr>
        <w:t>7</w:t>
      </w:r>
      <w:r>
        <w:fldChar w:fldCharType="end"/>
      </w:r>
      <w:r>
        <w:t>:</w:t>
      </w:r>
      <w:r w:rsidRPr="00555B54">
        <w:t>Total number of unmapped reads per metatranscriptome</w:t>
      </w:r>
      <w:bookmarkEnd w:id="268"/>
    </w:p>
    <w:p w14:paraId="55668EFF" w14:textId="63C7D7DF" w:rsidR="00123618" w:rsidRDefault="00774D57" w:rsidP="00266E8A">
      <w:pPr>
        <w:spacing w:line="240" w:lineRule="auto"/>
        <w:jc w:val="both"/>
        <w:rPr>
          <w:rFonts w:ascii="Times New Roman" w:hAnsi="Times New Roman"/>
          <w:sz w:val="24"/>
          <w:szCs w:val="24"/>
        </w:rPr>
      </w:pPr>
      <w:commentRangeStart w:id="269"/>
      <w:commentRangeStart w:id="270"/>
      <w:r w:rsidRPr="00774D57">
        <w:rPr>
          <w:rFonts w:ascii="Times New Roman" w:hAnsi="Times New Roman"/>
          <w:sz w:val="24"/>
          <w:szCs w:val="24"/>
        </w:rPr>
        <w:t xml:space="preserve">From </w:t>
      </w:r>
      <w:r w:rsidR="00515A12">
        <w:rPr>
          <w:rFonts w:ascii="Times New Roman" w:hAnsi="Times New Roman"/>
          <w:b/>
          <w:sz w:val="24"/>
          <w:szCs w:val="24"/>
        </w:rPr>
        <w:t>Table 4.7</w:t>
      </w:r>
      <w:r w:rsidRPr="00774D57">
        <w:rPr>
          <w:rFonts w:ascii="Times New Roman" w:hAnsi="Times New Roman"/>
          <w:sz w:val="24"/>
          <w:szCs w:val="24"/>
        </w:rPr>
        <w:t xml:space="preserve"> </w:t>
      </w:r>
      <w:r>
        <w:rPr>
          <w:rFonts w:ascii="Times New Roman" w:hAnsi="Times New Roman"/>
          <w:sz w:val="24"/>
          <w:szCs w:val="24"/>
        </w:rPr>
        <w:t>below</w:t>
      </w:r>
      <w:r w:rsidRPr="00774D57">
        <w:rPr>
          <w:rFonts w:ascii="Times New Roman" w:hAnsi="Times New Roman"/>
          <w:sz w:val="24"/>
          <w:szCs w:val="24"/>
        </w:rPr>
        <w:t xml:space="preserve">, sample CF1 recorded the highest number of unmapped reads </w:t>
      </w:r>
      <w:r>
        <w:rPr>
          <w:rFonts w:ascii="Times New Roman" w:hAnsi="Times New Roman"/>
          <w:sz w:val="24"/>
          <w:szCs w:val="24"/>
        </w:rPr>
        <w:t xml:space="preserve">(149,255) </w:t>
      </w:r>
      <w:r w:rsidRPr="00774D57">
        <w:rPr>
          <w:rFonts w:ascii="Times New Roman" w:hAnsi="Times New Roman"/>
          <w:sz w:val="24"/>
          <w:szCs w:val="24"/>
        </w:rPr>
        <w:t>while sample WH2 recorded the lowest</w:t>
      </w:r>
      <w:r>
        <w:rPr>
          <w:rFonts w:ascii="Times New Roman" w:hAnsi="Times New Roman"/>
          <w:sz w:val="24"/>
          <w:szCs w:val="24"/>
        </w:rPr>
        <w:t xml:space="preserve"> number of unmapped reads (2,716)</w:t>
      </w:r>
      <w:r w:rsidRPr="00774D57">
        <w:rPr>
          <w:rFonts w:ascii="Times New Roman" w:hAnsi="Times New Roman"/>
          <w:sz w:val="24"/>
          <w:szCs w:val="24"/>
        </w:rPr>
        <w:t>.</w:t>
      </w:r>
      <w:r>
        <w:rPr>
          <w:rFonts w:ascii="Times New Roman" w:hAnsi="Times New Roman"/>
          <w:sz w:val="24"/>
          <w:szCs w:val="24"/>
        </w:rPr>
        <w:t xml:space="preserve"> </w:t>
      </w:r>
      <w:r w:rsidR="00123618">
        <w:rPr>
          <w:rFonts w:ascii="Times New Roman" w:hAnsi="Times New Roman"/>
          <w:sz w:val="24"/>
          <w:szCs w:val="24"/>
        </w:rPr>
        <w:t xml:space="preserve">The unmapped reads ranged from 4.04% (WH2) to 18.53% (FM3) of the total classified reads. </w:t>
      </w:r>
      <w:commentRangeEnd w:id="269"/>
      <w:commentRangeEnd w:id="270"/>
    </w:p>
    <w:p w14:paraId="04B173B6" w14:textId="77777777" w:rsidR="00006F53" w:rsidRPr="00774D57" w:rsidRDefault="00006F53" w:rsidP="00266E8A">
      <w:pPr>
        <w:spacing w:line="240" w:lineRule="auto"/>
        <w:jc w:val="both"/>
        <w:rPr>
          <w:rFonts w:ascii="Times New Roman" w:hAnsi="Times New Roman"/>
          <w:sz w:val="24"/>
          <w:szCs w:val="24"/>
        </w:rPr>
      </w:pPr>
    </w:p>
    <w:tbl>
      <w:tblPr>
        <w:tblW w:w="7280" w:type="dxa"/>
        <w:jc w:val="center"/>
        <w:tblBorders>
          <w:insideH w:val="single" w:sz="4" w:space="0" w:color="auto"/>
          <w:insideV w:val="single" w:sz="4" w:space="0" w:color="auto"/>
        </w:tblBorders>
        <w:tblLook w:val="04A0" w:firstRow="1" w:lastRow="0" w:firstColumn="1" w:lastColumn="0" w:noHBand="0" w:noVBand="1"/>
      </w:tblPr>
      <w:tblGrid>
        <w:gridCol w:w="2600"/>
        <w:gridCol w:w="2440"/>
        <w:gridCol w:w="2240"/>
      </w:tblGrid>
      <w:tr w:rsidR="00123618" w:rsidRPr="00123618" w14:paraId="705D761E" w14:textId="77777777" w:rsidTr="00C25097">
        <w:trPr>
          <w:trHeight w:val="288"/>
          <w:jc w:val="center"/>
        </w:trPr>
        <w:tc>
          <w:tcPr>
            <w:tcW w:w="2600" w:type="dxa"/>
            <w:shd w:val="clear" w:color="auto" w:fill="FFFFFF"/>
            <w:noWrap/>
            <w:hideMark/>
          </w:tcPr>
          <w:p w14:paraId="5A88AA39" w14:textId="77777777" w:rsidR="00123618" w:rsidRPr="00123618" w:rsidRDefault="00123618" w:rsidP="00C25097">
            <w:pPr>
              <w:spacing w:after="0" w:line="240" w:lineRule="auto"/>
              <w:jc w:val="right"/>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Sample_ID</w:t>
            </w:r>
          </w:p>
        </w:tc>
        <w:tc>
          <w:tcPr>
            <w:tcW w:w="2440" w:type="dxa"/>
            <w:shd w:val="clear" w:color="auto" w:fill="FFFFFF"/>
            <w:noWrap/>
            <w:hideMark/>
          </w:tcPr>
          <w:p w14:paraId="47F72187"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Total classified reads</w:t>
            </w:r>
          </w:p>
        </w:tc>
        <w:tc>
          <w:tcPr>
            <w:tcW w:w="2240" w:type="dxa"/>
            <w:shd w:val="clear" w:color="auto" w:fill="FFFFFF"/>
            <w:noWrap/>
            <w:hideMark/>
          </w:tcPr>
          <w:p w14:paraId="6ECE0332" w14:textId="77777777" w:rsidR="00123618" w:rsidRPr="00123618" w:rsidRDefault="00123618" w:rsidP="00C25097">
            <w:pPr>
              <w:spacing w:after="0" w:line="240" w:lineRule="auto"/>
              <w:rPr>
                <w:rFonts w:ascii="Times New Roman" w:eastAsia="Times New Roman" w:hAnsi="Times New Roman"/>
                <w:b/>
                <w:bCs/>
                <w:i/>
                <w:iCs/>
                <w:color w:val="000000"/>
                <w:sz w:val="24"/>
                <w:szCs w:val="24"/>
              </w:rPr>
            </w:pPr>
            <w:r w:rsidRPr="00123618">
              <w:rPr>
                <w:rFonts w:ascii="Times New Roman" w:eastAsia="Times New Roman" w:hAnsi="Times New Roman"/>
                <w:b/>
                <w:bCs/>
                <w:i/>
                <w:iCs/>
                <w:color w:val="000000"/>
                <w:sz w:val="24"/>
                <w:szCs w:val="24"/>
              </w:rPr>
              <w:t>No. of unmapped reads (%)</w:t>
            </w:r>
          </w:p>
        </w:tc>
      </w:tr>
      <w:tr w:rsidR="00123618" w:rsidRPr="00123618" w14:paraId="57744BDD" w14:textId="77777777" w:rsidTr="00C25097">
        <w:trPr>
          <w:trHeight w:val="312"/>
          <w:jc w:val="center"/>
        </w:trPr>
        <w:tc>
          <w:tcPr>
            <w:tcW w:w="2600" w:type="dxa"/>
            <w:shd w:val="clear" w:color="auto" w:fill="FFFFFF"/>
            <w:noWrap/>
            <w:hideMark/>
          </w:tcPr>
          <w:p w14:paraId="4C895EE6"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CF1</w:t>
            </w:r>
          </w:p>
        </w:tc>
        <w:tc>
          <w:tcPr>
            <w:tcW w:w="2440" w:type="dxa"/>
            <w:shd w:val="clear" w:color="auto" w:fill="F2F2F2"/>
            <w:noWrap/>
            <w:hideMark/>
          </w:tcPr>
          <w:p w14:paraId="4D0A7D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903,473</w:t>
            </w:r>
          </w:p>
        </w:tc>
        <w:tc>
          <w:tcPr>
            <w:tcW w:w="2240" w:type="dxa"/>
            <w:shd w:val="clear" w:color="auto" w:fill="F2F2F2"/>
            <w:noWrap/>
            <w:hideMark/>
          </w:tcPr>
          <w:p w14:paraId="266DA58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149,255 (16.52)</w:t>
            </w:r>
          </w:p>
        </w:tc>
      </w:tr>
      <w:tr w:rsidR="00123618" w:rsidRPr="00123618" w14:paraId="407CCCD9" w14:textId="77777777" w:rsidTr="00C25097">
        <w:trPr>
          <w:trHeight w:val="312"/>
          <w:jc w:val="center"/>
        </w:trPr>
        <w:tc>
          <w:tcPr>
            <w:tcW w:w="2600" w:type="dxa"/>
            <w:shd w:val="clear" w:color="auto" w:fill="FFFFFF"/>
            <w:noWrap/>
            <w:hideMark/>
          </w:tcPr>
          <w:p w14:paraId="238F47F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CF2</w:t>
            </w:r>
          </w:p>
        </w:tc>
        <w:tc>
          <w:tcPr>
            <w:tcW w:w="2440" w:type="dxa"/>
            <w:shd w:val="clear" w:color="auto" w:fill="auto"/>
            <w:noWrap/>
            <w:hideMark/>
          </w:tcPr>
          <w:p w14:paraId="4AC95B33"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56,024</w:t>
            </w:r>
          </w:p>
        </w:tc>
        <w:tc>
          <w:tcPr>
            <w:tcW w:w="2240" w:type="dxa"/>
            <w:shd w:val="clear" w:color="auto" w:fill="auto"/>
            <w:noWrap/>
            <w:hideMark/>
          </w:tcPr>
          <w:p w14:paraId="29BC8666"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3,747 (6.69)</w:t>
            </w:r>
          </w:p>
        </w:tc>
      </w:tr>
      <w:tr w:rsidR="00123618" w:rsidRPr="00123618" w14:paraId="1F798EBB" w14:textId="77777777" w:rsidTr="00C25097">
        <w:trPr>
          <w:trHeight w:val="312"/>
          <w:jc w:val="center"/>
        </w:trPr>
        <w:tc>
          <w:tcPr>
            <w:tcW w:w="2600" w:type="dxa"/>
            <w:shd w:val="clear" w:color="auto" w:fill="FFFFFF"/>
            <w:noWrap/>
            <w:hideMark/>
          </w:tcPr>
          <w:p w14:paraId="0ECB79D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CF3</w:t>
            </w:r>
          </w:p>
        </w:tc>
        <w:tc>
          <w:tcPr>
            <w:tcW w:w="2440" w:type="dxa"/>
            <w:shd w:val="clear" w:color="auto" w:fill="F2F2F2"/>
            <w:noWrap/>
            <w:hideMark/>
          </w:tcPr>
          <w:p w14:paraId="2F0E4B9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170,007</w:t>
            </w:r>
          </w:p>
        </w:tc>
        <w:tc>
          <w:tcPr>
            <w:tcW w:w="2240" w:type="dxa"/>
            <w:shd w:val="clear" w:color="auto" w:fill="F2F2F2"/>
            <w:noWrap/>
            <w:hideMark/>
          </w:tcPr>
          <w:p w14:paraId="52764D1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18,073 (10.63)</w:t>
            </w:r>
          </w:p>
        </w:tc>
      </w:tr>
      <w:tr w:rsidR="00123618" w:rsidRPr="00123618" w14:paraId="03CFE384" w14:textId="77777777" w:rsidTr="00C25097">
        <w:trPr>
          <w:trHeight w:val="312"/>
          <w:jc w:val="center"/>
        </w:trPr>
        <w:tc>
          <w:tcPr>
            <w:tcW w:w="2600" w:type="dxa"/>
            <w:shd w:val="clear" w:color="auto" w:fill="FFFFFF"/>
            <w:noWrap/>
            <w:hideMark/>
          </w:tcPr>
          <w:p w14:paraId="1565681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CF4</w:t>
            </w:r>
          </w:p>
        </w:tc>
        <w:tc>
          <w:tcPr>
            <w:tcW w:w="2440" w:type="dxa"/>
            <w:shd w:val="clear" w:color="auto" w:fill="auto"/>
            <w:noWrap/>
            <w:hideMark/>
          </w:tcPr>
          <w:p w14:paraId="6E55F644"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144,949</w:t>
            </w:r>
          </w:p>
        </w:tc>
        <w:tc>
          <w:tcPr>
            <w:tcW w:w="2240" w:type="dxa"/>
            <w:shd w:val="clear" w:color="auto" w:fill="auto"/>
            <w:noWrap/>
            <w:hideMark/>
          </w:tcPr>
          <w:p w14:paraId="72D58157"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12,021 (8.29)</w:t>
            </w:r>
          </w:p>
        </w:tc>
      </w:tr>
      <w:tr w:rsidR="00123618" w:rsidRPr="00123618" w14:paraId="6BF452A9" w14:textId="77777777" w:rsidTr="00C25097">
        <w:trPr>
          <w:trHeight w:val="312"/>
          <w:jc w:val="center"/>
        </w:trPr>
        <w:tc>
          <w:tcPr>
            <w:tcW w:w="2600" w:type="dxa"/>
            <w:shd w:val="clear" w:color="auto" w:fill="FFFFFF"/>
            <w:noWrap/>
            <w:hideMark/>
          </w:tcPr>
          <w:p w14:paraId="5957EAA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BSG1</w:t>
            </w:r>
          </w:p>
        </w:tc>
        <w:tc>
          <w:tcPr>
            <w:tcW w:w="2440" w:type="dxa"/>
            <w:shd w:val="clear" w:color="auto" w:fill="F2F2F2"/>
            <w:noWrap/>
            <w:hideMark/>
          </w:tcPr>
          <w:p w14:paraId="1CD14516"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953,056</w:t>
            </w:r>
          </w:p>
        </w:tc>
        <w:tc>
          <w:tcPr>
            <w:tcW w:w="2240" w:type="dxa"/>
            <w:shd w:val="clear" w:color="auto" w:fill="F2F2F2"/>
            <w:noWrap/>
            <w:hideMark/>
          </w:tcPr>
          <w:p w14:paraId="2354169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105,398 (11.06)</w:t>
            </w:r>
          </w:p>
        </w:tc>
      </w:tr>
      <w:tr w:rsidR="00123618" w:rsidRPr="00123618" w14:paraId="16DF2C78" w14:textId="77777777" w:rsidTr="00C25097">
        <w:trPr>
          <w:trHeight w:val="312"/>
          <w:jc w:val="center"/>
        </w:trPr>
        <w:tc>
          <w:tcPr>
            <w:tcW w:w="2600" w:type="dxa"/>
            <w:shd w:val="clear" w:color="auto" w:fill="FFFFFF"/>
            <w:noWrap/>
            <w:hideMark/>
          </w:tcPr>
          <w:p w14:paraId="1713FE21"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BSG2</w:t>
            </w:r>
          </w:p>
        </w:tc>
        <w:tc>
          <w:tcPr>
            <w:tcW w:w="2440" w:type="dxa"/>
            <w:shd w:val="clear" w:color="auto" w:fill="auto"/>
            <w:noWrap/>
            <w:hideMark/>
          </w:tcPr>
          <w:p w14:paraId="7508FEA5"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181,499</w:t>
            </w:r>
          </w:p>
        </w:tc>
        <w:tc>
          <w:tcPr>
            <w:tcW w:w="2240" w:type="dxa"/>
            <w:shd w:val="clear" w:color="auto" w:fill="auto"/>
            <w:noWrap/>
            <w:hideMark/>
          </w:tcPr>
          <w:p w14:paraId="751DE4CB"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21,247 (11.71)</w:t>
            </w:r>
          </w:p>
        </w:tc>
      </w:tr>
      <w:tr w:rsidR="00123618" w:rsidRPr="00123618" w14:paraId="2723DD5A" w14:textId="77777777" w:rsidTr="00C25097">
        <w:trPr>
          <w:trHeight w:val="312"/>
          <w:jc w:val="center"/>
        </w:trPr>
        <w:tc>
          <w:tcPr>
            <w:tcW w:w="2600" w:type="dxa"/>
            <w:shd w:val="clear" w:color="auto" w:fill="FFFFFF"/>
            <w:noWrap/>
            <w:hideMark/>
          </w:tcPr>
          <w:p w14:paraId="0AB9C0A7"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BSG3</w:t>
            </w:r>
          </w:p>
        </w:tc>
        <w:tc>
          <w:tcPr>
            <w:tcW w:w="2440" w:type="dxa"/>
            <w:shd w:val="clear" w:color="auto" w:fill="F2F2F2"/>
            <w:noWrap/>
            <w:hideMark/>
          </w:tcPr>
          <w:p w14:paraId="13207DF8"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101,893</w:t>
            </w:r>
          </w:p>
        </w:tc>
        <w:tc>
          <w:tcPr>
            <w:tcW w:w="2240" w:type="dxa"/>
            <w:shd w:val="clear" w:color="auto" w:fill="F2F2F2"/>
            <w:noWrap/>
            <w:hideMark/>
          </w:tcPr>
          <w:p w14:paraId="608D4884"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5,567 (5.46)</w:t>
            </w:r>
          </w:p>
        </w:tc>
      </w:tr>
      <w:tr w:rsidR="00123618" w:rsidRPr="00123618" w14:paraId="63984DCF" w14:textId="77777777" w:rsidTr="00C25097">
        <w:trPr>
          <w:trHeight w:val="312"/>
          <w:jc w:val="center"/>
        </w:trPr>
        <w:tc>
          <w:tcPr>
            <w:tcW w:w="2600" w:type="dxa"/>
            <w:shd w:val="clear" w:color="auto" w:fill="FFFFFF"/>
            <w:noWrap/>
            <w:hideMark/>
          </w:tcPr>
          <w:p w14:paraId="25EF80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CM1</w:t>
            </w:r>
          </w:p>
        </w:tc>
        <w:tc>
          <w:tcPr>
            <w:tcW w:w="2440" w:type="dxa"/>
            <w:shd w:val="clear" w:color="auto" w:fill="auto"/>
            <w:noWrap/>
            <w:hideMark/>
          </w:tcPr>
          <w:p w14:paraId="7027D1B9"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803,584</w:t>
            </w:r>
          </w:p>
        </w:tc>
        <w:tc>
          <w:tcPr>
            <w:tcW w:w="2240" w:type="dxa"/>
            <w:shd w:val="clear" w:color="auto" w:fill="auto"/>
            <w:noWrap/>
            <w:hideMark/>
          </w:tcPr>
          <w:p w14:paraId="42A5897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142,086 (17.68)</w:t>
            </w:r>
          </w:p>
        </w:tc>
      </w:tr>
      <w:tr w:rsidR="00123618" w:rsidRPr="00123618" w14:paraId="57BA15B2" w14:textId="77777777" w:rsidTr="00C25097">
        <w:trPr>
          <w:trHeight w:val="312"/>
          <w:jc w:val="center"/>
        </w:trPr>
        <w:tc>
          <w:tcPr>
            <w:tcW w:w="2600" w:type="dxa"/>
            <w:shd w:val="clear" w:color="auto" w:fill="FFFFFF"/>
            <w:noWrap/>
            <w:hideMark/>
          </w:tcPr>
          <w:p w14:paraId="64EDF063"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CM2</w:t>
            </w:r>
          </w:p>
        </w:tc>
        <w:tc>
          <w:tcPr>
            <w:tcW w:w="2440" w:type="dxa"/>
            <w:shd w:val="clear" w:color="auto" w:fill="F2F2F2"/>
            <w:noWrap/>
            <w:hideMark/>
          </w:tcPr>
          <w:p w14:paraId="172BFF47"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170,876</w:t>
            </w:r>
          </w:p>
        </w:tc>
        <w:tc>
          <w:tcPr>
            <w:tcW w:w="2240" w:type="dxa"/>
            <w:shd w:val="clear" w:color="auto" w:fill="F2F2F2"/>
            <w:noWrap/>
            <w:hideMark/>
          </w:tcPr>
          <w:p w14:paraId="0DECFD32"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8,746 (5.12)</w:t>
            </w:r>
          </w:p>
        </w:tc>
      </w:tr>
      <w:tr w:rsidR="00123618" w:rsidRPr="00123618" w14:paraId="7104843B" w14:textId="77777777" w:rsidTr="00C25097">
        <w:trPr>
          <w:trHeight w:val="312"/>
          <w:jc w:val="center"/>
        </w:trPr>
        <w:tc>
          <w:tcPr>
            <w:tcW w:w="2600" w:type="dxa"/>
            <w:shd w:val="clear" w:color="auto" w:fill="FFFFFF"/>
            <w:noWrap/>
            <w:hideMark/>
          </w:tcPr>
          <w:p w14:paraId="18DF1FC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CM3</w:t>
            </w:r>
          </w:p>
        </w:tc>
        <w:tc>
          <w:tcPr>
            <w:tcW w:w="2440" w:type="dxa"/>
            <w:shd w:val="clear" w:color="auto" w:fill="auto"/>
            <w:noWrap/>
            <w:hideMark/>
          </w:tcPr>
          <w:p w14:paraId="42D33EDB"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251,968</w:t>
            </w:r>
          </w:p>
        </w:tc>
        <w:tc>
          <w:tcPr>
            <w:tcW w:w="2240" w:type="dxa"/>
            <w:shd w:val="clear" w:color="auto" w:fill="auto"/>
            <w:noWrap/>
            <w:hideMark/>
          </w:tcPr>
          <w:p w14:paraId="3D1F336C"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25,897 (10.28)</w:t>
            </w:r>
          </w:p>
        </w:tc>
      </w:tr>
      <w:tr w:rsidR="00123618" w:rsidRPr="00123618" w14:paraId="77A0A6E8" w14:textId="77777777" w:rsidTr="00C25097">
        <w:trPr>
          <w:trHeight w:val="312"/>
          <w:jc w:val="center"/>
        </w:trPr>
        <w:tc>
          <w:tcPr>
            <w:tcW w:w="2600" w:type="dxa"/>
            <w:shd w:val="clear" w:color="auto" w:fill="FFFFFF"/>
            <w:noWrap/>
            <w:hideMark/>
          </w:tcPr>
          <w:p w14:paraId="5551CF02"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FM1</w:t>
            </w:r>
          </w:p>
        </w:tc>
        <w:tc>
          <w:tcPr>
            <w:tcW w:w="2440" w:type="dxa"/>
            <w:shd w:val="clear" w:color="auto" w:fill="F2F2F2"/>
            <w:noWrap/>
            <w:hideMark/>
          </w:tcPr>
          <w:p w14:paraId="3E7F5811"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691,444</w:t>
            </w:r>
          </w:p>
        </w:tc>
        <w:tc>
          <w:tcPr>
            <w:tcW w:w="2240" w:type="dxa"/>
            <w:shd w:val="clear" w:color="auto" w:fill="F2F2F2"/>
            <w:noWrap/>
            <w:hideMark/>
          </w:tcPr>
          <w:p w14:paraId="366263EF"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92,612 (13.39)</w:t>
            </w:r>
          </w:p>
        </w:tc>
      </w:tr>
      <w:tr w:rsidR="00123618" w:rsidRPr="00123618" w14:paraId="35BE9478" w14:textId="77777777" w:rsidTr="00C25097">
        <w:trPr>
          <w:trHeight w:val="312"/>
          <w:jc w:val="center"/>
        </w:trPr>
        <w:tc>
          <w:tcPr>
            <w:tcW w:w="2600" w:type="dxa"/>
            <w:shd w:val="clear" w:color="auto" w:fill="FFFFFF"/>
            <w:noWrap/>
            <w:hideMark/>
          </w:tcPr>
          <w:p w14:paraId="692FFF60"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FM2</w:t>
            </w:r>
          </w:p>
        </w:tc>
        <w:tc>
          <w:tcPr>
            <w:tcW w:w="2440" w:type="dxa"/>
            <w:shd w:val="clear" w:color="auto" w:fill="auto"/>
            <w:noWrap/>
            <w:hideMark/>
          </w:tcPr>
          <w:p w14:paraId="7164F1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96,446</w:t>
            </w:r>
          </w:p>
        </w:tc>
        <w:tc>
          <w:tcPr>
            <w:tcW w:w="2240" w:type="dxa"/>
            <w:shd w:val="clear" w:color="auto" w:fill="auto"/>
            <w:noWrap/>
            <w:hideMark/>
          </w:tcPr>
          <w:p w14:paraId="4899221D"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7,765 (8.05)</w:t>
            </w:r>
          </w:p>
        </w:tc>
      </w:tr>
      <w:tr w:rsidR="00123618" w:rsidRPr="00123618" w14:paraId="333D44CC" w14:textId="77777777" w:rsidTr="00C25097">
        <w:trPr>
          <w:trHeight w:val="312"/>
          <w:jc w:val="center"/>
        </w:trPr>
        <w:tc>
          <w:tcPr>
            <w:tcW w:w="2600" w:type="dxa"/>
            <w:shd w:val="clear" w:color="auto" w:fill="FFFFFF"/>
            <w:noWrap/>
            <w:hideMark/>
          </w:tcPr>
          <w:p w14:paraId="6B528294"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FM3</w:t>
            </w:r>
          </w:p>
        </w:tc>
        <w:tc>
          <w:tcPr>
            <w:tcW w:w="2440" w:type="dxa"/>
            <w:shd w:val="clear" w:color="auto" w:fill="F2F2F2"/>
            <w:noWrap/>
            <w:hideMark/>
          </w:tcPr>
          <w:p w14:paraId="5768507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296,918</w:t>
            </w:r>
          </w:p>
        </w:tc>
        <w:tc>
          <w:tcPr>
            <w:tcW w:w="2240" w:type="dxa"/>
            <w:shd w:val="clear" w:color="auto" w:fill="F2F2F2"/>
            <w:noWrap/>
            <w:hideMark/>
          </w:tcPr>
          <w:p w14:paraId="57E2CF73"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55,030 (18.53)</w:t>
            </w:r>
          </w:p>
        </w:tc>
      </w:tr>
      <w:tr w:rsidR="00123618" w:rsidRPr="00123618" w14:paraId="7E4941DE" w14:textId="77777777" w:rsidTr="00C25097">
        <w:trPr>
          <w:trHeight w:val="312"/>
          <w:jc w:val="center"/>
        </w:trPr>
        <w:tc>
          <w:tcPr>
            <w:tcW w:w="2600" w:type="dxa"/>
            <w:shd w:val="clear" w:color="auto" w:fill="FFFFFF"/>
            <w:noWrap/>
            <w:hideMark/>
          </w:tcPr>
          <w:p w14:paraId="50850DAA"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WH1</w:t>
            </w:r>
          </w:p>
        </w:tc>
        <w:tc>
          <w:tcPr>
            <w:tcW w:w="2440" w:type="dxa"/>
            <w:shd w:val="clear" w:color="auto" w:fill="auto"/>
            <w:noWrap/>
            <w:hideMark/>
          </w:tcPr>
          <w:p w14:paraId="1B6A1E8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884,170</w:t>
            </w:r>
          </w:p>
        </w:tc>
        <w:tc>
          <w:tcPr>
            <w:tcW w:w="2240" w:type="dxa"/>
            <w:shd w:val="clear" w:color="auto" w:fill="auto"/>
            <w:noWrap/>
            <w:hideMark/>
          </w:tcPr>
          <w:p w14:paraId="51211C58"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87,292 (9.87)</w:t>
            </w:r>
          </w:p>
        </w:tc>
      </w:tr>
      <w:tr w:rsidR="00123618" w:rsidRPr="00123618" w14:paraId="518D61FE" w14:textId="77777777" w:rsidTr="00C25097">
        <w:trPr>
          <w:trHeight w:val="312"/>
          <w:jc w:val="center"/>
        </w:trPr>
        <w:tc>
          <w:tcPr>
            <w:tcW w:w="2600" w:type="dxa"/>
            <w:shd w:val="clear" w:color="auto" w:fill="FFFFFF"/>
            <w:noWrap/>
            <w:hideMark/>
          </w:tcPr>
          <w:p w14:paraId="5B70E30C"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WH2</w:t>
            </w:r>
          </w:p>
        </w:tc>
        <w:tc>
          <w:tcPr>
            <w:tcW w:w="2440" w:type="dxa"/>
            <w:shd w:val="clear" w:color="auto" w:fill="F2F2F2"/>
            <w:noWrap/>
            <w:hideMark/>
          </w:tcPr>
          <w:p w14:paraId="14C337E0"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67,176</w:t>
            </w:r>
          </w:p>
        </w:tc>
        <w:tc>
          <w:tcPr>
            <w:tcW w:w="2240" w:type="dxa"/>
            <w:shd w:val="clear" w:color="auto" w:fill="F2F2F2"/>
            <w:noWrap/>
            <w:hideMark/>
          </w:tcPr>
          <w:p w14:paraId="2043512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2,716 (4.04)</w:t>
            </w:r>
          </w:p>
        </w:tc>
      </w:tr>
      <w:tr w:rsidR="00123618" w:rsidRPr="00123618" w14:paraId="32F48937" w14:textId="77777777" w:rsidTr="00C25097">
        <w:trPr>
          <w:trHeight w:val="324"/>
          <w:jc w:val="center"/>
        </w:trPr>
        <w:tc>
          <w:tcPr>
            <w:tcW w:w="2600" w:type="dxa"/>
            <w:shd w:val="clear" w:color="auto" w:fill="FFFFFF"/>
            <w:noWrap/>
            <w:hideMark/>
          </w:tcPr>
          <w:p w14:paraId="37F52DC8" w14:textId="77777777" w:rsidR="00123618" w:rsidRPr="00123618" w:rsidRDefault="00123618" w:rsidP="00C25097">
            <w:pPr>
              <w:spacing w:after="0" w:line="240" w:lineRule="auto"/>
              <w:jc w:val="right"/>
              <w:rPr>
                <w:rFonts w:ascii="Times New Roman" w:eastAsia="Times New Roman" w:hAnsi="Times New Roman"/>
                <w:i/>
                <w:iCs/>
                <w:color w:val="000000"/>
                <w:sz w:val="24"/>
                <w:szCs w:val="24"/>
              </w:rPr>
            </w:pPr>
            <w:r w:rsidRPr="00123618">
              <w:rPr>
                <w:rFonts w:ascii="Times New Roman" w:eastAsia="Times New Roman" w:hAnsi="Times New Roman"/>
                <w:i/>
                <w:iCs/>
                <w:color w:val="000000"/>
                <w:sz w:val="24"/>
                <w:szCs w:val="24"/>
              </w:rPr>
              <w:t>WH3</w:t>
            </w:r>
          </w:p>
        </w:tc>
        <w:tc>
          <w:tcPr>
            <w:tcW w:w="2440" w:type="dxa"/>
            <w:shd w:val="clear" w:color="auto" w:fill="auto"/>
            <w:noWrap/>
            <w:hideMark/>
          </w:tcPr>
          <w:p w14:paraId="53EA29B2" w14:textId="77777777" w:rsidR="00123618" w:rsidRPr="00123618" w:rsidRDefault="00123618" w:rsidP="00C25097">
            <w:pPr>
              <w:spacing w:after="0" w:line="240" w:lineRule="auto"/>
              <w:jc w:val="right"/>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170,605</w:t>
            </w:r>
          </w:p>
        </w:tc>
        <w:tc>
          <w:tcPr>
            <w:tcW w:w="2240" w:type="dxa"/>
            <w:shd w:val="clear" w:color="auto" w:fill="auto"/>
            <w:noWrap/>
            <w:hideMark/>
          </w:tcPr>
          <w:p w14:paraId="594E7BE9" w14:textId="77777777" w:rsidR="00123618" w:rsidRPr="00123618" w:rsidRDefault="00123618" w:rsidP="00C25097">
            <w:pPr>
              <w:spacing w:after="0" w:line="240" w:lineRule="auto"/>
              <w:rPr>
                <w:rFonts w:ascii="Times New Roman" w:eastAsia="Times New Roman" w:hAnsi="Times New Roman"/>
                <w:color w:val="000000"/>
                <w:sz w:val="24"/>
                <w:szCs w:val="24"/>
              </w:rPr>
            </w:pPr>
            <w:r w:rsidRPr="00123618">
              <w:rPr>
                <w:rFonts w:ascii="Times New Roman" w:eastAsia="Times New Roman" w:hAnsi="Times New Roman"/>
                <w:color w:val="000000"/>
                <w:sz w:val="24"/>
                <w:szCs w:val="24"/>
              </w:rPr>
              <w:t>9,921 (5.82)</w:t>
            </w:r>
          </w:p>
        </w:tc>
      </w:tr>
    </w:tbl>
    <w:p w14:paraId="2657D92E" w14:textId="03CA7607" w:rsidR="00266E8A" w:rsidRDefault="00266E8A" w:rsidP="00006F53">
      <w:pPr>
        <w:spacing w:before="240" w:line="360" w:lineRule="auto"/>
        <w:jc w:val="both"/>
        <w:rPr>
          <w:rFonts w:ascii="Times New Roman" w:hAnsi="Times New Roman"/>
          <w:sz w:val="24"/>
          <w:szCs w:val="24"/>
        </w:rPr>
      </w:pPr>
      <w:r>
        <w:rPr>
          <w:rFonts w:ascii="Times New Roman" w:hAnsi="Times New Roman"/>
          <w:sz w:val="24"/>
          <w:szCs w:val="24"/>
        </w:rPr>
        <w:lastRenderedPageBreak/>
        <w:t>The subsequent annotation steps were performed on these unmapped reads, while statistical analyses steps in R required these read counts to perform library normalization and differential statistics between the sample metatranscriptomes.</w:t>
      </w:r>
      <w:r>
        <w:rPr>
          <w:rStyle w:val="CommentReference"/>
        </w:rPr>
        <w:commentReference w:id="269"/>
      </w:r>
      <w:r>
        <w:rPr>
          <w:rStyle w:val="CommentReference"/>
        </w:rPr>
        <w:commentReference w:id="270"/>
      </w:r>
    </w:p>
    <w:p w14:paraId="524DB986" w14:textId="34C0CBA5" w:rsidR="0013261E" w:rsidRDefault="00426C14" w:rsidP="009D6DBB">
      <w:pPr>
        <w:pStyle w:val="Heading2"/>
      </w:pPr>
      <w:bookmarkStart w:id="271" w:name="_Toc92192701"/>
      <w:r>
        <w:t>4.</w:t>
      </w:r>
      <w:r w:rsidR="00F17A3E">
        <w:t xml:space="preserve">9 </w:t>
      </w:r>
      <w:r w:rsidR="0013261E">
        <w:t>Annotation and aggregation of with DIAMOND</w:t>
      </w:r>
      <w:bookmarkEnd w:id="271"/>
    </w:p>
    <w:p w14:paraId="0AD337D4" w14:textId="75011D3A" w:rsidR="0013261E" w:rsidRDefault="00006F53" w:rsidP="004F4910">
      <w:pPr>
        <w:spacing w:line="360" w:lineRule="auto"/>
        <w:jc w:val="both"/>
        <w:rPr>
          <w:rFonts w:ascii="Times New Roman" w:hAnsi="Times New Roman"/>
          <w:sz w:val="24"/>
          <w:szCs w:val="24"/>
        </w:rPr>
      </w:pPr>
      <w:commentRangeStart w:id="272"/>
      <w:r>
        <w:rPr>
          <w:rFonts w:ascii="Times New Roman" w:hAnsi="Times New Roman"/>
          <w:sz w:val="24"/>
          <w:szCs w:val="24"/>
        </w:rPr>
        <w:t xml:space="preserve">The DIAMOND aligner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was used to perform both organism and functional annotation with the RefSeq database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{"citationItems":[{"id":"ITEM-1","itemData":{"DOI":"10.1093/NAR/GKT1274","ISSN":"1362-4962","PMID":"24316578","abstract":"The source of the microbial genomic sequences in the RefSeq collection is the set of primary sequence records submitted to the International Nucleotide Sequence Database public archives. These can be accessed through the Entrez search and retrieval system at http://www.ncbi.nlm.nih.gov/genome. Next-generation sequencing has enabled researchers to perform genomic sequencing at rates that were unimaginable in the past. Microbial genomes can now be sequenced in a matter of hours, which has led to a significant increase in the number of assembled genomes deposited in the public archives. This huge increase in DNA sequence data presents new challenges for the annotation, analysis and visualization bioinformatics tools. New strategies have been developed for the annotation and representation of reference genomes and sequence variations derived from population studies and clinical outbreaks. © 2013 The Author(s). Published by Oxford University Press.","author":[{"dropping-particle":"","family":"Tatusova","given":"Tatiana","non-dropping-particle":"","parse-names":false,"suffix":""},{"dropping-particle":"","family":"Ciufo","given":"Stacy","non-dropping-particle":"","parse-names":false,"suffix":""},{"dropping-particle":"","family":"Fedorov","given":"Boris","non-dropping-particle":"","parse-names":false,"suffix":""},{"dropping-particle":"","family":"O'Neill","given":"Kathleen","non-dropping-particle":"","parse-names":false,"suffix":""},{"dropping-particle":"","family":"Tolstoy","given":"Igor","non-dropping-particle":"","parse-names":false,"suffix":""}],"container-title":"Nucleic acids research","id":"ITEM-1","issue":"Database issue","issued":{"date-parts":[["2014","1","1"]]},"publisher":"Nucleic Acids Res","title":"RefSeq microbial genomes database: new representation and annotation strategy","type":"article-journal","volume":"42"},"uris":["http://www.mendeley.com/documents/?uuid=a945352a-bbee-3855-927b-facd76a6ae15"]}],"mendeley":{"formattedCitation":"(Tatusova et al., 2014)","plainTextFormattedCitation":"(Tatusova et al., 2014)","previouslyFormattedCitation":"(Tatusova et al., 2014)"},"properties":{"noteIndex":0},"schema":"https://github.com/citation-style-language/schema/raw/master/csl-citation.json"}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(Tatusova et al., 2014)</w:t>
      </w:r>
      <w:r>
        <w:rPr>
          <w:rFonts w:ascii="Times New Roman" w:hAnsi="Times New Roman"/>
          <w:sz w:val="24"/>
          <w:szCs w:val="24"/>
        </w:rPr>
        <w:fldChar w:fldCharType="end"/>
      </w:r>
      <w:r>
        <w:rPr>
          <w:rFonts w:ascii="Times New Roman" w:hAnsi="Times New Roman"/>
          <w:sz w:val="24"/>
          <w:szCs w:val="24"/>
        </w:rPr>
        <w:t xml:space="preserve"> and the SEED subsystems hierarchical database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{"citationItems":[{"id":"ITEM-1","itemData":{"DOI":"10.1093/NAR/GKT1226","ISSN":"03051048","PMID":"24293654","abstract":"In 2004, the SEED (http://pubseed.theseed.org/) was created to provide consistent and accurate genome annotations across thousands of genomes and as a platform for discovering and developing de novo annotations. The SEED is a constantly updated integration of genomic data with a genome database, web front end, API and server scripts. It is used by many scientists for predicting gene functions and discovering new pathways. In addition to being a powerful database for bioinformatics research, the SEED also houses subsystems (collections of functionally related protein families) and their derived FIGfams (protein families), which represent the core of the RAST annotation engine (http://rast.nmpdr.org/). When a new genome is submitted to RAST, genes are called and their annotations are made by comparison to the FIGfam collection. If the genome is made public, it is then housed within the SEED and its proteins populate the FIGfam collection. This annotation cycle has proven to be a robust and scalable solution to the problem of annotating the exponentially increasing number of genomes. To date, &gt;12 000 users worldwide have annotated &gt;60 000 distinct genomes using RAST. Here we describe the interconnectedness of the SEED database and RAST, the RAST annotation pipeline and updates to both resources. © 2013 The Author(s). Published by Oxford University Press.","author":[{"dropping-particle":"","family":"Overbeek","given":"Ross","non-dropping-particle":"","parse-names":false,"suffix":""},{"dropping-particle":"","family":"Olson","given":"Robert","non-dropping-particle":"","parse-names":false,"suffix":""},{"dropping-particle":"","family":"Pusch","given":"Gordon D.","non-dropping-particle":"","parse-names":false,"suffix":""},{"dropping-particle":"","family":"Olsen","given":"Gary J.","non-dropping-particle":"","parse-names":false,"suffix":""},{"dropping-particle":"","family":"Davis","given":"James J.","non-dropping-particle":"","parse-names":false,"suffix":""},{"dropping-particle":"","family":"Disz","given":"Terry","non-dropping-particle":"","parse-names":false,"suffix":""},{"dropping-particle":"","family":"Edwards","given":"Robert A.","non-dropping-particle":"","parse-names":false,"suffix":""},{"dropping-particle":"","family":"Gerdes","given":"Svetlana","non-dropping-particle":"","parse-names":false,"suffix":""},{"dropping-particle":"","family":"Parrello","given":"Bruce","non-dropping-particle":"","parse-names":false,"suffix":""},{"dropping-particle":"","family":"Shukla","given":"Maulik","non-dropping-particle":"","parse-names":false,"suffix":""},{"dropping-particle":"","family":"Vonstein","given":"Veronika","non-dropping-particle":"","parse-names":false,"suffix":""},{"dropping-particle":"","family":"Wattam","given":"Alice R.","non-dropping-particle":"","parse-names":false,"suffix":""},{"dropping-particle":"","family":"Xia","given":"Fangfang","non-dropping-particle":"","parse-names":false,"suffix":""},{"dropping-particle":"","family":"Stevens","given":"Rick","non-dropping-particle":"","parse-names":false,"suffix":""}],"container-title":"Nucleic Acids Research","id":"ITEM-1","issue":"Database issue","issued":{"date-parts":[["2014","1","1"]]},"page":"D206","publisher":"Oxford University Press","title":"The SEED and the Rapid Annotation of microbial genomes using Subsystems Technology (RAST)","type":"article-journal","volume":"42"},"uris":["http://www.mendeley.com/documents/?uuid=d699e45c-cd04-320d-b23c-38cdc986a360"]}],"mendeley":{"formattedCitation":"(Overbeek et al., 2014)","plainTextFormattedCitation":"(Overbeek et al., 2014)","previouslyFormattedCitation":"(Overbeek et al., 2014)"},"properties":{"noteIndex":0},"schema":"https://github.com/citation-style-language/schema/raw/master/csl-citation.json"}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(Overbeek et al., 2014)</w:t>
      </w:r>
      <w:r>
        <w:rPr>
          <w:rFonts w:ascii="Times New Roman" w:hAnsi="Times New Roman"/>
          <w:sz w:val="24"/>
          <w:szCs w:val="24"/>
        </w:rPr>
        <w:fldChar w:fldCharType="end"/>
      </w:r>
      <w:r>
        <w:rPr>
          <w:rFonts w:ascii="Times New Roman" w:hAnsi="Times New Roman"/>
          <w:sz w:val="24"/>
          <w:szCs w:val="24"/>
        </w:rPr>
        <w:t xml:space="preserve"> for the different sample metatranscriptomes using the DIAMOND BLASTx module. </w:t>
      </w:r>
      <w:r w:rsidRPr="0013261E">
        <w:rPr>
          <w:rFonts w:ascii="Times New Roman" w:hAnsi="Times New Roman"/>
          <w:sz w:val="24"/>
          <w:szCs w:val="24"/>
        </w:rPr>
        <w:t xml:space="preserve">The </w:t>
      </w:r>
      <w:r>
        <w:rPr>
          <w:rFonts w:ascii="Times New Roman" w:hAnsi="Times New Roman"/>
          <w:sz w:val="24"/>
          <w:szCs w:val="24"/>
        </w:rPr>
        <w:t>results of the BLASTx search</w:t>
      </w:r>
      <w:r w:rsidRPr="0013261E">
        <w:rPr>
          <w:rFonts w:ascii="Times New Roman" w:hAnsi="Times New Roman"/>
          <w:sz w:val="24"/>
          <w:szCs w:val="24"/>
        </w:rPr>
        <w:t xml:space="preserve"> </w:t>
      </w:r>
      <w:r>
        <w:rPr>
          <w:rFonts w:ascii="Times New Roman" w:hAnsi="Times New Roman"/>
          <w:sz w:val="24"/>
          <w:szCs w:val="24"/>
        </w:rPr>
        <w:t xml:space="preserve">were </w:t>
      </w:r>
      <w:r w:rsidRPr="0013261E">
        <w:rPr>
          <w:rFonts w:ascii="Times New Roman" w:hAnsi="Times New Roman"/>
          <w:sz w:val="24"/>
          <w:szCs w:val="24"/>
        </w:rPr>
        <w:t>tabular-separated (</w:t>
      </w:r>
      <w:r>
        <w:rPr>
          <w:rFonts w:ascii="Times New Roman" w:hAnsi="Times New Roman"/>
          <w:sz w:val="24"/>
          <w:szCs w:val="24"/>
        </w:rPr>
        <w:t>.tsv</w:t>
      </w:r>
      <w:r w:rsidRPr="0013261E">
        <w:rPr>
          <w:rFonts w:ascii="Times New Roman" w:hAnsi="Times New Roman"/>
          <w:sz w:val="24"/>
          <w:szCs w:val="24"/>
        </w:rPr>
        <w:t xml:space="preserve">) format </w:t>
      </w:r>
      <w:r>
        <w:rPr>
          <w:rFonts w:ascii="Times New Roman" w:hAnsi="Times New Roman"/>
          <w:sz w:val="24"/>
          <w:szCs w:val="24"/>
        </w:rPr>
        <w:t xml:space="preserve">files composed of 12 fields containing information such as </w:t>
      </w:r>
      <w:r w:rsidRPr="0013261E">
        <w:rPr>
          <w:rFonts w:ascii="Times New Roman" w:hAnsi="Times New Roman"/>
          <w:i/>
          <w:sz w:val="24"/>
          <w:szCs w:val="24"/>
        </w:rPr>
        <w:t>Query accession, Target accession, Sequence identity, Length, E-value</w:t>
      </w:r>
      <w:r>
        <w:rPr>
          <w:rFonts w:ascii="Times New Roman" w:hAnsi="Times New Roman"/>
          <w:sz w:val="24"/>
          <w:szCs w:val="24"/>
        </w:rPr>
        <w:t>, among others. This file</w:t>
      </w:r>
      <w:r w:rsidRPr="0013261E">
        <w:rPr>
          <w:rFonts w:ascii="Times New Roman" w:hAnsi="Times New Roman"/>
          <w:sz w:val="24"/>
          <w:szCs w:val="24"/>
        </w:rPr>
        <w:t xml:space="preserve"> format correspond</w:t>
      </w:r>
      <w:r>
        <w:rPr>
          <w:rFonts w:ascii="Times New Roman" w:hAnsi="Times New Roman"/>
          <w:sz w:val="24"/>
          <w:szCs w:val="24"/>
        </w:rPr>
        <w:t xml:space="preserve">s </w:t>
      </w:r>
      <w:r w:rsidRPr="0013261E">
        <w:rPr>
          <w:rFonts w:ascii="Times New Roman" w:hAnsi="Times New Roman"/>
          <w:sz w:val="24"/>
          <w:szCs w:val="24"/>
        </w:rPr>
        <w:t xml:space="preserve">to the format generated by </w:t>
      </w:r>
      <w:r>
        <w:rPr>
          <w:rFonts w:ascii="Times New Roman" w:hAnsi="Times New Roman"/>
          <w:sz w:val="24"/>
          <w:szCs w:val="24"/>
        </w:rPr>
        <w:t xml:space="preserve">the </w:t>
      </w:r>
      <w:r w:rsidRPr="0013261E">
        <w:rPr>
          <w:rFonts w:ascii="Times New Roman" w:hAnsi="Times New Roman"/>
          <w:sz w:val="24"/>
          <w:szCs w:val="24"/>
        </w:rPr>
        <w:t>BLAST</w:t>
      </w:r>
      <w:r>
        <w:rPr>
          <w:rFonts w:ascii="Times New Roman" w:hAnsi="Times New Roman"/>
          <w:sz w:val="24"/>
          <w:szCs w:val="24"/>
        </w:rPr>
        <w:t xml:space="preserve"> command line module</w:t>
      </w:r>
      <w:r w:rsidRPr="0013261E">
        <w:rPr>
          <w:rFonts w:ascii="Times New Roman" w:hAnsi="Times New Roman"/>
          <w:sz w:val="24"/>
          <w:szCs w:val="24"/>
        </w:rPr>
        <w:t xml:space="preserve"> using the option -outf</w:t>
      </w:r>
      <w:r>
        <w:rPr>
          <w:rFonts w:ascii="Times New Roman" w:hAnsi="Times New Roman"/>
          <w:sz w:val="24"/>
          <w:szCs w:val="24"/>
        </w:rPr>
        <w:t>m</w:t>
      </w:r>
      <w:r w:rsidRPr="0013261E">
        <w:rPr>
          <w:rFonts w:ascii="Times New Roman" w:hAnsi="Times New Roman"/>
          <w:sz w:val="24"/>
          <w:szCs w:val="24"/>
        </w:rPr>
        <w:t>t 6</w:t>
      </w:r>
      <w:r>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{"citationItems":[{"id":"ITEM-1","itemData":{"DOI":"10.1038/s41592-021-01101-x","ISSN":"1548-7105","abstract":"We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 An updated version of DIAMOND uses improved algorithmic procedures and a customized high-performance computing framework to make seemingly prohibitive large-scale protein sequence alignments feasible.","author":[{"dropping-particle":"","family":"Buchfink","given":"Benjamin","non-dropping-particle":"","parse-names":false,"suffix":""},{"dropping-particle":"","family":"Reuter","given":"Klaus","non-dropping-particle":"","parse-names":false,"suffix":""},{"dropping-particle":"","family":"Drost","given":"Hajk-Georg","non-dropping-particle":"","parse-names":false,"suffix":""}],"container-title":"Nature Methods 2021 18:4","id":"ITEM-1","issue":"4","issued":{"date-parts":[["2021","4","7"]]},"page":"366-368","publisher":"Nature Publishing Group","title":"Sensitive protein alignments at tree-of-life scale using DIAMOND","type":"article-journal","volume":"18"},"uris":["http://www.mendeley.com/documents/?uuid=5e6cadba-f343-325f-b7c2-74629bfa0972"]}],"mendeley":{"formattedCitation":"(Buchfink et al., 2021)","plainTextFormattedCitation":"(Buchfink et al., 2021)","previouslyFormattedCitation":"(Buchfink et al., 2021)"},"properties":{"noteIndex":0},"schema":"https://github.com/citation-style-language/schema/raw/master/csl-citation.json"}</w:instrText>
      </w:r>
      <w:r>
        <w:rPr>
          <w:rFonts w:ascii="Times New Roman" w:hAnsi="Times New Roman"/>
          <w:sz w:val="24"/>
          <w:szCs w:val="24"/>
        </w:rPr>
        <w:fldChar w:fldCharType="separate"/>
      </w:r>
      <w:r w:rsidRPr="0013261E">
        <w:rPr>
          <w:rFonts w:ascii="Times New Roman" w:hAnsi="Times New Roman"/>
          <w:noProof/>
          <w:sz w:val="24"/>
          <w:szCs w:val="24"/>
        </w:rPr>
        <w:t>(Buchfink et al., 2021)</w:t>
      </w:r>
      <w:r>
        <w:rPr>
          <w:rFonts w:ascii="Times New Roman" w:hAnsi="Times New Roman"/>
          <w:sz w:val="24"/>
          <w:szCs w:val="24"/>
        </w:rPr>
        <w:fldChar w:fldCharType="end"/>
      </w:r>
      <w:r>
        <w:rPr>
          <w:rFonts w:ascii="Times New Roman" w:hAnsi="Times New Roman"/>
          <w:sz w:val="24"/>
          <w:szCs w:val="24"/>
        </w:rPr>
        <w:t xml:space="preserve">. </w:t>
      </w:r>
      <w:commentRangeEnd w:id="272"/>
      <w:r>
        <w:rPr>
          <w:rStyle w:val="CommentReference"/>
        </w:rPr>
        <w:commentReference w:id="272"/>
      </w:r>
    </w:p>
    <w:p w14:paraId="641173F0" w14:textId="77777777" w:rsidR="0013261E" w:rsidRDefault="0013261E" w:rsidP="0013261E">
      <w:pPr>
        <w:spacing w:line="360" w:lineRule="auto"/>
        <w:jc w:val="both"/>
        <w:rPr>
          <w:rFonts w:ascii="Times New Roman" w:hAnsi="Times New Roman"/>
          <w:sz w:val="24"/>
          <w:szCs w:val="24"/>
        </w:rPr>
      </w:pPr>
      <w:r>
        <w:rPr>
          <w:rFonts w:ascii="Times New Roman" w:hAnsi="Times New Roman"/>
          <w:sz w:val="24"/>
          <w:szCs w:val="24"/>
        </w:rPr>
        <w:t xml:space="preserve">Once aggregation was performed on each of the matched sequences that had corresponding hits in the reference databases, the output files were tab-separated (.tsv) files containing 3 columns namely percentages of each entry compared to the total reads, the respective read counts, and the respective annotation (organism or function). </w:t>
      </w:r>
    </w:p>
    <w:p w14:paraId="0C99B9AC" w14:textId="77777777" w:rsidR="0013261E" w:rsidRDefault="0013261E" w:rsidP="00267D36">
      <w:pPr>
        <w:spacing w:line="360" w:lineRule="auto"/>
        <w:jc w:val="both"/>
        <w:rPr>
          <w:rFonts w:ascii="Times New Roman" w:hAnsi="Times New Roman"/>
          <w:sz w:val="24"/>
          <w:szCs w:val="24"/>
        </w:rPr>
      </w:pPr>
      <w:r>
        <w:rPr>
          <w:rFonts w:ascii="Times New Roman" w:hAnsi="Times New Roman"/>
          <w:sz w:val="24"/>
          <w:szCs w:val="24"/>
        </w:rPr>
        <w:t>To get a clearer picture of the most abundant samples in every dietary substrate, all the samples belonging to one dietary substrate were pooled together, and the 4 most abundant genera and their species in each dietary substrate exceeding an abundance of  &gt;0.1% were selected an</w:t>
      </w:r>
      <w:r w:rsidR="00267D36">
        <w:rPr>
          <w:rFonts w:ascii="Times New Roman" w:hAnsi="Times New Roman"/>
          <w:sz w:val="24"/>
          <w:szCs w:val="24"/>
        </w:rPr>
        <w:t>d are shown i</w:t>
      </w:r>
      <w:r w:rsidR="00D22A97">
        <w:rPr>
          <w:rFonts w:ascii="Times New Roman" w:hAnsi="Times New Roman"/>
          <w:sz w:val="24"/>
          <w:szCs w:val="24"/>
        </w:rPr>
        <w:t xml:space="preserve">n </w:t>
      </w:r>
      <w:r w:rsidR="00515A12">
        <w:rPr>
          <w:rFonts w:ascii="Times New Roman" w:hAnsi="Times New Roman"/>
          <w:b/>
          <w:sz w:val="24"/>
          <w:szCs w:val="24"/>
        </w:rPr>
        <w:t>Table 4.8</w:t>
      </w:r>
      <w:r w:rsidR="00267D36" w:rsidRPr="00FC3F2B">
        <w:rPr>
          <w:rFonts w:ascii="Times New Roman" w:hAnsi="Times New Roman"/>
          <w:b/>
          <w:sz w:val="24"/>
          <w:szCs w:val="24"/>
        </w:rPr>
        <w:t xml:space="preserve"> </w:t>
      </w:r>
      <w:r w:rsidR="00267D36">
        <w:rPr>
          <w:rFonts w:ascii="Times New Roman" w:hAnsi="Times New Roman"/>
          <w:sz w:val="24"/>
          <w:szCs w:val="24"/>
        </w:rPr>
        <w:t>below.</w:t>
      </w:r>
    </w:p>
    <w:p w14:paraId="0074BC27" w14:textId="77777777" w:rsidR="001A1AD7" w:rsidRPr="001A1AD7" w:rsidRDefault="001A1AD7" w:rsidP="00043382">
      <w:pPr>
        <w:pStyle w:val="Caption"/>
      </w:pPr>
      <w:bookmarkStart w:id="273" w:name="_Toc89593853"/>
      <w:r>
        <w:t xml:space="preserve">Table 4. </w:t>
      </w:r>
      <w:r>
        <w:fldChar w:fldCharType="begin"/>
      </w:r>
      <w:r>
        <w:instrText xml:space="preserve"> SEQ Table_4. \* ARABIC </w:instrText>
      </w:r>
      <w:r>
        <w:fldChar w:fldCharType="separate"/>
      </w:r>
      <w:r w:rsidR="006F144E">
        <w:rPr>
          <w:noProof/>
        </w:rPr>
        <w:t>8</w:t>
      </w:r>
      <w:r>
        <w:fldChar w:fldCharType="end"/>
      </w:r>
      <w:r>
        <w:t xml:space="preserve">: </w:t>
      </w:r>
      <w:r w:rsidRPr="00193C31">
        <w:t>Most abundant organisms per dietary substrate</w:t>
      </w:r>
      <w:bookmarkEnd w:id="273"/>
    </w:p>
    <w:p w14:paraId="32139339" w14:textId="77777777" w:rsidR="00006F53" w:rsidRDefault="00006F53" w:rsidP="00006F53">
      <w:pPr>
        <w:spacing w:line="360" w:lineRule="auto"/>
        <w:jc w:val="both"/>
        <w:rPr>
          <w:rFonts w:ascii="Times New Roman" w:hAnsi="Times New Roman"/>
          <w:sz w:val="24"/>
          <w:szCs w:val="24"/>
        </w:rPr>
      </w:pPr>
      <w:commentRangeStart w:id="274"/>
      <w:r>
        <w:rPr>
          <w:rFonts w:ascii="Times New Roman" w:hAnsi="Times New Roman"/>
          <w:sz w:val="24"/>
          <w:szCs w:val="24"/>
        </w:rPr>
        <w:t xml:space="preserve">This table shows a summary of the 4 most abundant genera and their species exceeding 0.1% abundance in each sample. In the control sample, CF, </w:t>
      </w:r>
      <w:r w:rsidRPr="0013261E">
        <w:rPr>
          <w:rFonts w:ascii="Times New Roman" w:hAnsi="Times New Roman"/>
          <w:i/>
          <w:sz w:val="24"/>
          <w:szCs w:val="24"/>
        </w:rPr>
        <w:t>Sphingobacterium sp., Flavobacterium sp., Pedobacter sp.,</w:t>
      </w:r>
      <w:r>
        <w:rPr>
          <w:rFonts w:ascii="Times New Roman" w:hAnsi="Times New Roman"/>
          <w:sz w:val="24"/>
          <w:szCs w:val="24"/>
        </w:rPr>
        <w:t xml:space="preserve"> and </w:t>
      </w:r>
      <w:r w:rsidRPr="0013261E">
        <w:rPr>
          <w:rFonts w:ascii="Times New Roman" w:hAnsi="Times New Roman"/>
          <w:i/>
          <w:sz w:val="24"/>
          <w:szCs w:val="24"/>
        </w:rPr>
        <w:t>Myroides sp.</w:t>
      </w:r>
      <w:r>
        <w:rPr>
          <w:rFonts w:ascii="Times New Roman" w:hAnsi="Times New Roman"/>
          <w:sz w:val="24"/>
          <w:szCs w:val="24"/>
        </w:rPr>
        <w:t xml:space="preserve"> were the most abundant genera. In sample BSG, </w:t>
      </w:r>
      <w:r w:rsidRPr="0013261E">
        <w:rPr>
          <w:rFonts w:ascii="Times New Roman" w:hAnsi="Times New Roman"/>
          <w:i/>
          <w:sz w:val="24"/>
          <w:szCs w:val="24"/>
        </w:rPr>
        <w:t xml:space="preserve">Sphingobacterium sp., Bacteroides sp., Dysgonomonas sp., </w:t>
      </w:r>
      <w:r>
        <w:rPr>
          <w:rFonts w:ascii="Times New Roman" w:hAnsi="Times New Roman"/>
          <w:sz w:val="24"/>
          <w:szCs w:val="24"/>
        </w:rPr>
        <w:t xml:space="preserve">and </w:t>
      </w:r>
      <w:r w:rsidRPr="0013261E">
        <w:rPr>
          <w:rFonts w:ascii="Times New Roman" w:hAnsi="Times New Roman"/>
          <w:i/>
          <w:sz w:val="24"/>
          <w:szCs w:val="24"/>
        </w:rPr>
        <w:t>Prevotella sp</w:t>
      </w:r>
      <w:r>
        <w:rPr>
          <w:rFonts w:ascii="Times New Roman" w:hAnsi="Times New Roman"/>
          <w:sz w:val="24"/>
          <w:szCs w:val="24"/>
        </w:rPr>
        <w:t xml:space="preserve">. were most abundant. In sample CM, </w:t>
      </w:r>
      <w:r w:rsidRPr="0013261E">
        <w:rPr>
          <w:rFonts w:ascii="Times New Roman" w:hAnsi="Times New Roman"/>
          <w:i/>
          <w:sz w:val="24"/>
          <w:szCs w:val="24"/>
        </w:rPr>
        <w:t>Sphingobacterium sp., Clostridium sp., Bacillus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In sample FM, </w:t>
      </w:r>
      <w:r w:rsidRPr="0013261E">
        <w:rPr>
          <w:rFonts w:ascii="Times New Roman" w:hAnsi="Times New Roman"/>
          <w:i/>
          <w:sz w:val="24"/>
          <w:szCs w:val="24"/>
        </w:rPr>
        <w:t>Sphingobacterium sp., Pedobacter sp., Flavobacterium sp.,</w:t>
      </w:r>
      <w:r>
        <w:rPr>
          <w:rFonts w:ascii="Times New Roman" w:hAnsi="Times New Roman"/>
          <w:sz w:val="24"/>
          <w:szCs w:val="24"/>
        </w:rPr>
        <w:t xml:space="preserve"> and </w:t>
      </w:r>
      <w:r w:rsidRPr="0013261E">
        <w:rPr>
          <w:rFonts w:ascii="Times New Roman" w:hAnsi="Times New Roman"/>
          <w:i/>
          <w:sz w:val="24"/>
          <w:szCs w:val="24"/>
        </w:rPr>
        <w:t>Chryseobacterium sp.</w:t>
      </w:r>
      <w:r>
        <w:rPr>
          <w:rFonts w:ascii="Times New Roman" w:hAnsi="Times New Roman"/>
          <w:sz w:val="24"/>
          <w:szCs w:val="24"/>
        </w:rPr>
        <w:t xml:space="preserve"> were found to be the most abundant genera while in the WH sample, </w:t>
      </w:r>
      <w:r w:rsidRPr="0013261E">
        <w:rPr>
          <w:rFonts w:ascii="Times New Roman" w:hAnsi="Times New Roman"/>
          <w:i/>
          <w:sz w:val="24"/>
          <w:szCs w:val="24"/>
        </w:rPr>
        <w:t>Gilliamella sp., Dysgonomonas sp., Bacteroides sp.,</w:t>
      </w:r>
      <w:r>
        <w:rPr>
          <w:rFonts w:ascii="Times New Roman" w:hAnsi="Times New Roman"/>
          <w:sz w:val="24"/>
          <w:szCs w:val="24"/>
        </w:rPr>
        <w:t xml:space="preserve"> and </w:t>
      </w:r>
      <w:r w:rsidRPr="0013261E">
        <w:rPr>
          <w:rFonts w:ascii="Times New Roman" w:hAnsi="Times New Roman"/>
          <w:i/>
          <w:sz w:val="24"/>
          <w:szCs w:val="24"/>
        </w:rPr>
        <w:t>Parabacteroides sp</w:t>
      </w:r>
      <w:r>
        <w:rPr>
          <w:rFonts w:ascii="Times New Roman" w:hAnsi="Times New Roman"/>
          <w:sz w:val="24"/>
          <w:szCs w:val="24"/>
        </w:rPr>
        <w:t>. were most abundant.</w:t>
      </w:r>
      <w:commentRangeEnd w:id="274"/>
      <w:r>
        <w:rPr>
          <w:rStyle w:val="CommentReference"/>
        </w:rPr>
        <w:commentReference w:id="274"/>
      </w:r>
    </w:p>
    <w:p w14:paraId="1962CE48" w14:textId="19E9DCC8" w:rsidR="0013261E" w:rsidRDefault="0013261E" w:rsidP="0013261E">
      <w:pPr>
        <w:spacing w:line="360" w:lineRule="auto"/>
        <w:jc w:val="both"/>
        <w:rPr>
          <w:rFonts w:ascii="Times New Roman" w:hAnsi="Times New Roman"/>
          <w:sz w:val="24"/>
          <w:szCs w:val="24"/>
        </w:rPr>
      </w:pPr>
    </w:p>
    <w:tbl>
      <w:tblPr>
        <w:tblW w:w="7080" w:type="dxa"/>
        <w:tblLook w:val="04A0" w:firstRow="1" w:lastRow="0" w:firstColumn="1" w:lastColumn="0" w:noHBand="0" w:noVBand="1"/>
      </w:tblPr>
      <w:tblGrid>
        <w:gridCol w:w="820"/>
        <w:gridCol w:w="4000"/>
        <w:gridCol w:w="1417"/>
        <w:gridCol w:w="843"/>
      </w:tblGrid>
      <w:tr w:rsidR="00956304" w:rsidRPr="005C293E" w14:paraId="02D77C9B" w14:textId="77777777" w:rsidTr="005C293E">
        <w:trPr>
          <w:trHeight w:val="312"/>
        </w:trPr>
        <w:tc>
          <w:tcPr>
            <w:tcW w:w="820" w:type="dxa"/>
            <w:tcBorders>
              <w:bottom w:val="single" w:sz="4" w:space="0" w:color="7F7F7F"/>
              <w:right w:val="single" w:sz="4" w:space="0" w:color="auto"/>
            </w:tcBorders>
            <w:shd w:val="clear" w:color="auto" w:fill="FFFFFF"/>
            <w:noWrap/>
            <w:hideMark/>
          </w:tcPr>
          <w:p w14:paraId="7E9056C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Diet</w:t>
            </w:r>
          </w:p>
        </w:tc>
        <w:tc>
          <w:tcPr>
            <w:tcW w:w="4000" w:type="dxa"/>
            <w:tcBorders>
              <w:left w:val="single" w:sz="4" w:space="0" w:color="auto"/>
              <w:bottom w:val="single" w:sz="4" w:space="0" w:color="7F7F7F"/>
              <w:right w:val="single" w:sz="4" w:space="0" w:color="auto"/>
            </w:tcBorders>
            <w:shd w:val="clear" w:color="auto" w:fill="FFFFFF"/>
            <w:noWrap/>
            <w:hideMark/>
          </w:tcPr>
          <w:p w14:paraId="025E059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Organism (&gt;0.1% Abundance)</w:t>
            </w:r>
          </w:p>
        </w:tc>
        <w:tc>
          <w:tcPr>
            <w:tcW w:w="1417" w:type="dxa"/>
            <w:tcBorders>
              <w:left w:val="single" w:sz="4" w:space="0" w:color="auto"/>
              <w:bottom w:val="single" w:sz="4" w:space="0" w:color="7F7F7F"/>
              <w:right w:val="single" w:sz="4" w:space="0" w:color="auto"/>
            </w:tcBorders>
            <w:shd w:val="clear" w:color="auto" w:fill="FFFFFF"/>
            <w:noWrap/>
            <w:hideMark/>
          </w:tcPr>
          <w:p w14:paraId="6C096CA9" w14:textId="77777777" w:rsidR="00956304" w:rsidRPr="005C293E" w:rsidRDefault="00956304" w:rsidP="005C293E">
            <w:pPr>
              <w:spacing w:after="0" w:line="240" w:lineRule="auto"/>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Raw counts</w:t>
            </w:r>
          </w:p>
        </w:tc>
        <w:tc>
          <w:tcPr>
            <w:tcW w:w="843" w:type="dxa"/>
            <w:tcBorders>
              <w:left w:val="single" w:sz="4" w:space="0" w:color="auto"/>
              <w:bottom w:val="single" w:sz="4" w:space="0" w:color="7F7F7F"/>
            </w:tcBorders>
            <w:shd w:val="clear" w:color="auto" w:fill="FFFFFF"/>
            <w:noWrap/>
            <w:hideMark/>
          </w:tcPr>
          <w:p w14:paraId="409A846F" w14:textId="77777777" w:rsidR="00956304" w:rsidRPr="005C293E" w:rsidRDefault="00956304" w:rsidP="005C293E">
            <w:pPr>
              <w:spacing w:after="0" w:line="240" w:lineRule="auto"/>
              <w:jc w:val="center"/>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t>
            </w:r>
          </w:p>
        </w:tc>
      </w:tr>
      <w:tr w:rsidR="00956304" w:rsidRPr="005C293E" w14:paraId="4C7A02CA" w14:textId="77777777" w:rsidTr="005C293E">
        <w:trPr>
          <w:trHeight w:val="312"/>
        </w:trPr>
        <w:tc>
          <w:tcPr>
            <w:tcW w:w="820" w:type="dxa"/>
            <w:tcBorders>
              <w:right w:val="single" w:sz="4" w:space="0" w:color="auto"/>
            </w:tcBorders>
            <w:shd w:val="clear" w:color="auto" w:fill="FFFFFF"/>
            <w:noWrap/>
            <w:hideMark/>
          </w:tcPr>
          <w:p w14:paraId="1FD3F77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BSG</w:t>
            </w:r>
          </w:p>
        </w:tc>
        <w:tc>
          <w:tcPr>
            <w:tcW w:w="4000" w:type="dxa"/>
            <w:tcBorders>
              <w:left w:val="single" w:sz="4" w:space="0" w:color="auto"/>
              <w:right w:val="single" w:sz="4" w:space="0" w:color="auto"/>
            </w:tcBorders>
            <w:shd w:val="clear" w:color="auto" w:fill="F2F2F2"/>
            <w:noWrap/>
            <w:hideMark/>
          </w:tcPr>
          <w:p w14:paraId="21C949B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F2F2F2"/>
            <w:noWrap/>
            <w:hideMark/>
          </w:tcPr>
          <w:p w14:paraId="421D551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723</w:t>
            </w:r>
          </w:p>
        </w:tc>
        <w:tc>
          <w:tcPr>
            <w:tcW w:w="843" w:type="dxa"/>
            <w:tcBorders>
              <w:left w:val="single" w:sz="4" w:space="0" w:color="auto"/>
            </w:tcBorders>
            <w:shd w:val="clear" w:color="auto" w:fill="F2F2F2"/>
            <w:noWrap/>
            <w:hideMark/>
          </w:tcPr>
          <w:p w14:paraId="7A55E6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4.529</w:t>
            </w:r>
          </w:p>
        </w:tc>
      </w:tr>
      <w:tr w:rsidR="00956304" w:rsidRPr="005C293E" w14:paraId="77B0CB7E" w14:textId="77777777" w:rsidTr="005C293E">
        <w:trPr>
          <w:trHeight w:val="312"/>
        </w:trPr>
        <w:tc>
          <w:tcPr>
            <w:tcW w:w="820" w:type="dxa"/>
            <w:tcBorders>
              <w:right w:val="single" w:sz="4" w:space="0" w:color="auto"/>
            </w:tcBorders>
            <w:shd w:val="clear" w:color="auto" w:fill="FFFFFF"/>
            <w:noWrap/>
            <w:hideMark/>
          </w:tcPr>
          <w:p w14:paraId="7FC9E44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489E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sp.</w:t>
            </w:r>
          </w:p>
        </w:tc>
        <w:tc>
          <w:tcPr>
            <w:tcW w:w="1417" w:type="dxa"/>
            <w:tcBorders>
              <w:left w:val="single" w:sz="4" w:space="0" w:color="auto"/>
              <w:right w:val="single" w:sz="4" w:space="0" w:color="auto"/>
            </w:tcBorders>
            <w:shd w:val="clear" w:color="auto" w:fill="auto"/>
            <w:noWrap/>
            <w:hideMark/>
          </w:tcPr>
          <w:p w14:paraId="1FEB67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24F21F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1.773</w:t>
            </w:r>
          </w:p>
        </w:tc>
      </w:tr>
      <w:tr w:rsidR="00956304" w:rsidRPr="005C293E" w14:paraId="2D6CDE13" w14:textId="77777777" w:rsidTr="005C293E">
        <w:trPr>
          <w:trHeight w:val="312"/>
        </w:trPr>
        <w:tc>
          <w:tcPr>
            <w:tcW w:w="820" w:type="dxa"/>
            <w:tcBorders>
              <w:right w:val="single" w:sz="4" w:space="0" w:color="auto"/>
            </w:tcBorders>
            <w:shd w:val="clear" w:color="auto" w:fill="FFFFFF"/>
            <w:noWrap/>
            <w:hideMark/>
          </w:tcPr>
          <w:p w14:paraId="547BA3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631A4B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F2F2F2"/>
            <w:noWrap/>
            <w:hideMark/>
          </w:tcPr>
          <w:p w14:paraId="5987CB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242</w:t>
            </w:r>
          </w:p>
        </w:tc>
        <w:tc>
          <w:tcPr>
            <w:tcW w:w="843" w:type="dxa"/>
            <w:tcBorders>
              <w:left w:val="single" w:sz="4" w:space="0" w:color="auto"/>
            </w:tcBorders>
            <w:shd w:val="clear" w:color="auto" w:fill="F2F2F2"/>
            <w:noWrap/>
            <w:hideMark/>
          </w:tcPr>
          <w:p w14:paraId="49A0807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1.516</w:t>
            </w:r>
          </w:p>
        </w:tc>
      </w:tr>
      <w:tr w:rsidR="00956304" w:rsidRPr="005C293E" w14:paraId="72701AAD" w14:textId="77777777" w:rsidTr="005C293E">
        <w:trPr>
          <w:trHeight w:val="312"/>
        </w:trPr>
        <w:tc>
          <w:tcPr>
            <w:tcW w:w="820" w:type="dxa"/>
            <w:tcBorders>
              <w:right w:val="single" w:sz="4" w:space="0" w:color="auto"/>
            </w:tcBorders>
            <w:shd w:val="clear" w:color="auto" w:fill="FFFFFF"/>
            <w:noWrap/>
            <w:hideMark/>
          </w:tcPr>
          <w:p w14:paraId="449043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D67A8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sp.</w:t>
            </w:r>
          </w:p>
        </w:tc>
        <w:tc>
          <w:tcPr>
            <w:tcW w:w="1417" w:type="dxa"/>
            <w:tcBorders>
              <w:left w:val="single" w:sz="4" w:space="0" w:color="auto"/>
              <w:right w:val="single" w:sz="4" w:space="0" w:color="auto"/>
            </w:tcBorders>
            <w:shd w:val="clear" w:color="auto" w:fill="auto"/>
            <w:noWrap/>
            <w:hideMark/>
          </w:tcPr>
          <w:p w14:paraId="3CAC8B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auto"/>
            <w:noWrap/>
            <w:hideMark/>
          </w:tcPr>
          <w:p w14:paraId="427A8C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1.377</w:t>
            </w:r>
          </w:p>
        </w:tc>
      </w:tr>
      <w:tr w:rsidR="00956304" w:rsidRPr="005C293E" w14:paraId="6957E7EF" w14:textId="77777777" w:rsidTr="005C293E">
        <w:trPr>
          <w:trHeight w:val="312"/>
        </w:trPr>
        <w:tc>
          <w:tcPr>
            <w:tcW w:w="820" w:type="dxa"/>
            <w:tcBorders>
              <w:right w:val="single" w:sz="4" w:space="0" w:color="auto"/>
            </w:tcBorders>
            <w:shd w:val="clear" w:color="auto" w:fill="FFFFFF"/>
            <w:noWrap/>
            <w:hideMark/>
          </w:tcPr>
          <w:p w14:paraId="51BC43E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E86B6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510BEA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160</w:t>
            </w:r>
          </w:p>
        </w:tc>
        <w:tc>
          <w:tcPr>
            <w:tcW w:w="843" w:type="dxa"/>
            <w:tcBorders>
              <w:left w:val="single" w:sz="4" w:space="0" w:color="auto"/>
            </w:tcBorders>
            <w:shd w:val="clear" w:color="auto" w:fill="F2F2F2"/>
            <w:noWrap/>
            <w:hideMark/>
          </w:tcPr>
          <w:p w14:paraId="51313F5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1.002</w:t>
            </w:r>
          </w:p>
        </w:tc>
      </w:tr>
      <w:tr w:rsidR="00956304" w:rsidRPr="005C293E" w14:paraId="176537BA" w14:textId="77777777" w:rsidTr="005C293E">
        <w:trPr>
          <w:trHeight w:val="312"/>
        </w:trPr>
        <w:tc>
          <w:tcPr>
            <w:tcW w:w="820" w:type="dxa"/>
            <w:tcBorders>
              <w:right w:val="single" w:sz="4" w:space="0" w:color="auto"/>
            </w:tcBorders>
            <w:shd w:val="clear" w:color="auto" w:fill="FFFFFF"/>
            <w:noWrap/>
            <w:hideMark/>
          </w:tcPr>
          <w:p w14:paraId="6C69BB4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F426B8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2223367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3BED3D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0.901</w:t>
            </w:r>
          </w:p>
        </w:tc>
      </w:tr>
      <w:tr w:rsidR="00956304" w:rsidRPr="005C293E" w14:paraId="275A4F57" w14:textId="77777777" w:rsidTr="005C293E">
        <w:trPr>
          <w:trHeight w:val="312"/>
        </w:trPr>
        <w:tc>
          <w:tcPr>
            <w:tcW w:w="820" w:type="dxa"/>
            <w:tcBorders>
              <w:right w:val="single" w:sz="4" w:space="0" w:color="auto"/>
            </w:tcBorders>
            <w:shd w:val="clear" w:color="auto" w:fill="FFFFFF"/>
            <w:noWrap/>
            <w:hideMark/>
          </w:tcPr>
          <w:p w14:paraId="21178E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FBF936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138601C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16FDF2D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0.851</w:t>
            </w:r>
          </w:p>
        </w:tc>
      </w:tr>
      <w:tr w:rsidR="00956304" w:rsidRPr="005C293E" w14:paraId="55C4CEE9" w14:textId="77777777" w:rsidTr="005C293E">
        <w:trPr>
          <w:trHeight w:val="312"/>
        </w:trPr>
        <w:tc>
          <w:tcPr>
            <w:tcW w:w="820" w:type="dxa"/>
            <w:tcBorders>
              <w:right w:val="single" w:sz="4" w:space="0" w:color="auto"/>
            </w:tcBorders>
            <w:shd w:val="clear" w:color="auto" w:fill="FFFFFF"/>
            <w:noWrap/>
            <w:hideMark/>
          </w:tcPr>
          <w:p w14:paraId="4EA294A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E2D68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w:t>
            </w:r>
          </w:p>
        </w:tc>
        <w:tc>
          <w:tcPr>
            <w:tcW w:w="1417" w:type="dxa"/>
            <w:tcBorders>
              <w:left w:val="single" w:sz="4" w:space="0" w:color="auto"/>
              <w:right w:val="single" w:sz="4" w:space="0" w:color="auto"/>
            </w:tcBorders>
            <w:shd w:val="clear" w:color="auto" w:fill="auto"/>
            <w:noWrap/>
            <w:hideMark/>
          </w:tcPr>
          <w:p w14:paraId="3F02E90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6DB1B6F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0.782</w:t>
            </w:r>
          </w:p>
        </w:tc>
      </w:tr>
      <w:tr w:rsidR="00956304" w:rsidRPr="005C293E" w14:paraId="51D0D9F3" w14:textId="77777777" w:rsidTr="005C293E">
        <w:trPr>
          <w:trHeight w:val="312"/>
        </w:trPr>
        <w:tc>
          <w:tcPr>
            <w:tcW w:w="820" w:type="dxa"/>
            <w:tcBorders>
              <w:right w:val="single" w:sz="4" w:space="0" w:color="auto"/>
            </w:tcBorders>
            <w:shd w:val="clear" w:color="auto" w:fill="FFFFFF"/>
            <w:noWrap/>
            <w:hideMark/>
          </w:tcPr>
          <w:p w14:paraId="7A42AED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B3B35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5981E6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677A16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0.613</w:t>
            </w:r>
          </w:p>
        </w:tc>
      </w:tr>
      <w:tr w:rsidR="00956304" w:rsidRPr="005C293E" w14:paraId="336EBE89" w14:textId="77777777" w:rsidTr="005C293E">
        <w:trPr>
          <w:trHeight w:val="312"/>
        </w:trPr>
        <w:tc>
          <w:tcPr>
            <w:tcW w:w="820" w:type="dxa"/>
            <w:tcBorders>
              <w:right w:val="single" w:sz="4" w:space="0" w:color="auto"/>
            </w:tcBorders>
            <w:shd w:val="clear" w:color="auto" w:fill="FFFFFF"/>
            <w:noWrap/>
            <w:hideMark/>
          </w:tcPr>
          <w:p w14:paraId="54462A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DF074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612835D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auto"/>
            <w:noWrap/>
            <w:hideMark/>
          </w:tcPr>
          <w:p w14:paraId="5EA678A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0.607</w:t>
            </w:r>
          </w:p>
        </w:tc>
      </w:tr>
      <w:tr w:rsidR="00956304" w:rsidRPr="005C293E" w14:paraId="52F54F92" w14:textId="77777777" w:rsidTr="005C293E">
        <w:trPr>
          <w:trHeight w:val="312"/>
        </w:trPr>
        <w:tc>
          <w:tcPr>
            <w:tcW w:w="820" w:type="dxa"/>
            <w:tcBorders>
              <w:right w:val="single" w:sz="4" w:space="0" w:color="auto"/>
            </w:tcBorders>
            <w:shd w:val="clear" w:color="auto" w:fill="FFFFFF"/>
            <w:noWrap/>
            <w:hideMark/>
          </w:tcPr>
          <w:p w14:paraId="3A9065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A1805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5EC48E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93</w:t>
            </w:r>
          </w:p>
        </w:tc>
        <w:tc>
          <w:tcPr>
            <w:tcW w:w="843" w:type="dxa"/>
            <w:tcBorders>
              <w:left w:val="single" w:sz="4" w:space="0" w:color="auto"/>
            </w:tcBorders>
            <w:shd w:val="clear" w:color="auto" w:fill="F2F2F2"/>
            <w:noWrap/>
            <w:hideMark/>
          </w:tcPr>
          <w:p w14:paraId="35A9EC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0.583</w:t>
            </w:r>
          </w:p>
        </w:tc>
      </w:tr>
      <w:tr w:rsidR="00956304" w:rsidRPr="005C293E" w14:paraId="301A2CEA" w14:textId="77777777" w:rsidTr="005C293E">
        <w:trPr>
          <w:trHeight w:val="312"/>
        </w:trPr>
        <w:tc>
          <w:tcPr>
            <w:tcW w:w="820" w:type="dxa"/>
            <w:tcBorders>
              <w:right w:val="single" w:sz="4" w:space="0" w:color="auto"/>
            </w:tcBorders>
            <w:shd w:val="clear" w:color="auto" w:fill="FFFFFF"/>
            <w:noWrap/>
            <w:hideMark/>
          </w:tcPr>
          <w:p w14:paraId="27FA6D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D4AA2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43594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32AE82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w:t>
            </w:r>
          </w:p>
        </w:tc>
      </w:tr>
      <w:tr w:rsidR="00956304" w:rsidRPr="005C293E" w14:paraId="7DE5E287" w14:textId="77777777" w:rsidTr="005C293E">
        <w:trPr>
          <w:trHeight w:val="312"/>
        </w:trPr>
        <w:tc>
          <w:tcPr>
            <w:tcW w:w="820" w:type="dxa"/>
            <w:tcBorders>
              <w:right w:val="single" w:sz="4" w:space="0" w:color="auto"/>
            </w:tcBorders>
            <w:shd w:val="clear" w:color="auto" w:fill="FFFFFF"/>
            <w:noWrap/>
            <w:hideMark/>
          </w:tcPr>
          <w:p w14:paraId="7739DE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220929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6A4EC3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7007FF9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0.564</w:t>
            </w:r>
          </w:p>
        </w:tc>
      </w:tr>
      <w:tr w:rsidR="00956304" w:rsidRPr="005C293E" w14:paraId="7D7826D7" w14:textId="77777777" w:rsidTr="005C293E">
        <w:trPr>
          <w:trHeight w:val="312"/>
        </w:trPr>
        <w:tc>
          <w:tcPr>
            <w:tcW w:w="820" w:type="dxa"/>
            <w:tcBorders>
              <w:right w:val="single" w:sz="4" w:space="0" w:color="auto"/>
            </w:tcBorders>
            <w:shd w:val="clear" w:color="auto" w:fill="FFFFFF"/>
            <w:noWrap/>
            <w:hideMark/>
          </w:tcPr>
          <w:p w14:paraId="773053B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09A63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513A98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88</w:t>
            </w:r>
          </w:p>
        </w:tc>
        <w:tc>
          <w:tcPr>
            <w:tcW w:w="843" w:type="dxa"/>
            <w:tcBorders>
              <w:left w:val="single" w:sz="4" w:space="0" w:color="auto"/>
            </w:tcBorders>
            <w:shd w:val="clear" w:color="auto" w:fill="auto"/>
            <w:noWrap/>
            <w:hideMark/>
          </w:tcPr>
          <w:p w14:paraId="4FF823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0.551</w:t>
            </w:r>
          </w:p>
        </w:tc>
      </w:tr>
      <w:tr w:rsidR="00956304" w:rsidRPr="005C293E" w14:paraId="498AF5A6" w14:textId="77777777" w:rsidTr="005C293E">
        <w:trPr>
          <w:trHeight w:val="312"/>
        </w:trPr>
        <w:tc>
          <w:tcPr>
            <w:tcW w:w="820" w:type="dxa"/>
            <w:tcBorders>
              <w:right w:val="single" w:sz="4" w:space="0" w:color="auto"/>
            </w:tcBorders>
            <w:shd w:val="clear" w:color="auto" w:fill="FFFFFF"/>
            <w:noWrap/>
            <w:hideMark/>
          </w:tcPr>
          <w:p w14:paraId="057711C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3F1A2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F2F2F2"/>
            <w:noWrap/>
            <w:hideMark/>
          </w:tcPr>
          <w:p w14:paraId="27F71D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82</w:t>
            </w:r>
          </w:p>
        </w:tc>
        <w:tc>
          <w:tcPr>
            <w:tcW w:w="843" w:type="dxa"/>
            <w:tcBorders>
              <w:left w:val="single" w:sz="4" w:space="0" w:color="auto"/>
            </w:tcBorders>
            <w:shd w:val="clear" w:color="auto" w:fill="F2F2F2"/>
            <w:noWrap/>
            <w:hideMark/>
          </w:tcPr>
          <w:p w14:paraId="4E27022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0.514</w:t>
            </w:r>
          </w:p>
        </w:tc>
      </w:tr>
      <w:tr w:rsidR="00956304" w:rsidRPr="005C293E" w14:paraId="678A59C4" w14:textId="77777777" w:rsidTr="005C293E">
        <w:trPr>
          <w:trHeight w:val="312"/>
        </w:trPr>
        <w:tc>
          <w:tcPr>
            <w:tcW w:w="820" w:type="dxa"/>
            <w:tcBorders>
              <w:right w:val="single" w:sz="4" w:space="0" w:color="auto"/>
            </w:tcBorders>
            <w:shd w:val="clear" w:color="auto" w:fill="FFFFFF"/>
            <w:noWrap/>
            <w:hideMark/>
          </w:tcPr>
          <w:p w14:paraId="72FECCD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04AD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auto"/>
            <w:noWrap/>
            <w:hideMark/>
          </w:tcPr>
          <w:p w14:paraId="32846C4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w:t>
            </w:r>
          </w:p>
        </w:tc>
        <w:tc>
          <w:tcPr>
            <w:tcW w:w="843" w:type="dxa"/>
            <w:tcBorders>
              <w:left w:val="single" w:sz="4" w:space="0" w:color="auto"/>
            </w:tcBorders>
            <w:shd w:val="clear" w:color="auto" w:fill="auto"/>
            <w:noWrap/>
            <w:hideMark/>
          </w:tcPr>
          <w:p w14:paraId="1D3A7AE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0.495</w:t>
            </w:r>
          </w:p>
        </w:tc>
      </w:tr>
      <w:tr w:rsidR="00956304" w:rsidRPr="005C293E" w14:paraId="5BB487C9" w14:textId="77777777" w:rsidTr="005C293E">
        <w:trPr>
          <w:trHeight w:val="312"/>
        </w:trPr>
        <w:tc>
          <w:tcPr>
            <w:tcW w:w="820" w:type="dxa"/>
            <w:tcBorders>
              <w:right w:val="single" w:sz="4" w:space="0" w:color="auto"/>
            </w:tcBorders>
            <w:shd w:val="clear" w:color="auto" w:fill="FFFFFF"/>
            <w:noWrap/>
            <w:hideMark/>
          </w:tcPr>
          <w:p w14:paraId="41A2B09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95D32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755E21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56</w:t>
            </w:r>
          </w:p>
        </w:tc>
        <w:tc>
          <w:tcPr>
            <w:tcW w:w="843" w:type="dxa"/>
            <w:tcBorders>
              <w:left w:val="single" w:sz="4" w:space="0" w:color="auto"/>
            </w:tcBorders>
            <w:shd w:val="clear" w:color="auto" w:fill="F2F2F2"/>
            <w:noWrap/>
            <w:hideMark/>
          </w:tcPr>
          <w:p w14:paraId="24D0074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0.351</w:t>
            </w:r>
          </w:p>
        </w:tc>
      </w:tr>
      <w:tr w:rsidR="00956304" w:rsidRPr="005C293E" w14:paraId="675C6F36" w14:textId="77777777" w:rsidTr="005C293E">
        <w:trPr>
          <w:trHeight w:val="312"/>
        </w:trPr>
        <w:tc>
          <w:tcPr>
            <w:tcW w:w="820" w:type="dxa"/>
            <w:tcBorders>
              <w:right w:val="single" w:sz="4" w:space="0" w:color="auto"/>
            </w:tcBorders>
            <w:shd w:val="clear" w:color="auto" w:fill="FFFFFF"/>
            <w:noWrap/>
            <w:hideMark/>
          </w:tcPr>
          <w:p w14:paraId="37CA050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C30DE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Bacteroidales bacterium</w:t>
            </w:r>
          </w:p>
        </w:tc>
        <w:tc>
          <w:tcPr>
            <w:tcW w:w="1417" w:type="dxa"/>
            <w:tcBorders>
              <w:left w:val="single" w:sz="4" w:space="0" w:color="auto"/>
              <w:right w:val="single" w:sz="4" w:space="0" w:color="auto"/>
            </w:tcBorders>
            <w:shd w:val="clear" w:color="auto" w:fill="auto"/>
            <w:noWrap/>
            <w:hideMark/>
          </w:tcPr>
          <w:p w14:paraId="59D59ED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44</w:t>
            </w:r>
          </w:p>
        </w:tc>
        <w:tc>
          <w:tcPr>
            <w:tcW w:w="843" w:type="dxa"/>
            <w:tcBorders>
              <w:left w:val="single" w:sz="4" w:space="0" w:color="auto"/>
            </w:tcBorders>
            <w:shd w:val="clear" w:color="auto" w:fill="auto"/>
            <w:noWrap/>
            <w:hideMark/>
          </w:tcPr>
          <w:p w14:paraId="733C322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0.275</w:t>
            </w:r>
          </w:p>
        </w:tc>
      </w:tr>
      <w:tr w:rsidR="00956304" w:rsidRPr="005C293E" w14:paraId="2DDE7613" w14:textId="77777777" w:rsidTr="005C293E">
        <w:trPr>
          <w:trHeight w:val="312"/>
        </w:trPr>
        <w:tc>
          <w:tcPr>
            <w:tcW w:w="820" w:type="dxa"/>
            <w:tcBorders>
              <w:right w:val="single" w:sz="4" w:space="0" w:color="auto"/>
            </w:tcBorders>
            <w:shd w:val="clear" w:color="auto" w:fill="FFFFFF"/>
            <w:noWrap/>
            <w:hideMark/>
          </w:tcPr>
          <w:p w14:paraId="602346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44B0B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F2F2F2"/>
            <w:noWrap/>
            <w:hideMark/>
          </w:tcPr>
          <w:p w14:paraId="0DF49B1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7BEF7EC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0.257</w:t>
            </w:r>
          </w:p>
        </w:tc>
      </w:tr>
      <w:tr w:rsidR="00956304" w:rsidRPr="005C293E" w14:paraId="48FF3C95" w14:textId="77777777" w:rsidTr="005C293E">
        <w:trPr>
          <w:trHeight w:val="312"/>
        </w:trPr>
        <w:tc>
          <w:tcPr>
            <w:tcW w:w="820" w:type="dxa"/>
            <w:tcBorders>
              <w:right w:val="single" w:sz="4" w:space="0" w:color="auto"/>
            </w:tcBorders>
            <w:shd w:val="clear" w:color="auto" w:fill="FFFFFF"/>
            <w:noWrap/>
            <w:hideMark/>
          </w:tcPr>
          <w:p w14:paraId="4A6487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DA1AB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Prevotella ruminicola</w:t>
            </w:r>
          </w:p>
        </w:tc>
        <w:tc>
          <w:tcPr>
            <w:tcW w:w="1417" w:type="dxa"/>
            <w:tcBorders>
              <w:left w:val="single" w:sz="4" w:space="0" w:color="auto"/>
              <w:right w:val="single" w:sz="4" w:space="0" w:color="auto"/>
            </w:tcBorders>
            <w:shd w:val="clear" w:color="auto" w:fill="auto"/>
            <w:noWrap/>
            <w:hideMark/>
          </w:tcPr>
          <w:p w14:paraId="0E3386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w:t>
            </w:r>
          </w:p>
        </w:tc>
        <w:tc>
          <w:tcPr>
            <w:tcW w:w="843" w:type="dxa"/>
            <w:tcBorders>
              <w:left w:val="single" w:sz="4" w:space="0" w:color="auto"/>
            </w:tcBorders>
            <w:shd w:val="clear" w:color="auto" w:fill="auto"/>
            <w:noWrap/>
            <w:hideMark/>
          </w:tcPr>
          <w:p w14:paraId="69AA655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0.157</w:t>
            </w:r>
          </w:p>
        </w:tc>
      </w:tr>
      <w:tr w:rsidR="00956304" w:rsidRPr="005C293E" w14:paraId="61600CE4" w14:textId="77777777" w:rsidTr="005C293E">
        <w:trPr>
          <w:trHeight w:val="312"/>
        </w:trPr>
        <w:tc>
          <w:tcPr>
            <w:tcW w:w="820" w:type="dxa"/>
            <w:tcBorders>
              <w:right w:val="single" w:sz="4" w:space="0" w:color="auto"/>
            </w:tcBorders>
            <w:shd w:val="clear" w:color="auto" w:fill="FFFFFF"/>
            <w:noWrap/>
            <w:hideMark/>
          </w:tcPr>
          <w:p w14:paraId="02C408E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595770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coprocola</w:t>
            </w:r>
          </w:p>
        </w:tc>
        <w:tc>
          <w:tcPr>
            <w:tcW w:w="1417" w:type="dxa"/>
            <w:tcBorders>
              <w:left w:val="single" w:sz="4" w:space="0" w:color="auto"/>
              <w:right w:val="single" w:sz="4" w:space="0" w:color="auto"/>
            </w:tcBorders>
            <w:shd w:val="clear" w:color="auto" w:fill="F2F2F2"/>
            <w:noWrap/>
            <w:hideMark/>
          </w:tcPr>
          <w:p w14:paraId="420438D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w:t>
            </w:r>
          </w:p>
        </w:tc>
        <w:tc>
          <w:tcPr>
            <w:tcW w:w="843" w:type="dxa"/>
            <w:tcBorders>
              <w:left w:val="single" w:sz="4" w:space="0" w:color="auto"/>
            </w:tcBorders>
            <w:shd w:val="clear" w:color="auto" w:fill="F2F2F2"/>
            <w:noWrap/>
            <w:hideMark/>
          </w:tcPr>
          <w:p w14:paraId="37054C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4DA104CB" w14:textId="77777777" w:rsidTr="005C293E">
        <w:trPr>
          <w:trHeight w:val="312"/>
        </w:trPr>
        <w:tc>
          <w:tcPr>
            <w:tcW w:w="820" w:type="dxa"/>
            <w:tcBorders>
              <w:right w:val="single" w:sz="4" w:space="0" w:color="auto"/>
            </w:tcBorders>
            <w:shd w:val="clear" w:color="auto" w:fill="FFFFFF"/>
            <w:noWrap/>
            <w:hideMark/>
          </w:tcPr>
          <w:p w14:paraId="3CDB7E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B8D7E7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cellulosilyticus</w:t>
            </w:r>
          </w:p>
        </w:tc>
        <w:tc>
          <w:tcPr>
            <w:tcW w:w="1417" w:type="dxa"/>
            <w:tcBorders>
              <w:left w:val="single" w:sz="4" w:space="0" w:color="auto"/>
              <w:right w:val="single" w:sz="4" w:space="0" w:color="auto"/>
            </w:tcBorders>
            <w:shd w:val="clear" w:color="auto" w:fill="auto"/>
            <w:noWrap/>
            <w:hideMark/>
          </w:tcPr>
          <w:p w14:paraId="0E38E8B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45177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D1728E8" w14:textId="77777777" w:rsidTr="005C293E">
        <w:trPr>
          <w:trHeight w:val="312"/>
        </w:trPr>
        <w:tc>
          <w:tcPr>
            <w:tcW w:w="820" w:type="dxa"/>
            <w:tcBorders>
              <w:right w:val="single" w:sz="4" w:space="0" w:color="auto"/>
            </w:tcBorders>
            <w:shd w:val="clear" w:color="auto" w:fill="FFFFFF"/>
            <w:noWrap/>
            <w:hideMark/>
          </w:tcPr>
          <w:p w14:paraId="3541C92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CF66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coprophilus</w:t>
            </w:r>
          </w:p>
        </w:tc>
        <w:tc>
          <w:tcPr>
            <w:tcW w:w="1417" w:type="dxa"/>
            <w:tcBorders>
              <w:left w:val="single" w:sz="4" w:space="0" w:color="auto"/>
              <w:right w:val="single" w:sz="4" w:space="0" w:color="auto"/>
            </w:tcBorders>
            <w:shd w:val="clear" w:color="auto" w:fill="F2F2F2"/>
            <w:noWrap/>
            <w:hideMark/>
          </w:tcPr>
          <w:p w14:paraId="2A930AE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F2F2F2"/>
            <w:noWrap/>
            <w:hideMark/>
          </w:tcPr>
          <w:p w14:paraId="661635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5CCE3019" w14:textId="77777777" w:rsidTr="005C293E">
        <w:trPr>
          <w:trHeight w:val="312"/>
        </w:trPr>
        <w:tc>
          <w:tcPr>
            <w:tcW w:w="820" w:type="dxa"/>
            <w:tcBorders>
              <w:right w:val="single" w:sz="4" w:space="0" w:color="auto"/>
            </w:tcBorders>
            <w:shd w:val="clear" w:color="auto" w:fill="FFFFFF"/>
            <w:noWrap/>
            <w:hideMark/>
          </w:tcPr>
          <w:p w14:paraId="7C8949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D2282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luti</w:t>
            </w:r>
          </w:p>
        </w:tc>
        <w:tc>
          <w:tcPr>
            <w:tcW w:w="1417" w:type="dxa"/>
            <w:tcBorders>
              <w:left w:val="single" w:sz="4" w:space="0" w:color="auto"/>
              <w:right w:val="single" w:sz="4" w:space="0" w:color="auto"/>
            </w:tcBorders>
            <w:shd w:val="clear" w:color="auto" w:fill="auto"/>
            <w:noWrap/>
            <w:hideMark/>
          </w:tcPr>
          <w:p w14:paraId="4E5BF0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w:t>
            </w:r>
          </w:p>
        </w:tc>
        <w:tc>
          <w:tcPr>
            <w:tcW w:w="843" w:type="dxa"/>
            <w:tcBorders>
              <w:left w:val="single" w:sz="4" w:space="0" w:color="auto"/>
            </w:tcBorders>
            <w:shd w:val="clear" w:color="auto" w:fill="auto"/>
            <w:noWrap/>
            <w:hideMark/>
          </w:tcPr>
          <w:p w14:paraId="3827755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70C27023" w14:textId="77777777" w:rsidTr="005C293E">
        <w:trPr>
          <w:trHeight w:val="312"/>
        </w:trPr>
        <w:tc>
          <w:tcPr>
            <w:tcW w:w="820" w:type="dxa"/>
            <w:tcBorders>
              <w:right w:val="single" w:sz="4" w:space="0" w:color="auto"/>
            </w:tcBorders>
            <w:shd w:val="clear" w:color="auto" w:fill="FFFFFF"/>
            <w:noWrap/>
            <w:hideMark/>
          </w:tcPr>
          <w:p w14:paraId="6D181B9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0E6D7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clarus</w:t>
            </w:r>
          </w:p>
        </w:tc>
        <w:tc>
          <w:tcPr>
            <w:tcW w:w="1417" w:type="dxa"/>
            <w:tcBorders>
              <w:left w:val="single" w:sz="4" w:space="0" w:color="auto"/>
              <w:right w:val="single" w:sz="4" w:space="0" w:color="auto"/>
            </w:tcBorders>
            <w:shd w:val="clear" w:color="auto" w:fill="F2F2F2"/>
            <w:noWrap/>
            <w:hideMark/>
          </w:tcPr>
          <w:p w14:paraId="42DAC9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w:t>
            </w:r>
          </w:p>
        </w:tc>
        <w:tc>
          <w:tcPr>
            <w:tcW w:w="843" w:type="dxa"/>
            <w:tcBorders>
              <w:left w:val="single" w:sz="4" w:space="0" w:color="auto"/>
            </w:tcBorders>
            <w:shd w:val="clear" w:color="auto" w:fill="F2F2F2"/>
            <w:noWrap/>
            <w:hideMark/>
          </w:tcPr>
          <w:p w14:paraId="5E5EAA9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716AC919" w14:textId="77777777" w:rsidTr="005C293E">
        <w:trPr>
          <w:trHeight w:val="312"/>
        </w:trPr>
        <w:tc>
          <w:tcPr>
            <w:tcW w:w="820" w:type="dxa"/>
            <w:tcBorders>
              <w:right w:val="single" w:sz="4" w:space="0" w:color="auto"/>
            </w:tcBorders>
            <w:shd w:val="clear" w:color="auto" w:fill="FFFFFF"/>
            <w:noWrap/>
            <w:hideMark/>
          </w:tcPr>
          <w:p w14:paraId="6E54EB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AD7651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auto"/>
            <w:noWrap/>
            <w:hideMark/>
          </w:tcPr>
          <w:p w14:paraId="444F319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auto"/>
            <w:noWrap/>
            <w:hideMark/>
          </w:tcPr>
          <w:p w14:paraId="2D2EA48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7880A7FF" w14:textId="77777777" w:rsidTr="005C293E">
        <w:trPr>
          <w:trHeight w:val="312"/>
        </w:trPr>
        <w:tc>
          <w:tcPr>
            <w:tcW w:w="820" w:type="dxa"/>
            <w:tcBorders>
              <w:right w:val="single" w:sz="4" w:space="0" w:color="auto"/>
            </w:tcBorders>
            <w:shd w:val="clear" w:color="auto" w:fill="FFFFFF"/>
            <w:noWrap/>
            <w:hideMark/>
          </w:tcPr>
          <w:p w14:paraId="28B1C02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625DD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F2F2F2"/>
            <w:noWrap/>
            <w:hideMark/>
          </w:tcPr>
          <w:p w14:paraId="35A7CF3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w:t>
            </w:r>
          </w:p>
        </w:tc>
        <w:tc>
          <w:tcPr>
            <w:tcW w:w="843" w:type="dxa"/>
            <w:tcBorders>
              <w:left w:val="single" w:sz="4" w:space="0" w:color="auto"/>
            </w:tcBorders>
            <w:shd w:val="clear" w:color="auto" w:fill="F2F2F2"/>
            <w:noWrap/>
            <w:hideMark/>
          </w:tcPr>
          <w:p w14:paraId="01C4DDE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w:t>
            </w:r>
          </w:p>
        </w:tc>
      </w:tr>
      <w:tr w:rsidR="00956304" w:rsidRPr="005C293E" w14:paraId="2EEB2E50" w14:textId="77777777" w:rsidTr="005C293E">
        <w:trPr>
          <w:trHeight w:val="312"/>
        </w:trPr>
        <w:tc>
          <w:tcPr>
            <w:tcW w:w="820" w:type="dxa"/>
            <w:tcBorders>
              <w:right w:val="single" w:sz="4" w:space="0" w:color="auto"/>
            </w:tcBorders>
            <w:shd w:val="clear" w:color="auto" w:fill="FFFFFF"/>
            <w:noWrap/>
            <w:hideMark/>
          </w:tcPr>
          <w:p w14:paraId="7AB9E8B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2251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xylanisolvens</w:t>
            </w:r>
          </w:p>
        </w:tc>
        <w:tc>
          <w:tcPr>
            <w:tcW w:w="1417" w:type="dxa"/>
            <w:tcBorders>
              <w:left w:val="single" w:sz="4" w:space="0" w:color="auto"/>
              <w:right w:val="single" w:sz="4" w:space="0" w:color="auto"/>
            </w:tcBorders>
            <w:shd w:val="clear" w:color="auto" w:fill="auto"/>
            <w:noWrap/>
            <w:hideMark/>
          </w:tcPr>
          <w:p w14:paraId="44AC1F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w:t>
            </w:r>
          </w:p>
        </w:tc>
        <w:tc>
          <w:tcPr>
            <w:tcW w:w="843" w:type="dxa"/>
            <w:tcBorders>
              <w:left w:val="single" w:sz="4" w:space="0" w:color="auto"/>
            </w:tcBorders>
            <w:shd w:val="clear" w:color="auto" w:fill="auto"/>
            <w:noWrap/>
            <w:hideMark/>
          </w:tcPr>
          <w:p w14:paraId="1A544B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0.112</w:t>
            </w:r>
          </w:p>
        </w:tc>
      </w:tr>
      <w:tr w:rsidR="00956304" w:rsidRPr="005C293E" w14:paraId="52EAFF53" w14:textId="77777777" w:rsidTr="005C293E">
        <w:trPr>
          <w:trHeight w:val="312"/>
        </w:trPr>
        <w:tc>
          <w:tcPr>
            <w:tcW w:w="820" w:type="dxa"/>
            <w:tcBorders>
              <w:right w:val="single" w:sz="4" w:space="0" w:color="auto"/>
            </w:tcBorders>
            <w:shd w:val="clear" w:color="auto" w:fill="FFFFFF"/>
            <w:noWrap/>
            <w:hideMark/>
          </w:tcPr>
          <w:p w14:paraId="0F5C8EE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E3E81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7E4BE4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4081E99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5CBA1D36" w14:textId="77777777" w:rsidTr="005C293E">
        <w:trPr>
          <w:trHeight w:val="312"/>
        </w:trPr>
        <w:tc>
          <w:tcPr>
            <w:tcW w:w="820" w:type="dxa"/>
            <w:tcBorders>
              <w:right w:val="single" w:sz="4" w:space="0" w:color="auto"/>
            </w:tcBorders>
            <w:shd w:val="clear" w:color="auto" w:fill="FFFFFF"/>
            <w:noWrap/>
            <w:hideMark/>
          </w:tcPr>
          <w:p w14:paraId="1C51F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D228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coprosuis</w:t>
            </w:r>
          </w:p>
        </w:tc>
        <w:tc>
          <w:tcPr>
            <w:tcW w:w="1417" w:type="dxa"/>
            <w:tcBorders>
              <w:left w:val="single" w:sz="4" w:space="0" w:color="auto"/>
              <w:right w:val="single" w:sz="4" w:space="0" w:color="auto"/>
            </w:tcBorders>
            <w:shd w:val="clear" w:color="auto" w:fill="auto"/>
            <w:noWrap/>
            <w:hideMark/>
          </w:tcPr>
          <w:p w14:paraId="0C76927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auto"/>
            <w:noWrap/>
            <w:hideMark/>
          </w:tcPr>
          <w:p w14:paraId="3BDE5D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77330E57" w14:textId="77777777" w:rsidTr="005C293E">
        <w:trPr>
          <w:trHeight w:val="312"/>
        </w:trPr>
        <w:tc>
          <w:tcPr>
            <w:tcW w:w="820" w:type="dxa"/>
            <w:tcBorders>
              <w:right w:val="single" w:sz="4" w:space="0" w:color="auto"/>
            </w:tcBorders>
            <w:shd w:val="clear" w:color="auto" w:fill="FFFFFF"/>
            <w:noWrap/>
            <w:hideMark/>
          </w:tcPr>
          <w:p w14:paraId="6AFF7D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8DE6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propionicifaciens</w:t>
            </w:r>
          </w:p>
        </w:tc>
        <w:tc>
          <w:tcPr>
            <w:tcW w:w="1417" w:type="dxa"/>
            <w:tcBorders>
              <w:left w:val="single" w:sz="4" w:space="0" w:color="auto"/>
              <w:right w:val="single" w:sz="4" w:space="0" w:color="auto"/>
            </w:tcBorders>
            <w:shd w:val="clear" w:color="auto" w:fill="F2F2F2"/>
            <w:noWrap/>
            <w:hideMark/>
          </w:tcPr>
          <w:p w14:paraId="6CC61AB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w:t>
            </w:r>
          </w:p>
        </w:tc>
        <w:tc>
          <w:tcPr>
            <w:tcW w:w="843" w:type="dxa"/>
            <w:tcBorders>
              <w:left w:val="single" w:sz="4" w:space="0" w:color="auto"/>
            </w:tcBorders>
            <w:shd w:val="clear" w:color="auto" w:fill="F2F2F2"/>
            <w:noWrap/>
            <w:hideMark/>
          </w:tcPr>
          <w:p w14:paraId="06FB71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0.106</w:t>
            </w:r>
          </w:p>
        </w:tc>
      </w:tr>
      <w:tr w:rsidR="00956304" w:rsidRPr="005C293E" w14:paraId="3C83E5EF" w14:textId="77777777" w:rsidTr="005C293E">
        <w:trPr>
          <w:trHeight w:val="312"/>
        </w:trPr>
        <w:tc>
          <w:tcPr>
            <w:tcW w:w="820" w:type="dxa"/>
            <w:tcBorders>
              <w:right w:val="single" w:sz="4" w:space="0" w:color="auto"/>
            </w:tcBorders>
            <w:shd w:val="clear" w:color="auto" w:fill="FFFFFF"/>
            <w:noWrap/>
            <w:hideMark/>
          </w:tcPr>
          <w:p w14:paraId="7CBA04C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5568B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auto"/>
            <w:noWrap/>
            <w:hideMark/>
          </w:tcPr>
          <w:p w14:paraId="729EC6A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auto"/>
            <w:noWrap/>
            <w:hideMark/>
          </w:tcPr>
          <w:p w14:paraId="50392D1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63AA6B88" w14:textId="77777777" w:rsidTr="005C293E">
        <w:trPr>
          <w:trHeight w:val="312"/>
        </w:trPr>
        <w:tc>
          <w:tcPr>
            <w:tcW w:w="820" w:type="dxa"/>
            <w:tcBorders>
              <w:right w:val="single" w:sz="4" w:space="0" w:color="auto"/>
            </w:tcBorders>
            <w:shd w:val="clear" w:color="auto" w:fill="FFFFFF"/>
            <w:noWrap/>
            <w:hideMark/>
          </w:tcPr>
          <w:p w14:paraId="2B18D11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21A8CA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eggerthii</w:t>
            </w:r>
          </w:p>
        </w:tc>
        <w:tc>
          <w:tcPr>
            <w:tcW w:w="1417" w:type="dxa"/>
            <w:tcBorders>
              <w:left w:val="single" w:sz="4" w:space="0" w:color="auto"/>
              <w:right w:val="single" w:sz="4" w:space="0" w:color="auto"/>
            </w:tcBorders>
            <w:shd w:val="clear" w:color="auto" w:fill="F2F2F2"/>
            <w:noWrap/>
            <w:hideMark/>
          </w:tcPr>
          <w:p w14:paraId="7F9334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w:t>
            </w:r>
          </w:p>
        </w:tc>
        <w:tc>
          <w:tcPr>
            <w:tcW w:w="843" w:type="dxa"/>
            <w:tcBorders>
              <w:left w:val="single" w:sz="4" w:space="0" w:color="auto"/>
            </w:tcBorders>
            <w:shd w:val="clear" w:color="auto" w:fill="F2F2F2"/>
            <w:noWrap/>
            <w:hideMark/>
          </w:tcPr>
          <w:p w14:paraId="4D5C29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w:t>
            </w:r>
          </w:p>
        </w:tc>
      </w:tr>
      <w:tr w:rsidR="00956304" w:rsidRPr="005C293E" w14:paraId="0DD32A90" w14:textId="77777777" w:rsidTr="005C293E">
        <w:trPr>
          <w:trHeight w:val="312"/>
        </w:trPr>
        <w:tc>
          <w:tcPr>
            <w:tcW w:w="820" w:type="dxa"/>
            <w:tcBorders>
              <w:right w:val="single" w:sz="4" w:space="0" w:color="auto"/>
            </w:tcBorders>
            <w:shd w:val="clear" w:color="auto" w:fill="FFFFFF"/>
            <w:noWrap/>
            <w:hideMark/>
          </w:tcPr>
          <w:p w14:paraId="1BEC2F74"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CF</w:t>
            </w:r>
          </w:p>
        </w:tc>
        <w:tc>
          <w:tcPr>
            <w:tcW w:w="4000" w:type="dxa"/>
            <w:tcBorders>
              <w:left w:val="single" w:sz="4" w:space="0" w:color="auto"/>
              <w:right w:val="single" w:sz="4" w:space="0" w:color="auto"/>
            </w:tcBorders>
            <w:shd w:val="clear" w:color="auto" w:fill="auto"/>
            <w:noWrap/>
            <w:hideMark/>
          </w:tcPr>
          <w:p w14:paraId="4EE52F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496DBA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13250</w:t>
            </w:r>
          </w:p>
        </w:tc>
        <w:tc>
          <w:tcPr>
            <w:tcW w:w="843" w:type="dxa"/>
            <w:tcBorders>
              <w:left w:val="single" w:sz="4" w:space="0" w:color="auto"/>
            </w:tcBorders>
            <w:shd w:val="clear" w:color="auto" w:fill="auto"/>
            <w:noWrap/>
            <w:hideMark/>
          </w:tcPr>
          <w:p w14:paraId="1194A03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10.14</w:t>
            </w:r>
          </w:p>
        </w:tc>
      </w:tr>
      <w:tr w:rsidR="00956304" w:rsidRPr="005C293E" w14:paraId="7AEC97FA" w14:textId="77777777" w:rsidTr="005C293E">
        <w:trPr>
          <w:trHeight w:val="312"/>
        </w:trPr>
        <w:tc>
          <w:tcPr>
            <w:tcW w:w="820" w:type="dxa"/>
            <w:tcBorders>
              <w:right w:val="single" w:sz="4" w:space="0" w:color="auto"/>
            </w:tcBorders>
            <w:shd w:val="clear" w:color="auto" w:fill="FFFFFF"/>
            <w:noWrap/>
            <w:hideMark/>
          </w:tcPr>
          <w:p w14:paraId="79147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1E034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313BEED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3695</w:t>
            </w:r>
          </w:p>
        </w:tc>
        <w:tc>
          <w:tcPr>
            <w:tcW w:w="843" w:type="dxa"/>
            <w:tcBorders>
              <w:left w:val="single" w:sz="4" w:space="0" w:color="auto"/>
            </w:tcBorders>
            <w:shd w:val="clear" w:color="auto" w:fill="F2F2F2"/>
            <w:noWrap/>
            <w:hideMark/>
          </w:tcPr>
          <w:p w14:paraId="634576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2.828</w:t>
            </w:r>
          </w:p>
        </w:tc>
      </w:tr>
      <w:tr w:rsidR="00956304" w:rsidRPr="005C293E" w14:paraId="2E70FBE2" w14:textId="77777777" w:rsidTr="005C293E">
        <w:trPr>
          <w:trHeight w:val="312"/>
        </w:trPr>
        <w:tc>
          <w:tcPr>
            <w:tcW w:w="820" w:type="dxa"/>
            <w:tcBorders>
              <w:right w:val="single" w:sz="4" w:space="0" w:color="auto"/>
            </w:tcBorders>
            <w:shd w:val="clear" w:color="auto" w:fill="FFFFFF"/>
            <w:noWrap/>
            <w:hideMark/>
          </w:tcPr>
          <w:p w14:paraId="618F406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7003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54C12D4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2758</w:t>
            </w:r>
          </w:p>
        </w:tc>
        <w:tc>
          <w:tcPr>
            <w:tcW w:w="843" w:type="dxa"/>
            <w:tcBorders>
              <w:left w:val="single" w:sz="4" w:space="0" w:color="auto"/>
            </w:tcBorders>
            <w:shd w:val="clear" w:color="auto" w:fill="auto"/>
            <w:noWrap/>
            <w:hideMark/>
          </w:tcPr>
          <w:p w14:paraId="11F2E61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2.111</w:t>
            </w:r>
          </w:p>
        </w:tc>
      </w:tr>
      <w:tr w:rsidR="00956304" w:rsidRPr="005C293E" w14:paraId="5FCA3DE2" w14:textId="77777777" w:rsidTr="005C293E">
        <w:trPr>
          <w:trHeight w:val="312"/>
        </w:trPr>
        <w:tc>
          <w:tcPr>
            <w:tcW w:w="820" w:type="dxa"/>
            <w:tcBorders>
              <w:right w:val="single" w:sz="4" w:space="0" w:color="auto"/>
            </w:tcBorders>
            <w:shd w:val="clear" w:color="auto" w:fill="FFFFFF"/>
            <w:noWrap/>
            <w:hideMark/>
          </w:tcPr>
          <w:p w14:paraId="3F7BE1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88868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F2F2F2"/>
            <w:noWrap/>
            <w:hideMark/>
          </w:tcPr>
          <w:p w14:paraId="269E04F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2348</w:t>
            </w:r>
          </w:p>
        </w:tc>
        <w:tc>
          <w:tcPr>
            <w:tcW w:w="843" w:type="dxa"/>
            <w:tcBorders>
              <w:left w:val="single" w:sz="4" w:space="0" w:color="auto"/>
            </w:tcBorders>
            <w:shd w:val="clear" w:color="auto" w:fill="F2F2F2"/>
            <w:noWrap/>
            <w:hideMark/>
          </w:tcPr>
          <w:p w14:paraId="173177B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1.797</w:t>
            </w:r>
          </w:p>
        </w:tc>
      </w:tr>
      <w:tr w:rsidR="00956304" w:rsidRPr="005C293E" w14:paraId="614FF7E2" w14:textId="77777777" w:rsidTr="005C293E">
        <w:trPr>
          <w:trHeight w:val="312"/>
        </w:trPr>
        <w:tc>
          <w:tcPr>
            <w:tcW w:w="820" w:type="dxa"/>
            <w:tcBorders>
              <w:right w:val="single" w:sz="4" w:space="0" w:color="auto"/>
            </w:tcBorders>
            <w:shd w:val="clear" w:color="auto" w:fill="FFFFFF"/>
            <w:noWrap/>
            <w:hideMark/>
          </w:tcPr>
          <w:p w14:paraId="6CB4ECD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3EF5AA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sp.</w:t>
            </w:r>
          </w:p>
        </w:tc>
        <w:tc>
          <w:tcPr>
            <w:tcW w:w="1417" w:type="dxa"/>
            <w:tcBorders>
              <w:left w:val="single" w:sz="4" w:space="0" w:color="auto"/>
              <w:right w:val="single" w:sz="4" w:space="0" w:color="auto"/>
            </w:tcBorders>
            <w:shd w:val="clear" w:color="auto" w:fill="auto"/>
            <w:noWrap/>
            <w:hideMark/>
          </w:tcPr>
          <w:p w14:paraId="4075DBC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2094</w:t>
            </w:r>
          </w:p>
        </w:tc>
        <w:tc>
          <w:tcPr>
            <w:tcW w:w="843" w:type="dxa"/>
            <w:tcBorders>
              <w:left w:val="single" w:sz="4" w:space="0" w:color="auto"/>
            </w:tcBorders>
            <w:shd w:val="clear" w:color="auto" w:fill="auto"/>
            <w:noWrap/>
            <w:hideMark/>
          </w:tcPr>
          <w:p w14:paraId="047D98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1.603</w:t>
            </w:r>
          </w:p>
        </w:tc>
      </w:tr>
      <w:tr w:rsidR="00956304" w:rsidRPr="005C293E" w14:paraId="3BC2AF05" w14:textId="77777777" w:rsidTr="005C293E">
        <w:trPr>
          <w:trHeight w:val="312"/>
        </w:trPr>
        <w:tc>
          <w:tcPr>
            <w:tcW w:w="820" w:type="dxa"/>
            <w:tcBorders>
              <w:right w:val="single" w:sz="4" w:space="0" w:color="auto"/>
            </w:tcBorders>
            <w:shd w:val="clear" w:color="auto" w:fill="FFFFFF"/>
            <w:noWrap/>
            <w:hideMark/>
          </w:tcPr>
          <w:p w14:paraId="53E5785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5464FE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574813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1653</w:t>
            </w:r>
          </w:p>
        </w:tc>
        <w:tc>
          <w:tcPr>
            <w:tcW w:w="843" w:type="dxa"/>
            <w:tcBorders>
              <w:left w:val="single" w:sz="4" w:space="0" w:color="auto"/>
            </w:tcBorders>
            <w:shd w:val="clear" w:color="auto" w:fill="F2F2F2"/>
            <w:noWrap/>
            <w:hideMark/>
          </w:tcPr>
          <w:p w14:paraId="318E50E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1.265</w:t>
            </w:r>
          </w:p>
        </w:tc>
      </w:tr>
      <w:tr w:rsidR="00956304" w:rsidRPr="005C293E" w14:paraId="45530E95" w14:textId="77777777" w:rsidTr="005C293E">
        <w:trPr>
          <w:trHeight w:val="312"/>
        </w:trPr>
        <w:tc>
          <w:tcPr>
            <w:tcW w:w="820" w:type="dxa"/>
            <w:tcBorders>
              <w:right w:val="single" w:sz="4" w:space="0" w:color="auto"/>
            </w:tcBorders>
            <w:shd w:val="clear" w:color="auto" w:fill="FFFFFF"/>
            <w:noWrap/>
            <w:hideMark/>
          </w:tcPr>
          <w:p w14:paraId="36C12B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AA1C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oratus</w:t>
            </w:r>
          </w:p>
        </w:tc>
        <w:tc>
          <w:tcPr>
            <w:tcW w:w="1417" w:type="dxa"/>
            <w:tcBorders>
              <w:left w:val="single" w:sz="4" w:space="0" w:color="auto"/>
              <w:right w:val="single" w:sz="4" w:space="0" w:color="auto"/>
            </w:tcBorders>
            <w:shd w:val="clear" w:color="auto" w:fill="auto"/>
            <w:noWrap/>
            <w:hideMark/>
          </w:tcPr>
          <w:p w14:paraId="38239CA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1644</w:t>
            </w:r>
          </w:p>
        </w:tc>
        <w:tc>
          <w:tcPr>
            <w:tcW w:w="843" w:type="dxa"/>
            <w:tcBorders>
              <w:left w:val="single" w:sz="4" w:space="0" w:color="auto"/>
            </w:tcBorders>
            <w:shd w:val="clear" w:color="auto" w:fill="auto"/>
            <w:noWrap/>
            <w:hideMark/>
          </w:tcPr>
          <w:p w14:paraId="493D076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1.259</w:t>
            </w:r>
          </w:p>
        </w:tc>
      </w:tr>
      <w:tr w:rsidR="00956304" w:rsidRPr="005C293E" w14:paraId="0C944EA1" w14:textId="77777777" w:rsidTr="005C293E">
        <w:trPr>
          <w:trHeight w:val="312"/>
        </w:trPr>
        <w:tc>
          <w:tcPr>
            <w:tcW w:w="820" w:type="dxa"/>
            <w:tcBorders>
              <w:right w:val="single" w:sz="4" w:space="0" w:color="auto"/>
            </w:tcBorders>
            <w:shd w:val="clear" w:color="auto" w:fill="FFFFFF"/>
            <w:noWrap/>
            <w:hideMark/>
          </w:tcPr>
          <w:p w14:paraId="1E633B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FE0220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348633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1560</w:t>
            </w:r>
          </w:p>
        </w:tc>
        <w:tc>
          <w:tcPr>
            <w:tcW w:w="843" w:type="dxa"/>
            <w:tcBorders>
              <w:left w:val="single" w:sz="4" w:space="0" w:color="auto"/>
            </w:tcBorders>
            <w:shd w:val="clear" w:color="auto" w:fill="F2F2F2"/>
            <w:noWrap/>
            <w:hideMark/>
          </w:tcPr>
          <w:p w14:paraId="1B7257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1.194</w:t>
            </w:r>
          </w:p>
        </w:tc>
      </w:tr>
      <w:tr w:rsidR="00956304" w:rsidRPr="005C293E" w14:paraId="0B4F446A" w14:textId="77777777" w:rsidTr="005C293E">
        <w:trPr>
          <w:trHeight w:val="312"/>
        </w:trPr>
        <w:tc>
          <w:tcPr>
            <w:tcW w:w="820" w:type="dxa"/>
            <w:tcBorders>
              <w:right w:val="single" w:sz="4" w:space="0" w:color="auto"/>
            </w:tcBorders>
            <w:shd w:val="clear" w:color="auto" w:fill="FFFFFF"/>
            <w:noWrap/>
            <w:hideMark/>
          </w:tcPr>
          <w:p w14:paraId="30992A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0599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auto"/>
            <w:noWrap/>
            <w:hideMark/>
          </w:tcPr>
          <w:p w14:paraId="14D493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1558</w:t>
            </w:r>
          </w:p>
        </w:tc>
        <w:tc>
          <w:tcPr>
            <w:tcW w:w="843" w:type="dxa"/>
            <w:tcBorders>
              <w:left w:val="single" w:sz="4" w:space="0" w:color="auto"/>
            </w:tcBorders>
            <w:shd w:val="clear" w:color="auto" w:fill="auto"/>
            <w:noWrap/>
            <w:hideMark/>
          </w:tcPr>
          <w:p w14:paraId="3A37D76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1.193</w:t>
            </w:r>
          </w:p>
        </w:tc>
      </w:tr>
      <w:tr w:rsidR="00956304" w:rsidRPr="005C293E" w14:paraId="58932ADE" w14:textId="77777777" w:rsidTr="005C293E">
        <w:trPr>
          <w:trHeight w:val="312"/>
        </w:trPr>
        <w:tc>
          <w:tcPr>
            <w:tcW w:w="820" w:type="dxa"/>
            <w:tcBorders>
              <w:right w:val="single" w:sz="4" w:space="0" w:color="auto"/>
            </w:tcBorders>
            <w:shd w:val="clear" w:color="auto" w:fill="FFFFFF"/>
            <w:noWrap/>
            <w:hideMark/>
          </w:tcPr>
          <w:p w14:paraId="7B0060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887332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F2F2F2"/>
            <w:noWrap/>
            <w:hideMark/>
          </w:tcPr>
          <w:p w14:paraId="55C29A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1521</w:t>
            </w:r>
          </w:p>
        </w:tc>
        <w:tc>
          <w:tcPr>
            <w:tcW w:w="843" w:type="dxa"/>
            <w:tcBorders>
              <w:left w:val="single" w:sz="4" w:space="0" w:color="auto"/>
            </w:tcBorders>
            <w:shd w:val="clear" w:color="auto" w:fill="F2F2F2"/>
            <w:noWrap/>
            <w:hideMark/>
          </w:tcPr>
          <w:p w14:paraId="25B62A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1.164</w:t>
            </w:r>
          </w:p>
        </w:tc>
      </w:tr>
      <w:tr w:rsidR="00956304" w:rsidRPr="005C293E" w14:paraId="7D4F4C5E" w14:textId="77777777" w:rsidTr="005C293E">
        <w:trPr>
          <w:trHeight w:val="312"/>
        </w:trPr>
        <w:tc>
          <w:tcPr>
            <w:tcW w:w="820" w:type="dxa"/>
            <w:tcBorders>
              <w:right w:val="single" w:sz="4" w:space="0" w:color="auto"/>
            </w:tcBorders>
            <w:shd w:val="clear" w:color="auto" w:fill="FFFFFF"/>
            <w:noWrap/>
            <w:hideMark/>
          </w:tcPr>
          <w:p w14:paraId="20E071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D5DB0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6E4901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1447</w:t>
            </w:r>
          </w:p>
        </w:tc>
        <w:tc>
          <w:tcPr>
            <w:tcW w:w="843" w:type="dxa"/>
            <w:tcBorders>
              <w:left w:val="single" w:sz="4" w:space="0" w:color="auto"/>
            </w:tcBorders>
            <w:shd w:val="clear" w:color="auto" w:fill="auto"/>
            <w:noWrap/>
            <w:hideMark/>
          </w:tcPr>
          <w:p w14:paraId="01D902D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1.108</w:t>
            </w:r>
          </w:p>
        </w:tc>
      </w:tr>
      <w:tr w:rsidR="00956304" w:rsidRPr="005C293E" w14:paraId="020CF024" w14:textId="77777777" w:rsidTr="005C293E">
        <w:trPr>
          <w:trHeight w:val="312"/>
        </w:trPr>
        <w:tc>
          <w:tcPr>
            <w:tcW w:w="820" w:type="dxa"/>
            <w:tcBorders>
              <w:right w:val="single" w:sz="4" w:space="0" w:color="auto"/>
            </w:tcBorders>
            <w:shd w:val="clear" w:color="auto" w:fill="FFFFFF"/>
            <w:noWrap/>
            <w:hideMark/>
          </w:tcPr>
          <w:p w14:paraId="6631B6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C43678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60E89B0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1423</w:t>
            </w:r>
          </w:p>
        </w:tc>
        <w:tc>
          <w:tcPr>
            <w:tcW w:w="843" w:type="dxa"/>
            <w:tcBorders>
              <w:left w:val="single" w:sz="4" w:space="0" w:color="auto"/>
            </w:tcBorders>
            <w:shd w:val="clear" w:color="auto" w:fill="F2F2F2"/>
            <w:noWrap/>
            <w:hideMark/>
          </w:tcPr>
          <w:p w14:paraId="56908A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1.089</w:t>
            </w:r>
          </w:p>
        </w:tc>
      </w:tr>
      <w:tr w:rsidR="00956304" w:rsidRPr="005C293E" w14:paraId="273B09CA" w14:textId="77777777" w:rsidTr="005C293E">
        <w:trPr>
          <w:trHeight w:val="312"/>
        </w:trPr>
        <w:tc>
          <w:tcPr>
            <w:tcW w:w="820" w:type="dxa"/>
            <w:tcBorders>
              <w:right w:val="single" w:sz="4" w:space="0" w:color="auto"/>
            </w:tcBorders>
            <w:shd w:val="clear" w:color="auto" w:fill="FFFFFF"/>
            <w:noWrap/>
            <w:hideMark/>
          </w:tcPr>
          <w:p w14:paraId="456539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52DB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odoratimimus</w:t>
            </w:r>
          </w:p>
        </w:tc>
        <w:tc>
          <w:tcPr>
            <w:tcW w:w="1417" w:type="dxa"/>
            <w:tcBorders>
              <w:left w:val="single" w:sz="4" w:space="0" w:color="auto"/>
              <w:right w:val="single" w:sz="4" w:space="0" w:color="auto"/>
            </w:tcBorders>
            <w:shd w:val="clear" w:color="auto" w:fill="auto"/>
            <w:noWrap/>
            <w:hideMark/>
          </w:tcPr>
          <w:p w14:paraId="20C10FA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896</w:t>
            </w:r>
          </w:p>
        </w:tc>
        <w:tc>
          <w:tcPr>
            <w:tcW w:w="843" w:type="dxa"/>
            <w:tcBorders>
              <w:left w:val="single" w:sz="4" w:space="0" w:color="auto"/>
            </w:tcBorders>
            <w:shd w:val="clear" w:color="auto" w:fill="auto"/>
            <w:noWrap/>
            <w:hideMark/>
          </w:tcPr>
          <w:p w14:paraId="2983254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0.686</w:t>
            </w:r>
          </w:p>
        </w:tc>
      </w:tr>
      <w:tr w:rsidR="00956304" w:rsidRPr="005C293E" w14:paraId="4AE9604B" w14:textId="77777777" w:rsidTr="005C293E">
        <w:trPr>
          <w:trHeight w:val="312"/>
        </w:trPr>
        <w:tc>
          <w:tcPr>
            <w:tcW w:w="820" w:type="dxa"/>
            <w:tcBorders>
              <w:right w:val="single" w:sz="4" w:space="0" w:color="auto"/>
            </w:tcBorders>
            <w:shd w:val="clear" w:color="auto" w:fill="FFFFFF"/>
            <w:noWrap/>
            <w:hideMark/>
          </w:tcPr>
          <w:p w14:paraId="1EF345C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5C9A4E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injenensis</w:t>
            </w:r>
          </w:p>
        </w:tc>
        <w:tc>
          <w:tcPr>
            <w:tcW w:w="1417" w:type="dxa"/>
            <w:tcBorders>
              <w:left w:val="single" w:sz="4" w:space="0" w:color="auto"/>
              <w:right w:val="single" w:sz="4" w:space="0" w:color="auto"/>
            </w:tcBorders>
            <w:shd w:val="clear" w:color="auto" w:fill="F2F2F2"/>
            <w:noWrap/>
            <w:hideMark/>
          </w:tcPr>
          <w:p w14:paraId="53C763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837</w:t>
            </w:r>
          </w:p>
        </w:tc>
        <w:tc>
          <w:tcPr>
            <w:tcW w:w="843" w:type="dxa"/>
            <w:tcBorders>
              <w:left w:val="single" w:sz="4" w:space="0" w:color="auto"/>
            </w:tcBorders>
            <w:shd w:val="clear" w:color="auto" w:fill="F2F2F2"/>
            <w:noWrap/>
            <w:hideMark/>
          </w:tcPr>
          <w:p w14:paraId="232E867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0.641</w:t>
            </w:r>
          </w:p>
        </w:tc>
      </w:tr>
      <w:tr w:rsidR="00956304" w:rsidRPr="005C293E" w14:paraId="152993A6" w14:textId="77777777" w:rsidTr="005C293E">
        <w:trPr>
          <w:trHeight w:val="312"/>
        </w:trPr>
        <w:tc>
          <w:tcPr>
            <w:tcW w:w="820" w:type="dxa"/>
            <w:tcBorders>
              <w:right w:val="single" w:sz="4" w:space="0" w:color="auto"/>
            </w:tcBorders>
            <w:shd w:val="clear" w:color="auto" w:fill="FFFFFF"/>
            <w:noWrap/>
            <w:hideMark/>
          </w:tcPr>
          <w:p w14:paraId="761FE7A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06B34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391995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835</w:t>
            </w:r>
          </w:p>
        </w:tc>
        <w:tc>
          <w:tcPr>
            <w:tcW w:w="843" w:type="dxa"/>
            <w:tcBorders>
              <w:left w:val="single" w:sz="4" w:space="0" w:color="auto"/>
            </w:tcBorders>
            <w:shd w:val="clear" w:color="auto" w:fill="auto"/>
            <w:noWrap/>
            <w:hideMark/>
          </w:tcPr>
          <w:p w14:paraId="258FB54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0.639</w:t>
            </w:r>
          </w:p>
        </w:tc>
      </w:tr>
      <w:tr w:rsidR="00956304" w:rsidRPr="005C293E" w14:paraId="3E48EA60" w14:textId="77777777" w:rsidTr="005C293E">
        <w:trPr>
          <w:trHeight w:val="312"/>
        </w:trPr>
        <w:tc>
          <w:tcPr>
            <w:tcW w:w="820" w:type="dxa"/>
            <w:tcBorders>
              <w:right w:val="single" w:sz="4" w:space="0" w:color="auto"/>
            </w:tcBorders>
            <w:shd w:val="clear" w:color="auto" w:fill="FFFFFF"/>
            <w:noWrap/>
            <w:hideMark/>
          </w:tcPr>
          <w:p w14:paraId="771205A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96F69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1232162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655</w:t>
            </w:r>
          </w:p>
        </w:tc>
        <w:tc>
          <w:tcPr>
            <w:tcW w:w="843" w:type="dxa"/>
            <w:tcBorders>
              <w:left w:val="single" w:sz="4" w:space="0" w:color="auto"/>
            </w:tcBorders>
            <w:shd w:val="clear" w:color="auto" w:fill="F2F2F2"/>
            <w:noWrap/>
            <w:hideMark/>
          </w:tcPr>
          <w:p w14:paraId="2687AEC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0.501</w:t>
            </w:r>
          </w:p>
        </w:tc>
      </w:tr>
      <w:tr w:rsidR="00956304" w:rsidRPr="005C293E" w14:paraId="7DF30630" w14:textId="77777777" w:rsidTr="005C293E">
        <w:trPr>
          <w:trHeight w:val="312"/>
        </w:trPr>
        <w:tc>
          <w:tcPr>
            <w:tcW w:w="820" w:type="dxa"/>
            <w:tcBorders>
              <w:right w:val="single" w:sz="4" w:space="0" w:color="auto"/>
            </w:tcBorders>
            <w:shd w:val="clear" w:color="auto" w:fill="FFFFFF"/>
            <w:noWrap/>
            <w:hideMark/>
          </w:tcPr>
          <w:p w14:paraId="0E543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FA0B38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marinus</w:t>
            </w:r>
          </w:p>
        </w:tc>
        <w:tc>
          <w:tcPr>
            <w:tcW w:w="1417" w:type="dxa"/>
            <w:tcBorders>
              <w:left w:val="single" w:sz="4" w:space="0" w:color="auto"/>
              <w:right w:val="single" w:sz="4" w:space="0" w:color="auto"/>
            </w:tcBorders>
            <w:shd w:val="clear" w:color="auto" w:fill="auto"/>
            <w:noWrap/>
            <w:hideMark/>
          </w:tcPr>
          <w:p w14:paraId="6314AC9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492</w:t>
            </w:r>
          </w:p>
        </w:tc>
        <w:tc>
          <w:tcPr>
            <w:tcW w:w="843" w:type="dxa"/>
            <w:tcBorders>
              <w:left w:val="single" w:sz="4" w:space="0" w:color="auto"/>
            </w:tcBorders>
            <w:shd w:val="clear" w:color="auto" w:fill="auto"/>
            <w:noWrap/>
            <w:hideMark/>
          </w:tcPr>
          <w:p w14:paraId="2B2D25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0.377</w:t>
            </w:r>
          </w:p>
        </w:tc>
      </w:tr>
      <w:tr w:rsidR="00956304" w:rsidRPr="005C293E" w14:paraId="7301498C" w14:textId="77777777" w:rsidTr="005C293E">
        <w:trPr>
          <w:trHeight w:val="312"/>
        </w:trPr>
        <w:tc>
          <w:tcPr>
            <w:tcW w:w="820" w:type="dxa"/>
            <w:tcBorders>
              <w:right w:val="single" w:sz="4" w:space="0" w:color="auto"/>
            </w:tcBorders>
            <w:shd w:val="clear" w:color="auto" w:fill="FFFFFF"/>
            <w:noWrap/>
            <w:hideMark/>
          </w:tcPr>
          <w:p w14:paraId="6F414E8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76F85D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F2F2F2"/>
            <w:noWrap/>
            <w:hideMark/>
          </w:tcPr>
          <w:p w14:paraId="4C6D49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391</w:t>
            </w:r>
          </w:p>
        </w:tc>
        <w:tc>
          <w:tcPr>
            <w:tcW w:w="843" w:type="dxa"/>
            <w:tcBorders>
              <w:left w:val="single" w:sz="4" w:space="0" w:color="auto"/>
            </w:tcBorders>
            <w:shd w:val="clear" w:color="auto" w:fill="F2F2F2"/>
            <w:noWrap/>
            <w:hideMark/>
          </w:tcPr>
          <w:p w14:paraId="17AA155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089DE15" w14:textId="77777777" w:rsidTr="005C293E">
        <w:trPr>
          <w:trHeight w:val="312"/>
        </w:trPr>
        <w:tc>
          <w:tcPr>
            <w:tcW w:w="820" w:type="dxa"/>
            <w:tcBorders>
              <w:right w:val="single" w:sz="4" w:space="0" w:color="auto"/>
            </w:tcBorders>
            <w:shd w:val="clear" w:color="auto" w:fill="FFFFFF"/>
            <w:noWrap/>
            <w:hideMark/>
          </w:tcPr>
          <w:p w14:paraId="136F80B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7AA965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Myroides profundi</w:t>
            </w:r>
          </w:p>
        </w:tc>
        <w:tc>
          <w:tcPr>
            <w:tcW w:w="1417" w:type="dxa"/>
            <w:tcBorders>
              <w:left w:val="single" w:sz="4" w:space="0" w:color="auto"/>
              <w:right w:val="single" w:sz="4" w:space="0" w:color="auto"/>
            </w:tcBorders>
            <w:shd w:val="clear" w:color="auto" w:fill="auto"/>
            <w:noWrap/>
            <w:hideMark/>
          </w:tcPr>
          <w:p w14:paraId="2655A27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389</w:t>
            </w:r>
          </w:p>
        </w:tc>
        <w:tc>
          <w:tcPr>
            <w:tcW w:w="843" w:type="dxa"/>
            <w:tcBorders>
              <w:left w:val="single" w:sz="4" w:space="0" w:color="auto"/>
            </w:tcBorders>
            <w:shd w:val="clear" w:color="auto" w:fill="auto"/>
            <w:noWrap/>
            <w:hideMark/>
          </w:tcPr>
          <w:p w14:paraId="3E460DB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0.298</w:t>
            </w:r>
          </w:p>
        </w:tc>
      </w:tr>
      <w:tr w:rsidR="00956304" w:rsidRPr="005C293E" w14:paraId="3F038CC4" w14:textId="77777777" w:rsidTr="005C293E">
        <w:trPr>
          <w:trHeight w:val="312"/>
        </w:trPr>
        <w:tc>
          <w:tcPr>
            <w:tcW w:w="820" w:type="dxa"/>
            <w:tcBorders>
              <w:right w:val="single" w:sz="4" w:space="0" w:color="auto"/>
            </w:tcBorders>
            <w:shd w:val="clear" w:color="auto" w:fill="FFFFFF"/>
            <w:noWrap/>
            <w:hideMark/>
          </w:tcPr>
          <w:p w14:paraId="64199DF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5CE4B3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F2F2F2"/>
            <w:noWrap/>
            <w:hideMark/>
          </w:tcPr>
          <w:p w14:paraId="1627B30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372</w:t>
            </w:r>
          </w:p>
        </w:tc>
        <w:tc>
          <w:tcPr>
            <w:tcW w:w="843" w:type="dxa"/>
            <w:tcBorders>
              <w:left w:val="single" w:sz="4" w:space="0" w:color="auto"/>
            </w:tcBorders>
            <w:shd w:val="clear" w:color="auto" w:fill="F2F2F2"/>
            <w:noWrap/>
            <w:hideMark/>
          </w:tcPr>
          <w:p w14:paraId="0C0BE2A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0.285</w:t>
            </w:r>
          </w:p>
        </w:tc>
      </w:tr>
      <w:tr w:rsidR="00956304" w:rsidRPr="005C293E" w14:paraId="352F80BB" w14:textId="77777777" w:rsidTr="005C293E">
        <w:trPr>
          <w:trHeight w:val="312"/>
        </w:trPr>
        <w:tc>
          <w:tcPr>
            <w:tcW w:w="820" w:type="dxa"/>
            <w:tcBorders>
              <w:right w:val="single" w:sz="4" w:space="0" w:color="auto"/>
            </w:tcBorders>
            <w:shd w:val="clear" w:color="auto" w:fill="FFFFFF"/>
            <w:noWrap/>
            <w:hideMark/>
          </w:tcPr>
          <w:p w14:paraId="063C227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C02A1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auto"/>
            <w:noWrap/>
            <w:hideMark/>
          </w:tcPr>
          <w:p w14:paraId="1BFB3B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366</w:t>
            </w:r>
          </w:p>
        </w:tc>
        <w:tc>
          <w:tcPr>
            <w:tcW w:w="843" w:type="dxa"/>
            <w:tcBorders>
              <w:left w:val="single" w:sz="4" w:space="0" w:color="auto"/>
            </w:tcBorders>
            <w:shd w:val="clear" w:color="auto" w:fill="auto"/>
            <w:noWrap/>
            <w:hideMark/>
          </w:tcPr>
          <w:p w14:paraId="1037511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0.28</w:t>
            </w:r>
          </w:p>
        </w:tc>
      </w:tr>
      <w:tr w:rsidR="00956304" w:rsidRPr="005C293E" w14:paraId="1B5C1C26" w14:textId="77777777" w:rsidTr="005C293E">
        <w:trPr>
          <w:trHeight w:val="312"/>
        </w:trPr>
        <w:tc>
          <w:tcPr>
            <w:tcW w:w="820" w:type="dxa"/>
            <w:tcBorders>
              <w:right w:val="single" w:sz="4" w:space="0" w:color="auto"/>
            </w:tcBorders>
            <w:shd w:val="clear" w:color="auto" w:fill="FFFFFF"/>
            <w:noWrap/>
            <w:hideMark/>
          </w:tcPr>
          <w:p w14:paraId="7A6A4C7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0361F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Flavobacteria bacterium</w:t>
            </w:r>
          </w:p>
        </w:tc>
        <w:tc>
          <w:tcPr>
            <w:tcW w:w="1417" w:type="dxa"/>
            <w:tcBorders>
              <w:left w:val="single" w:sz="4" w:space="0" w:color="auto"/>
              <w:right w:val="single" w:sz="4" w:space="0" w:color="auto"/>
            </w:tcBorders>
            <w:shd w:val="clear" w:color="auto" w:fill="F2F2F2"/>
            <w:noWrap/>
            <w:hideMark/>
          </w:tcPr>
          <w:p w14:paraId="2BD2358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340</w:t>
            </w:r>
          </w:p>
        </w:tc>
        <w:tc>
          <w:tcPr>
            <w:tcW w:w="843" w:type="dxa"/>
            <w:tcBorders>
              <w:left w:val="single" w:sz="4" w:space="0" w:color="auto"/>
            </w:tcBorders>
            <w:shd w:val="clear" w:color="auto" w:fill="F2F2F2"/>
            <w:noWrap/>
            <w:hideMark/>
          </w:tcPr>
          <w:p w14:paraId="3A5CF6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w:t>
            </w:r>
          </w:p>
        </w:tc>
      </w:tr>
      <w:tr w:rsidR="00956304" w:rsidRPr="005C293E" w14:paraId="016A95B4" w14:textId="77777777" w:rsidTr="005C293E">
        <w:trPr>
          <w:trHeight w:val="312"/>
        </w:trPr>
        <w:tc>
          <w:tcPr>
            <w:tcW w:w="820" w:type="dxa"/>
            <w:tcBorders>
              <w:right w:val="single" w:sz="4" w:space="0" w:color="auto"/>
            </w:tcBorders>
            <w:shd w:val="clear" w:color="auto" w:fill="FFFFFF"/>
            <w:noWrap/>
            <w:hideMark/>
          </w:tcPr>
          <w:p w14:paraId="37B099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FB9AB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auto"/>
            <w:noWrap/>
            <w:hideMark/>
          </w:tcPr>
          <w:p w14:paraId="2B6BDC7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337</w:t>
            </w:r>
          </w:p>
        </w:tc>
        <w:tc>
          <w:tcPr>
            <w:tcW w:w="843" w:type="dxa"/>
            <w:tcBorders>
              <w:left w:val="single" w:sz="4" w:space="0" w:color="auto"/>
            </w:tcBorders>
            <w:shd w:val="clear" w:color="auto" w:fill="auto"/>
            <w:noWrap/>
            <w:hideMark/>
          </w:tcPr>
          <w:p w14:paraId="63F678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0.258</w:t>
            </w:r>
          </w:p>
        </w:tc>
      </w:tr>
      <w:tr w:rsidR="00956304" w:rsidRPr="005C293E" w14:paraId="0CA1C7D1" w14:textId="77777777" w:rsidTr="005C293E">
        <w:trPr>
          <w:trHeight w:val="312"/>
        </w:trPr>
        <w:tc>
          <w:tcPr>
            <w:tcW w:w="820" w:type="dxa"/>
            <w:tcBorders>
              <w:right w:val="single" w:sz="4" w:space="0" w:color="auto"/>
            </w:tcBorders>
            <w:shd w:val="clear" w:color="auto" w:fill="FFFFFF"/>
            <w:noWrap/>
            <w:hideMark/>
          </w:tcPr>
          <w:p w14:paraId="70FDD17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59891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F2F2F2"/>
            <w:noWrap/>
            <w:hideMark/>
          </w:tcPr>
          <w:p w14:paraId="09EDFC7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315</w:t>
            </w:r>
          </w:p>
        </w:tc>
        <w:tc>
          <w:tcPr>
            <w:tcW w:w="843" w:type="dxa"/>
            <w:tcBorders>
              <w:left w:val="single" w:sz="4" w:space="0" w:color="auto"/>
            </w:tcBorders>
            <w:shd w:val="clear" w:color="auto" w:fill="F2F2F2"/>
            <w:noWrap/>
            <w:hideMark/>
          </w:tcPr>
          <w:p w14:paraId="09FB66C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0.241</w:t>
            </w:r>
          </w:p>
        </w:tc>
      </w:tr>
      <w:tr w:rsidR="00956304" w:rsidRPr="005C293E" w14:paraId="19F6070E" w14:textId="77777777" w:rsidTr="005C293E">
        <w:trPr>
          <w:trHeight w:val="312"/>
        </w:trPr>
        <w:tc>
          <w:tcPr>
            <w:tcW w:w="820" w:type="dxa"/>
            <w:tcBorders>
              <w:right w:val="single" w:sz="4" w:space="0" w:color="auto"/>
            </w:tcBorders>
            <w:shd w:val="clear" w:color="auto" w:fill="FFFFFF"/>
            <w:noWrap/>
            <w:hideMark/>
          </w:tcPr>
          <w:p w14:paraId="357B5E4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8DC192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0EBE3E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306</w:t>
            </w:r>
          </w:p>
        </w:tc>
        <w:tc>
          <w:tcPr>
            <w:tcW w:w="843" w:type="dxa"/>
            <w:tcBorders>
              <w:left w:val="single" w:sz="4" w:space="0" w:color="auto"/>
            </w:tcBorders>
            <w:shd w:val="clear" w:color="auto" w:fill="auto"/>
            <w:noWrap/>
            <w:hideMark/>
          </w:tcPr>
          <w:p w14:paraId="33713B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0.234</w:t>
            </w:r>
          </w:p>
        </w:tc>
      </w:tr>
      <w:tr w:rsidR="00956304" w:rsidRPr="005C293E" w14:paraId="1D9582EC" w14:textId="77777777" w:rsidTr="005C293E">
        <w:trPr>
          <w:trHeight w:val="312"/>
        </w:trPr>
        <w:tc>
          <w:tcPr>
            <w:tcW w:w="820" w:type="dxa"/>
            <w:tcBorders>
              <w:right w:val="single" w:sz="4" w:space="0" w:color="auto"/>
            </w:tcBorders>
            <w:shd w:val="clear" w:color="auto" w:fill="FFFFFF"/>
            <w:noWrap/>
            <w:hideMark/>
          </w:tcPr>
          <w:p w14:paraId="0E7962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B36EE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3BB185A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292</w:t>
            </w:r>
          </w:p>
        </w:tc>
        <w:tc>
          <w:tcPr>
            <w:tcW w:w="843" w:type="dxa"/>
            <w:tcBorders>
              <w:left w:val="single" w:sz="4" w:space="0" w:color="auto"/>
            </w:tcBorders>
            <w:shd w:val="clear" w:color="auto" w:fill="F2F2F2"/>
            <w:noWrap/>
            <w:hideMark/>
          </w:tcPr>
          <w:p w14:paraId="24604DC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0.224</w:t>
            </w:r>
          </w:p>
        </w:tc>
      </w:tr>
      <w:tr w:rsidR="00956304" w:rsidRPr="005C293E" w14:paraId="66BF688B" w14:textId="77777777" w:rsidTr="005C293E">
        <w:trPr>
          <w:trHeight w:val="312"/>
        </w:trPr>
        <w:tc>
          <w:tcPr>
            <w:tcW w:w="820" w:type="dxa"/>
            <w:tcBorders>
              <w:right w:val="single" w:sz="4" w:space="0" w:color="auto"/>
            </w:tcBorders>
            <w:shd w:val="clear" w:color="auto" w:fill="FFFFFF"/>
            <w:noWrap/>
            <w:hideMark/>
          </w:tcPr>
          <w:p w14:paraId="0BCC5C3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9FAAA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607C5D7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283</w:t>
            </w:r>
          </w:p>
        </w:tc>
        <w:tc>
          <w:tcPr>
            <w:tcW w:w="843" w:type="dxa"/>
            <w:tcBorders>
              <w:left w:val="single" w:sz="4" w:space="0" w:color="auto"/>
            </w:tcBorders>
            <w:shd w:val="clear" w:color="auto" w:fill="auto"/>
            <w:noWrap/>
            <w:hideMark/>
          </w:tcPr>
          <w:p w14:paraId="1E1A01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0.217</w:t>
            </w:r>
          </w:p>
        </w:tc>
      </w:tr>
      <w:tr w:rsidR="00956304" w:rsidRPr="005C293E" w14:paraId="333F6DF6" w14:textId="77777777" w:rsidTr="005C293E">
        <w:trPr>
          <w:trHeight w:val="312"/>
        </w:trPr>
        <w:tc>
          <w:tcPr>
            <w:tcW w:w="820" w:type="dxa"/>
            <w:tcBorders>
              <w:right w:val="single" w:sz="4" w:space="0" w:color="auto"/>
            </w:tcBorders>
            <w:shd w:val="clear" w:color="auto" w:fill="FFFFFF"/>
            <w:noWrap/>
            <w:hideMark/>
          </w:tcPr>
          <w:p w14:paraId="581A91C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56A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2CCE586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282</w:t>
            </w:r>
          </w:p>
        </w:tc>
        <w:tc>
          <w:tcPr>
            <w:tcW w:w="843" w:type="dxa"/>
            <w:tcBorders>
              <w:left w:val="single" w:sz="4" w:space="0" w:color="auto"/>
            </w:tcBorders>
            <w:shd w:val="clear" w:color="auto" w:fill="F2F2F2"/>
            <w:noWrap/>
            <w:hideMark/>
          </w:tcPr>
          <w:p w14:paraId="0321657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0.216</w:t>
            </w:r>
          </w:p>
        </w:tc>
      </w:tr>
      <w:tr w:rsidR="00956304" w:rsidRPr="005C293E" w14:paraId="1E41B0EB" w14:textId="77777777" w:rsidTr="005C293E">
        <w:trPr>
          <w:trHeight w:val="312"/>
        </w:trPr>
        <w:tc>
          <w:tcPr>
            <w:tcW w:w="820" w:type="dxa"/>
            <w:tcBorders>
              <w:right w:val="single" w:sz="4" w:space="0" w:color="auto"/>
            </w:tcBorders>
            <w:shd w:val="clear" w:color="auto" w:fill="FFFFFF"/>
            <w:noWrap/>
            <w:hideMark/>
          </w:tcPr>
          <w:p w14:paraId="236A526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0E746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37C1E9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272</w:t>
            </w:r>
          </w:p>
        </w:tc>
        <w:tc>
          <w:tcPr>
            <w:tcW w:w="843" w:type="dxa"/>
            <w:tcBorders>
              <w:left w:val="single" w:sz="4" w:space="0" w:color="auto"/>
            </w:tcBorders>
            <w:shd w:val="clear" w:color="auto" w:fill="auto"/>
            <w:noWrap/>
            <w:hideMark/>
          </w:tcPr>
          <w:p w14:paraId="4BAF46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0.208</w:t>
            </w:r>
          </w:p>
        </w:tc>
      </w:tr>
      <w:tr w:rsidR="00956304" w:rsidRPr="005C293E" w14:paraId="46FBB446" w14:textId="77777777" w:rsidTr="005C293E">
        <w:trPr>
          <w:trHeight w:val="312"/>
        </w:trPr>
        <w:tc>
          <w:tcPr>
            <w:tcW w:w="820" w:type="dxa"/>
            <w:tcBorders>
              <w:right w:val="single" w:sz="4" w:space="0" w:color="auto"/>
            </w:tcBorders>
            <w:shd w:val="clear" w:color="auto" w:fill="FFFFFF"/>
            <w:noWrap/>
            <w:hideMark/>
          </w:tcPr>
          <w:p w14:paraId="592CFC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DE4EE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429222F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258</w:t>
            </w:r>
          </w:p>
        </w:tc>
        <w:tc>
          <w:tcPr>
            <w:tcW w:w="843" w:type="dxa"/>
            <w:tcBorders>
              <w:left w:val="single" w:sz="4" w:space="0" w:color="auto"/>
            </w:tcBorders>
            <w:shd w:val="clear" w:color="auto" w:fill="F2F2F2"/>
            <w:noWrap/>
            <w:hideMark/>
          </w:tcPr>
          <w:p w14:paraId="7B5355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F83F1C7" w14:textId="77777777" w:rsidTr="005C293E">
        <w:trPr>
          <w:trHeight w:val="312"/>
        </w:trPr>
        <w:tc>
          <w:tcPr>
            <w:tcW w:w="820" w:type="dxa"/>
            <w:tcBorders>
              <w:right w:val="single" w:sz="4" w:space="0" w:color="auto"/>
            </w:tcBorders>
            <w:shd w:val="clear" w:color="auto" w:fill="FFFFFF"/>
            <w:noWrap/>
            <w:hideMark/>
          </w:tcPr>
          <w:p w14:paraId="413FCAD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755FC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fontis</w:t>
            </w:r>
          </w:p>
        </w:tc>
        <w:tc>
          <w:tcPr>
            <w:tcW w:w="1417" w:type="dxa"/>
            <w:tcBorders>
              <w:left w:val="single" w:sz="4" w:space="0" w:color="auto"/>
              <w:right w:val="single" w:sz="4" w:space="0" w:color="auto"/>
            </w:tcBorders>
            <w:shd w:val="clear" w:color="auto" w:fill="auto"/>
            <w:noWrap/>
            <w:hideMark/>
          </w:tcPr>
          <w:p w14:paraId="48D190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257</w:t>
            </w:r>
          </w:p>
        </w:tc>
        <w:tc>
          <w:tcPr>
            <w:tcW w:w="843" w:type="dxa"/>
            <w:tcBorders>
              <w:left w:val="single" w:sz="4" w:space="0" w:color="auto"/>
            </w:tcBorders>
            <w:shd w:val="clear" w:color="auto" w:fill="auto"/>
            <w:noWrap/>
            <w:hideMark/>
          </w:tcPr>
          <w:p w14:paraId="2A99F6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0.197</w:t>
            </w:r>
          </w:p>
        </w:tc>
      </w:tr>
      <w:tr w:rsidR="00956304" w:rsidRPr="005C293E" w14:paraId="675380A8" w14:textId="77777777" w:rsidTr="005C293E">
        <w:trPr>
          <w:trHeight w:val="312"/>
        </w:trPr>
        <w:tc>
          <w:tcPr>
            <w:tcW w:w="820" w:type="dxa"/>
            <w:tcBorders>
              <w:right w:val="single" w:sz="4" w:space="0" w:color="auto"/>
            </w:tcBorders>
            <w:shd w:val="clear" w:color="auto" w:fill="FFFFFF"/>
            <w:noWrap/>
            <w:hideMark/>
          </w:tcPr>
          <w:p w14:paraId="33DF5C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AE982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0B3714D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250</w:t>
            </w:r>
          </w:p>
        </w:tc>
        <w:tc>
          <w:tcPr>
            <w:tcW w:w="843" w:type="dxa"/>
            <w:tcBorders>
              <w:left w:val="single" w:sz="4" w:space="0" w:color="auto"/>
            </w:tcBorders>
            <w:shd w:val="clear" w:color="auto" w:fill="F2F2F2"/>
            <w:noWrap/>
            <w:hideMark/>
          </w:tcPr>
          <w:p w14:paraId="5B264C8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0.191</w:t>
            </w:r>
          </w:p>
        </w:tc>
      </w:tr>
      <w:tr w:rsidR="00956304" w:rsidRPr="005C293E" w14:paraId="161E69CB" w14:textId="77777777" w:rsidTr="005C293E">
        <w:trPr>
          <w:trHeight w:val="312"/>
        </w:trPr>
        <w:tc>
          <w:tcPr>
            <w:tcW w:w="820" w:type="dxa"/>
            <w:tcBorders>
              <w:right w:val="single" w:sz="4" w:space="0" w:color="auto"/>
            </w:tcBorders>
            <w:shd w:val="clear" w:color="auto" w:fill="FFFFFF"/>
            <w:noWrap/>
            <w:hideMark/>
          </w:tcPr>
          <w:p w14:paraId="097B9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5AF4B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10E2024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236</w:t>
            </w:r>
          </w:p>
        </w:tc>
        <w:tc>
          <w:tcPr>
            <w:tcW w:w="843" w:type="dxa"/>
            <w:tcBorders>
              <w:left w:val="single" w:sz="4" w:space="0" w:color="auto"/>
            </w:tcBorders>
            <w:shd w:val="clear" w:color="auto" w:fill="auto"/>
            <w:noWrap/>
            <w:hideMark/>
          </w:tcPr>
          <w:p w14:paraId="497E876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0.181</w:t>
            </w:r>
          </w:p>
        </w:tc>
      </w:tr>
      <w:tr w:rsidR="00956304" w:rsidRPr="005C293E" w14:paraId="6ED77BA3" w14:textId="77777777" w:rsidTr="005C293E">
        <w:trPr>
          <w:trHeight w:val="312"/>
        </w:trPr>
        <w:tc>
          <w:tcPr>
            <w:tcW w:w="820" w:type="dxa"/>
            <w:tcBorders>
              <w:right w:val="single" w:sz="4" w:space="0" w:color="auto"/>
            </w:tcBorders>
            <w:shd w:val="clear" w:color="auto" w:fill="FFFFFF"/>
            <w:noWrap/>
            <w:hideMark/>
          </w:tcPr>
          <w:p w14:paraId="27CD5AA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C1A89B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7121DF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235</w:t>
            </w:r>
          </w:p>
        </w:tc>
        <w:tc>
          <w:tcPr>
            <w:tcW w:w="843" w:type="dxa"/>
            <w:tcBorders>
              <w:left w:val="single" w:sz="4" w:space="0" w:color="auto"/>
            </w:tcBorders>
            <w:shd w:val="clear" w:color="auto" w:fill="F2F2F2"/>
            <w:noWrap/>
            <w:hideMark/>
          </w:tcPr>
          <w:p w14:paraId="3B98C5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w:t>
            </w:r>
          </w:p>
        </w:tc>
      </w:tr>
      <w:tr w:rsidR="00956304" w:rsidRPr="005C293E" w14:paraId="78C431F7" w14:textId="77777777" w:rsidTr="005C293E">
        <w:trPr>
          <w:trHeight w:val="312"/>
        </w:trPr>
        <w:tc>
          <w:tcPr>
            <w:tcW w:w="820" w:type="dxa"/>
            <w:tcBorders>
              <w:right w:val="single" w:sz="4" w:space="0" w:color="auto"/>
            </w:tcBorders>
            <w:shd w:val="clear" w:color="auto" w:fill="FFFFFF"/>
            <w:noWrap/>
            <w:hideMark/>
          </w:tcPr>
          <w:p w14:paraId="5BAEFEA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36CDA0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auto"/>
            <w:noWrap/>
            <w:hideMark/>
          </w:tcPr>
          <w:p w14:paraId="61F5650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234</w:t>
            </w:r>
          </w:p>
        </w:tc>
        <w:tc>
          <w:tcPr>
            <w:tcW w:w="843" w:type="dxa"/>
            <w:tcBorders>
              <w:left w:val="single" w:sz="4" w:space="0" w:color="auto"/>
            </w:tcBorders>
            <w:shd w:val="clear" w:color="auto" w:fill="auto"/>
            <w:noWrap/>
            <w:hideMark/>
          </w:tcPr>
          <w:p w14:paraId="1E31D4F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0.179</w:t>
            </w:r>
          </w:p>
        </w:tc>
      </w:tr>
      <w:tr w:rsidR="00956304" w:rsidRPr="005C293E" w14:paraId="5F81BFFB" w14:textId="77777777" w:rsidTr="005C293E">
        <w:trPr>
          <w:trHeight w:val="312"/>
        </w:trPr>
        <w:tc>
          <w:tcPr>
            <w:tcW w:w="820" w:type="dxa"/>
            <w:tcBorders>
              <w:right w:val="single" w:sz="4" w:space="0" w:color="auto"/>
            </w:tcBorders>
            <w:shd w:val="clear" w:color="auto" w:fill="FFFFFF"/>
            <w:noWrap/>
            <w:hideMark/>
          </w:tcPr>
          <w:p w14:paraId="19BDC4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03947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F2F2F2"/>
            <w:noWrap/>
            <w:hideMark/>
          </w:tcPr>
          <w:p w14:paraId="506FBCE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69AE51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75D5B1C" w14:textId="77777777" w:rsidTr="005C293E">
        <w:trPr>
          <w:trHeight w:val="312"/>
        </w:trPr>
        <w:tc>
          <w:tcPr>
            <w:tcW w:w="820" w:type="dxa"/>
            <w:tcBorders>
              <w:right w:val="single" w:sz="4" w:space="0" w:color="auto"/>
            </w:tcBorders>
            <w:shd w:val="clear" w:color="auto" w:fill="FFFFFF"/>
            <w:noWrap/>
            <w:hideMark/>
          </w:tcPr>
          <w:p w14:paraId="0FAEEC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B7C9C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auto"/>
            <w:noWrap/>
            <w:hideMark/>
          </w:tcPr>
          <w:p w14:paraId="59C4BE7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6BCBE00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244346E1" w14:textId="77777777" w:rsidTr="005C293E">
        <w:trPr>
          <w:trHeight w:val="312"/>
        </w:trPr>
        <w:tc>
          <w:tcPr>
            <w:tcW w:w="820" w:type="dxa"/>
            <w:tcBorders>
              <w:right w:val="single" w:sz="4" w:space="0" w:color="auto"/>
            </w:tcBorders>
            <w:shd w:val="clear" w:color="auto" w:fill="FFFFFF"/>
            <w:noWrap/>
            <w:hideMark/>
          </w:tcPr>
          <w:p w14:paraId="237D05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46390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F2F2F2"/>
            <w:noWrap/>
            <w:hideMark/>
          </w:tcPr>
          <w:p w14:paraId="3705D8B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F2F2F2"/>
            <w:noWrap/>
            <w:hideMark/>
          </w:tcPr>
          <w:p w14:paraId="7657E04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0FFA1B98" w14:textId="77777777" w:rsidTr="005C293E">
        <w:trPr>
          <w:trHeight w:val="312"/>
        </w:trPr>
        <w:tc>
          <w:tcPr>
            <w:tcW w:w="820" w:type="dxa"/>
            <w:tcBorders>
              <w:right w:val="single" w:sz="4" w:space="0" w:color="auto"/>
            </w:tcBorders>
            <w:shd w:val="clear" w:color="auto" w:fill="FFFFFF"/>
            <w:noWrap/>
            <w:hideMark/>
          </w:tcPr>
          <w:p w14:paraId="4402E5C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36CEE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auto"/>
            <w:noWrap/>
            <w:hideMark/>
          </w:tcPr>
          <w:p w14:paraId="57AD31B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229</w:t>
            </w:r>
          </w:p>
        </w:tc>
        <w:tc>
          <w:tcPr>
            <w:tcW w:w="843" w:type="dxa"/>
            <w:tcBorders>
              <w:left w:val="single" w:sz="4" w:space="0" w:color="auto"/>
            </w:tcBorders>
            <w:shd w:val="clear" w:color="auto" w:fill="auto"/>
            <w:noWrap/>
            <w:hideMark/>
          </w:tcPr>
          <w:p w14:paraId="2A5813B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0.175</w:t>
            </w:r>
          </w:p>
        </w:tc>
      </w:tr>
      <w:tr w:rsidR="00956304" w:rsidRPr="005C293E" w14:paraId="1A563C7A" w14:textId="77777777" w:rsidTr="005C293E">
        <w:trPr>
          <w:trHeight w:val="312"/>
        </w:trPr>
        <w:tc>
          <w:tcPr>
            <w:tcW w:w="820" w:type="dxa"/>
            <w:tcBorders>
              <w:right w:val="single" w:sz="4" w:space="0" w:color="auto"/>
            </w:tcBorders>
            <w:shd w:val="clear" w:color="auto" w:fill="FFFFFF"/>
            <w:noWrap/>
            <w:hideMark/>
          </w:tcPr>
          <w:p w14:paraId="0901593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3C8089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7BFD72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220</w:t>
            </w:r>
          </w:p>
        </w:tc>
        <w:tc>
          <w:tcPr>
            <w:tcW w:w="843" w:type="dxa"/>
            <w:tcBorders>
              <w:left w:val="single" w:sz="4" w:space="0" w:color="auto"/>
            </w:tcBorders>
            <w:shd w:val="clear" w:color="auto" w:fill="F2F2F2"/>
            <w:noWrap/>
            <w:hideMark/>
          </w:tcPr>
          <w:p w14:paraId="4531960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1F0E03CD" w14:textId="77777777" w:rsidTr="005C293E">
        <w:trPr>
          <w:trHeight w:val="312"/>
        </w:trPr>
        <w:tc>
          <w:tcPr>
            <w:tcW w:w="820" w:type="dxa"/>
            <w:tcBorders>
              <w:right w:val="single" w:sz="4" w:space="0" w:color="auto"/>
            </w:tcBorders>
            <w:shd w:val="clear" w:color="auto" w:fill="FFFFFF"/>
            <w:noWrap/>
            <w:hideMark/>
          </w:tcPr>
          <w:p w14:paraId="795AE04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5BA4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0CC24A5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217</w:t>
            </w:r>
          </w:p>
        </w:tc>
        <w:tc>
          <w:tcPr>
            <w:tcW w:w="843" w:type="dxa"/>
            <w:tcBorders>
              <w:left w:val="single" w:sz="4" w:space="0" w:color="auto"/>
            </w:tcBorders>
            <w:shd w:val="clear" w:color="auto" w:fill="auto"/>
            <w:noWrap/>
            <w:hideMark/>
          </w:tcPr>
          <w:p w14:paraId="14ABD4C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0.166</w:t>
            </w:r>
          </w:p>
        </w:tc>
      </w:tr>
      <w:tr w:rsidR="00956304" w:rsidRPr="005C293E" w14:paraId="37EF498F" w14:textId="77777777" w:rsidTr="005C293E">
        <w:trPr>
          <w:trHeight w:val="312"/>
        </w:trPr>
        <w:tc>
          <w:tcPr>
            <w:tcW w:w="820" w:type="dxa"/>
            <w:tcBorders>
              <w:right w:val="single" w:sz="4" w:space="0" w:color="auto"/>
            </w:tcBorders>
            <w:shd w:val="clear" w:color="auto" w:fill="FFFFFF"/>
            <w:noWrap/>
            <w:hideMark/>
          </w:tcPr>
          <w:p w14:paraId="77B4837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2495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F2F2F2"/>
            <w:noWrap/>
            <w:hideMark/>
          </w:tcPr>
          <w:p w14:paraId="0D76A9F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1C63B3A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w:t>
            </w:r>
          </w:p>
        </w:tc>
      </w:tr>
      <w:tr w:rsidR="00956304" w:rsidRPr="005C293E" w14:paraId="750C3B78" w14:textId="77777777" w:rsidTr="005C293E">
        <w:trPr>
          <w:trHeight w:val="312"/>
        </w:trPr>
        <w:tc>
          <w:tcPr>
            <w:tcW w:w="820" w:type="dxa"/>
            <w:tcBorders>
              <w:right w:val="single" w:sz="4" w:space="0" w:color="auto"/>
            </w:tcBorders>
            <w:shd w:val="clear" w:color="auto" w:fill="FFFFFF"/>
            <w:noWrap/>
            <w:hideMark/>
          </w:tcPr>
          <w:p w14:paraId="71E5C8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74A5A6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auto"/>
            <w:noWrap/>
            <w:hideMark/>
          </w:tcPr>
          <w:p w14:paraId="1A7BE5C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202</w:t>
            </w:r>
          </w:p>
        </w:tc>
        <w:tc>
          <w:tcPr>
            <w:tcW w:w="843" w:type="dxa"/>
            <w:tcBorders>
              <w:left w:val="single" w:sz="4" w:space="0" w:color="auto"/>
            </w:tcBorders>
            <w:shd w:val="clear" w:color="auto" w:fill="auto"/>
            <w:noWrap/>
            <w:hideMark/>
          </w:tcPr>
          <w:p w14:paraId="1E2B0FD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0.155</w:t>
            </w:r>
          </w:p>
        </w:tc>
      </w:tr>
      <w:tr w:rsidR="00956304" w:rsidRPr="005C293E" w14:paraId="5F1A5360" w14:textId="77777777" w:rsidTr="005C293E">
        <w:trPr>
          <w:trHeight w:val="312"/>
        </w:trPr>
        <w:tc>
          <w:tcPr>
            <w:tcW w:w="820" w:type="dxa"/>
            <w:tcBorders>
              <w:right w:val="single" w:sz="4" w:space="0" w:color="auto"/>
            </w:tcBorders>
            <w:shd w:val="clear" w:color="auto" w:fill="FFFFFF"/>
            <w:noWrap/>
            <w:hideMark/>
          </w:tcPr>
          <w:p w14:paraId="71524E8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D9C36A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6CEAD21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200</w:t>
            </w:r>
          </w:p>
        </w:tc>
        <w:tc>
          <w:tcPr>
            <w:tcW w:w="843" w:type="dxa"/>
            <w:tcBorders>
              <w:left w:val="single" w:sz="4" w:space="0" w:color="auto"/>
            </w:tcBorders>
            <w:shd w:val="clear" w:color="auto" w:fill="F2F2F2"/>
            <w:noWrap/>
            <w:hideMark/>
          </w:tcPr>
          <w:p w14:paraId="078A48D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0.153</w:t>
            </w:r>
          </w:p>
        </w:tc>
      </w:tr>
      <w:tr w:rsidR="00956304" w:rsidRPr="005C293E" w14:paraId="7F1DF6A2" w14:textId="77777777" w:rsidTr="005C293E">
        <w:trPr>
          <w:trHeight w:val="312"/>
        </w:trPr>
        <w:tc>
          <w:tcPr>
            <w:tcW w:w="820" w:type="dxa"/>
            <w:tcBorders>
              <w:right w:val="single" w:sz="4" w:space="0" w:color="auto"/>
            </w:tcBorders>
            <w:shd w:val="clear" w:color="auto" w:fill="FFFFFF"/>
            <w:noWrap/>
            <w:hideMark/>
          </w:tcPr>
          <w:p w14:paraId="0FFD64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712533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gelidilacus</w:t>
            </w:r>
          </w:p>
        </w:tc>
        <w:tc>
          <w:tcPr>
            <w:tcW w:w="1417" w:type="dxa"/>
            <w:tcBorders>
              <w:left w:val="single" w:sz="4" w:space="0" w:color="auto"/>
              <w:right w:val="single" w:sz="4" w:space="0" w:color="auto"/>
            </w:tcBorders>
            <w:shd w:val="clear" w:color="auto" w:fill="auto"/>
            <w:noWrap/>
            <w:hideMark/>
          </w:tcPr>
          <w:p w14:paraId="650F26E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195</w:t>
            </w:r>
          </w:p>
        </w:tc>
        <w:tc>
          <w:tcPr>
            <w:tcW w:w="843" w:type="dxa"/>
            <w:tcBorders>
              <w:left w:val="single" w:sz="4" w:space="0" w:color="auto"/>
            </w:tcBorders>
            <w:shd w:val="clear" w:color="auto" w:fill="auto"/>
            <w:noWrap/>
            <w:hideMark/>
          </w:tcPr>
          <w:p w14:paraId="1154D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0.149</w:t>
            </w:r>
          </w:p>
        </w:tc>
      </w:tr>
      <w:tr w:rsidR="00956304" w:rsidRPr="005C293E" w14:paraId="5E56F870" w14:textId="77777777" w:rsidTr="005C293E">
        <w:trPr>
          <w:trHeight w:val="312"/>
        </w:trPr>
        <w:tc>
          <w:tcPr>
            <w:tcW w:w="820" w:type="dxa"/>
            <w:tcBorders>
              <w:right w:val="single" w:sz="4" w:space="0" w:color="auto"/>
            </w:tcBorders>
            <w:shd w:val="clear" w:color="auto" w:fill="FFFFFF"/>
            <w:noWrap/>
            <w:hideMark/>
          </w:tcPr>
          <w:p w14:paraId="3B8B950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4E0B78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F2F2F2"/>
            <w:noWrap/>
            <w:hideMark/>
          </w:tcPr>
          <w:p w14:paraId="6BECD6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77DFC35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90F4EDA" w14:textId="77777777" w:rsidTr="005C293E">
        <w:trPr>
          <w:trHeight w:val="312"/>
        </w:trPr>
        <w:tc>
          <w:tcPr>
            <w:tcW w:w="820" w:type="dxa"/>
            <w:tcBorders>
              <w:right w:val="single" w:sz="4" w:space="0" w:color="auto"/>
            </w:tcBorders>
            <w:shd w:val="clear" w:color="auto" w:fill="FFFFFF"/>
            <w:noWrap/>
            <w:hideMark/>
          </w:tcPr>
          <w:p w14:paraId="4985D44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2E723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auto"/>
            <w:noWrap/>
            <w:hideMark/>
          </w:tcPr>
          <w:p w14:paraId="46E0F64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188</w:t>
            </w:r>
          </w:p>
        </w:tc>
        <w:tc>
          <w:tcPr>
            <w:tcW w:w="843" w:type="dxa"/>
            <w:tcBorders>
              <w:left w:val="single" w:sz="4" w:space="0" w:color="auto"/>
            </w:tcBorders>
            <w:shd w:val="clear" w:color="auto" w:fill="auto"/>
            <w:noWrap/>
            <w:hideMark/>
          </w:tcPr>
          <w:p w14:paraId="3F541DF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10D8BE07" w14:textId="77777777" w:rsidTr="005C293E">
        <w:trPr>
          <w:trHeight w:val="312"/>
        </w:trPr>
        <w:tc>
          <w:tcPr>
            <w:tcW w:w="820" w:type="dxa"/>
            <w:tcBorders>
              <w:right w:val="single" w:sz="4" w:space="0" w:color="auto"/>
            </w:tcBorders>
            <w:shd w:val="clear" w:color="auto" w:fill="FFFFFF"/>
            <w:noWrap/>
            <w:hideMark/>
          </w:tcPr>
          <w:p w14:paraId="7B50AFC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17524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F2F2F2"/>
            <w:noWrap/>
            <w:hideMark/>
          </w:tcPr>
          <w:p w14:paraId="6608811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181</w:t>
            </w:r>
          </w:p>
        </w:tc>
        <w:tc>
          <w:tcPr>
            <w:tcW w:w="843" w:type="dxa"/>
            <w:tcBorders>
              <w:left w:val="single" w:sz="4" w:space="0" w:color="auto"/>
            </w:tcBorders>
            <w:shd w:val="clear" w:color="auto" w:fill="F2F2F2"/>
            <w:noWrap/>
            <w:hideMark/>
          </w:tcPr>
          <w:p w14:paraId="6F4DA5A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0.139</w:t>
            </w:r>
          </w:p>
        </w:tc>
      </w:tr>
      <w:tr w:rsidR="00956304" w:rsidRPr="005C293E" w14:paraId="171525ED" w14:textId="77777777" w:rsidTr="005C293E">
        <w:trPr>
          <w:trHeight w:val="312"/>
        </w:trPr>
        <w:tc>
          <w:tcPr>
            <w:tcW w:w="820" w:type="dxa"/>
            <w:tcBorders>
              <w:right w:val="single" w:sz="4" w:space="0" w:color="auto"/>
            </w:tcBorders>
            <w:shd w:val="clear" w:color="auto" w:fill="FFFFFF"/>
            <w:noWrap/>
            <w:hideMark/>
          </w:tcPr>
          <w:p w14:paraId="65FEDB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3B5A3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6901D8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06D43C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0.136</w:t>
            </w:r>
          </w:p>
        </w:tc>
      </w:tr>
      <w:tr w:rsidR="00956304" w:rsidRPr="005C293E" w14:paraId="366CA610" w14:textId="77777777" w:rsidTr="005C293E">
        <w:trPr>
          <w:trHeight w:val="312"/>
        </w:trPr>
        <w:tc>
          <w:tcPr>
            <w:tcW w:w="820" w:type="dxa"/>
            <w:tcBorders>
              <w:right w:val="single" w:sz="4" w:space="0" w:color="auto"/>
            </w:tcBorders>
            <w:shd w:val="clear" w:color="auto" w:fill="FFFFFF"/>
            <w:noWrap/>
            <w:hideMark/>
          </w:tcPr>
          <w:p w14:paraId="215CA29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D5EB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1EB558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167</w:t>
            </w:r>
          </w:p>
        </w:tc>
        <w:tc>
          <w:tcPr>
            <w:tcW w:w="843" w:type="dxa"/>
            <w:tcBorders>
              <w:left w:val="single" w:sz="4" w:space="0" w:color="auto"/>
            </w:tcBorders>
            <w:shd w:val="clear" w:color="auto" w:fill="F2F2F2"/>
            <w:noWrap/>
            <w:hideMark/>
          </w:tcPr>
          <w:p w14:paraId="2DFF4E5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2C275288" w14:textId="77777777" w:rsidTr="005C293E">
        <w:trPr>
          <w:trHeight w:val="312"/>
        </w:trPr>
        <w:tc>
          <w:tcPr>
            <w:tcW w:w="820" w:type="dxa"/>
            <w:tcBorders>
              <w:right w:val="single" w:sz="4" w:space="0" w:color="auto"/>
            </w:tcBorders>
            <w:shd w:val="clear" w:color="auto" w:fill="FFFFFF"/>
            <w:noWrap/>
            <w:hideMark/>
          </w:tcPr>
          <w:p w14:paraId="012B7A7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C06327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14CA2B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162</w:t>
            </w:r>
          </w:p>
        </w:tc>
        <w:tc>
          <w:tcPr>
            <w:tcW w:w="843" w:type="dxa"/>
            <w:tcBorders>
              <w:left w:val="single" w:sz="4" w:space="0" w:color="auto"/>
            </w:tcBorders>
            <w:shd w:val="clear" w:color="auto" w:fill="auto"/>
            <w:noWrap/>
            <w:hideMark/>
          </w:tcPr>
          <w:p w14:paraId="2B064F9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48AE8574" w14:textId="77777777" w:rsidTr="005C293E">
        <w:trPr>
          <w:trHeight w:val="312"/>
        </w:trPr>
        <w:tc>
          <w:tcPr>
            <w:tcW w:w="820" w:type="dxa"/>
            <w:tcBorders>
              <w:right w:val="single" w:sz="4" w:space="0" w:color="auto"/>
            </w:tcBorders>
            <w:shd w:val="clear" w:color="auto" w:fill="FFFFFF"/>
            <w:noWrap/>
            <w:hideMark/>
          </w:tcPr>
          <w:p w14:paraId="7B95F19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62F57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soli</w:t>
            </w:r>
          </w:p>
        </w:tc>
        <w:tc>
          <w:tcPr>
            <w:tcW w:w="1417" w:type="dxa"/>
            <w:tcBorders>
              <w:left w:val="single" w:sz="4" w:space="0" w:color="auto"/>
              <w:right w:val="single" w:sz="4" w:space="0" w:color="auto"/>
            </w:tcBorders>
            <w:shd w:val="clear" w:color="auto" w:fill="F2F2F2"/>
            <w:noWrap/>
            <w:hideMark/>
          </w:tcPr>
          <w:p w14:paraId="696ECEF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159</w:t>
            </w:r>
          </w:p>
        </w:tc>
        <w:tc>
          <w:tcPr>
            <w:tcW w:w="843" w:type="dxa"/>
            <w:tcBorders>
              <w:left w:val="single" w:sz="4" w:space="0" w:color="auto"/>
            </w:tcBorders>
            <w:shd w:val="clear" w:color="auto" w:fill="F2F2F2"/>
            <w:noWrap/>
            <w:hideMark/>
          </w:tcPr>
          <w:p w14:paraId="5B0778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167E07E2" w14:textId="77777777" w:rsidTr="005C293E">
        <w:trPr>
          <w:trHeight w:val="312"/>
        </w:trPr>
        <w:tc>
          <w:tcPr>
            <w:tcW w:w="820" w:type="dxa"/>
            <w:tcBorders>
              <w:right w:val="single" w:sz="4" w:space="0" w:color="auto"/>
            </w:tcBorders>
            <w:shd w:val="clear" w:color="auto" w:fill="FFFFFF"/>
            <w:noWrap/>
            <w:hideMark/>
          </w:tcPr>
          <w:p w14:paraId="6A429AD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3B12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jeongneungensis</w:t>
            </w:r>
          </w:p>
        </w:tc>
        <w:tc>
          <w:tcPr>
            <w:tcW w:w="1417" w:type="dxa"/>
            <w:tcBorders>
              <w:left w:val="single" w:sz="4" w:space="0" w:color="auto"/>
              <w:right w:val="single" w:sz="4" w:space="0" w:color="auto"/>
            </w:tcBorders>
            <w:shd w:val="clear" w:color="auto" w:fill="auto"/>
            <w:noWrap/>
            <w:hideMark/>
          </w:tcPr>
          <w:p w14:paraId="2D5212B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158</w:t>
            </w:r>
          </w:p>
        </w:tc>
        <w:tc>
          <w:tcPr>
            <w:tcW w:w="843" w:type="dxa"/>
            <w:tcBorders>
              <w:left w:val="single" w:sz="4" w:space="0" w:color="auto"/>
            </w:tcBorders>
            <w:shd w:val="clear" w:color="auto" w:fill="auto"/>
            <w:noWrap/>
            <w:hideMark/>
          </w:tcPr>
          <w:p w14:paraId="40A50A0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0.121</w:t>
            </w:r>
          </w:p>
        </w:tc>
      </w:tr>
      <w:tr w:rsidR="00956304" w:rsidRPr="005C293E" w14:paraId="08BECAF8" w14:textId="77777777" w:rsidTr="005C293E">
        <w:trPr>
          <w:trHeight w:val="312"/>
        </w:trPr>
        <w:tc>
          <w:tcPr>
            <w:tcW w:w="820" w:type="dxa"/>
            <w:tcBorders>
              <w:right w:val="single" w:sz="4" w:space="0" w:color="auto"/>
            </w:tcBorders>
            <w:shd w:val="clear" w:color="auto" w:fill="FFFFFF"/>
            <w:noWrap/>
            <w:hideMark/>
          </w:tcPr>
          <w:p w14:paraId="7C01271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34499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kyungheensis</w:t>
            </w:r>
          </w:p>
        </w:tc>
        <w:tc>
          <w:tcPr>
            <w:tcW w:w="1417" w:type="dxa"/>
            <w:tcBorders>
              <w:left w:val="single" w:sz="4" w:space="0" w:color="auto"/>
              <w:right w:val="single" w:sz="4" w:space="0" w:color="auto"/>
            </w:tcBorders>
            <w:shd w:val="clear" w:color="auto" w:fill="F2F2F2"/>
            <w:noWrap/>
            <w:hideMark/>
          </w:tcPr>
          <w:p w14:paraId="09BB29E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155</w:t>
            </w:r>
          </w:p>
        </w:tc>
        <w:tc>
          <w:tcPr>
            <w:tcW w:w="843" w:type="dxa"/>
            <w:tcBorders>
              <w:left w:val="single" w:sz="4" w:space="0" w:color="auto"/>
            </w:tcBorders>
            <w:shd w:val="clear" w:color="auto" w:fill="F2F2F2"/>
            <w:noWrap/>
            <w:hideMark/>
          </w:tcPr>
          <w:p w14:paraId="6C44069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0.118</w:t>
            </w:r>
          </w:p>
        </w:tc>
      </w:tr>
      <w:tr w:rsidR="00956304" w:rsidRPr="005C293E" w14:paraId="39F12CB7" w14:textId="77777777" w:rsidTr="005C293E">
        <w:trPr>
          <w:trHeight w:val="312"/>
        </w:trPr>
        <w:tc>
          <w:tcPr>
            <w:tcW w:w="820" w:type="dxa"/>
            <w:tcBorders>
              <w:right w:val="single" w:sz="4" w:space="0" w:color="auto"/>
            </w:tcBorders>
            <w:shd w:val="clear" w:color="auto" w:fill="FFFFFF"/>
            <w:noWrap/>
            <w:hideMark/>
          </w:tcPr>
          <w:p w14:paraId="1A7D516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4A8B6E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677EB27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029219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0.115</w:t>
            </w:r>
          </w:p>
        </w:tc>
      </w:tr>
      <w:tr w:rsidR="00956304" w:rsidRPr="005C293E" w14:paraId="0D342A26" w14:textId="77777777" w:rsidTr="005C293E">
        <w:trPr>
          <w:trHeight w:val="312"/>
        </w:trPr>
        <w:tc>
          <w:tcPr>
            <w:tcW w:w="820" w:type="dxa"/>
            <w:tcBorders>
              <w:right w:val="single" w:sz="4" w:space="0" w:color="auto"/>
            </w:tcBorders>
            <w:shd w:val="clear" w:color="auto" w:fill="FFFFFF"/>
            <w:noWrap/>
            <w:hideMark/>
          </w:tcPr>
          <w:p w14:paraId="744D3AE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D999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lusitanus</w:t>
            </w:r>
          </w:p>
        </w:tc>
        <w:tc>
          <w:tcPr>
            <w:tcW w:w="1417" w:type="dxa"/>
            <w:tcBorders>
              <w:left w:val="single" w:sz="4" w:space="0" w:color="auto"/>
              <w:right w:val="single" w:sz="4" w:space="0" w:color="auto"/>
            </w:tcBorders>
            <w:shd w:val="clear" w:color="auto" w:fill="F2F2F2"/>
            <w:noWrap/>
            <w:hideMark/>
          </w:tcPr>
          <w:p w14:paraId="23D9AE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71094F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66618CD" w14:textId="77777777" w:rsidTr="005C293E">
        <w:trPr>
          <w:trHeight w:val="312"/>
        </w:trPr>
        <w:tc>
          <w:tcPr>
            <w:tcW w:w="820" w:type="dxa"/>
            <w:tcBorders>
              <w:right w:val="single" w:sz="4" w:space="0" w:color="auto"/>
            </w:tcBorders>
            <w:shd w:val="clear" w:color="auto" w:fill="FFFFFF"/>
            <w:noWrap/>
            <w:hideMark/>
          </w:tcPr>
          <w:p w14:paraId="254199F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BB9DD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caeni</w:t>
            </w:r>
          </w:p>
        </w:tc>
        <w:tc>
          <w:tcPr>
            <w:tcW w:w="1417" w:type="dxa"/>
            <w:tcBorders>
              <w:left w:val="single" w:sz="4" w:space="0" w:color="auto"/>
              <w:right w:val="single" w:sz="4" w:space="0" w:color="auto"/>
            </w:tcBorders>
            <w:shd w:val="clear" w:color="auto" w:fill="auto"/>
            <w:noWrap/>
            <w:hideMark/>
          </w:tcPr>
          <w:p w14:paraId="18A36BD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auto"/>
            <w:noWrap/>
            <w:hideMark/>
          </w:tcPr>
          <w:p w14:paraId="506DFB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19C39636" w14:textId="77777777" w:rsidTr="005C293E">
        <w:trPr>
          <w:trHeight w:val="312"/>
        </w:trPr>
        <w:tc>
          <w:tcPr>
            <w:tcW w:w="820" w:type="dxa"/>
            <w:tcBorders>
              <w:right w:val="single" w:sz="4" w:space="0" w:color="auto"/>
            </w:tcBorders>
            <w:shd w:val="clear" w:color="auto" w:fill="FFFFFF"/>
            <w:noWrap/>
            <w:hideMark/>
          </w:tcPr>
          <w:p w14:paraId="35D22D5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B2142C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antarcticum</w:t>
            </w:r>
          </w:p>
        </w:tc>
        <w:tc>
          <w:tcPr>
            <w:tcW w:w="1417" w:type="dxa"/>
            <w:tcBorders>
              <w:left w:val="single" w:sz="4" w:space="0" w:color="auto"/>
              <w:right w:val="single" w:sz="4" w:space="0" w:color="auto"/>
            </w:tcBorders>
            <w:shd w:val="clear" w:color="auto" w:fill="F2F2F2"/>
            <w:noWrap/>
            <w:hideMark/>
          </w:tcPr>
          <w:p w14:paraId="260BE20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0E9F0B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36A2D589" w14:textId="77777777" w:rsidTr="005C293E">
        <w:trPr>
          <w:trHeight w:val="312"/>
        </w:trPr>
        <w:tc>
          <w:tcPr>
            <w:tcW w:w="820" w:type="dxa"/>
            <w:tcBorders>
              <w:right w:val="single" w:sz="4" w:space="0" w:color="auto"/>
            </w:tcBorders>
            <w:shd w:val="clear" w:color="auto" w:fill="FFFFFF"/>
            <w:noWrap/>
            <w:hideMark/>
          </w:tcPr>
          <w:p w14:paraId="7F665C4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4EECE4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agri</w:t>
            </w:r>
          </w:p>
        </w:tc>
        <w:tc>
          <w:tcPr>
            <w:tcW w:w="1417" w:type="dxa"/>
            <w:tcBorders>
              <w:left w:val="single" w:sz="4" w:space="0" w:color="auto"/>
              <w:right w:val="single" w:sz="4" w:space="0" w:color="auto"/>
            </w:tcBorders>
            <w:shd w:val="clear" w:color="auto" w:fill="auto"/>
            <w:noWrap/>
            <w:hideMark/>
          </w:tcPr>
          <w:p w14:paraId="286C8CE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140</w:t>
            </w:r>
          </w:p>
        </w:tc>
        <w:tc>
          <w:tcPr>
            <w:tcW w:w="843" w:type="dxa"/>
            <w:tcBorders>
              <w:left w:val="single" w:sz="4" w:space="0" w:color="auto"/>
            </w:tcBorders>
            <w:shd w:val="clear" w:color="auto" w:fill="auto"/>
            <w:noWrap/>
            <w:hideMark/>
          </w:tcPr>
          <w:p w14:paraId="67655CB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5E6FD8B0" w14:textId="77777777" w:rsidTr="005C293E">
        <w:trPr>
          <w:trHeight w:val="312"/>
        </w:trPr>
        <w:tc>
          <w:tcPr>
            <w:tcW w:w="820" w:type="dxa"/>
            <w:tcBorders>
              <w:right w:val="single" w:sz="4" w:space="0" w:color="auto"/>
            </w:tcBorders>
            <w:shd w:val="clear" w:color="auto" w:fill="FFFFFF"/>
            <w:noWrap/>
            <w:hideMark/>
          </w:tcPr>
          <w:p w14:paraId="1FE6C8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3AD81D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625C068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137</w:t>
            </w:r>
          </w:p>
        </w:tc>
        <w:tc>
          <w:tcPr>
            <w:tcW w:w="843" w:type="dxa"/>
            <w:tcBorders>
              <w:left w:val="single" w:sz="4" w:space="0" w:color="auto"/>
            </w:tcBorders>
            <w:shd w:val="clear" w:color="auto" w:fill="F2F2F2"/>
            <w:noWrap/>
            <w:hideMark/>
          </w:tcPr>
          <w:p w14:paraId="7F72493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0.105</w:t>
            </w:r>
          </w:p>
        </w:tc>
      </w:tr>
      <w:tr w:rsidR="00956304" w:rsidRPr="005C293E" w14:paraId="2F02DC67" w14:textId="77777777" w:rsidTr="005C293E">
        <w:trPr>
          <w:trHeight w:val="312"/>
        </w:trPr>
        <w:tc>
          <w:tcPr>
            <w:tcW w:w="820" w:type="dxa"/>
            <w:tcBorders>
              <w:right w:val="single" w:sz="4" w:space="0" w:color="auto"/>
            </w:tcBorders>
            <w:shd w:val="clear" w:color="auto" w:fill="FFFFFF"/>
            <w:noWrap/>
            <w:hideMark/>
          </w:tcPr>
          <w:p w14:paraId="03D8AE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AB5F62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succinicans</w:t>
            </w:r>
          </w:p>
        </w:tc>
        <w:tc>
          <w:tcPr>
            <w:tcW w:w="1417" w:type="dxa"/>
            <w:tcBorders>
              <w:left w:val="single" w:sz="4" w:space="0" w:color="auto"/>
              <w:right w:val="single" w:sz="4" w:space="0" w:color="auto"/>
            </w:tcBorders>
            <w:shd w:val="clear" w:color="auto" w:fill="auto"/>
            <w:noWrap/>
            <w:hideMark/>
          </w:tcPr>
          <w:p w14:paraId="21B081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auto"/>
            <w:noWrap/>
            <w:hideMark/>
          </w:tcPr>
          <w:p w14:paraId="0B64A46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65F057D3" w14:textId="77777777" w:rsidTr="005C293E">
        <w:trPr>
          <w:trHeight w:val="312"/>
        </w:trPr>
        <w:tc>
          <w:tcPr>
            <w:tcW w:w="820" w:type="dxa"/>
            <w:tcBorders>
              <w:right w:val="single" w:sz="4" w:space="0" w:color="auto"/>
            </w:tcBorders>
            <w:shd w:val="clear" w:color="auto" w:fill="FFFFFF"/>
            <w:noWrap/>
            <w:hideMark/>
          </w:tcPr>
          <w:p w14:paraId="1BCE39F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1930E8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fluvii</w:t>
            </w:r>
          </w:p>
        </w:tc>
        <w:tc>
          <w:tcPr>
            <w:tcW w:w="1417" w:type="dxa"/>
            <w:tcBorders>
              <w:left w:val="single" w:sz="4" w:space="0" w:color="auto"/>
              <w:right w:val="single" w:sz="4" w:space="0" w:color="auto"/>
            </w:tcBorders>
            <w:shd w:val="clear" w:color="auto" w:fill="F2F2F2"/>
            <w:noWrap/>
            <w:hideMark/>
          </w:tcPr>
          <w:p w14:paraId="11A026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136</w:t>
            </w:r>
          </w:p>
        </w:tc>
        <w:tc>
          <w:tcPr>
            <w:tcW w:w="843" w:type="dxa"/>
            <w:tcBorders>
              <w:left w:val="single" w:sz="4" w:space="0" w:color="auto"/>
            </w:tcBorders>
            <w:shd w:val="clear" w:color="auto" w:fill="F2F2F2"/>
            <w:noWrap/>
            <w:hideMark/>
          </w:tcPr>
          <w:p w14:paraId="47FD92A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r w:rsidR="00956304" w:rsidRPr="005C293E" w14:paraId="71DDB7CC" w14:textId="77777777" w:rsidTr="005C293E">
        <w:trPr>
          <w:trHeight w:val="312"/>
        </w:trPr>
        <w:tc>
          <w:tcPr>
            <w:tcW w:w="820" w:type="dxa"/>
            <w:tcBorders>
              <w:right w:val="single" w:sz="4" w:space="0" w:color="auto"/>
            </w:tcBorders>
            <w:shd w:val="clear" w:color="auto" w:fill="FFFFFF"/>
            <w:noWrap/>
            <w:hideMark/>
          </w:tcPr>
          <w:p w14:paraId="5066323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CM</w:t>
            </w:r>
          </w:p>
        </w:tc>
        <w:tc>
          <w:tcPr>
            <w:tcW w:w="4000" w:type="dxa"/>
            <w:tcBorders>
              <w:left w:val="single" w:sz="4" w:space="0" w:color="auto"/>
              <w:right w:val="single" w:sz="4" w:space="0" w:color="auto"/>
            </w:tcBorders>
            <w:shd w:val="clear" w:color="auto" w:fill="auto"/>
            <w:noWrap/>
            <w:hideMark/>
          </w:tcPr>
          <w:p w14:paraId="7BA1256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702577F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3182</w:t>
            </w:r>
          </w:p>
        </w:tc>
        <w:tc>
          <w:tcPr>
            <w:tcW w:w="843" w:type="dxa"/>
            <w:tcBorders>
              <w:left w:val="single" w:sz="4" w:space="0" w:color="auto"/>
            </w:tcBorders>
            <w:shd w:val="clear" w:color="auto" w:fill="auto"/>
            <w:noWrap/>
            <w:hideMark/>
          </w:tcPr>
          <w:p w14:paraId="6878804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2.936</w:t>
            </w:r>
          </w:p>
        </w:tc>
      </w:tr>
      <w:tr w:rsidR="00956304" w:rsidRPr="005C293E" w14:paraId="468BC795" w14:textId="77777777" w:rsidTr="005C293E">
        <w:trPr>
          <w:trHeight w:val="312"/>
        </w:trPr>
        <w:tc>
          <w:tcPr>
            <w:tcW w:w="820" w:type="dxa"/>
            <w:tcBorders>
              <w:right w:val="single" w:sz="4" w:space="0" w:color="auto"/>
            </w:tcBorders>
            <w:shd w:val="clear" w:color="auto" w:fill="FFFFFF"/>
            <w:noWrap/>
            <w:hideMark/>
          </w:tcPr>
          <w:p w14:paraId="61E0FA0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EE5C92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sp.</w:t>
            </w:r>
          </w:p>
        </w:tc>
        <w:tc>
          <w:tcPr>
            <w:tcW w:w="1417" w:type="dxa"/>
            <w:tcBorders>
              <w:left w:val="single" w:sz="4" w:space="0" w:color="auto"/>
              <w:right w:val="single" w:sz="4" w:space="0" w:color="auto"/>
            </w:tcBorders>
            <w:shd w:val="clear" w:color="auto" w:fill="F2F2F2"/>
            <w:noWrap/>
            <w:hideMark/>
          </w:tcPr>
          <w:p w14:paraId="2061828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1385</w:t>
            </w:r>
          </w:p>
        </w:tc>
        <w:tc>
          <w:tcPr>
            <w:tcW w:w="843" w:type="dxa"/>
            <w:tcBorders>
              <w:left w:val="single" w:sz="4" w:space="0" w:color="auto"/>
            </w:tcBorders>
            <w:shd w:val="clear" w:color="auto" w:fill="F2F2F2"/>
            <w:noWrap/>
            <w:hideMark/>
          </w:tcPr>
          <w:p w14:paraId="57D94D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1.278</w:t>
            </w:r>
          </w:p>
        </w:tc>
      </w:tr>
      <w:tr w:rsidR="00956304" w:rsidRPr="005C293E" w14:paraId="04F7ADF0" w14:textId="77777777" w:rsidTr="005C293E">
        <w:trPr>
          <w:trHeight w:val="312"/>
        </w:trPr>
        <w:tc>
          <w:tcPr>
            <w:tcW w:w="820" w:type="dxa"/>
            <w:tcBorders>
              <w:right w:val="single" w:sz="4" w:space="0" w:color="auto"/>
            </w:tcBorders>
            <w:shd w:val="clear" w:color="auto" w:fill="FFFFFF"/>
            <w:noWrap/>
            <w:hideMark/>
          </w:tcPr>
          <w:p w14:paraId="7B748BD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125F32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sp.</w:t>
            </w:r>
          </w:p>
        </w:tc>
        <w:tc>
          <w:tcPr>
            <w:tcW w:w="1417" w:type="dxa"/>
            <w:tcBorders>
              <w:left w:val="single" w:sz="4" w:space="0" w:color="auto"/>
              <w:right w:val="single" w:sz="4" w:space="0" w:color="auto"/>
            </w:tcBorders>
            <w:shd w:val="clear" w:color="auto" w:fill="auto"/>
            <w:noWrap/>
            <w:hideMark/>
          </w:tcPr>
          <w:p w14:paraId="67EEDC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1353</w:t>
            </w:r>
          </w:p>
        </w:tc>
        <w:tc>
          <w:tcPr>
            <w:tcW w:w="843" w:type="dxa"/>
            <w:tcBorders>
              <w:left w:val="single" w:sz="4" w:space="0" w:color="auto"/>
            </w:tcBorders>
            <w:shd w:val="clear" w:color="auto" w:fill="auto"/>
            <w:noWrap/>
            <w:hideMark/>
          </w:tcPr>
          <w:p w14:paraId="51820B4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1.249</w:t>
            </w:r>
          </w:p>
        </w:tc>
      </w:tr>
      <w:tr w:rsidR="00956304" w:rsidRPr="005C293E" w14:paraId="24F5476C" w14:textId="77777777" w:rsidTr="005C293E">
        <w:trPr>
          <w:trHeight w:val="312"/>
        </w:trPr>
        <w:tc>
          <w:tcPr>
            <w:tcW w:w="820" w:type="dxa"/>
            <w:tcBorders>
              <w:right w:val="single" w:sz="4" w:space="0" w:color="auto"/>
            </w:tcBorders>
            <w:shd w:val="clear" w:color="auto" w:fill="FFFFFF"/>
            <w:noWrap/>
            <w:hideMark/>
          </w:tcPr>
          <w:p w14:paraId="2CD88F6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B032E2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140D603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1277</w:t>
            </w:r>
          </w:p>
        </w:tc>
        <w:tc>
          <w:tcPr>
            <w:tcW w:w="843" w:type="dxa"/>
            <w:tcBorders>
              <w:left w:val="single" w:sz="4" w:space="0" w:color="auto"/>
            </w:tcBorders>
            <w:shd w:val="clear" w:color="auto" w:fill="F2F2F2"/>
            <w:noWrap/>
            <w:hideMark/>
          </w:tcPr>
          <w:p w14:paraId="602FCDC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1.179</w:t>
            </w:r>
          </w:p>
        </w:tc>
      </w:tr>
      <w:tr w:rsidR="00956304" w:rsidRPr="005C293E" w14:paraId="3E2AC941" w14:textId="77777777" w:rsidTr="005C293E">
        <w:trPr>
          <w:trHeight w:val="312"/>
        </w:trPr>
        <w:tc>
          <w:tcPr>
            <w:tcW w:w="820" w:type="dxa"/>
            <w:tcBorders>
              <w:right w:val="single" w:sz="4" w:space="0" w:color="auto"/>
            </w:tcBorders>
            <w:shd w:val="clear" w:color="auto" w:fill="FFFFFF"/>
            <w:noWrap/>
            <w:hideMark/>
          </w:tcPr>
          <w:p w14:paraId="70C1B9B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2FDDC1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spiritivorum</w:t>
            </w:r>
          </w:p>
        </w:tc>
        <w:tc>
          <w:tcPr>
            <w:tcW w:w="1417" w:type="dxa"/>
            <w:tcBorders>
              <w:left w:val="single" w:sz="4" w:space="0" w:color="auto"/>
              <w:right w:val="single" w:sz="4" w:space="0" w:color="auto"/>
            </w:tcBorders>
            <w:shd w:val="clear" w:color="auto" w:fill="auto"/>
            <w:noWrap/>
            <w:hideMark/>
          </w:tcPr>
          <w:p w14:paraId="6FF17D6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572</w:t>
            </w:r>
          </w:p>
        </w:tc>
        <w:tc>
          <w:tcPr>
            <w:tcW w:w="843" w:type="dxa"/>
            <w:tcBorders>
              <w:left w:val="single" w:sz="4" w:space="0" w:color="auto"/>
            </w:tcBorders>
            <w:shd w:val="clear" w:color="auto" w:fill="auto"/>
            <w:noWrap/>
            <w:hideMark/>
          </w:tcPr>
          <w:p w14:paraId="1E65B05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0.528</w:t>
            </w:r>
          </w:p>
        </w:tc>
      </w:tr>
      <w:tr w:rsidR="00956304" w:rsidRPr="005C293E" w14:paraId="1171E245" w14:textId="77777777" w:rsidTr="005C293E">
        <w:trPr>
          <w:trHeight w:val="312"/>
        </w:trPr>
        <w:tc>
          <w:tcPr>
            <w:tcW w:w="820" w:type="dxa"/>
            <w:tcBorders>
              <w:right w:val="single" w:sz="4" w:space="0" w:color="auto"/>
            </w:tcBorders>
            <w:shd w:val="clear" w:color="auto" w:fill="FFFFFF"/>
            <w:noWrap/>
            <w:hideMark/>
          </w:tcPr>
          <w:p w14:paraId="0A779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A357A4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botulinum</w:t>
            </w:r>
          </w:p>
        </w:tc>
        <w:tc>
          <w:tcPr>
            <w:tcW w:w="1417" w:type="dxa"/>
            <w:tcBorders>
              <w:left w:val="single" w:sz="4" w:space="0" w:color="auto"/>
              <w:right w:val="single" w:sz="4" w:space="0" w:color="auto"/>
            </w:tcBorders>
            <w:shd w:val="clear" w:color="auto" w:fill="F2F2F2"/>
            <w:noWrap/>
            <w:hideMark/>
          </w:tcPr>
          <w:p w14:paraId="609FD14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474</w:t>
            </w:r>
          </w:p>
        </w:tc>
        <w:tc>
          <w:tcPr>
            <w:tcW w:w="843" w:type="dxa"/>
            <w:tcBorders>
              <w:left w:val="single" w:sz="4" w:space="0" w:color="auto"/>
            </w:tcBorders>
            <w:shd w:val="clear" w:color="auto" w:fill="F2F2F2"/>
            <w:noWrap/>
            <w:hideMark/>
          </w:tcPr>
          <w:p w14:paraId="6E2B629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0.438</w:t>
            </w:r>
          </w:p>
        </w:tc>
      </w:tr>
      <w:tr w:rsidR="00956304" w:rsidRPr="005C293E" w14:paraId="4693A07F" w14:textId="77777777" w:rsidTr="005C293E">
        <w:trPr>
          <w:trHeight w:val="312"/>
        </w:trPr>
        <w:tc>
          <w:tcPr>
            <w:tcW w:w="820" w:type="dxa"/>
            <w:tcBorders>
              <w:right w:val="single" w:sz="4" w:space="0" w:color="auto"/>
            </w:tcBorders>
            <w:shd w:val="clear" w:color="auto" w:fill="FFFFFF"/>
            <w:noWrap/>
            <w:hideMark/>
          </w:tcPr>
          <w:p w14:paraId="590239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595F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Clostridioides difficile</w:t>
            </w:r>
          </w:p>
        </w:tc>
        <w:tc>
          <w:tcPr>
            <w:tcW w:w="1417" w:type="dxa"/>
            <w:tcBorders>
              <w:left w:val="single" w:sz="4" w:space="0" w:color="auto"/>
              <w:right w:val="single" w:sz="4" w:space="0" w:color="auto"/>
            </w:tcBorders>
            <w:shd w:val="clear" w:color="auto" w:fill="auto"/>
            <w:noWrap/>
            <w:hideMark/>
          </w:tcPr>
          <w:p w14:paraId="6536AE6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458</w:t>
            </w:r>
          </w:p>
        </w:tc>
        <w:tc>
          <w:tcPr>
            <w:tcW w:w="843" w:type="dxa"/>
            <w:tcBorders>
              <w:left w:val="single" w:sz="4" w:space="0" w:color="auto"/>
            </w:tcBorders>
            <w:shd w:val="clear" w:color="auto" w:fill="auto"/>
            <w:noWrap/>
            <w:hideMark/>
          </w:tcPr>
          <w:p w14:paraId="7DCD431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0.423</w:t>
            </w:r>
          </w:p>
        </w:tc>
      </w:tr>
      <w:tr w:rsidR="00956304" w:rsidRPr="005C293E" w14:paraId="162110E8" w14:textId="77777777" w:rsidTr="005C293E">
        <w:trPr>
          <w:trHeight w:val="312"/>
        </w:trPr>
        <w:tc>
          <w:tcPr>
            <w:tcW w:w="820" w:type="dxa"/>
            <w:tcBorders>
              <w:right w:val="single" w:sz="4" w:space="0" w:color="auto"/>
            </w:tcBorders>
            <w:shd w:val="clear" w:color="auto" w:fill="FFFFFF"/>
            <w:noWrap/>
            <w:hideMark/>
          </w:tcPr>
          <w:p w14:paraId="28810B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9A594E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604F9E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387</w:t>
            </w:r>
          </w:p>
        </w:tc>
        <w:tc>
          <w:tcPr>
            <w:tcW w:w="843" w:type="dxa"/>
            <w:tcBorders>
              <w:left w:val="single" w:sz="4" w:space="0" w:color="auto"/>
            </w:tcBorders>
            <w:shd w:val="clear" w:color="auto" w:fill="F2F2F2"/>
            <w:noWrap/>
            <w:hideMark/>
          </w:tcPr>
          <w:p w14:paraId="6973AF8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0.358</w:t>
            </w:r>
          </w:p>
        </w:tc>
      </w:tr>
      <w:tr w:rsidR="00956304" w:rsidRPr="005C293E" w14:paraId="3281B8C1" w14:textId="77777777" w:rsidTr="005C293E">
        <w:trPr>
          <w:trHeight w:val="312"/>
        </w:trPr>
        <w:tc>
          <w:tcPr>
            <w:tcW w:w="820" w:type="dxa"/>
            <w:tcBorders>
              <w:right w:val="single" w:sz="4" w:space="0" w:color="auto"/>
            </w:tcBorders>
            <w:shd w:val="clear" w:color="auto" w:fill="FFFFFF"/>
            <w:noWrap/>
            <w:hideMark/>
          </w:tcPr>
          <w:p w14:paraId="0D923F5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E95BD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1198CA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383</w:t>
            </w:r>
          </w:p>
        </w:tc>
        <w:tc>
          <w:tcPr>
            <w:tcW w:w="843" w:type="dxa"/>
            <w:tcBorders>
              <w:left w:val="single" w:sz="4" w:space="0" w:color="auto"/>
            </w:tcBorders>
            <w:shd w:val="clear" w:color="auto" w:fill="auto"/>
            <w:noWrap/>
            <w:hideMark/>
          </w:tcPr>
          <w:p w14:paraId="2D9B1B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0.353</w:t>
            </w:r>
          </w:p>
        </w:tc>
      </w:tr>
      <w:tr w:rsidR="00956304" w:rsidRPr="005C293E" w14:paraId="11D31929" w14:textId="77777777" w:rsidTr="005C293E">
        <w:trPr>
          <w:trHeight w:val="312"/>
        </w:trPr>
        <w:tc>
          <w:tcPr>
            <w:tcW w:w="820" w:type="dxa"/>
            <w:tcBorders>
              <w:right w:val="single" w:sz="4" w:space="0" w:color="auto"/>
            </w:tcBorders>
            <w:shd w:val="clear" w:color="auto" w:fill="FFFFFF"/>
            <w:noWrap/>
            <w:hideMark/>
          </w:tcPr>
          <w:p w14:paraId="359996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1F98E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cereus</w:t>
            </w:r>
          </w:p>
        </w:tc>
        <w:tc>
          <w:tcPr>
            <w:tcW w:w="1417" w:type="dxa"/>
            <w:tcBorders>
              <w:left w:val="single" w:sz="4" w:space="0" w:color="auto"/>
              <w:right w:val="single" w:sz="4" w:space="0" w:color="auto"/>
            </w:tcBorders>
            <w:shd w:val="clear" w:color="auto" w:fill="F2F2F2"/>
            <w:noWrap/>
            <w:hideMark/>
          </w:tcPr>
          <w:p w14:paraId="373946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377</w:t>
            </w:r>
          </w:p>
        </w:tc>
        <w:tc>
          <w:tcPr>
            <w:tcW w:w="843" w:type="dxa"/>
            <w:tcBorders>
              <w:left w:val="single" w:sz="4" w:space="0" w:color="auto"/>
            </w:tcBorders>
            <w:shd w:val="clear" w:color="auto" w:fill="F2F2F2"/>
            <w:noWrap/>
            <w:hideMark/>
          </w:tcPr>
          <w:p w14:paraId="2B630C1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0.348</w:t>
            </w:r>
          </w:p>
        </w:tc>
      </w:tr>
      <w:tr w:rsidR="00956304" w:rsidRPr="005C293E" w14:paraId="6F3E770C" w14:textId="77777777" w:rsidTr="005C293E">
        <w:trPr>
          <w:trHeight w:val="312"/>
        </w:trPr>
        <w:tc>
          <w:tcPr>
            <w:tcW w:w="820" w:type="dxa"/>
            <w:tcBorders>
              <w:right w:val="single" w:sz="4" w:space="0" w:color="auto"/>
            </w:tcBorders>
            <w:shd w:val="clear" w:color="auto" w:fill="FFFFFF"/>
            <w:noWrap/>
            <w:hideMark/>
          </w:tcPr>
          <w:p w14:paraId="6A78EEB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C6AE4D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auto"/>
            <w:noWrap/>
            <w:hideMark/>
          </w:tcPr>
          <w:p w14:paraId="6BDA817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376</w:t>
            </w:r>
          </w:p>
        </w:tc>
        <w:tc>
          <w:tcPr>
            <w:tcW w:w="843" w:type="dxa"/>
            <w:tcBorders>
              <w:left w:val="single" w:sz="4" w:space="0" w:color="auto"/>
            </w:tcBorders>
            <w:shd w:val="clear" w:color="auto" w:fill="auto"/>
            <w:noWrap/>
            <w:hideMark/>
          </w:tcPr>
          <w:p w14:paraId="38A6BA1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0.347</w:t>
            </w:r>
          </w:p>
        </w:tc>
      </w:tr>
      <w:tr w:rsidR="00956304" w:rsidRPr="005C293E" w14:paraId="76492AD6" w14:textId="77777777" w:rsidTr="005C293E">
        <w:trPr>
          <w:trHeight w:val="312"/>
        </w:trPr>
        <w:tc>
          <w:tcPr>
            <w:tcW w:w="820" w:type="dxa"/>
            <w:tcBorders>
              <w:right w:val="single" w:sz="4" w:space="0" w:color="auto"/>
            </w:tcBorders>
            <w:shd w:val="clear" w:color="auto" w:fill="FFFFFF"/>
            <w:noWrap/>
            <w:hideMark/>
          </w:tcPr>
          <w:p w14:paraId="4A69EE0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CDCBD3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F2F2F2"/>
            <w:noWrap/>
            <w:hideMark/>
          </w:tcPr>
          <w:p w14:paraId="1B547FF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353</w:t>
            </w:r>
          </w:p>
        </w:tc>
        <w:tc>
          <w:tcPr>
            <w:tcW w:w="843" w:type="dxa"/>
            <w:tcBorders>
              <w:left w:val="single" w:sz="4" w:space="0" w:color="auto"/>
            </w:tcBorders>
            <w:shd w:val="clear" w:color="auto" w:fill="F2F2F2"/>
            <w:noWrap/>
            <w:hideMark/>
          </w:tcPr>
          <w:p w14:paraId="13BDE00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0.326</w:t>
            </w:r>
          </w:p>
        </w:tc>
      </w:tr>
      <w:tr w:rsidR="00956304" w:rsidRPr="005C293E" w14:paraId="6616ADB6" w14:textId="77777777" w:rsidTr="005C293E">
        <w:trPr>
          <w:trHeight w:val="312"/>
        </w:trPr>
        <w:tc>
          <w:tcPr>
            <w:tcW w:w="820" w:type="dxa"/>
            <w:tcBorders>
              <w:right w:val="single" w:sz="4" w:space="0" w:color="auto"/>
            </w:tcBorders>
            <w:shd w:val="clear" w:color="auto" w:fill="FFFFFF"/>
            <w:noWrap/>
            <w:hideMark/>
          </w:tcPr>
          <w:p w14:paraId="6FFD44F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24B568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auto"/>
            <w:noWrap/>
            <w:hideMark/>
          </w:tcPr>
          <w:p w14:paraId="7F4345B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324</w:t>
            </w:r>
          </w:p>
        </w:tc>
        <w:tc>
          <w:tcPr>
            <w:tcW w:w="843" w:type="dxa"/>
            <w:tcBorders>
              <w:left w:val="single" w:sz="4" w:space="0" w:color="auto"/>
            </w:tcBorders>
            <w:shd w:val="clear" w:color="auto" w:fill="auto"/>
            <w:noWrap/>
            <w:hideMark/>
          </w:tcPr>
          <w:p w14:paraId="52D5908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0.299</w:t>
            </w:r>
          </w:p>
        </w:tc>
      </w:tr>
      <w:tr w:rsidR="00956304" w:rsidRPr="005C293E" w14:paraId="2A0F5B4B" w14:textId="77777777" w:rsidTr="005C293E">
        <w:trPr>
          <w:trHeight w:val="312"/>
        </w:trPr>
        <w:tc>
          <w:tcPr>
            <w:tcW w:w="820" w:type="dxa"/>
            <w:tcBorders>
              <w:right w:val="single" w:sz="4" w:space="0" w:color="auto"/>
            </w:tcBorders>
            <w:shd w:val="clear" w:color="auto" w:fill="FFFFFF"/>
            <w:noWrap/>
            <w:hideMark/>
          </w:tcPr>
          <w:p w14:paraId="0F1306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DCAA0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ultunense</w:t>
            </w:r>
          </w:p>
        </w:tc>
        <w:tc>
          <w:tcPr>
            <w:tcW w:w="1417" w:type="dxa"/>
            <w:tcBorders>
              <w:left w:val="single" w:sz="4" w:space="0" w:color="auto"/>
              <w:right w:val="single" w:sz="4" w:space="0" w:color="auto"/>
            </w:tcBorders>
            <w:shd w:val="clear" w:color="auto" w:fill="F2F2F2"/>
            <w:noWrap/>
            <w:hideMark/>
          </w:tcPr>
          <w:p w14:paraId="177449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169</w:t>
            </w:r>
          </w:p>
        </w:tc>
        <w:tc>
          <w:tcPr>
            <w:tcW w:w="843" w:type="dxa"/>
            <w:tcBorders>
              <w:left w:val="single" w:sz="4" w:space="0" w:color="auto"/>
            </w:tcBorders>
            <w:shd w:val="clear" w:color="auto" w:fill="F2F2F2"/>
            <w:noWrap/>
            <w:hideMark/>
          </w:tcPr>
          <w:p w14:paraId="632553D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0.156</w:t>
            </w:r>
          </w:p>
        </w:tc>
      </w:tr>
      <w:tr w:rsidR="00956304" w:rsidRPr="005C293E" w14:paraId="48BB23A7" w14:textId="77777777" w:rsidTr="005C293E">
        <w:trPr>
          <w:trHeight w:val="312"/>
        </w:trPr>
        <w:tc>
          <w:tcPr>
            <w:tcW w:w="820" w:type="dxa"/>
            <w:tcBorders>
              <w:right w:val="single" w:sz="4" w:space="0" w:color="auto"/>
            </w:tcBorders>
            <w:shd w:val="clear" w:color="auto" w:fill="FFFFFF"/>
            <w:noWrap/>
            <w:hideMark/>
          </w:tcPr>
          <w:p w14:paraId="2A2E18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56CC33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purinilyticum</w:t>
            </w:r>
          </w:p>
        </w:tc>
        <w:tc>
          <w:tcPr>
            <w:tcW w:w="1417" w:type="dxa"/>
            <w:tcBorders>
              <w:left w:val="single" w:sz="4" w:space="0" w:color="auto"/>
              <w:right w:val="single" w:sz="4" w:space="0" w:color="auto"/>
            </w:tcBorders>
            <w:shd w:val="clear" w:color="auto" w:fill="auto"/>
            <w:noWrap/>
            <w:hideMark/>
          </w:tcPr>
          <w:p w14:paraId="78896A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157</w:t>
            </w:r>
          </w:p>
        </w:tc>
        <w:tc>
          <w:tcPr>
            <w:tcW w:w="843" w:type="dxa"/>
            <w:tcBorders>
              <w:left w:val="single" w:sz="4" w:space="0" w:color="auto"/>
            </w:tcBorders>
            <w:shd w:val="clear" w:color="auto" w:fill="auto"/>
            <w:noWrap/>
            <w:hideMark/>
          </w:tcPr>
          <w:p w14:paraId="4AB6252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0.145</w:t>
            </w:r>
          </w:p>
        </w:tc>
      </w:tr>
      <w:tr w:rsidR="00956304" w:rsidRPr="005C293E" w14:paraId="593F24B4" w14:textId="77777777" w:rsidTr="005C293E">
        <w:trPr>
          <w:trHeight w:val="312"/>
        </w:trPr>
        <w:tc>
          <w:tcPr>
            <w:tcW w:w="820" w:type="dxa"/>
            <w:tcBorders>
              <w:right w:val="single" w:sz="4" w:space="0" w:color="auto"/>
            </w:tcBorders>
            <w:shd w:val="clear" w:color="auto" w:fill="FFFFFF"/>
            <w:noWrap/>
            <w:hideMark/>
          </w:tcPr>
          <w:p w14:paraId="4E538E2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80D81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perfringens</w:t>
            </w:r>
          </w:p>
        </w:tc>
        <w:tc>
          <w:tcPr>
            <w:tcW w:w="1417" w:type="dxa"/>
            <w:tcBorders>
              <w:left w:val="single" w:sz="4" w:space="0" w:color="auto"/>
              <w:right w:val="single" w:sz="4" w:space="0" w:color="auto"/>
            </w:tcBorders>
            <w:shd w:val="clear" w:color="auto" w:fill="F2F2F2"/>
            <w:noWrap/>
            <w:hideMark/>
          </w:tcPr>
          <w:p w14:paraId="47EDC7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141</w:t>
            </w:r>
          </w:p>
        </w:tc>
        <w:tc>
          <w:tcPr>
            <w:tcW w:w="843" w:type="dxa"/>
            <w:tcBorders>
              <w:left w:val="single" w:sz="4" w:space="0" w:color="auto"/>
            </w:tcBorders>
            <w:shd w:val="clear" w:color="auto" w:fill="F2F2F2"/>
            <w:noWrap/>
            <w:hideMark/>
          </w:tcPr>
          <w:p w14:paraId="080F97C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w:t>
            </w:r>
          </w:p>
        </w:tc>
      </w:tr>
      <w:tr w:rsidR="00956304" w:rsidRPr="005C293E" w14:paraId="22AA87AC" w14:textId="77777777" w:rsidTr="005C293E">
        <w:trPr>
          <w:trHeight w:val="312"/>
        </w:trPr>
        <w:tc>
          <w:tcPr>
            <w:tcW w:w="820" w:type="dxa"/>
            <w:tcBorders>
              <w:right w:val="single" w:sz="4" w:space="0" w:color="auto"/>
            </w:tcBorders>
            <w:shd w:val="clear" w:color="auto" w:fill="FFFFFF"/>
            <w:noWrap/>
            <w:hideMark/>
          </w:tcPr>
          <w:p w14:paraId="6670050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27EA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Clostridium formicaceticum</w:t>
            </w:r>
          </w:p>
        </w:tc>
        <w:tc>
          <w:tcPr>
            <w:tcW w:w="1417" w:type="dxa"/>
            <w:tcBorders>
              <w:left w:val="single" w:sz="4" w:space="0" w:color="auto"/>
              <w:right w:val="single" w:sz="4" w:space="0" w:color="auto"/>
            </w:tcBorders>
            <w:shd w:val="clear" w:color="auto" w:fill="auto"/>
            <w:noWrap/>
            <w:hideMark/>
          </w:tcPr>
          <w:p w14:paraId="7EE54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120</w:t>
            </w:r>
          </w:p>
        </w:tc>
        <w:tc>
          <w:tcPr>
            <w:tcW w:w="843" w:type="dxa"/>
            <w:tcBorders>
              <w:left w:val="single" w:sz="4" w:space="0" w:color="auto"/>
            </w:tcBorders>
            <w:shd w:val="clear" w:color="auto" w:fill="auto"/>
            <w:noWrap/>
            <w:hideMark/>
          </w:tcPr>
          <w:p w14:paraId="3D48888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97B4915" w14:textId="77777777" w:rsidTr="005C293E">
        <w:trPr>
          <w:trHeight w:val="312"/>
        </w:trPr>
        <w:tc>
          <w:tcPr>
            <w:tcW w:w="820" w:type="dxa"/>
            <w:tcBorders>
              <w:right w:val="single" w:sz="4" w:space="0" w:color="auto"/>
            </w:tcBorders>
            <w:shd w:val="clear" w:color="auto" w:fill="FFFFFF"/>
            <w:noWrap/>
            <w:hideMark/>
          </w:tcPr>
          <w:p w14:paraId="0323A92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A1D04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Bacillus megaterium</w:t>
            </w:r>
          </w:p>
        </w:tc>
        <w:tc>
          <w:tcPr>
            <w:tcW w:w="1417" w:type="dxa"/>
            <w:tcBorders>
              <w:left w:val="single" w:sz="4" w:space="0" w:color="auto"/>
              <w:right w:val="single" w:sz="4" w:space="0" w:color="auto"/>
            </w:tcBorders>
            <w:shd w:val="clear" w:color="auto" w:fill="F2F2F2"/>
            <w:noWrap/>
            <w:hideMark/>
          </w:tcPr>
          <w:p w14:paraId="1645593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111</w:t>
            </w:r>
          </w:p>
        </w:tc>
        <w:tc>
          <w:tcPr>
            <w:tcW w:w="843" w:type="dxa"/>
            <w:tcBorders>
              <w:left w:val="single" w:sz="4" w:space="0" w:color="auto"/>
            </w:tcBorders>
            <w:shd w:val="clear" w:color="auto" w:fill="F2F2F2"/>
            <w:noWrap/>
            <w:hideMark/>
          </w:tcPr>
          <w:p w14:paraId="7D7C6D5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7D96F9A4" w14:textId="77777777" w:rsidTr="005C293E">
        <w:trPr>
          <w:trHeight w:val="312"/>
        </w:trPr>
        <w:tc>
          <w:tcPr>
            <w:tcW w:w="820" w:type="dxa"/>
            <w:tcBorders>
              <w:right w:val="single" w:sz="4" w:space="0" w:color="auto"/>
            </w:tcBorders>
            <w:shd w:val="clear" w:color="auto" w:fill="FFFFFF"/>
            <w:noWrap/>
            <w:hideMark/>
          </w:tcPr>
          <w:p w14:paraId="79AF7BC6"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 xml:space="preserve">FM </w:t>
            </w:r>
          </w:p>
        </w:tc>
        <w:tc>
          <w:tcPr>
            <w:tcW w:w="4000" w:type="dxa"/>
            <w:tcBorders>
              <w:left w:val="single" w:sz="4" w:space="0" w:color="auto"/>
              <w:right w:val="single" w:sz="4" w:space="0" w:color="auto"/>
            </w:tcBorders>
            <w:shd w:val="clear" w:color="auto" w:fill="auto"/>
            <w:noWrap/>
            <w:hideMark/>
          </w:tcPr>
          <w:p w14:paraId="5C2C504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sp.</w:t>
            </w:r>
          </w:p>
        </w:tc>
        <w:tc>
          <w:tcPr>
            <w:tcW w:w="1417" w:type="dxa"/>
            <w:tcBorders>
              <w:left w:val="single" w:sz="4" w:space="0" w:color="auto"/>
              <w:right w:val="single" w:sz="4" w:space="0" w:color="auto"/>
            </w:tcBorders>
            <w:shd w:val="clear" w:color="auto" w:fill="auto"/>
            <w:noWrap/>
            <w:hideMark/>
          </w:tcPr>
          <w:p w14:paraId="2B102BE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7242</w:t>
            </w:r>
          </w:p>
        </w:tc>
        <w:tc>
          <w:tcPr>
            <w:tcW w:w="843" w:type="dxa"/>
            <w:tcBorders>
              <w:left w:val="single" w:sz="4" w:space="0" w:color="auto"/>
            </w:tcBorders>
            <w:shd w:val="clear" w:color="auto" w:fill="auto"/>
            <w:noWrap/>
            <w:hideMark/>
          </w:tcPr>
          <w:p w14:paraId="2671FA2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7.946</w:t>
            </w:r>
          </w:p>
        </w:tc>
      </w:tr>
      <w:tr w:rsidR="00956304" w:rsidRPr="005C293E" w14:paraId="6927F5F8" w14:textId="77777777" w:rsidTr="005C293E">
        <w:trPr>
          <w:trHeight w:val="312"/>
        </w:trPr>
        <w:tc>
          <w:tcPr>
            <w:tcW w:w="820" w:type="dxa"/>
            <w:tcBorders>
              <w:right w:val="single" w:sz="4" w:space="0" w:color="auto"/>
            </w:tcBorders>
            <w:shd w:val="clear" w:color="auto" w:fill="FFFFFF"/>
            <w:noWrap/>
            <w:hideMark/>
          </w:tcPr>
          <w:p w14:paraId="23F407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3CB14C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sp.</w:t>
            </w:r>
          </w:p>
        </w:tc>
        <w:tc>
          <w:tcPr>
            <w:tcW w:w="1417" w:type="dxa"/>
            <w:tcBorders>
              <w:left w:val="single" w:sz="4" w:space="0" w:color="auto"/>
              <w:right w:val="single" w:sz="4" w:space="0" w:color="auto"/>
            </w:tcBorders>
            <w:shd w:val="clear" w:color="auto" w:fill="F2F2F2"/>
            <w:noWrap/>
            <w:hideMark/>
          </w:tcPr>
          <w:p w14:paraId="00E93DF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2019</w:t>
            </w:r>
          </w:p>
        </w:tc>
        <w:tc>
          <w:tcPr>
            <w:tcW w:w="843" w:type="dxa"/>
            <w:tcBorders>
              <w:left w:val="single" w:sz="4" w:space="0" w:color="auto"/>
            </w:tcBorders>
            <w:shd w:val="clear" w:color="auto" w:fill="F2F2F2"/>
            <w:noWrap/>
            <w:hideMark/>
          </w:tcPr>
          <w:p w14:paraId="0EFBB3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2.281</w:t>
            </w:r>
          </w:p>
        </w:tc>
      </w:tr>
      <w:tr w:rsidR="00956304" w:rsidRPr="005C293E" w14:paraId="31DC7C8B" w14:textId="77777777" w:rsidTr="005C293E">
        <w:trPr>
          <w:trHeight w:val="312"/>
        </w:trPr>
        <w:tc>
          <w:tcPr>
            <w:tcW w:w="820" w:type="dxa"/>
            <w:tcBorders>
              <w:right w:val="single" w:sz="4" w:space="0" w:color="auto"/>
            </w:tcBorders>
            <w:shd w:val="clear" w:color="auto" w:fill="FFFFFF"/>
            <w:noWrap/>
            <w:hideMark/>
          </w:tcPr>
          <w:p w14:paraId="3D140A7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4E15D0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sp.</w:t>
            </w:r>
          </w:p>
        </w:tc>
        <w:tc>
          <w:tcPr>
            <w:tcW w:w="1417" w:type="dxa"/>
            <w:tcBorders>
              <w:left w:val="single" w:sz="4" w:space="0" w:color="auto"/>
              <w:right w:val="single" w:sz="4" w:space="0" w:color="auto"/>
            </w:tcBorders>
            <w:shd w:val="clear" w:color="auto" w:fill="auto"/>
            <w:noWrap/>
            <w:hideMark/>
          </w:tcPr>
          <w:p w14:paraId="14BAB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1712</w:t>
            </w:r>
          </w:p>
        </w:tc>
        <w:tc>
          <w:tcPr>
            <w:tcW w:w="843" w:type="dxa"/>
            <w:tcBorders>
              <w:left w:val="single" w:sz="4" w:space="0" w:color="auto"/>
            </w:tcBorders>
            <w:shd w:val="clear" w:color="auto" w:fill="auto"/>
            <w:noWrap/>
            <w:hideMark/>
          </w:tcPr>
          <w:p w14:paraId="59F5481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1.94</w:t>
            </w:r>
          </w:p>
        </w:tc>
      </w:tr>
      <w:tr w:rsidR="00956304" w:rsidRPr="005C293E" w14:paraId="0A67B71C" w14:textId="77777777" w:rsidTr="005C293E">
        <w:trPr>
          <w:trHeight w:val="312"/>
        </w:trPr>
        <w:tc>
          <w:tcPr>
            <w:tcW w:w="820" w:type="dxa"/>
            <w:tcBorders>
              <w:right w:val="single" w:sz="4" w:space="0" w:color="auto"/>
            </w:tcBorders>
            <w:shd w:val="clear" w:color="auto" w:fill="FFFFFF"/>
            <w:noWrap/>
            <w:hideMark/>
          </w:tcPr>
          <w:p w14:paraId="72A2AB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59D006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Chryseobacterium sp.</w:t>
            </w:r>
          </w:p>
        </w:tc>
        <w:tc>
          <w:tcPr>
            <w:tcW w:w="1417" w:type="dxa"/>
            <w:tcBorders>
              <w:left w:val="single" w:sz="4" w:space="0" w:color="auto"/>
              <w:right w:val="single" w:sz="4" w:space="0" w:color="auto"/>
            </w:tcBorders>
            <w:shd w:val="clear" w:color="auto" w:fill="F2F2F2"/>
            <w:noWrap/>
            <w:hideMark/>
          </w:tcPr>
          <w:p w14:paraId="5324D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1029</w:t>
            </w:r>
          </w:p>
        </w:tc>
        <w:tc>
          <w:tcPr>
            <w:tcW w:w="843" w:type="dxa"/>
            <w:tcBorders>
              <w:left w:val="single" w:sz="4" w:space="0" w:color="auto"/>
            </w:tcBorders>
            <w:shd w:val="clear" w:color="auto" w:fill="F2F2F2"/>
            <w:noWrap/>
            <w:hideMark/>
          </w:tcPr>
          <w:p w14:paraId="4819373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1.166</w:t>
            </w:r>
          </w:p>
        </w:tc>
      </w:tr>
      <w:tr w:rsidR="00956304" w:rsidRPr="005C293E" w14:paraId="6153B402" w14:textId="77777777" w:rsidTr="005C293E">
        <w:trPr>
          <w:trHeight w:val="312"/>
        </w:trPr>
        <w:tc>
          <w:tcPr>
            <w:tcW w:w="820" w:type="dxa"/>
            <w:tcBorders>
              <w:right w:val="single" w:sz="4" w:space="0" w:color="auto"/>
            </w:tcBorders>
            <w:shd w:val="clear" w:color="auto" w:fill="FFFFFF"/>
            <w:noWrap/>
            <w:hideMark/>
          </w:tcPr>
          <w:p w14:paraId="47E872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B74139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deserti</w:t>
            </w:r>
          </w:p>
        </w:tc>
        <w:tc>
          <w:tcPr>
            <w:tcW w:w="1417" w:type="dxa"/>
            <w:tcBorders>
              <w:left w:val="single" w:sz="4" w:space="0" w:color="auto"/>
              <w:right w:val="single" w:sz="4" w:space="0" w:color="auto"/>
            </w:tcBorders>
            <w:shd w:val="clear" w:color="auto" w:fill="auto"/>
            <w:noWrap/>
            <w:hideMark/>
          </w:tcPr>
          <w:p w14:paraId="6F20318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876</w:t>
            </w:r>
          </w:p>
        </w:tc>
        <w:tc>
          <w:tcPr>
            <w:tcW w:w="843" w:type="dxa"/>
            <w:tcBorders>
              <w:left w:val="single" w:sz="4" w:space="0" w:color="auto"/>
            </w:tcBorders>
            <w:shd w:val="clear" w:color="auto" w:fill="auto"/>
            <w:noWrap/>
            <w:hideMark/>
          </w:tcPr>
          <w:p w14:paraId="41186E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0.993</w:t>
            </w:r>
          </w:p>
        </w:tc>
      </w:tr>
      <w:tr w:rsidR="00956304" w:rsidRPr="005C293E" w14:paraId="10C50C5D" w14:textId="77777777" w:rsidTr="005C293E">
        <w:trPr>
          <w:trHeight w:val="312"/>
        </w:trPr>
        <w:tc>
          <w:tcPr>
            <w:tcW w:w="820" w:type="dxa"/>
            <w:tcBorders>
              <w:right w:val="single" w:sz="4" w:space="0" w:color="auto"/>
            </w:tcBorders>
            <w:shd w:val="clear" w:color="auto" w:fill="FFFFFF"/>
            <w:noWrap/>
            <w:hideMark/>
          </w:tcPr>
          <w:p w14:paraId="632DA1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89C26A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psychroaquaticum</w:t>
            </w:r>
          </w:p>
        </w:tc>
        <w:tc>
          <w:tcPr>
            <w:tcW w:w="1417" w:type="dxa"/>
            <w:tcBorders>
              <w:left w:val="single" w:sz="4" w:space="0" w:color="auto"/>
              <w:right w:val="single" w:sz="4" w:space="0" w:color="auto"/>
            </w:tcBorders>
            <w:shd w:val="clear" w:color="auto" w:fill="F2F2F2"/>
            <w:noWrap/>
            <w:hideMark/>
          </w:tcPr>
          <w:p w14:paraId="4983622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858</w:t>
            </w:r>
          </w:p>
        </w:tc>
        <w:tc>
          <w:tcPr>
            <w:tcW w:w="843" w:type="dxa"/>
            <w:tcBorders>
              <w:left w:val="single" w:sz="4" w:space="0" w:color="auto"/>
            </w:tcBorders>
            <w:shd w:val="clear" w:color="auto" w:fill="F2F2F2"/>
            <w:noWrap/>
            <w:hideMark/>
          </w:tcPr>
          <w:p w14:paraId="505966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0.973</w:t>
            </w:r>
          </w:p>
        </w:tc>
      </w:tr>
      <w:tr w:rsidR="00956304" w:rsidRPr="005C293E" w14:paraId="50352B4C" w14:textId="77777777" w:rsidTr="005C293E">
        <w:trPr>
          <w:trHeight w:val="312"/>
        </w:trPr>
        <w:tc>
          <w:tcPr>
            <w:tcW w:w="820" w:type="dxa"/>
            <w:tcBorders>
              <w:right w:val="single" w:sz="4" w:space="0" w:color="auto"/>
            </w:tcBorders>
            <w:shd w:val="clear" w:color="auto" w:fill="FFFFFF"/>
            <w:noWrap/>
            <w:hideMark/>
          </w:tcPr>
          <w:p w14:paraId="7277F584"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F12CF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Sphingobacteriaceae bacterium</w:t>
            </w:r>
          </w:p>
        </w:tc>
        <w:tc>
          <w:tcPr>
            <w:tcW w:w="1417" w:type="dxa"/>
            <w:tcBorders>
              <w:left w:val="single" w:sz="4" w:space="0" w:color="auto"/>
              <w:right w:val="single" w:sz="4" w:space="0" w:color="auto"/>
            </w:tcBorders>
            <w:shd w:val="clear" w:color="auto" w:fill="auto"/>
            <w:noWrap/>
            <w:hideMark/>
          </w:tcPr>
          <w:p w14:paraId="0FBBA9B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807</w:t>
            </w:r>
          </w:p>
        </w:tc>
        <w:tc>
          <w:tcPr>
            <w:tcW w:w="843" w:type="dxa"/>
            <w:tcBorders>
              <w:left w:val="single" w:sz="4" w:space="0" w:color="auto"/>
            </w:tcBorders>
            <w:shd w:val="clear" w:color="auto" w:fill="auto"/>
            <w:noWrap/>
            <w:hideMark/>
          </w:tcPr>
          <w:p w14:paraId="2D69D5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0.915</w:t>
            </w:r>
          </w:p>
        </w:tc>
      </w:tr>
      <w:tr w:rsidR="00956304" w:rsidRPr="005C293E" w14:paraId="6CDDAABD" w14:textId="77777777" w:rsidTr="005C293E">
        <w:trPr>
          <w:trHeight w:val="312"/>
        </w:trPr>
        <w:tc>
          <w:tcPr>
            <w:tcW w:w="820" w:type="dxa"/>
            <w:tcBorders>
              <w:right w:val="single" w:sz="4" w:space="0" w:color="auto"/>
            </w:tcBorders>
            <w:shd w:val="clear" w:color="auto" w:fill="FFFFFF"/>
            <w:noWrap/>
            <w:hideMark/>
          </w:tcPr>
          <w:p w14:paraId="22CAEA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D8321E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nematocida</w:t>
            </w:r>
          </w:p>
        </w:tc>
        <w:tc>
          <w:tcPr>
            <w:tcW w:w="1417" w:type="dxa"/>
            <w:tcBorders>
              <w:left w:val="single" w:sz="4" w:space="0" w:color="auto"/>
              <w:right w:val="single" w:sz="4" w:space="0" w:color="auto"/>
            </w:tcBorders>
            <w:shd w:val="clear" w:color="auto" w:fill="F2F2F2"/>
            <w:noWrap/>
            <w:hideMark/>
          </w:tcPr>
          <w:p w14:paraId="0AB8D24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794</w:t>
            </w:r>
          </w:p>
        </w:tc>
        <w:tc>
          <w:tcPr>
            <w:tcW w:w="843" w:type="dxa"/>
            <w:tcBorders>
              <w:left w:val="single" w:sz="4" w:space="0" w:color="auto"/>
            </w:tcBorders>
            <w:shd w:val="clear" w:color="auto" w:fill="F2F2F2"/>
            <w:noWrap/>
            <w:hideMark/>
          </w:tcPr>
          <w:p w14:paraId="6F6766B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0.9</w:t>
            </w:r>
          </w:p>
        </w:tc>
      </w:tr>
      <w:tr w:rsidR="00956304" w:rsidRPr="005C293E" w14:paraId="1071C6EE" w14:textId="77777777" w:rsidTr="005C293E">
        <w:trPr>
          <w:trHeight w:val="312"/>
        </w:trPr>
        <w:tc>
          <w:tcPr>
            <w:tcW w:w="820" w:type="dxa"/>
            <w:tcBorders>
              <w:right w:val="single" w:sz="4" w:space="0" w:color="auto"/>
            </w:tcBorders>
            <w:shd w:val="clear" w:color="auto" w:fill="FFFFFF"/>
            <w:noWrap/>
            <w:hideMark/>
          </w:tcPr>
          <w:p w14:paraId="0EEC108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1427B8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paucimobilis</w:t>
            </w:r>
          </w:p>
        </w:tc>
        <w:tc>
          <w:tcPr>
            <w:tcW w:w="1417" w:type="dxa"/>
            <w:tcBorders>
              <w:left w:val="single" w:sz="4" w:space="0" w:color="auto"/>
              <w:right w:val="single" w:sz="4" w:space="0" w:color="auto"/>
            </w:tcBorders>
            <w:shd w:val="clear" w:color="auto" w:fill="auto"/>
            <w:noWrap/>
            <w:hideMark/>
          </w:tcPr>
          <w:p w14:paraId="3E89F99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778</w:t>
            </w:r>
          </w:p>
        </w:tc>
        <w:tc>
          <w:tcPr>
            <w:tcW w:w="843" w:type="dxa"/>
            <w:tcBorders>
              <w:left w:val="single" w:sz="4" w:space="0" w:color="auto"/>
            </w:tcBorders>
            <w:shd w:val="clear" w:color="auto" w:fill="auto"/>
            <w:noWrap/>
            <w:hideMark/>
          </w:tcPr>
          <w:p w14:paraId="4E398A0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0.882</w:t>
            </w:r>
          </w:p>
        </w:tc>
      </w:tr>
      <w:tr w:rsidR="00956304" w:rsidRPr="005C293E" w14:paraId="5C974ECF" w14:textId="77777777" w:rsidTr="005C293E">
        <w:trPr>
          <w:trHeight w:val="312"/>
        </w:trPr>
        <w:tc>
          <w:tcPr>
            <w:tcW w:w="820" w:type="dxa"/>
            <w:tcBorders>
              <w:right w:val="single" w:sz="4" w:space="0" w:color="auto"/>
            </w:tcBorders>
            <w:shd w:val="clear" w:color="auto" w:fill="FFFFFF"/>
            <w:noWrap/>
            <w:hideMark/>
          </w:tcPr>
          <w:p w14:paraId="77E94065"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A585BC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Sphingobacterium thalpophilum</w:t>
            </w:r>
          </w:p>
        </w:tc>
        <w:tc>
          <w:tcPr>
            <w:tcW w:w="1417" w:type="dxa"/>
            <w:tcBorders>
              <w:left w:val="single" w:sz="4" w:space="0" w:color="auto"/>
              <w:right w:val="single" w:sz="4" w:space="0" w:color="auto"/>
            </w:tcBorders>
            <w:shd w:val="clear" w:color="auto" w:fill="F2F2F2"/>
            <w:noWrap/>
            <w:hideMark/>
          </w:tcPr>
          <w:p w14:paraId="3AC5A92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774</w:t>
            </w:r>
          </w:p>
        </w:tc>
        <w:tc>
          <w:tcPr>
            <w:tcW w:w="843" w:type="dxa"/>
            <w:tcBorders>
              <w:left w:val="single" w:sz="4" w:space="0" w:color="auto"/>
            </w:tcBorders>
            <w:shd w:val="clear" w:color="auto" w:fill="F2F2F2"/>
            <w:noWrap/>
            <w:hideMark/>
          </w:tcPr>
          <w:p w14:paraId="4BF6F81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0.878</w:t>
            </w:r>
          </w:p>
        </w:tc>
      </w:tr>
      <w:tr w:rsidR="00956304" w:rsidRPr="005C293E" w14:paraId="5535E7B9" w14:textId="77777777" w:rsidTr="005C293E">
        <w:trPr>
          <w:trHeight w:val="312"/>
        </w:trPr>
        <w:tc>
          <w:tcPr>
            <w:tcW w:w="820" w:type="dxa"/>
            <w:tcBorders>
              <w:right w:val="single" w:sz="4" w:space="0" w:color="auto"/>
            </w:tcBorders>
            <w:shd w:val="clear" w:color="auto" w:fill="FFFFFF"/>
            <w:noWrap/>
            <w:hideMark/>
          </w:tcPr>
          <w:p w14:paraId="33B7429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882DAE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columnare</w:t>
            </w:r>
          </w:p>
        </w:tc>
        <w:tc>
          <w:tcPr>
            <w:tcW w:w="1417" w:type="dxa"/>
            <w:tcBorders>
              <w:left w:val="single" w:sz="4" w:space="0" w:color="auto"/>
              <w:right w:val="single" w:sz="4" w:space="0" w:color="auto"/>
            </w:tcBorders>
            <w:shd w:val="clear" w:color="auto" w:fill="auto"/>
            <w:noWrap/>
            <w:hideMark/>
          </w:tcPr>
          <w:p w14:paraId="6F1471E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550</w:t>
            </w:r>
          </w:p>
        </w:tc>
        <w:tc>
          <w:tcPr>
            <w:tcW w:w="843" w:type="dxa"/>
            <w:tcBorders>
              <w:left w:val="single" w:sz="4" w:space="0" w:color="auto"/>
            </w:tcBorders>
            <w:shd w:val="clear" w:color="auto" w:fill="auto"/>
            <w:noWrap/>
            <w:hideMark/>
          </w:tcPr>
          <w:p w14:paraId="7E63C97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0.624</w:t>
            </w:r>
          </w:p>
        </w:tc>
      </w:tr>
      <w:tr w:rsidR="00956304" w:rsidRPr="005C293E" w14:paraId="286DD6E3" w14:textId="77777777" w:rsidTr="005C293E">
        <w:trPr>
          <w:trHeight w:val="312"/>
        </w:trPr>
        <w:tc>
          <w:tcPr>
            <w:tcW w:w="820" w:type="dxa"/>
            <w:tcBorders>
              <w:right w:val="single" w:sz="4" w:space="0" w:color="auto"/>
            </w:tcBorders>
            <w:shd w:val="clear" w:color="auto" w:fill="FFFFFF"/>
            <w:noWrap/>
            <w:hideMark/>
          </w:tcPr>
          <w:p w14:paraId="1007954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F67BF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glucosidilyticus</w:t>
            </w:r>
          </w:p>
        </w:tc>
        <w:tc>
          <w:tcPr>
            <w:tcW w:w="1417" w:type="dxa"/>
            <w:tcBorders>
              <w:left w:val="single" w:sz="4" w:space="0" w:color="auto"/>
              <w:right w:val="single" w:sz="4" w:space="0" w:color="auto"/>
            </w:tcBorders>
            <w:shd w:val="clear" w:color="auto" w:fill="F2F2F2"/>
            <w:noWrap/>
            <w:hideMark/>
          </w:tcPr>
          <w:p w14:paraId="43FD9A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513</w:t>
            </w:r>
          </w:p>
        </w:tc>
        <w:tc>
          <w:tcPr>
            <w:tcW w:w="843" w:type="dxa"/>
            <w:tcBorders>
              <w:left w:val="single" w:sz="4" w:space="0" w:color="auto"/>
            </w:tcBorders>
            <w:shd w:val="clear" w:color="auto" w:fill="F2F2F2"/>
            <w:noWrap/>
            <w:hideMark/>
          </w:tcPr>
          <w:p w14:paraId="731930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0.582</w:t>
            </w:r>
          </w:p>
        </w:tc>
      </w:tr>
      <w:tr w:rsidR="00956304" w:rsidRPr="005C293E" w14:paraId="06EC7349" w14:textId="77777777" w:rsidTr="005C293E">
        <w:trPr>
          <w:trHeight w:val="312"/>
        </w:trPr>
        <w:tc>
          <w:tcPr>
            <w:tcW w:w="820" w:type="dxa"/>
            <w:tcBorders>
              <w:right w:val="single" w:sz="4" w:space="0" w:color="auto"/>
            </w:tcBorders>
            <w:shd w:val="clear" w:color="auto" w:fill="FFFFFF"/>
            <w:noWrap/>
            <w:hideMark/>
          </w:tcPr>
          <w:p w14:paraId="18D97B3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57A72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luteus</w:t>
            </w:r>
          </w:p>
        </w:tc>
        <w:tc>
          <w:tcPr>
            <w:tcW w:w="1417" w:type="dxa"/>
            <w:tcBorders>
              <w:left w:val="single" w:sz="4" w:space="0" w:color="auto"/>
              <w:right w:val="single" w:sz="4" w:space="0" w:color="auto"/>
            </w:tcBorders>
            <w:shd w:val="clear" w:color="auto" w:fill="auto"/>
            <w:noWrap/>
            <w:hideMark/>
          </w:tcPr>
          <w:p w14:paraId="3FB508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352</w:t>
            </w:r>
          </w:p>
        </w:tc>
        <w:tc>
          <w:tcPr>
            <w:tcW w:w="843" w:type="dxa"/>
            <w:tcBorders>
              <w:left w:val="single" w:sz="4" w:space="0" w:color="auto"/>
            </w:tcBorders>
            <w:shd w:val="clear" w:color="auto" w:fill="auto"/>
            <w:noWrap/>
            <w:hideMark/>
          </w:tcPr>
          <w:p w14:paraId="1F11BF8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0.399</w:t>
            </w:r>
          </w:p>
        </w:tc>
      </w:tr>
      <w:tr w:rsidR="00956304" w:rsidRPr="005C293E" w14:paraId="6B88ECA1" w14:textId="77777777" w:rsidTr="005C293E">
        <w:trPr>
          <w:trHeight w:val="312"/>
        </w:trPr>
        <w:tc>
          <w:tcPr>
            <w:tcW w:w="820" w:type="dxa"/>
            <w:tcBorders>
              <w:right w:val="single" w:sz="4" w:space="0" w:color="auto"/>
            </w:tcBorders>
            <w:shd w:val="clear" w:color="auto" w:fill="FFFFFF"/>
            <w:noWrap/>
            <w:hideMark/>
          </w:tcPr>
          <w:p w14:paraId="380F6C9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C4E7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oryzae</w:t>
            </w:r>
          </w:p>
        </w:tc>
        <w:tc>
          <w:tcPr>
            <w:tcW w:w="1417" w:type="dxa"/>
            <w:tcBorders>
              <w:left w:val="single" w:sz="4" w:space="0" w:color="auto"/>
              <w:right w:val="single" w:sz="4" w:space="0" w:color="auto"/>
            </w:tcBorders>
            <w:shd w:val="clear" w:color="auto" w:fill="F2F2F2"/>
            <w:noWrap/>
            <w:hideMark/>
          </w:tcPr>
          <w:p w14:paraId="16F581C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343</w:t>
            </w:r>
          </w:p>
        </w:tc>
        <w:tc>
          <w:tcPr>
            <w:tcW w:w="843" w:type="dxa"/>
            <w:tcBorders>
              <w:left w:val="single" w:sz="4" w:space="0" w:color="auto"/>
            </w:tcBorders>
            <w:shd w:val="clear" w:color="auto" w:fill="F2F2F2"/>
            <w:noWrap/>
            <w:hideMark/>
          </w:tcPr>
          <w:p w14:paraId="63811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0.389</w:t>
            </w:r>
          </w:p>
        </w:tc>
      </w:tr>
      <w:tr w:rsidR="00956304" w:rsidRPr="005C293E" w14:paraId="36FC7B44" w14:textId="77777777" w:rsidTr="005C293E">
        <w:trPr>
          <w:trHeight w:val="312"/>
        </w:trPr>
        <w:tc>
          <w:tcPr>
            <w:tcW w:w="820" w:type="dxa"/>
            <w:tcBorders>
              <w:right w:val="single" w:sz="4" w:space="0" w:color="auto"/>
            </w:tcBorders>
            <w:shd w:val="clear" w:color="auto" w:fill="FFFFFF"/>
            <w:noWrap/>
            <w:hideMark/>
          </w:tcPr>
          <w:p w14:paraId="7EEAC41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F726E7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arcticus</w:t>
            </w:r>
          </w:p>
        </w:tc>
        <w:tc>
          <w:tcPr>
            <w:tcW w:w="1417" w:type="dxa"/>
            <w:tcBorders>
              <w:left w:val="single" w:sz="4" w:space="0" w:color="auto"/>
              <w:right w:val="single" w:sz="4" w:space="0" w:color="auto"/>
            </w:tcBorders>
            <w:shd w:val="clear" w:color="auto" w:fill="auto"/>
            <w:noWrap/>
            <w:hideMark/>
          </w:tcPr>
          <w:p w14:paraId="3404B4A8"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338</w:t>
            </w:r>
          </w:p>
        </w:tc>
        <w:tc>
          <w:tcPr>
            <w:tcW w:w="843" w:type="dxa"/>
            <w:tcBorders>
              <w:left w:val="single" w:sz="4" w:space="0" w:color="auto"/>
            </w:tcBorders>
            <w:shd w:val="clear" w:color="auto" w:fill="auto"/>
            <w:noWrap/>
            <w:hideMark/>
          </w:tcPr>
          <w:p w14:paraId="33935A5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0.383</w:t>
            </w:r>
          </w:p>
        </w:tc>
      </w:tr>
      <w:tr w:rsidR="00956304" w:rsidRPr="005C293E" w14:paraId="74FEC5E3" w14:textId="77777777" w:rsidTr="005C293E">
        <w:trPr>
          <w:trHeight w:val="312"/>
        </w:trPr>
        <w:tc>
          <w:tcPr>
            <w:tcW w:w="820" w:type="dxa"/>
            <w:tcBorders>
              <w:right w:val="single" w:sz="4" w:space="0" w:color="auto"/>
            </w:tcBorders>
            <w:shd w:val="clear" w:color="auto" w:fill="FFFFFF"/>
            <w:noWrap/>
            <w:hideMark/>
          </w:tcPr>
          <w:p w14:paraId="0F11AF2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784D2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haoranii</w:t>
            </w:r>
          </w:p>
        </w:tc>
        <w:tc>
          <w:tcPr>
            <w:tcW w:w="1417" w:type="dxa"/>
            <w:tcBorders>
              <w:left w:val="single" w:sz="4" w:space="0" w:color="auto"/>
              <w:right w:val="single" w:sz="4" w:space="0" w:color="auto"/>
            </w:tcBorders>
            <w:shd w:val="clear" w:color="auto" w:fill="F2F2F2"/>
            <w:noWrap/>
            <w:hideMark/>
          </w:tcPr>
          <w:p w14:paraId="06345B3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189</w:t>
            </w:r>
          </w:p>
        </w:tc>
        <w:tc>
          <w:tcPr>
            <w:tcW w:w="843" w:type="dxa"/>
            <w:tcBorders>
              <w:left w:val="single" w:sz="4" w:space="0" w:color="auto"/>
            </w:tcBorders>
            <w:shd w:val="clear" w:color="auto" w:fill="F2F2F2"/>
            <w:noWrap/>
            <w:hideMark/>
          </w:tcPr>
          <w:p w14:paraId="219BE7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0.214</w:t>
            </w:r>
          </w:p>
        </w:tc>
      </w:tr>
      <w:tr w:rsidR="00956304" w:rsidRPr="005C293E" w14:paraId="1D642990" w14:textId="77777777" w:rsidTr="005C293E">
        <w:trPr>
          <w:trHeight w:val="312"/>
        </w:trPr>
        <w:tc>
          <w:tcPr>
            <w:tcW w:w="820" w:type="dxa"/>
            <w:tcBorders>
              <w:right w:val="single" w:sz="4" w:space="0" w:color="auto"/>
            </w:tcBorders>
            <w:shd w:val="clear" w:color="auto" w:fill="FFFFFF"/>
            <w:noWrap/>
            <w:hideMark/>
          </w:tcPr>
          <w:p w14:paraId="6CFA7AB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041C16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suncheonense</w:t>
            </w:r>
          </w:p>
        </w:tc>
        <w:tc>
          <w:tcPr>
            <w:tcW w:w="1417" w:type="dxa"/>
            <w:tcBorders>
              <w:left w:val="single" w:sz="4" w:space="0" w:color="auto"/>
              <w:right w:val="single" w:sz="4" w:space="0" w:color="auto"/>
            </w:tcBorders>
            <w:shd w:val="clear" w:color="auto" w:fill="auto"/>
            <w:noWrap/>
            <w:hideMark/>
          </w:tcPr>
          <w:p w14:paraId="55A6467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178</w:t>
            </w:r>
          </w:p>
        </w:tc>
        <w:tc>
          <w:tcPr>
            <w:tcW w:w="843" w:type="dxa"/>
            <w:tcBorders>
              <w:left w:val="single" w:sz="4" w:space="0" w:color="auto"/>
            </w:tcBorders>
            <w:shd w:val="clear" w:color="auto" w:fill="auto"/>
            <w:noWrap/>
            <w:hideMark/>
          </w:tcPr>
          <w:p w14:paraId="66E940B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0.202</w:t>
            </w:r>
          </w:p>
        </w:tc>
      </w:tr>
      <w:tr w:rsidR="00956304" w:rsidRPr="005C293E" w14:paraId="6544F8BE" w14:textId="77777777" w:rsidTr="005C293E">
        <w:trPr>
          <w:trHeight w:val="312"/>
        </w:trPr>
        <w:tc>
          <w:tcPr>
            <w:tcW w:w="820" w:type="dxa"/>
            <w:tcBorders>
              <w:right w:val="single" w:sz="4" w:space="0" w:color="auto"/>
            </w:tcBorders>
            <w:shd w:val="clear" w:color="auto" w:fill="FFFFFF"/>
            <w:noWrap/>
            <w:hideMark/>
          </w:tcPr>
          <w:p w14:paraId="269B299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996789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terrae</w:t>
            </w:r>
          </w:p>
        </w:tc>
        <w:tc>
          <w:tcPr>
            <w:tcW w:w="1417" w:type="dxa"/>
            <w:tcBorders>
              <w:left w:val="single" w:sz="4" w:space="0" w:color="auto"/>
              <w:right w:val="single" w:sz="4" w:space="0" w:color="auto"/>
            </w:tcBorders>
            <w:shd w:val="clear" w:color="auto" w:fill="F2F2F2"/>
            <w:noWrap/>
            <w:hideMark/>
          </w:tcPr>
          <w:p w14:paraId="0C9E102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171</w:t>
            </w:r>
          </w:p>
        </w:tc>
        <w:tc>
          <w:tcPr>
            <w:tcW w:w="843" w:type="dxa"/>
            <w:tcBorders>
              <w:left w:val="single" w:sz="4" w:space="0" w:color="auto"/>
            </w:tcBorders>
            <w:shd w:val="clear" w:color="auto" w:fill="F2F2F2"/>
            <w:noWrap/>
            <w:hideMark/>
          </w:tcPr>
          <w:p w14:paraId="26DF72D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0.194</w:t>
            </w:r>
          </w:p>
        </w:tc>
      </w:tr>
      <w:tr w:rsidR="00956304" w:rsidRPr="005C293E" w14:paraId="22BDCADE" w14:textId="77777777" w:rsidTr="005C293E">
        <w:trPr>
          <w:trHeight w:val="312"/>
        </w:trPr>
        <w:tc>
          <w:tcPr>
            <w:tcW w:w="820" w:type="dxa"/>
            <w:tcBorders>
              <w:right w:val="single" w:sz="4" w:space="0" w:color="auto"/>
            </w:tcBorders>
            <w:shd w:val="clear" w:color="auto" w:fill="FFFFFF"/>
            <w:noWrap/>
            <w:hideMark/>
          </w:tcPr>
          <w:p w14:paraId="2207870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5D4415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indicum</w:t>
            </w:r>
          </w:p>
        </w:tc>
        <w:tc>
          <w:tcPr>
            <w:tcW w:w="1417" w:type="dxa"/>
            <w:tcBorders>
              <w:left w:val="single" w:sz="4" w:space="0" w:color="auto"/>
              <w:right w:val="single" w:sz="4" w:space="0" w:color="auto"/>
            </w:tcBorders>
            <w:shd w:val="clear" w:color="auto" w:fill="auto"/>
            <w:noWrap/>
            <w:hideMark/>
          </w:tcPr>
          <w:p w14:paraId="0ADB244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166</w:t>
            </w:r>
          </w:p>
        </w:tc>
        <w:tc>
          <w:tcPr>
            <w:tcW w:w="843" w:type="dxa"/>
            <w:tcBorders>
              <w:left w:val="single" w:sz="4" w:space="0" w:color="auto"/>
            </w:tcBorders>
            <w:shd w:val="clear" w:color="auto" w:fill="auto"/>
            <w:noWrap/>
            <w:hideMark/>
          </w:tcPr>
          <w:p w14:paraId="140BC6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0.188</w:t>
            </w:r>
          </w:p>
        </w:tc>
      </w:tr>
      <w:tr w:rsidR="00956304" w:rsidRPr="005C293E" w14:paraId="50440D57" w14:textId="77777777" w:rsidTr="005C293E">
        <w:trPr>
          <w:trHeight w:val="312"/>
        </w:trPr>
        <w:tc>
          <w:tcPr>
            <w:tcW w:w="820" w:type="dxa"/>
            <w:tcBorders>
              <w:right w:val="single" w:sz="4" w:space="0" w:color="auto"/>
            </w:tcBorders>
            <w:shd w:val="clear" w:color="auto" w:fill="FFFFFF"/>
            <w:noWrap/>
            <w:hideMark/>
          </w:tcPr>
          <w:p w14:paraId="661C746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CAB41E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psychrophilum</w:t>
            </w:r>
          </w:p>
        </w:tc>
        <w:tc>
          <w:tcPr>
            <w:tcW w:w="1417" w:type="dxa"/>
            <w:tcBorders>
              <w:left w:val="single" w:sz="4" w:space="0" w:color="auto"/>
              <w:right w:val="single" w:sz="4" w:space="0" w:color="auto"/>
            </w:tcBorders>
            <w:shd w:val="clear" w:color="auto" w:fill="F2F2F2"/>
            <w:noWrap/>
            <w:hideMark/>
          </w:tcPr>
          <w:p w14:paraId="010C1FA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156</w:t>
            </w:r>
          </w:p>
        </w:tc>
        <w:tc>
          <w:tcPr>
            <w:tcW w:w="843" w:type="dxa"/>
            <w:tcBorders>
              <w:left w:val="single" w:sz="4" w:space="0" w:color="auto"/>
            </w:tcBorders>
            <w:shd w:val="clear" w:color="auto" w:fill="F2F2F2"/>
            <w:noWrap/>
            <w:hideMark/>
          </w:tcPr>
          <w:p w14:paraId="4925F56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0.177</w:t>
            </w:r>
          </w:p>
        </w:tc>
      </w:tr>
      <w:tr w:rsidR="00956304" w:rsidRPr="005C293E" w14:paraId="175768B4" w14:textId="77777777" w:rsidTr="005C293E">
        <w:trPr>
          <w:trHeight w:val="312"/>
        </w:trPr>
        <w:tc>
          <w:tcPr>
            <w:tcW w:w="820" w:type="dxa"/>
            <w:tcBorders>
              <w:right w:val="single" w:sz="4" w:space="0" w:color="auto"/>
            </w:tcBorders>
            <w:shd w:val="clear" w:color="auto" w:fill="FFFFFF"/>
            <w:noWrap/>
            <w:hideMark/>
          </w:tcPr>
          <w:p w14:paraId="5DC0AC4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39D17C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filum</w:t>
            </w:r>
          </w:p>
        </w:tc>
        <w:tc>
          <w:tcPr>
            <w:tcW w:w="1417" w:type="dxa"/>
            <w:tcBorders>
              <w:left w:val="single" w:sz="4" w:space="0" w:color="auto"/>
              <w:right w:val="single" w:sz="4" w:space="0" w:color="auto"/>
            </w:tcBorders>
            <w:shd w:val="clear" w:color="auto" w:fill="auto"/>
            <w:noWrap/>
            <w:hideMark/>
          </w:tcPr>
          <w:p w14:paraId="7CA6D34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150</w:t>
            </w:r>
          </w:p>
        </w:tc>
        <w:tc>
          <w:tcPr>
            <w:tcW w:w="843" w:type="dxa"/>
            <w:tcBorders>
              <w:left w:val="single" w:sz="4" w:space="0" w:color="auto"/>
            </w:tcBorders>
            <w:shd w:val="clear" w:color="auto" w:fill="auto"/>
            <w:noWrap/>
            <w:hideMark/>
          </w:tcPr>
          <w:p w14:paraId="2705749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0.17</w:t>
            </w:r>
          </w:p>
        </w:tc>
      </w:tr>
      <w:tr w:rsidR="00956304" w:rsidRPr="005C293E" w14:paraId="19043390" w14:textId="77777777" w:rsidTr="005C293E">
        <w:trPr>
          <w:trHeight w:val="312"/>
        </w:trPr>
        <w:tc>
          <w:tcPr>
            <w:tcW w:w="820" w:type="dxa"/>
            <w:tcBorders>
              <w:right w:val="single" w:sz="4" w:space="0" w:color="auto"/>
            </w:tcBorders>
            <w:shd w:val="clear" w:color="auto" w:fill="FFFFFF"/>
            <w:noWrap/>
            <w:hideMark/>
          </w:tcPr>
          <w:p w14:paraId="0F5887A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259B9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beibuense</w:t>
            </w:r>
          </w:p>
        </w:tc>
        <w:tc>
          <w:tcPr>
            <w:tcW w:w="1417" w:type="dxa"/>
            <w:tcBorders>
              <w:left w:val="single" w:sz="4" w:space="0" w:color="auto"/>
              <w:right w:val="single" w:sz="4" w:space="0" w:color="auto"/>
            </w:tcBorders>
            <w:shd w:val="clear" w:color="auto" w:fill="F2F2F2"/>
            <w:noWrap/>
            <w:hideMark/>
          </w:tcPr>
          <w:p w14:paraId="573C07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145</w:t>
            </w:r>
          </w:p>
        </w:tc>
        <w:tc>
          <w:tcPr>
            <w:tcW w:w="843" w:type="dxa"/>
            <w:tcBorders>
              <w:left w:val="single" w:sz="4" w:space="0" w:color="auto"/>
            </w:tcBorders>
            <w:shd w:val="clear" w:color="auto" w:fill="F2F2F2"/>
            <w:noWrap/>
            <w:hideMark/>
          </w:tcPr>
          <w:p w14:paraId="350196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0.164</w:t>
            </w:r>
          </w:p>
        </w:tc>
      </w:tr>
      <w:tr w:rsidR="00956304" w:rsidRPr="005C293E" w14:paraId="743EB08D" w14:textId="77777777" w:rsidTr="005C293E">
        <w:trPr>
          <w:trHeight w:val="312"/>
        </w:trPr>
        <w:tc>
          <w:tcPr>
            <w:tcW w:w="820" w:type="dxa"/>
            <w:tcBorders>
              <w:right w:val="single" w:sz="4" w:space="0" w:color="auto"/>
            </w:tcBorders>
            <w:shd w:val="clear" w:color="auto" w:fill="FFFFFF"/>
            <w:noWrap/>
            <w:hideMark/>
          </w:tcPr>
          <w:p w14:paraId="513AC80B"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71938B1"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africanus</w:t>
            </w:r>
          </w:p>
        </w:tc>
        <w:tc>
          <w:tcPr>
            <w:tcW w:w="1417" w:type="dxa"/>
            <w:tcBorders>
              <w:left w:val="single" w:sz="4" w:space="0" w:color="auto"/>
              <w:right w:val="single" w:sz="4" w:space="0" w:color="auto"/>
            </w:tcBorders>
            <w:shd w:val="clear" w:color="auto" w:fill="auto"/>
            <w:noWrap/>
            <w:hideMark/>
          </w:tcPr>
          <w:p w14:paraId="7DA0D150"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144</w:t>
            </w:r>
          </w:p>
        </w:tc>
        <w:tc>
          <w:tcPr>
            <w:tcW w:w="843" w:type="dxa"/>
            <w:tcBorders>
              <w:left w:val="single" w:sz="4" w:space="0" w:color="auto"/>
            </w:tcBorders>
            <w:shd w:val="clear" w:color="auto" w:fill="auto"/>
            <w:noWrap/>
            <w:hideMark/>
          </w:tcPr>
          <w:p w14:paraId="1D8AE34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0.163</w:t>
            </w:r>
          </w:p>
        </w:tc>
      </w:tr>
      <w:tr w:rsidR="00956304" w:rsidRPr="005C293E" w14:paraId="32EA80BE" w14:textId="77777777" w:rsidTr="005C293E">
        <w:trPr>
          <w:trHeight w:val="312"/>
        </w:trPr>
        <w:tc>
          <w:tcPr>
            <w:tcW w:w="820" w:type="dxa"/>
            <w:tcBorders>
              <w:right w:val="single" w:sz="4" w:space="0" w:color="auto"/>
            </w:tcBorders>
            <w:shd w:val="clear" w:color="auto" w:fill="FFFFFF"/>
            <w:noWrap/>
            <w:hideMark/>
          </w:tcPr>
          <w:p w14:paraId="2407F82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0C8A00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nyackensis</w:t>
            </w:r>
          </w:p>
        </w:tc>
        <w:tc>
          <w:tcPr>
            <w:tcW w:w="1417" w:type="dxa"/>
            <w:tcBorders>
              <w:left w:val="single" w:sz="4" w:space="0" w:color="auto"/>
              <w:right w:val="single" w:sz="4" w:space="0" w:color="auto"/>
            </w:tcBorders>
            <w:shd w:val="clear" w:color="auto" w:fill="F2F2F2"/>
            <w:noWrap/>
            <w:hideMark/>
          </w:tcPr>
          <w:p w14:paraId="0BAF0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55E0FA2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23382E48" w14:textId="77777777" w:rsidTr="005C293E">
        <w:trPr>
          <w:trHeight w:val="312"/>
        </w:trPr>
        <w:tc>
          <w:tcPr>
            <w:tcW w:w="820" w:type="dxa"/>
            <w:tcBorders>
              <w:right w:val="single" w:sz="4" w:space="0" w:color="auto"/>
            </w:tcBorders>
            <w:shd w:val="clear" w:color="auto" w:fill="FFFFFF"/>
            <w:noWrap/>
            <w:hideMark/>
          </w:tcPr>
          <w:p w14:paraId="6959BE2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2E1DDA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enshiense</w:t>
            </w:r>
          </w:p>
        </w:tc>
        <w:tc>
          <w:tcPr>
            <w:tcW w:w="1417" w:type="dxa"/>
            <w:tcBorders>
              <w:left w:val="single" w:sz="4" w:space="0" w:color="auto"/>
              <w:right w:val="single" w:sz="4" w:space="0" w:color="auto"/>
            </w:tcBorders>
            <w:shd w:val="clear" w:color="auto" w:fill="auto"/>
            <w:noWrap/>
            <w:hideMark/>
          </w:tcPr>
          <w:p w14:paraId="1E011B9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auto"/>
            <w:noWrap/>
            <w:hideMark/>
          </w:tcPr>
          <w:p w14:paraId="2B8B89F4"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35740F60" w14:textId="77777777" w:rsidTr="005C293E">
        <w:trPr>
          <w:trHeight w:val="312"/>
        </w:trPr>
        <w:tc>
          <w:tcPr>
            <w:tcW w:w="820" w:type="dxa"/>
            <w:tcBorders>
              <w:right w:val="single" w:sz="4" w:space="0" w:color="auto"/>
            </w:tcBorders>
            <w:shd w:val="clear" w:color="auto" w:fill="FFFFFF"/>
            <w:noWrap/>
            <w:hideMark/>
          </w:tcPr>
          <w:p w14:paraId="3D54556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75E053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cucumis</w:t>
            </w:r>
          </w:p>
        </w:tc>
        <w:tc>
          <w:tcPr>
            <w:tcW w:w="1417" w:type="dxa"/>
            <w:tcBorders>
              <w:left w:val="single" w:sz="4" w:space="0" w:color="auto"/>
              <w:right w:val="single" w:sz="4" w:space="0" w:color="auto"/>
            </w:tcBorders>
            <w:shd w:val="clear" w:color="auto" w:fill="F2F2F2"/>
            <w:noWrap/>
            <w:hideMark/>
          </w:tcPr>
          <w:p w14:paraId="1CFA3DC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130</w:t>
            </w:r>
          </w:p>
        </w:tc>
        <w:tc>
          <w:tcPr>
            <w:tcW w:w="843" w:type="dxa"/>
            <w:tcBorders>
              <w:left w:val="single" w:sz="4" w:space="0" w:color="auto"/>
            </w:tcBorders>
            <w:shd w:val="clear" w:color="auto" w:fill="F2F2F2"/>
            <w:noWrap/>
            <w:hideMark/>
          </w:tcPr>
          <w:p w14:paraId="4720193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0.147</w:t>
            </w:r>
          </w:p>
        </w:tc>
      </w:tr>
      <w:tr w:rsidR="00956304" w:rsidRPr="005C293E" w14:paraId="4E92F530" w14:textId="77777777" w:rsidTr="005C293E">
        <w:trPr>
          <w:trHeight w:val="312"/>
        </w:trPr>
        <w:tc>
          <w:tcPr>
            <w:tcW w:w="820" w:type="dxa"/>
            <w:tcBorders>
              <w:right w:val="single" w:sz="4" w:space="0" w:color="auto"/>
            </w:tcBorders>
            <w:shd w:val="clear" w:color="auto" w:fill="FFFFFF"/>
            <w:noWrap/>
            <w:hideMark/>
          </w:tcPr>
          <w:p w14:paraId="407E98C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53B838B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akiainvivens</w:t>
            </w:r>
          </w:p>
        </w:tc>
        <w:tc>
          <w:tcPr>
            <w:tcW w:w="1417" w:type="dxa"/>
            <w:tcBorders>
              <w:left w:val="single" w:sz="4" w:space="0" w:color="auto"/>
              <w:right w:val="single" w:sz="4" w:space="0" w:color="auto"/>
            </w:tcBorders>
            <w:shd w:val="clear" w:color="auto" w:fill="auto"/>
            <w:noWrap/>
            <w:hideMark/>
          </w:tcPr>
          <w:p w14:paraId="5D650C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125</w:t>
            </w:r>
          </w:p>
        </w:tc>
        <w:tc>
          <w:tcPr>
            <w:tcW w:w="843" w:type="dxa"/>
            <w:tcBorders>
              <w:left w:val="single" w:sz="4" w:space="0" w:color="auto"/>
            </w:tcBorders>
            <w:shd w:val="clear" w:color="auto" w:fill="auto"/>
            <w:noWrap/>
            <w:hideMark/>
          </w:tcPr>
          <w:p w14:paraId="088AC42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0.141</w:t>
            </w:r>
          </w:p>
        </w:tc>
      </w:tr>
      <w:tr w:rsidR="00956304" w:rsidRPr="005C293E" w14:paraId="0AF7C973" w14:textId="77777777" w:rsidTr="005C293E">
        <w:trPr>
          <w:trHeight w:val="312"/>
        </w:trPr>
        <w:tc>
          <w:tcPr>
            <w:tcW w:w="820" w:type="dxa"/>
            <w:tcBorders>
              <w:right w:val="single" w:sz="4" w:space="0" w:color="auto"/>
            </w:tcBorders>
            <w:shd w:val="clear" w:color="auto" w:fill="FFFFFF"/>
            <w:noWrap/>
            <w:hideMark/>
          </w:tcPr>
          <w:p w14:paraId="76D50C0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63C31D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cauense</w:t>
            </w:r>
          </w:p>
        </w:tc>
        <w:tc>
          <w:tcPr>
            <w:tcW w:w="1417" w:type="dxa"/>
            <w:tcBorders>
              <w:left w:val="single" w:sz="4" w:space="0" w:color="auto"/>
              <w:right w:val="single" w:sz="4" w:space="0" w:color="auto"/>
            </w:tcBorders>
            <w:shd w:val="clear" w:color="auto" w:fill="F2F2F2"/>
            <w:noWrap/>
            <w:hideMark/>
          </w:tcPr>
          <w:p w14:paraId="2E515E0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117</w:t>
            </w:r>
          </w:p>
        </w:tc>
        <w:tc>
          <w:tcPr>
            <w:tcW w:w="843" w:type="dxa"/>
            <w:tcBorders>
              <w:left w:val="single" w:sz="4" w:space="0" w:color="auto"/>
            </w:tcBorders>
            <w:shd w:val="clear" w:color="auto" w:fill="F2F2F2"/>
            <w:noWrap/>
            <w:hideMark/>
          </w:tcPr>
          <w:p w14:paraId="0290E04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0.132</w:t>
            </w:r>
          </w:p>
        </w:tc>
      </w:tr>
      <w:tr w:rsidR="00956304" w:rsidRPr="005C293E" w14:paraId="18FBDF3B" w14:textId="77777777" w:rsidTr="005C293E">
        <w:trPr>
          <w:trHeight w:val="312"/>
        </w:trPr>
        <w:tc>
          <w:tcPr>
            <w:tcW w:w="820" w:type="dxa"/>
            <w:tcBorders>
              <w:right w:val="single" w:sz="4" w:space="0" w:color="auto"/>
            </w:tcBorders>
            <w:shd w:val="clear" w:color="auto" w:fill="FFFFFF"/>
            <w:noWrap/>
            <w:hideMark/>
          </w:tcPr>
          <w:p w14:paraId="5EF7FE3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AE0991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rivuli</w:t>
            </w:r>
          </w:p>
        </w:tc>
        <w:tc>
          <w:tcPr>
            <w:tcW w:w="1417" w:type="dxa"/>
            <w:tcBorders>
              <w:left w:val="single" w:sz="4" w:space="0" w:color="auto"/>
              <w:right w:val="single" w:sz="4" w:space="0" w:color="auto"/>
            </w:tcBorders>
            <w:shd w:val="clear" w:color="auto" w:fill="auto"/>
            <w:noWrap/>
            <w:hideMark/>
          </w:tcPr>
          <w:p w14:paraId="455D70A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114</w:t>
            </w:r>
          </w:p>
        </w:tc>
        <w:tc>
          <w:tcPr>
            <w:tcW w:w="843" w:type="dxa"/>
            <w:tcBorders>
              <w:left w:val="single" w:sz="4" w:space="0" w:color="auto"/>
            </w:tcBorders>
            <w:shd w:val="clear" w:color="auto" w:fill="auto"/>
            <w:noWrap/>
            <w:hideMark/>
          </w:tcPr>
          <w:p w14:paraId="2CB78F29"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0.129</w:t>
            </w:r>
          </w:p>
        </w:tc>
      </w:tr>
      <w:tr w:rsidR="00956304" w:rsidRPr="005C293E" w14:paraId="333E4229" w14:textId="77777777" w:rsidTr="005C293E">
        <w:trPr>
          <w:trHeight w:val="312"/>
        </w:trPr>
        <w:tc>
          <w:tcPr>
            <w:tcW w:w="820" w:type="dxa"/>
            <w:tcBorders>
              <w:right w:val="single" w:sz="4" w:space="0" w:color="auto"/>
            </w:tcBorders>
            <w:shd w:val="clear" w:color="auto" w:fill="FFFFFF"/>
            <w:noWrap/>
            <w:hideMark/>
          </w:tcPr>
          <w:p w14:paraId="11AF8AEA"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670FA7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sasangense</w:t>
            </w:r>
          </w:p>
        </w:tc>
        <w:tc>
          <w:tcPr>
            <w:tcW w:w="1417" w:type="dxa"/>
            <w:tcBorders>
              <w:left w:val="single" w:sz="4" w:space="0" w:color="auto"/>
              <w:right w:val="single" w:sz="4" w:space="0" w:color="auto"/>
            </w:tcBorders>
            <w:shd w:val="clear" w:color="auto" w:fill="F2F2F2"/>
            <w:noWrap/>
            <w:hideMark/>
          </w:tcPr>
          <w:p w14:paraId="07467231"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F2F2F2"/>
            <w:noWrap/>
            <w:hideMark/>
          </w:tcPr>
          <w:p w14:paraId="3497810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49CA6E52" w14:textId="77777777" w:rsidTr="005C293E">
        <w:trPr>
          <w:trHeight w:val="312"/>
        </w:trPr>
        <w:tc>
          <w:tcPr>
            <w:tcW w:w="820" w:type="dxa"/>
            <w:tcBorders>
              <w:right w:val="single" w:sz="4" w:space="0" w:color="auto"/>
            </w:tcBorders>
            <w:shd w:val="clear" w:color="auto" w:fill="FFFFFF"/>
            <w:noWrap/>
            <w:hideMark/>
          </w:tcPr>
          <w:p w14:paraId="767CFD7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4142DD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052EB3A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113</w:t>
            </w:r>
          </w:p>
        </w:tc>
        <w:tc>
          <w:tcPr>
            <w:tcW w:w="843" w:type="dxa"/>
            <w:tcBorders>
              <w:left w:val="single" w:sz="4" w:space="0" w:color="auto"/>
            </w:tcBorders>
            <w:shd w:val="clear" w:color="auto" w:fill="auto"/>
            <w:noWrap/>
            <w:hideMark/>
          </w:tcPr>
          <w:p w14:paraId="6BAF93E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0.128</w:t>
            </w:r>
          </w:p>
        </w:tc>
      </w:tr>
      <w:tr w:rsidR="00956304" w:rsidRPr="005C293E" w14:paraId="573C127F" w14:textId="77777777" w:rsidTr="005C293E">
        <w:trPr>
          <w:trHeight w:val="312"/>
        </w:trPr>
        <w:tc>
          <w:tcPr>
            <w:tcW w:w="820" w:type="dxa"/>
            <w:tcBorders>
              <w:right w:val="single" w:sz="4" w:space="0" w:color="auto"/>
            </w:tcBorders>
            <w:shd w:val="clear" w:color="auto" w:fill="FFFFFF"/>
            <w:noWrap/>
            <w:hideMark/>
          </w:tcPr>
          <w:p w14:paraId="75F7126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28B13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subsaxonicum</w:t>
            </w:r>
          </w:p>
        </w:tc>
        <w:tc>
          <w:tcPr>
            <w:tcW w:w="1417" w:type="dxa"/>
            <w:tcBorders>
              <w:left w:val="single" w:sz="4" w:space="0" w:color="auto"/>
              <w:right w:val="single" w:sz="4" w:space="0" w:color="auto"/>
            </w:tcBorders>
            <w:shd w:val="clear" w:color="auto" w:fill="F2F2F2"/>
            <w:noWrap/>
            <w:hideMark/>
          </w:tcPr>
          <w:p w14:paraId="4C7AD3E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110</w:t>
            </w:r>
          </w:p>
        </w:tc>
        <w:tc>
          <w:tcPr>
            <w:tcW w:w="843" w:type="dxa"/>
            <w:tcBorders>
              <w:left w:val="single" w:sz="4" w:space="0" w:color="auto"/>
            </w:tcBorders>
            <w:shd w:val="clear" w:color="auto" w:fill="F2F2F2"/>
            <w:noWrap/>
            <w:hideMark/>
          </w:tcPr>
          <w:p w14:paraId="1F21300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0.125</w:t>
            </w:r>
          </w:p>
        </w:tc>
      </w:tr>
      <w:tr w:rsidR="00956304" w:rsidRPr="005C293E" w14:paraId="4E60DC3D" w14:textId="77777777" w:rsidTr="005C293E">
        <w:trPr>
          <w:trHeight w:val="312"/>
        </w:trPr>
        <w:tc>
          <w:tcPr>
            <w:tcW w:w="820" w:type="dxa"/>
            <w:tcBorders>
              <w:right w:val="single" w:sz="4" w:space="0" w:color="auto"/>
            </w:tcBorders>
            <w:shd w:val="clear" w:color="auto" w:fill="FFFFFF"/>
            <w:noWrap/>
            <w:hideMark/>
          </w:tcPr>
          <w:p w14:paraId="369E747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7E5F8E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steynii</w:t>
            </w:r>
          </w:p>
        </w:tc>
        <w:tc>
          <w:tcPr>
            <w:tcW w:w="1417" w:type="dxa"/>
            <w:tcBorders>
              <w:left w:val="single" w:sz="4" w:space="0" w:color="auto"/>
              <w:right w:val="single" w:sz="4" w:space="0" w:color="auto"/>
            </w:tcBorders>
            <w:shd w:val="clear" w:color="auto" w:fill="auto"/>
            <w:noWrap/>
            <w:hideMark/>
          </w:tcPr>
          <w:p w14:paraId="4C89A3C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109</w:t>
            </w:r>
          </w:p>
        </w:tc>
        <w:tc>
          <w:tcPr>
            <w:tcW w:w="843" w:type="dxa"/>
            <w:tcBorders>
              <w:left w:val="single" w:sz="4" w:space="0" w:color="auto"/>
            </w:tcBorders>
            <w:shd w:val="clear" w:color="auto" w:fill="auto"/>
            <w:noWrap/>
            <w:hideMark/>
          </w:tcPr>
          <w:p w14:paraId="575E0E8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0.124</w:t>
            </w:r>
          </w:p>
        </w:tc>
      </w:tr>
      <w:tr w:rsidR="00956304" w:rsidRPr="005C293E" w14:paraId="7D023FEC" w14:textId="77777777" w:rsidTr="005C293E">
        <w:trPr>
          <w:trHeight w:val="312"/>
        </w:trPr>
        <w:tc>
          <w:tcPr>
            <w:tcW w:w="820" w:type="dxa"/>
            <w:tcBorders>
              <w:right w:val="single" w:sz="4" w:space="0" w:color="auto"/>
            </w:tcBorders>
            <w:shd w:val="clear" w:color="auto" w:fill="FFFFFF"/>
            <w:noWrap/>
            <w:hideMark/>
          </w:tcPr>
          <w:p w14:paraId="74EDDF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4AA258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johnsoniae</w:t>
            </w:r>
          </w:p>
        </w:tc>
        <w:tc>
          <w:tcPr>
            <w:tcW w:w="1417" w:type="dxa"/>
            <w:tcBorders>
              <w:left w:val="single" w:sz="4" w:space="0" w:color="auto"/>
              <w:right w:val="single" w:sz="4" w:space="0" w:color="auto"/>
            </w:tcBorders>
            <w:shd w:val="clear" w:color="auto" w:fill="F2F2F2"/>
            <w:noWrap/>
            <w:hideMark/>
          </w:tcPr>
          <w:p w14:paraId="6E6E31F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108</w:t>
            </w:r>
          </w:p>
        </w:tc>
        <w:tc>
          <w:tcPr>
            <w:tcW w:w="843" w:type="dxa"/>
            <w:tcBorders>
              <w:left w:val="single" w:sz="4" w:space="0" w:color="auto"/>
            </w:tcBorders>
            <w:shd w:val="clear" w:color="auto" w:fill="F2F2F2"/>
            <w:noWrap/>
            <w:hideMark/>
          </w:tcPr>
          <w:p w14:paraId="147F919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0.122</w:t>
            </w:r>
          </w:p>
        </w:tc>
      </w:tr>
      <w:tr w:rsidR="00956304" w:rsidRPr="005C293E" w14:paraId="5A28431A" w14:textId="77777777" w:rsidTr="005C293E">
        <w:trPr>
          <w:trHeight w:val="312"/>
        </w:trPr>
        <w:tc>
          <w:tcPr>
            <w:tcW w:w="820" w:type="dxa"/>
            <w:tcBorders>
              <w:right w:val="single" w:sz="4" w:space="0" w:color="auto"/>
            </w:tcBorders>
            <w:shd w:val="clear" w:color="auto" w:fill="FFFFFF"/>
            <w:noWrap/>
            <w:hideMark/>
          </w:tcPr>
          <w:p w14:paraId="5A5B45A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A8C20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branchiophilum</w:t>
            </w:r>
          </w:p>
        </w:tc>
        <w:tc>
          <w:tcPr>
            <w:tcW w:w="1417" w:type="dxa"/>
            <w:tcBorders>
              <w:left w:val="single" w:sz="4" w:space="0" w:color="auto"/>
              <w:right w:val="single" w:sz="4" w:space="0" w:color="auto"/>
            </w:tcBorders>
            <w:shd w:val="clear" w:color="auto" w:fill="auto"/>
            <w:noWrap/>
            <w:hideMark/>
          </w:tcPr>
          <w:p w14:paraId="6CD58829"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103</w:t>
            </w:r>
          </w:p>
        </w:tc>
        <w:tc>
          <w:tcPr>
            <w:tcW w:w="843" w:type="dxa"/>
            <w:tcBorders>
              <w:left w:val="single" w:sz="4" w:space="0" w:color="auto"/>
            </w:tcBorders>
            <w:shd w:val="clear" w:color="auto" w:fill="auto"/>
            <w:noWrap/>
            <w:hideMark/>
          </w:tcPr>
          <w:p w14:paraId="56D590F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0.117</w:t>
            </w:r>
          </w:p>
        </w:tc>
      </w:tr>
      <w:tr w:rsidR="00956304" w:rsidRPr="005C293E" w14:paraId="2BEC6AA0" w14:textId="77777777" w:rsidTr="005C293E">
        <w:trPr>
          <w:trHeight w:val="312"/>
        </w:trPr>
        <w:tc>
          <w:tcPr>
            <w:tcW w:w="820" w:type="dxa"/>
            <w:tcBorders>
              <w:right w:val="single" w:sz="4" w:space="0" w:color="auto"/>
            </w:tcBorders>
            <w:shd w:val="clear" w:color="auto" w:fill="FFFFFF"/>
            <w:noWrap/>
            <w:hideMark/>
          </w:tcPr>
          <w:p w14:paraId="55A32C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F6398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saliperosum</w:t>
            </w:r>
          </w:p>
        </w:tc>
        <w:tc>
          <w:tcPr>
            <w:tcW w:w="1417" w:type="dxa"/>
            <w:tcBorders>
              <w:left w:val="single" w:sz="4" w:space="0" w:color="auto"/>
              <w:right w:val="single" w:sz="4" w:space="0" w:color="auto"/>
            </w:tcBorders>
            <w:shd w:val="clear" w:color="auto" w:fill="F2F2F2"/>
            <w:noWrap/>
            <w:hideMark/>
          </w:tcPr>
          <w:p w14:paraId="54099E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F2F2F2"/>
            <w:noWrap/>
            <w:hideMark/>
          </w:tcPr>
          <w:p w14:paraId="10125FA8"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2966078" w14:textId="77777777" w:rsidTr="005C293E">
        <w:trPr>
          <w:trHeight w:val="312"/>
        </w:trPr>
        <w:tc>
          <w:tcPr>
            <w:tcW w:w="820" w:type="dxa"/>
            <w:tcBorders>
              <w:right w:val="single" w:sz="4" w:space="0" w:color="auto"/>
            </w:tcBorders>
            <w:shd w:val="clear" w:color="auto" w:fill="FFFFFF"/>
            <w:noWrap/>
            <w:hideMark/>
          </w:tcPr>
          <w:p w14:paraId="27C3579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C04F39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heparinus</w:t>
            </w:r>
          </w:p>
        </w:tc>
        <w:tc>
          <w:tcPr>
            <w:tcW w:w="1417" w:type="dxa"/>
            <w:tcBorders>
              <w:left w:val="single" w:sz="4" w:space="0" w:color="auto"/>
              <w:right w:val="single" w:sz="4" w:space="0" w:color="auto"/>
            </w:tcBorders>
            <w:shd w:val="clear" w:color="auto" w:fill="auto"/>
            <w:noWrap/>
            <w:hideMark/>
          </w:tcPr>
          <w:p w14:paraId="35008067"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98</w:t>
            </w:r>
          </w:p>
        </w:tc>
        <w:tc>
          <w:tcPr>
            <w:tcW w:w="843" w:type="dxa"/>
            <w:tcBorders>
              <w:left w:val="single" w:sz="4" w:space="0" w:color="auto"/>
            </w:tcBorders>
            <w:shd w:val="clear" w:color="auto" w:fill="auto"/>
            <w:noWrap/>
            <w:hideMark/>
          </w:tcPr>
          <w:p w14:paraId="6F4AC5E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58EB601C" w14:textId="77777777" w:rsidTr="005C293E">
        <w:trPr>
          <w:trHeight w:val="312"/>
        </w:trPr>
        <w:tc>
          <w:tcPr>
            <w:tcW w:w="820" w:type="dxa"/>
            <w:tcBorders>
              <w:right w:val="single" w:sz="4" w:space="0" w:color="auto"/>
            </w:tcBorders>
            <w:shd w:val="clear" w:color="auto" w:fill="FFFFFF"/>
            <w:noWrap/>
            <w:hideMark/>
          </w:tcPr>
          <w:p w14:paraId="7DFFAEB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54DD80A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frigoris</w:t>
            </w:r>
          </w:p>
        </w:tc>
        <w:tc>
          <w:tcPr>
            <w:tcW w:w="1417" w:type="dxa"/>
            <w:tcBorders>
              <w:left w:val="single" w:sz="4" w:space="0" w:color="auto"/>
              <w:right w:val="single" w:sz="4" w:space="0" w:color="auto"/>
            </w:tcBorders>
            <w:shd w:val="clear" w:color="auto" w:fill="F2F2F2"/>
            <w:noWrap/>
            <w:hideMark/>
          </w:tcPr>
          <w:p w14:paraId="509CB9D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97</w:t>
            </w:r>
          </w:p>
        </w:tc>
        <w:tc>
          <w:tcPr>
            <w:tcW w:w="843" w:type="dxa"/>
            <w:tcBorders>
              <w:left w:val="single" w:sz="4" w:space="0" w:color="auto"/>
            </w:tcBorders>
            <w:shd w:val="clear" w:color="auto" w:fill="F2F2F2"/>
            <w:noWrap/>
            <w:hideMark/>
          </w:tcPr>
          <w:p w14:paraId="27934C8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w:t>
            </w:r>
          </w:p>
        </w:tc>
      </w:tr>
      <w:tr w:rsidR="00956304" w:rsidRPr="005C293E" w14:paraId="0272F118" w14:textId="77777777" w:rsidTr="005C293E">
        <w:trPr>
          <w:trHeight w:val="312"/>
        </w:trPr>
        <w:tc>
          <w:tcPr>
            <w:tcW w:w="820" w:type="dxa"/>
            <w:tcBorders>
              <w:right w:val="single" w:sz="4" w:space="0" w:color="auto"/>
            </w:tcBorders>
            <w:shd w:val="clear" w:color="auto" w:fill="FFFFFF"/>
            <w:noWrap/>
            <w:hideMark/>
          </w:tcPr>
          <w:p w14:paraId="58D2EB2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E95623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antarcticus</w:t>
            </w:r>
          </w:p>
        </w:tc>
        <w:tc>
          <w:tcPr>
            <w:tcW w:w="1417" w:type="dxa"/>
            <w:tcBorders>
              <w:left w:val="single" w:sz="4" w:space="0" w:color="auto"/>
              <w:right w:val="single" w:sz="4" w:space="0" w:color="auto"/>
            </w:tcBorders>
            <w:shd w:val="clear" w:color="auto" w:fill="auto"/>
            <w:noWrap/>
            <w:hideMark/>
          </w:tcPr>
          <w:p w14:paraId="33E4856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auto"/>
            <w:noWrap/>
            <w:hideMark/>
          </w:tcPr>
          <w:p w14:paraId="60DFBD6D"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0.109</w:t>
            </w:r>
          </w:p>
        </w:tc>
      </w:tr>
      <w:tr w:rsidR="00956304" w:rsidRPr="005C293E" w14:paraId="4E9D8D6B" w14:textId="77777777" w:rsidTr="005C293E">
        <w:trPr>
          <w:trHeight w:val="312"/>
        </w:trPr>
        <w:tc>
          <w:tcPr>
            <w:tcW w:w="820" w:type="dxa"/>
            <w:tcBorders>
              <w:right w:val="single" w:sz="4" w:space="0" w:color="auto"/>
            </w:tcBorders>
            <w:shd w:val="clear" w:color="auto" w:fill="FFFFFF"/>
            <w:noWrap/>
            <w:hideMark/>
          </w:tcPr>
          <w:p w14:paraId="0E97C7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FD942D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daejeonense</w:t>
            </w:r>
          </w:p>
        </w:tc>
        <w:tc>
          <w:tcPr>
            <w:tcW w:w="1417" w:type="dxa"/>
            <w:tcBorders>
              <w:left w:val="single" w:sz="4" w:space="0" w:color="auto"/>
              <w:right w:val="single" w:sz="4" w:space="0" w:color="auto"/>
            </w:tcBorders>
            <w:shd w:val="clear" w:color="auto" w:fill="F2F2F2"/>
            <w:noWrap/>
            <w:hideMark/>
          </w:tcPr>
          <w:p w14:paraId="7CE61F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94</w:t>
            </w:r>
          </w:p>
        </w:tc>
        <w:tc>
          <w:tcPr>
            <w:tcW w:w="843" w:type="dxa"/>
            <w:tcBorders>
              <w:left w:val="single" w:sz="4" w:space="0" w:color="auto"/>
            </w:tcBorders>
            <w:shd w:val="clear" w:color="auto" w:fill="F2F2F2"/>
            <w:noWrap/>
            <w:hideMark/>
          </w:tcPr>
          <w:p w14:paraId="235352D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0.107</w:t>
            </w:r>
          </w:p>
        </w:tc>
      </w:tr>
      <w:tr w:rsidR="00956304" w:rsidRPr="005C293E" w14:paraId="20E06619" w14:textId="77777777" w:rsidTr="005C293E">
        <w:trPr>
          <w:trHeight w:val="312"/>
        </w:trPr>
        <w:tc>
          <w:tcPr>
            <w:tcW w:w="820" w:type="dxa"/>
            <w:tcBorders>
              <w:right w:val="single" w:sz="4" w:space="0" w:color="auto"/>
            </w:tcBorders>
            <w:shd w:val="clear" w:color="auto" w:fill="FFFFFF"/>
            <w:noWrap/>
            <w:hideMark/>
          </w:tcPr>
          <w:p w14:paraId="0D472C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E746A77"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panaciterrae</w:t>
            </w:r>
          </w:p>
        </w:tc>
        <w:tc>
          <w:tcPr>
            <w:tcW w:w="1417" w:type="dxa"/>
            <w:tcBorders>
              <w:left w:val="single" w:sz="4" w:space="0" w:color="auto"/>
              <w:right w:val="single" w:sz="4" w:space="0" w:color="auto"/>
            </w:tcBorders>
            <w:shd w:val="clear" w:color="auto" w:fill="auto"/>
            <w:noWrap/>
            <w:hideMark/>
          </w:tcPr>
          <w:p w14:paraId="532542D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5781928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0.103</w:t>
            </w:r>
          </w:p>
        </w:tc>
      </w:tr>
      <w:tr w:rsidR="00956304" w:rsidRPr="005C293E" w14:paraId="0EA7B888" w14:textId="77777777" w:rsidTr="005C293E">
        <w:trPr>
          <w:trHeight w:val="312"/>
        </w:trPr>
        <w:tc>
          <w:tcPr>
            <w:tcW w:w="820" w:type="dxa"/>
            <w:tcBorders>
              <w:right w:val="single" w:sz="4" w:space="0" w:color="auto"/>
            </w:tcBorders>
            <w:shd w:val="clear" w:color="auto" w:fill="FFFFFF"/>
            <w:noWrap/>
            <w:hideMark/>
          </w:tcPr>
          <w:p w14:paraId="5BB9810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696FED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flevense</w:t>
            </w:r>
          </w:p>
        </w:tc>
        <w:tc>
          <w:tcPr>
            <w:tcW w:w="1417" w:type="dxa"/>
            <w:tcBorders>
              <w:left w:val="single" w:sz="4" w:space="0" w:color="auto"/>
              <w:right w:val="single" w:sz="4" w:space="0" w:color="auto"/>
            </w:tcBorders>
            <w:shd w:val="clear" w:color="auto" w:fill="F2F2F2"/>
            <w:noWrap/>
            <w:hideMark/>
          </w:tcPr>
          <w:p w14:paraId="19BB8B7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F2F2F2"/>
            <w:noWrap/>
            <w:hideMark/>
          </w:tcPr>
          <w:p w14:paraId="4AE357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36AA6D61" w14:textId="77777777" w:rsidTr="005C293E">
        <w:trPr>
          <w:trHeight w:val="312"/>
        </w:trPr>
        <w:tc>
          <w:tcPr>
            <w:tcW w:w="820" w:type="dxa"/>
            <w:tcBorders>
              <w:right w:val="single" w:sz="4" w:space="0" w:color="auto"/>
            </w:tcBorders>
            <w:shd w:val="clear" w:color="auto" w:fill="FFFFFF"/>
            <w:noWrap/>
            <w:hideMark/>
          </w:tcPr>
          <w:p w14:paraId="535EF8B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7D7897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aquatile</w:t>
            </w:r>
          </w:p>
        </w:tc>
        <w:tc>
          <w:tcPr>
            <w:tcW w:w="1417" w:type="dxa"/>
            <w:tcBorders>
              <w:left w:val="single" w:sz="4" w:space="0" w:color="auto"/>
              <w:right w:val="single" w:sz="4" w:space="0" w:color="auto"/>
            </w:tcBorders>
            <w:shd w:val="clear" w:color="auto" w:fill="auto"/>
            <w:noWrap/>
            <w:hideMark/>
          </w:tcPr>
          <w:p w14:paraId="1652BF0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90</w:t>
            </w:r>
          </w:p>
        </w:tc>
        <w:tc>
          <w:tcPr>
            <w:tcW w:w="843" w:type="dxa"/>
            <w:tcBorders>
              <w:left w:val="single" w:sz="4" w:space="0" w:color="auto"/>
            </w:tcBorders>
            <w:shd w:val="clear" w:color="auto" w:fill="auto"/>
            <w:noWrap/>
            <w:hideMark/>
          </w:tcPr>
          <w:p w14:paraId="7F77EC1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0.102</w:t>
            </w:r>
          </w:p>
        </w:tc>
      </w:tr>
      <w:tr w:rsidR="00956304" w:rsidRPr="005C293E" w14:paraId="1352D10A" w14:textId="77777777" w:rsidTr="005C293E">
        <w:trPr>
          <w:trHeight w:val="312"/>
        </w:trPr>
        <w:tc>
          <w:tcPr>
            <w:tcW w:w="820" w:type="dxa"/>
            <w:tcBorders>
              <w:right w:val="single" w:sz="4" w:space="0" w:color="auto"/>
            </w:tcBorders>
            <w:shd w:val="clear" w:color="auto" w:fill="FFFFFF"/>
            <w:noWrap/>
            <w:hideMark/>
          </w:tcPr>
          <w:p w14:paraId="4332EF7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41A72AB"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Flavobacterium limnosediminis</w:t>
            </w:r>
          </w:p>
        </w:tc>
        <w:tc>
          <w:tcPr>
            <w:tcW w:w="1417" w:type="dxa"/>
            <w:tcBorders>
              <w:left w:val="single" w:sz="4" w:space="0" w:color="auto"/>
              <w:right w:val="single" w:sz="4" w:space="0" w:color="auto"/>
            </w:tcBorders>
            <w:shd w:val="clear" w:color="auto" w:fill="F2F2F2"/>
            <w:noWrap/>
            <w:hideMark/>
          </w:tcPr>
          <w:p w14:paraId="55ADBEF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F2F2F2"/>
            <w:noWrap/>
            <w:hideMark/>
          </w:tcPr>
          <w:p w14:paraId="058325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1938478" w14:textId="77777777" w:rsidTr="005C293E">
        <w:trPr>
          <w:trHeight w:val="312"/>
        </w:trPr>
        <w:tc>
          <w:tcPr>
            <w:tcW w:w="820" w:type="dxa"/>
            <w:tcBorders>
              <w:right w:val="single" w:sz="4" w:space="0" w:color="auto"/>
            </w:tcBorders>
            <w:shd w:val="clear" w:color="auto" w:fill="FFFFFF"/>
            <w:noWrap/>
            <w:hideMark/>
          </w:tcPr>
          <w:p w14:paraId="6B2A1B3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963CC4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Pedobacter cryoconitis</w:t>
            </w:r>
          </w:p>
        </w:tc>
        <w:tc>
          <w:tcPr>
            <w:tcW w:w="1417" w:type="dxa"/>
            <w:tcBorders>
              <w:left w:val="single" w:sz="4" w:space="0" w:color="auto"/>
              <w:right w:val="single" w:sz="4" w:space="0" w:color="auto"/>
            </w:tcBorders>
            <w:shd w:val="clear" w:color="auto" w:fill="auto"/>
            <w:noWrap/>
            <w:hideMark/>
          </w:tcPr>
          <w:p w14:paraId="149F8C0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89</w:t>
            </w:r>
          </w:p>
        </w:tc>
        <w:tc>
          <w:tcPr>
            <w:tcW w:w="843" w:type="dxa"/>
            <w:tcBorders>
              <w:left w:val="single" w:sz="4" w:space="0" w:color="auto"/>
            </w:tcBorders>
            <w:shd w:val="clear" w:color="auto" w:fill="auto"/>
            <w:noWrap/>
            <w:hideMark/>
          </w:tcPr>
          <w:p w14:paraId="47CC3ED6"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0.101</w:t>
            </w:r>
          </w:p>
        </w:tc>
      </w:tr>
      <w:tr w:rsidR="00956304" w:rsidRPr="005C293E" w14:paraId="066DE2A1" w14:textId="77777777" w:rsidTr="005C293E">
        <w:trPr>
          <w:trHeight w:val="312"/>
        </w:trPr>
        <w:tc>
          <w:tcPr>
            <w:tcW w:w="820" w:type="dxa"/>
            <w:tcBorders>
              <w:right w:val="single" w:sz="4" w:space="0" w:color="auto"/>
            </w:tcBorders>
            <w:shd w:val="clear" w:color="auto" w:fill="FFFFFF"/>
            <w:noWrap/>
            <w:hideMark/>
          </w:tcPr>
          <w:p w14:paraId="134D9237" w14:textId="77777777" w:rsidR="00956304" w:rsidRPr="005C293E" w:rsidRDefault="00956304" w:rsidP="005C293E">
            <w:pPr>
              <w:spacing w:after="0" w:line="240" w:lineRule="auto"/>
              <w:jc w:val="right"/>
              <w:rPr>
                <w:rFonts w:ascii="Times New Roman" w:eastAsia="Times New Roman" w:hAnsi="Times New Roman"/>
                <w:b/>
                <w:bCs/>
                <w:i/>
                <w:iCs/>
                <w:color w:val="000000"/>
                <w:sz w:val="24"/>
                <w:szCs w:val="24"/>
              </w:rPr>
            </w:pPr>
            <w:r w:rsidRPr="005C293E">
              <w:rPr>
                <w:rFonts w:ascii="Times New Roman" w:eastAsia="Times New Roman" w:hAnsi="Times New Roman"/>
                <w:b/>
                <w:bCs/>
                <w:i/>
                <w:iCs/>
                <w:color w:val="000000"/>
                <w:sz w:val="24"/>
                <w:szCs w:val="24"/>
              </w:rPr>
              <w:t>WH</w:t>
            </w:r>
          </w:p>
        </w:tc>
        <w:tc>
          <w:tcPr>
            <w:tcW w:w="4000" w:type="dxa"/>
            <w:tcBorders>
              <w:left w:val="single" w:sz="4" w:space="0" w:color="auto"/>
              <w:right w:val="single" w:sz="4" w:space="0" w:color="auto"/>
            </w:tcBorders>
            <w:shd w:val="clear" w:color="auto" w:fill="F2F2F2"/>
            <w:noWrap/>
            <w:hideMark/>
          </w:tcPr>
          <w:p w14:paraId="21EEF85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apicola</w:t>
            </w:r>
          </w:p>
        </w:tc>
        <w:tc>
          <w:tcPr>
            <w:tcW w:w="1417" w:type="dxa"/>
            <w:tcBorders>
              <w:left w:val="single" w:sz="4" w:space="0" w:color="auto"/>
              <w:right w:val="single" w:sz="4" w:space="0" w:color="auto"/>
            </w:tcBorders>
            <w:shd w:val="clear" w:color="auto" w:fill="F2F2F2"/>
            <w:noWrap/>
            <w:hideMark/>
          </w:tcPr>
          <w:p w14:paraId="67B8DA1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831</w:t>
            </w:r>
          </w:p>
        </w:tc>
        <w:tc>
          <w:tcPr>
            <w:tcW w:w="843" w:type="dxa"/>
            <w:tcBorders>
              <w:left w:val="single" w:sz="4" w:space="0" w:color="auto"/>
            </w:tcBorders>
            <w:shd w:val="clear" w:color="auto" w:fill="F2F2F2"/>
            <w:noWrap/>
            <w:hideMark/>
          </w:tcPr>
          <w:p w14:paraId="3994397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2.797</w:t>
            </w:r>
          </w:p>
        </w:tc>
      </w:tr>
      <w:tr w:rsidR="00956304" w:rsidRPr="005C293E" w14:paraId="670A3EA6" w14:textId="77777777" w:rsidTr="005C293E">
        <w:trPr>
          <w:trHeight w:val="312"/>
        </w:trPr>
        <w:tc>
          <w:tcPr>
            <w:tcW w:w="820" w:type="dxa"/>
            <w:tcBorders>
              <w:right w:val="single" w:sz="4" w:space="0" w:color="auto"/>
            </w:tcBorders>
            <w:shd w:val="clear" w:color="auto" w:fill="FFFFFF"/>
            <w:noWrap/>
            <w:hideMark/>
          </w:tcPr>
          <w:p w14:paraId="409BDDC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6980A5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sp.</w:t>
            </w:r>
          </w:p>
        </w:tc>
        <w:tc>
          <w:tcPr>
            <w:tcW w:w="1417" w:type="dxa"/>
            <w:tcBorders>
              <w:left w:val="single" w:sz="4" w:space="0" w:color="auto"/>
              <w:right w:val="single" w:sz="4" w:space="0" w:color="auto"/>
            </w:tcBorders>
            <w:shd w:val="clear" w:color="auto" w:fill="auto"/>
            <w:noWrap/>
            <w:hideMark/>
          </w:tcPr>
          <w:p w14:paraId="01D1666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580</w:t>
            </w:r>
          </w:p>
        </w:tc>
        <w:tc>
          <w:tcPr>
            <w:tcW w:w="843" w:type="dxa"/>
            <w:tcBorders>
              <w:left w:val="single" w:sz="4" w:space="0" w:color="auto"/>
            </w:tcBorders>
            <w:shd w:val="clear" w:color="auto" w:fill="auto"/>
            <w:noWrap/>
            <w:hideMark/>
          </w:tcPr>
          <w:p w14:paraId="59532DA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1.952</w:t>
            </w:r>
          </w:p>
        </w:tc>
      </w:tr>
      <w:tr w:rsidR="00956304" w:rsidRPr="005C293E" w14:paraId="32D6EDE0" w14:textId="77777777" w:rsidTr="005C293E">
        <w:trPr>
          <w:trHeight w:val="312"/>
        </w:trPr>
        <w:tc>
          <w:tcPr>
            <w:tcW w:w="820" w:type="dxa"/>
            <w:tcBorders>
              <w:right w:val="single" w:sz="4" w:space="0" w:color="auto"/>
            </w:tcBorders>
            <w:shd w:val="clear" w:color="auto" w:fill="FFFFFF"/>
            <w:noWrap/>
            <w:hideMark/>
          </w:tcPr>
          <w:p w14:paraId="0F1249E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BA94C4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w:t>
            </w:r>
            <w:r w:rsidR="00586F8B">
              <w:rPr>
                <w:rFonts w:ascii="Times New Roman" w:eastAsia="Times New Roman" w:hAnsi="Times New Roman"/>
                <w:i/>
                <w:iCs/>
                <w:color w:val="000000"/>
                <w:sz w:val="24"/>
                <w:szCs w:val="24"/>
              </w:rPr>
              <w:t xml:space="preserve"> sp.</w:t>
            </w:r>
          </w:p>
        </w:tc>
        <w:tc>
          <w:tcPr>
            <w:tcW w:w="1417" w:type="dxa"/>
            <w:tcBorders>
              <w:left w:val="single" w:sz="4" w:space="0" w:color="auto"/>
              <w:right w:val="single" w:sz="4" w:space="0" w:color="auto"/>
            </w:tcBorders>
            <w:shd w:val="clear" w:color="auto" w:fill="F2F2F2"/>
            <w:noWrap/>
            <w:hideMark/>
          </w:tcPr>
          <w:p w14:paraId="38E100B6"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491</w:t>
            </w:r>
          </w:p>
        </w:tc>
        <w:tc>
          <w:tcPr>
            <w:tcW w:w="843" w:type="dxa"/>
            <w:tcBorders>
              <w:left w:val="single" w:sz="4" w:space="0" w:color="auto"/>
            </w:tcBorders>
            <w:shd w:val="clear" w:color="auto" w:fill="F2F2F2"/>
            <w:noWrap/>
            <w:hideMark/>
          </w:tcPr>
          <w:p w14:paraId="2AE51EAF"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1.649</w:t>
            </w:r>
          </w:p>
        </w:tc>
      </w:tr>
      <w:tr w:rsidR="00956304" w:rsidRPr="005C293E" w14:paraId="1E58DE70" w14:textId="77777777" w:rsidTr="005C293E">
        <w:trPr>
          <w:trHeight w:val="312"/>
        </w:trPr>
        <w:tc>
          <w:tcPr>
            <w:tcW w:w="820" w:type="dxa"/>
            <w:tcBorders>
              <w:right w:val="single" w:sz="4" w:space="0" w:color="auto"/>
            </w:tcBorders>
            <w:shd w:val="clear" w:color="auto" w:fill="FFFFFF"/>
            <w:noWrap/>
            <w:hideMark/>
          </w:tcPr>
          <w:p w14:paraId="7A707D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487BEFF0"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sp.</w:t>
            </w:r>
          </w:p>
        </w:tc>
        <w:tc>
          <w:tcPr>
            <w:tcW w:w="1417" w:type="dxa"/>
            <w:tcBorders>
              <w:left w:val="single" w:sz="4" w:space="0" w:color="auto"/>
              <w:right w:val="single" w:sz="4" w:space="0" w:color="auto"/>
            </w:tcBorders>
            <w:shd w:val="clear" w:color="auto" w:fill="auto"/>
            <w:noWrap/>
            <w:hideMark/>
          </w:tcPr>
          <w:p w14:paraId="55B0AB8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433</w:t>
            </w:r>
          </w:p>
        </w:tc>
        <w:tc>
          <w:tcPr>
            <w:tcW w:w="843" w:type="dxa"/>
            <w:tcBorders>
              <w:left w:val="single" w:sz="4" w:space="0" w:color="auto"/>
            </w:tcBorders>
            <w:shd w:val="clear" w:color="auto" w:fill="auto"/>
            <w:noWrap/>
            <w:hideMark/>
          </w:tcPr>
          <w:p w14:paraId="75B0E54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1.457</w:t>
            </w:r>
          </w:p>
        </w:tc>
      </w:tr>
      <w:tr w:rsidR="00956304" w:rsidRPr="005C293E" w14:paraId="5F4C2EA8" w14:textId="77777777" w:rsidTr="005C293E">
        <w:trPr>
          <w:trHeight w:val="312"/>
        </w:trPr>
        <w:tc>
          <w:tcPr>
            <w:tcW w:w="820" w:type="dxa"/>
            <w:tcBorders>
              <w:right w:val="single" w:sz="4" w:space="0" w:color="auto"/>
            </w:tcBorders>
            <w:shd w:val="clear" w:color="auto" w:fill="FFFFFF"/>
            <w:noWrap/>
            <w:hideMark/>
          </w:tcPr>
          <w:p w14:paraId="525A3C1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AC00A2E"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mossii</w:t>
            </w:r>
          </w:p>
        </w:tc>
        <w:tc>
          <w:tcPr>
            <w:tcW w:w="1417" w:type="dxa"/>
            <w:tcBorders>
              <w:left w:val="single" w:sz="4" w:space="0" w:color="auto"/>
              <w:right w:val="single" w:sz="4" w:space="0" w:color="auto"/>
            </w:tcBorders>
            <w:shd w:val="clear" w:color="auto" w:fill="F2F2F2"/>
            <w:noWrap/>
            <w:hideMark/>
          </w:tcPr>
          <w:p w14:paraId="6453800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267</w:t>
            </w:r>
          </w:p>
        </w:tc>
        <w:tc>
          <w:tcPr>
            <w:tcW w:w="843" w:type="dxa"/>
            <w:tcBorders>
              <w:left w:val="single" w:sz="4" w:space="0" w:color="auto"/>
            </w:tcBorders>
            <w:shd w:val="clear" w:color="auto" w:fill="F2F2F2"/>
            <w:noWrap/>
            <w:hideMark/>
          </w:tcPr>
          <w:p w14:paraId="72631C9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0.899</w:t>
            </w:r>
          </w:p>
        </w:tc>
      </w:tr>
      <w:tr w:rsidR="00956304" w:rsidRPr="005C293E" w14:paraId="576B270B" w14:textId="77777777" w:rsidTr="005C293E">
        <w:trPr>
          <w:trHeight w:val="312"/>
        </w:trPr>
        <w:tc>
          <w:tcPr>
            <w:tcW w:w="820" w:type="dxa"/>
            <w:tcBorders>
              <w:right w:val="single" w:sz="4" w:space="0" w:color="auto"/>
            </w:tcBorders>
            <w:shd w:val="clear" w:color="auto" w:fill="FFFFFF"/>
            <w:noWrap/>
            <w:hideMark/>
          </w:tcPr>
          <w:p w14:paraId="08A6DB9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044313AA"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gadei</w:t>
            </w:r>
          </w:p>
        </w:tc>
        <w:tc>
          <w:tcPr>
            <w:tcW w:w="1417" w:type="dxa"/>
            <w:tcBorders>
              <w:left w:val="single" w:sz="4" w:space="0" w:color="auto"/>
              <w:right w:val="single" w:sz="4" w:space="0" w:color="auto"/>
            </w:tcBorders>
            <w:shd w:val="clear" w:color="auto" w:fill="auto"/>
            <w:noWrap/>
            <w:hideMark/>
          </w:tcPr>
          <w:p w14:paraId="1C56122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244</w:t>
            </w:r>
          </w:p>
        </w:tc>
        <w:tc>
          <w:tcPr>
            <w:tcW w:w="843" w:type="dxa"/>
            <w:tcBorders>
              <w:left w:val="single" w:sz="4" w:space="0" w:color="auto"/>
            </w:tcBorders>
            <w:shd w:val="clear" w:color="auto" w:fill="auto"/>
            <w:noWrap/>
            <w:hideMark/>
          </w:tcPr>
          <w:p w14:paraId="2D02971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0.821</w:t>
            </w:r>
          </w:p>
        </w:tc>
      </w:tr>
      <w:tr w:rsidR="00956304" w:rsidRPr="005C293E" w14:paraId="418D3039" w14:textId="77777777" w:rsidTr="005C293E">
        <w:trPr>
          <w:trHeight w:val="312"/>
        </w:trPr>
        <w:tc>
          <w:tcPr>
            <w:tcW w:w="820" w:type="dxa"/>
            <w:tcBorders>
              <w:right w:val="single" w:sz="4" w:space="0" w:color="auto"/>
            </w:tcBorders>
            <w:shd w:val="clear" w:color="auto" w:fill="FFFFFF"/>
            <w:noWrap/>
            <w:hideMark/>
          </w:tcPr>
          <w:p w14:paraId="44C5BB18"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70A769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sp.</w:t>
            </w:r>
          </w:p>
        </w:tc>
        <w:tc>
          <w:tcPr>
            <w:tcW w:w="1417" w:type="dxa"/>
            <w:tcBorders>
              <w:left w:val="single" w:sz="4" w:space="0" w:color="auto"/>
              <w:right w:val="single" w:sz="4" w:space="0" w:color="auto"/>
            </w:tcBorders>
            <w:shd w:val="clear" w:color="auto" w:fill="F2F2F2"/>
            <w:noWrap/>
            <w:hideMark/>
          </w:tcPr>
          <w:p w14:paraId="61816F2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205</w:t>
            </w:r>
          </w:p>
        </w:tc>
        <w:tc>
          <w:tcPr>
            <w:tcW w:w="843" w:type="dxa"/>
            <w:tcBorders>
              <w:left w:val="single" w:sz="4" w:space="0" w:color="auto"/>
            </w:tcBorders>
            <w:shd w:val="clear" w:color="auto" w:fill="F2F2F2"/>
            <w:noWrap/>
            <w:hideMark/>
          </w:tcPr>
          <w:p w14:paraId="3D92BDE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0.69</w:t>
            </w:r>
          </w:p>
        </w:tc>
      </w:tr>
      <w:tr w:rsidR="00956304" w:rsidRPr="005C293E" w14:paraId="193DA2A5" w14:textId="77777777" w:rsidTr="005C293E">
        <w:trPr>
          <w:trHeight w:val="312"/>
        </w:trPr>
        <w:tc>
          <w:tcPr>
            <w:tcW w:w="820" w:type="dxa"/>
            <w:tcBorders>
              <w:right w:val="single" w:sz="4" w:space="0" w:color="auto"/>
            </w:tcBorders>
            <w:shd w:val="clear" w:color="auto" w:fill="FFFFFF"/>
            <w:noWrap/>
            <w:hideMark/>
          </w:tcPr>
          <w:p w14:paraId="607FCF99"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24C191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capnocytophagoides</w:t>
            </w:r>
          </w:p>
        </w:tc>
        <w:tc>
          <w:tcPr>
            <w:tcW w:w="1417" w:type="dxa"/>
            <w:tcBorders>
              <w:left w:val="single" w:sz="4" w:space="0" w:color="auto"/>
              <w:right w:val="single" w:sz="4" w:space="0" w:color="auto"/>
            </w:tcBorders>
            <w:shd w:val="clear" w:color="auto" w:fill="auto"/>
            <w:noWrap/>
            <w:hideMark/>
          </w:tcPr>
          <w:p w14:paraId="5C6A7E03"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180</w:t>
            </w:r>
          </w:p>
        </w:tc>
        <w:tc>
          <w:tcPr>
            <w:tcW w:w="843" w:type="dxa"/>
            <w:tcBorders>
              <w:left w:val="single" w:sz="4" w:space="0" w:color="auto"/>
            </w:tcBorders>
            <w:shd w:val="clear" w:color="auto" w:fill="auto"/>
            <w:noWrap/>
            <w:hideMark/>
          </w:tcPr>
          <w:p w14:paraId="7C7114F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0.606</w:t>
            </w:r>
          </w:p>
        </w:tc>
      </w:tr>
      <w:tr w:rsidR="00956304" w:rsidRPr="005C293E" w14:paraId="31B65D2E" w14:textId="77777777" w:rsidTr="005C293E">
        <w:trPr>
          <w:trHeight w:val="312"/>
        </w:trPr>
        <w:tc>
          <w:tcPr>
            <w:tcW w:w="820" w:type="dxa"/>
            <w:tcBorders>
              <w:right w:val="single" w:sz="4" w:space="0" w:color="auto"/>
            </w:tcBorders>
            <w:shd w:val="clear" w:color="auto" w:fill="FFFFFF"/>
            <w:noWrap/>
            <w:hideMark/>
          </w:tcPr>
          <w:p w14:paraId="6C954ADD"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665DF98"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Dysgonomonas macrotermitis</w:t>
            </w:r>
          </w:p>
        </w:tc>
        <w:tc>
          <w:tcPr>
            <w:tcW w:w="1417" w:type="dxa"/>
            <w:tcBorders>
              <w:left w:val="single" w:sz="4" w:space="0" w:color="auto"/>
              <w:right w:val="single" w:sz="4" w:space="0" w:color="auto"/>
            </w:tcBorders>
            <w:shd w:val="clear" w:color="auto" w:fill="F2F2F2"/>
            <w:noWrap/>
            <w:hideMark/>
          </w:tcPr>
          <w:p w14:paraId="7D3FA5D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170</w:t>
            </w:r>
          </w:p>
        </w:tc>
        <w:tc>
          <w:tcPr>
            <w:tcW w:w="843" w:type="dxa"/>
            <w:tcBorders>
              <w:left w:val="single" w:sz="4" w:space="0" w:color="auto"/>
            </w:tcBorders>
            <w:shd w:val="clear" w:color="auto" w:fill="F2F2F2"/>
            <w:noWrap/>
            <w:hideMark/>
          </w:tcPr>
          <w:p w14:paraId="0DCAA2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0.572</w:t>
            </w:r>
          </w:p>
        </w:tc>
      </w:tr>
      <w:tr w:rsidR="00956304" w:rsidRPr="005C293E" w14:paraId="4C8DFF9A" w14:textId="77777777" w:rsidTr="005C293E">
        <w:trPr>
          <w:trHeight w:val="312"/>
        </w:trPr>
        <w:tc>
          <w:tcPr>
            <w:tcW w:w="820" w:type="dxa"/>
            <w:tcBorders>
              <w:right w:val="single" w:sz="4" w:space="0" w:color="auto"/>
            </w:tcBorders>
            <w:shd w:val="clear" w:color="auto" w:fill="FFFFFF"/>
            <w:noWrap/>
            <w:hideMark/>
          </w:tcPr>
          <w:p w14:paraId="3C216C8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94C4C9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distasonis</w:t>
            </w:r>
          </w:p>
        </w:tc>
        <w:tc>
          <w:tcPr>
            <w:tcW w:w="1417" w:type="dxa"/>
            <w:tcBorders>
              <w:left w:val="single" w:sz="4" w:space="0" w:color="auto"/>
              <w:right w:val="single" w:sz="4" w:space="0" w:color="auto"/>
            </w:tcBorders>
            <w:shd w:val="clear" w:color="auto" w:fill="auto"/>
            <w:noWrap/>
            <w:hideMark/>
          </w:tcPr>
          <w:p w14:paraId="2F22C10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142</w:t>
            </w:r>
          </w:p>
        </w:tc>
        <w:tc>
          <w:tcPr>
            <w:tcW w:w="843" w:type="dxa"/>
            <w:tcBorders>
              <w:left w:val="single" w:sz="4" w:space="0" w:color="auto"/>
            </w:tcBorders>
            <w:shd w:val="clear" w:color="auto" w:fill="auto"/>
            <w:noWrap/>
            <w:hideMark/>
          </w:tcPr>
          <w:p w14:paraId="6354F027"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0.478</w:t>
            </w:r>
          </w:p>
        </w:tc>
      </w:tr>
      <w:tr w:rsidR="00956304" w:rsidRPr="005C293E" w14:paraId="43D4F067" w14:textId="77777777" w:rsidTr="005C293E">
        <w:trPr>
          <w:trHeight w:val="312"/>
        </w:trPr>
        <w:tc>
          <w:tcPr>
            <w:tcW w:w="820" w:type="dxa"/>
            <w:tcBorders>
              <w:right w:val="single" w:sz="4" w:space="0" w:color="auto"/>
            </w:tcBorders>
            <w:shd w:val="clear" w:color="auto" w:fill="FFFFFF"/>
            <w:noWrap/>
            <w:hideMark/>
          </w:tcPr>
          <w:p w14:paraId="7E93A550"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139DD43"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fragilis</w:t>
            </w:r>
          </w:p>
        </w:tc>
        <w:tc>
          <w:tcPr>
            <w:tcW w:w="1417" w:type="dxa"/>
            <w:tcBorders>
              <w:left w:val="single" w:sz="4" w:space="0" w:color="auto"/>
              <w:right w:val="single" w:sz="4" w:space="0" w:color="auto"/>
            </w:tcBorders>
            <w:shd w:val="clear" w:color="auto" w:fill="F2F2F2"/>
            <w:noWrap/>
            <w:hideMark/>
          </w:tcPr>
          <w:p w14:paraId="23E9F5B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96</w:t>
            </w:r>
          </w:p>
        </w:tc>
        <w:tc>
          <w:tcPr>
            <w:tcW w:w="843" w:type="dxa"/>
            <w:tcBorders>
              <w:left w:val="single" w:sz="4" w:space="0" w:color="auto"/>
            </w:tcBorders>
            <w:shd w:val="clear" w:color="auto" w:fill="F2F2F2"/>
            <w:noWrap/>
            <w:hideMark/>
          </w:tcPr>
          <w:p w14:paraId="6184EF1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0.323</w:t>
            </w:r>
          </w:p>
        </w:tc>
      </w:tr>
      <w:tr w:rsidR="00956304" w:rsidRPr="005C293E" w14:paraId="7868C2E7" w14:textId="77777777" w:rsidTr="005C293E">
        <w:trPr>
          <w:trHeight w:val="312"/>
        </w:trPr>
        <w:tc>
          <w:tcPr>
            <w:tcW w:w="820" w:type="dxa"/>
            <w:tcBorders>
              <w:right w:val="single" w:sz="4" w:space="0" w:color="auto"/>
            </w:tcBorders>
            <w:shd w:val="clear" w:color="auto" w:fill="FFFFFF"/>
            <w:noWrap/>
            <w:hideMark/>
          </w:tcPr>
          <w:p w14:paraId="5B1773A3"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DBC1459"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merdae</w:t>
            </w:r>
          </w:p>
        </w:tc>
        <w:tc>
          <w:tcPr>
            <w:tcW w:w="1417" w:type="dxa"/>
            <w:tcBorders>
              <w:left w:val="single" w:sz="4" w:space="0" w:color="auto"/>
              <w:right w:val="single" w:sz="4" w:space="0" w:color="auto"/>
            </w:tcBorders>
            <w:shd w:val="clear" w:color="auto" w:fill="auto"/>
            <w:noWrap/>
            <w:hideMark/>
          </w:tcPr>
          <w:p w14:paraId="236575E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91</w:t>
            </w:r>
          </w:p>
        </w:tc>
        <w:tc>
          <w:tcPr>
            <w:tcW w:w="843" w:type="dxa"/>
            <w:tcBorders>
              <w:left w:val="single" w:sz="4" w:space="0" w:color="auto"/>
            </w:tcBorders>
            <w:shd w:val="clear" w:color="auto" w:fill="auto"/>
            <w:noWrap/>
            <w:hideMark/>
          </w:tcPr>
          <w:p w14:paraId="0668AAB0"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0.306</w:t>
            </w:r>
          </w:p>
        </w:tc>
      </w:tr>
      <w:tr w:rsidR="00956304" w:rsidRPr="005C293E" w14:paraId="73D12272" w14:textId="77777777" w:rsidTr="005C293E">
        <w:trPr>
          <w:trHeight w:val="312"/>
        </w:trPr>
        <w:tc>
          <w:tcPr>
            <w:tcW w:w="820" w:type="dxa"/>
            <w:tcBorders>
              <w:right w:val="single" w:sz="4" w:space="0" w:color="auto"/>
            </w:tcBorders>
            <w:shd w:val="clear" w:color="auto" w:fill="FFFFFF"/>
            <w:noWrap/>
            <w:hideMark/>
          </w:tcPr>
          <w:p w14:paraId="660A15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2BD9342F"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chartae</w:t>
            </w:r>
          </w:p>
        </w:tc>
        <w:tc>
          <w:tcPr>
            <w:tcW w:w="1417" w:type="dxa"/>
            <w:tcBorders>
              <w:left w:val="single" w:sz="4" w:space="0" w:color="auto"/>
              <w:right w:val="single" w:sz="4" w:space="0" w:color="auto"/>
            </w:tcBorders>
            <w:shd w:val="clear" w:color="auto" w:fill="F2F2F2"/>
            <w:noWrap/>
            <w:hideMark/>
          </w:tcPr>
          <w:p w14:paraId="46B3B475"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78</w:t>
            </w:r>
          </w:p>
        </w:tc>
        <w:tc>
          <w:tcPr>
            <w:tcW w:w="843" w:type="dxa"/>
            <w:tcBorders>
              <w:left w:val="single" w:sz="4" w:space="0" w:color="auto"/>
            </w:tcBorders>
            <w:shd w:val="clear" w:color="auto" w:fill="F2F2F2"/>
            <w:noWrap/>
            <w:hideMark/>
          </w:tcPr>
          <w:p w14:paraId="771ECDF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0.263</w:t>
            </w:r>
          </w:p>
        </w:tc>
      </w:tr>
      <w:tr w:rsidR="00956304" w:rsidRPr="005C293E" w14:paraId="0844C6CD" w14:textId="77777777" w:rsidTr="005C293E">
        <w:trPr>
          <w:trHeight w:val="312"/>
        </w:trPr>
        <w:tc>
          <w:tcPr>
            <w:tcW w:w="820" w:type="dxa"/>
            <w:tcBorders>
              <w:right w:val="single" w:sz="4" w:space="0" w:color="auto"/>
            </w:tcBorders>
            <w:shd w:val="clear" w:color="auto" w:fill="FFFFFF"/>
            <w:noWrap/>
            <w:hideMark/>
          </w:tcPr>
          <w:p w14:paraId="392370D1"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1FABD014"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thetaiotaomicron</w:t>
            </w:r>
          </w:p>
        </w:tc>
        <w:tc>
          <w:tcPr>
            <w:tcW w:w="1417" w:type="dxa"/>
            <w:tcBorders>
              <w:left w:val="single" w:sz="4" w:space="0" w:color="auto"/>
              <w:right w:val="single" w:sz="4" w:space="0" w:color="auto"/>
            </w:tcBorders>
            <w:shd w:val="clear" w:color="auto" w:fill="auto"/>
            <w:noWrap/>
            <w:hideMark/>
          </w:tcPr>
          <w:p w14:paraId="1D5A540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67</w:t>
            </w:r>
          </w:p>
        </w:tc>
        <w:tc>
          <w:tcPr>
            <w:tcW w:w="843" w:type="dxa"/>
            <w:tcBorders>
              <w:left w:val="single" w:sz="4" w:space="0" w:color="auto"/>
            </w:tcBorders>
            <w:shd w:val="clear" w:color="auto" w:fill="auto"/>
            <w:noWrap/>
            <w:hideMark/>
          </w:tcPr>
          <w:p w14:paraId="2D5746D3"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0.226</w:t>
            </w:r>
          </w:p>
        </w:tc>
      </w:tr>
      <w:tr w:rsidR="00956304" w:rsidRPr="005C293E" w14:paraId="2515523B" w14:textId="77777777" w:rsidTr="005C293E">
        <w:trPr>
          <w:trHeight w:val="312"/>
        </w:trPr>
        <w:tc>
          <w:tcPr>
            <w:tcW w:w="820" w:type="dxa"/>
            <w:tcBorders>
              <w:right w:val="single" w:sz="4" w:space="0" w:color="auto"/>
            </w:tcBorders>
            <w:shd w:val="clear" w:color="auto" w:fill="FFFFFF"/>
            <w:noWrap/>
            <w:hideMark/>
          </w:tcPr>
          <w:p w14:paraId="518B5826"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69C1940D"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johnsonii</w:t>
            </w:r>
          </w:p>
        </w:tc>
        <w:tc>
          <w:tcPr>
            <w:tcW w:w="1417" w:type="dxa"/>
            <w:tcBorders>
              <w:left w:val="single" w:sz="4" w:space="0" w:color="auto"/>
              <w:right w:val="single" w:sz="4" w:space="0" w:color="auto"/>
            </w:tcBorders>
            <w:shd w:val="clear" w:color="auto" w:fill="F2F2F2"/>
            <w:noWrap/>
            <w:hideMark/>
          </w:tcPr>
          <w:p w14:paraId="4259A64B"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64</w:t>
            </w:r>
          </w:p>
        </w:tc>
        <w:tc>
          <w:tcPr>
            <w:tcW w:w="843" w:type="dxa"/>
            <w:tcBorders>
              <w:left w:val="single" w:sz="4" w:space="0" w:color="auto"/>
            </w:tcBorders>
            <w:shd w:val="clear" w:color="auto" w:fill="F2F2F2"/>
            <w:noWrap/>
            <w:hideMark/>
          </w:tcPr>
          <w:p w14:paraId="044D507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0.215</w:t>
            </w:r>
          </w:p>
        </w:tc>
      </w:tr>
      <w:tr w:rsidR="00956304" w:rsidRPr="005C293E" w14:paraId="4EA75CEB" w14:textId="77777777" w:rsidTr="005C293E">
        <w:trPr>
          <w:trHeight w:val="312"/>
        </w:trPr>
        <w:tc>
          <w:tcPr>
            <w:tcW w:w="820" w:type="dxa"/>
            <w:tcBorders>
              <w:right w:val="single" w:sz="4" w:space="0" w:color="auto"/>
            </w:tcBorders>
            <w:shd w:val="clear" w:color="auto" w:fill="FFFFFF"/>
            <w:noWrap/>
            <w:hideMark/>
          </w:tcPr>
          <w:p w14:paraId="3E006937"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30D13D4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Parabacteroides goldsteinii</w:t>
            </w:r>
          </w:p>
        </w:tc>
        <w:tc>
          <w:tcPr>
            <w:tcW w:w="1417" w:type="dxa"/>
            <w:tcBorders>
              <w:left w:val="single" w:sz="4" w:space="0" w:color="auto"/>
              <w:right w:val="single" w:sz="4" w:space="0" w:color="auto"/>
            </w:tcBorders>
            <w:shd w:val="clear" w:color="auto" w:fill="auto"/>
            <w:noWrap/>
            <w:hideMark/>
          </w:tcPr>
          <w:p w14:paraId="6628552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62</w:t>
            </w:r>
          </w:p>
        </w:tc>
        <w:tc>
          <w:tcPr>
            <w:tcW w:w="843" w:type="dxa"/>
            <w:tcBorders>
              <w:left w:val="single" w:sz="4" w:space="0" w:color="auto"/>
            </w:tcBorders>
            <w:shd w:val="clear" w:color="auto" w:fill="auto"/>
            <w:noWrap/>
            <w:hideMark/>
          </w:tcPr>
          <w:p w14:paraId="3458D31A"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0.209</w:t>
            </w:r>
          </w:p>
        </w:tc>
      </w:tr>
      <w:tr w:rsidR="00956304" w:rsidRPr="005C293E" w14:paraId="52229748" w14:textId="77777777" w:rsidTr="005C293E">
        <w:trPr>
          <w:trHeight w:val="312"/>
        </w:trPr>
        <w:tc>
          <w:tcPr>
            <w:tcW w:w="820" w:type="dxa"/>
            <w:tcBorders>
              <w:right w:val="single" w:sz="4" w:space="0" w:color="auto"/>
            </w:tcBorders>
            <w:shd w:val="clear" w:color="auto" w:fill="FFFFFF"/>
            <w:noWrap/>
            <w:hideMark/>
          </w:tcPr>
          <w:p w14:paraId="05A4805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12DD0CD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uniformis</w:t>
            </w:r>
          </w:p>
        </w:tc>
        <w:tc>
          <w:tcPr>
            <w:tcW w:w="1417" w:type="dxa"/>
            <w:tcBorders>
              <w:left w:val="single" w:sz="4" w:space="0" w:color="auto"/>
              <w:right w:val="single" w:sz="4" w:space="0" w:color="auto"/>
            </w:tcBorders>
            <w:shd w:val="clear" w:color="auto" w:fill="F2F2F2"/>
            <w:noWrap/>
            <w:hideMark/>
          </w:tcPr>
          <w:p w14:paraId="454319AE"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50</w:t>
            </w:r>
          </w:p>
        </w:tc>
        <w:tc>
          <w:tcPr>
            <w:tcW w:w="843" w:type="dxa"/>
            <w:tcBorders>
              <w:left w:val="single" w:sz="4" w:space="0" w:color="auto"/>
            </w:tcBorders>
            <w:shd w:val="clear" w:color="auto" w:fill="F2F2F2"/>
            <w:noWrap/>
            <w:hideMark/>
          </w:tcPr>
          <w:p w14:paraId="3A3D062C"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0.168</w:t>
            </w:r>
          </w:p>
        </w:tc>
      </w:tr>
      <w:tr w:rsidR="00956304" w:rsidRPr="005C293E" w14:paraId="4BA91403" w14:textId="77777777" w:rsidTr="005C293E">
        <w:trPr>
          <w:trHeight w:val="312"/>
        </w:trPr>
        <w:tc>
          <w:tcPr>
            <w:tcW w:w="820" w:type="dxa"/>
            <w:tcBorders>
              <w:right w:val="single" w:sz="4" w:space="0" w:color="auto"/>
            </w:tcBorders>
            <w:shd w:val="clear" w:color="auto" w:fill="FFFFFF"/>
            <w:noWrap/>
            <w:hideMark/>
          </w:tcPr>
          <w:p w14:paraId="14128212"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514A902"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finegoldii</w:t>
            </w:r>
          </w:p>
        </w:tc>
        <w:tc>
          <w:tcPr>
            <w:tcW w:w="1417" w:type="dxa"/>
            <w:tcBorders>
              <w:left w:val="single" w:sz="4" w:space="0" w:color="auto"/>
              <w:right w:val="single" w:sz="4" w:space="0" w:color="auto"/>
            </w:tcBorders>
            <w:shd w:val="clear" w:color="auto" w:fill="auto"/>
            <w:noWrap/>
            <w:hideMark/>
          </w:tcPr>
          <w:p w14:paraId="24A47B9C"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auto"/>
            <w:noWrap/>
            <w:hideMark/>
          </w:tcPr>
          <w:p w14:paraId="5526C6E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2FF67EAE" w14:textId="77777777" w:rsidTr="005C293E">
        <w:trPr>
          <w:trHeight w:val="312"/>
        </w:trPr>
        <w:tc>
          <w:tcPr>
            <w:tcW w:w="820" w:type="dxa"/>
            <w:tcBorders>
              <w:right w:val="single" w:sz="4" w:space="0" w:color="auto"/>
            </w:tcBorders>
            <w:shd w:val="clear" w:color="auto" w:fill="FFFFFF"/>
            <w:noWrap/>
            <w:hideMark/>
          </w:tcPr>
          <w:p w14:paraId="3071823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0D9E657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pyogenes</w:t>
            </w:r>
          </w:p>
        </w:tc>
        <w:tc>
          <w:tcPr>
            <w:tcW w:w="1417" w:type="dxa"/>
            <w:tcBorders>
              <w:left w:val="single" w:sz="4" w:space="0" w:color="auto"/>
              <w:right w:val="single" w:sz="4" w:space="0" w:color="auto"/>
            </w:tcBorders>
            <w:shd w:val="clear" w:color="auto" w:fill="F2F2F2"/>
            <w:noWrap/>
            <w:hideMark/>
          </w:tcPr>
          <w:p w14:paraId="10A7FB2D"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41</w:t>
            </w:r>
          </w:p>
        </w:tc>
        <w:tc>
          <w:tcPr>
            <w:tcW w:w="843" w:type="dxa"/>
            <w:tcBorders>
              <w:left w:val="single" w:sz="4" w:space="0" w:color="auto"/>
            </w:tcBorders>
            <w:shd w:val="clear" w:color="auto" w:fill="F2F2F2"/>
            <w:noWrap/>
            <w:hideMark/>
          </w:tcPr>
          <w:p w14:paraId="175B9882"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0.138</w:t>
            </w:r>
          </w:p>
        </w:tc>
      </w:tr>
      <w:tr w:rsidR="00956304" w:rsidRPr="005C293E" w14:paraId="3A10DBC8" w14:textId="77777777" w:rsidTr="005C293E">
        <w:trPr>
          <w:trHeight w:val="312"/>
        </w:trPr>
        <w:tc>
          <w:tcPr>
            <w:tcW w:w="820" w:type="dxa"/>
            <w:tcBorders>
              <w:right w:val="single" w:sz="4" w:space="0" w:color="auto"/>
            </w:tcBorders>
            <w:shd w:val="clear" w:color="auto" w:fill="FFFFFF"/>
            <w:noWrap/>
            <w:hideMark/>
          </w:tcPr>
          <w:p w14:paraId="1E66AFAE"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646E7136"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massiliensis</w:t>
            </w:r>
          </w:p>
        </w:tc>
        <w:tc>
          <w:tcPr>
            <w:tcW w:w="1417" w:type="dxa"/>
            <w:tcBorders>
              <w:left w:val="single" w:sz="4" w:space="0" w:color="auto"/>
              <w:right w:val="single" w:sz="4" w:space="0" w:color="auto"/>
            </w:tcBorders>
            <w:shd w:val="clear" w:color="auto" w:fill="auto"/>
            <w:noWrap/>
            <w:hideMark/>
          </w:tcPr>
          <w:p w14:paraId="7BFA1DFF"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auto"/>
            <w:noWrap/>
            <w:hideMark/>
          </w:tcPr>
          <w:p w14:paraId="455DC9BB"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5BA5CB9C" w14:textId="77777777" w:rsidTr="005C293E">
        <w:trPr>
          <w:trHeight w:val="312"/>
        </w:trPr>
        <w:tc>
          <w:tcPr>
            <w:tcW w:w="820" w:type="dxa"/>
            <w:tcBorders>
              <w:right w:val="single" w:sz="4" w:space="0" w:color="auto"/>
            </w:tcBorders>
            <w:shd w:val="clear" w:color="auto" w:fill="FFFFFF"/>
            <w:noWrap/>
            <w:hideMark/>
          </w:tcPr>
          <w:p w14:paraId="33CC611F"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42B6B77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ovatus</w:t>
            </w:r>
          </w:p>
        </w:tc>
        <w:tc>
          <w:tcPr>
            <w:tcW w:w="1417" w:type="dxa"/>
            <w:tcBorders>
              <w:left w:val="single" w:sz="4" w:space="0" w:color="auto"/>
              <w:right w:val="single" w:sz="4" w:space="0" w:color="auto"/>
            </w:tcBorders>
            <w:shd w:val="clear" w:color="auto" w:fill="F2F2F2"/>
            <w:noWrap/>
            <w:hideMark/>
          </w:tcPr>
          <w:p w14:paraId="76A8CB22"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39</w:t>
            </w:r>
          </w:p>
        </w:tc>
        <w:tc>
          <w:tcPr>
            <w:tcW w:w="843" w:type="dxa"/>
            <w:tcBorders>
              <w:left w:val="single" w:sz="4" w:space="0" w:color="auto"/>
            </w:tcBorders>
            <w:shd w:val="clear" w:color="auto" w:fill="F2F2F2"/>
            <w:noWrap/>
            <w:hideMark/>
          </w:tcPr>
          <w:p w14:paraId="4485CA11"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0.131</w:t>
            </w:r>
          </w:p>
        </w:tc>
      </w:tr>
      <w:tr w:rsidR="00956304" w:rsidRPr="005C293E" w14:paraId="02101485" w14:textId="77777777" w:rsidTr="005C293E">
        <w:trPr>
          <w:trHeight w:val="312"/>
        </w:trPr>
        <w:tc>
          <w:tcPr>
            <w:tcW w:w="820" w:type="dxa"/>
            <w:tcBorders>
              <w:right w:val="single" w:sz="4" w:space="0" w:color="auto"/>
            </w:tcBorders>
            <w:shd w:val="clear" w:color="auto" w:fill="FFFFFF"/>
            <w:noWrap/>
            <w:hideMark/>
          </w:tcPr>
          <w:p w14:paraId="02810CE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auto"/>
            <w:noWrap/>
            <w:hideMark/>
          </w:tcPr>
          <w:p w14:paraId="2BD966C5"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Gilliamella mensalis</w:t>
            </w:r>
          </w:p>
        </w:tc>
        <w:tc>
          <w:tcPr>
            <w:tcW w:w="1417" w:type="dxa"/>
            <w:tcBorders>
              <w:left w:val="single" w:sz="4" w:space="0" w:color="auto"/>
              <w:right w:val="single" w:sz="4" w:space="0" w:color="auto"/>
            </w:tcBorders>
            <w:shd w:val="clear" w:color="auto" w:fill="auto"/>
            <w:noWrap/>
            <w:hideMark/>
          </w:tcPr>
          <w:p w14:paraId="4E484D6A"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33</w:t>
            </w:r>
          </w:p>
        </w:tc>
        <w:tc>
          <w:tcPr>
            <w:tcW w:w="843" w:type="dxa"/>
            <w:tcBorders>
              <w:left w:val="single" w:sz="4" w:space="0" w:color="auto"/>
            </w:tcBorders>
            <w:shd w:val="clear" w:color="auto" w:fill="auto"/>
            <w:noWrap/>
            <w:hideMark/>
          </w:tcPr>
          <w:p w14:paraId="46CEAEAE"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0.111</w:t>
            </w:r>
          </w:p>
        </w:tc>
      </w:tr>
      <w:tr w:rsidR="00956304" w:rsidRPr="005C293E" w14:paraId="20D23CA0" w14:textId="77777777" w:rsidTr="005C293E">
        <w:trPr>
          <w:trHeight w:val="312"/>
        </w:trPr>
        <w:tc>
          <w:tcPr>
            <w:tcW w:w="820" w:type="dxa"/>
            <w:tcBorders>
              <w:right w:val="single" w:sz="4" w:space="0" w:color="auto"/>
            </w:tcBorders>
            <w:shd w:val="clear" w:color="auto" w:fill="FFFFFF"/>
            <w:noWrap/>
            <w:hideMark/>
          </w:tcPr>
          <w:p w14:paraId="3DEFD47C" w14:textId="77777777" w:rsidR="00956304" w:rsidRPr="005C293E" w:rsidRDefault="00956304" w:rsidP="005C293E">
            <w:pPr>
              <w:spacing w:after="0" w:line="240" w:lineRule="auto"/>
              <w:jc w:val="right"/>
              <w:rPr>
                <w:rFonts w:ascii="Times New Roman" w:eastAsia="Times New Roman" w:hAnsi="Times New Roman"/>
                <w:i/>
                <w:iCs/>
                <w:color w:val="000000"/>
              </w:rPr>
            </w:pPr>
          </w:p>
        </w:tc>
        <w:tc>
          <w:tcPr>
            <w:tcW w:w="4000" w:type="dxa"/>
            <w:tcBorders>
              <w:left w:val="single" w:sz="4" w:space="0" w:color="auto"/>
              <w:right w:val="single" w:sz="4" w:space="0" w:color="auto"/>
            </w:tcBorders>
            <w:shd w:val="clear" w:color="auto" w:fill="F2F2F2"/>
            <w:noWrap/>
            <w:hideMark/>
          </w:tcPr>
          <w:p w14:paraId="34B76C4C" w14:textId="77777777" w:rsidR="00956304" w:rsidRPr="005C293E" w:rsidRDefault="00956304" w:rsidP="005C293E">
            <w:pPr>
              <w:spacing w:after="0" w:line="240" w:lineRule="auto"/>
              <w:rPr>
                <w:rFonts w:ascii="Times New Roman" w:eastAsia="Times New Roman" w:hAnsi="Times New Roman"/>
                <w:i/>
                <w:iCs/>
                <w:color w:val="000000"/>
                <w:sz w:val="24"/>
                <w:szCs w:val="24"/>
              </w:rPr>
            </w:pPr>
            <w:r w:rsidRPr="005C293E">
              <w:rPr>
                <w:rFonts w:ascii="Times New Roman" w:eastAsia="Times New Roman" w:hAnsi="Times New Roman"/>
                <w:i/>
                <w:iCs/>
                <w:color w:val="000000"/>
                <w:sz w:val="24"/>
                <w:szCs w:val="24"/>
              </w:rPr>
              <w:t>Bacteroides vulgatus</w:t>
            </w:r>
          </w:p>
        </w:tc>
        <w:tc>
          <w:tcPr>
            <w:tcW w:w="1417" w:type="dxa"/>
            <w:tcBorders>
              <w:left w:val="single" w:sz="4" w:space="0" w:color="auto"/>
              <w:right w:val="single" w:sz="4" w:space="0" w:color="auto"/>
            </w:tcBorders>
            <w:shd w:val="clear" w:color="auto" w:fill="F2F2F2"/>
            <w:noWrap/>
            <w:hideMark/>
          </w:tcPr>
          <w:p w14:paraId="7BC26284" w14:textId="77777777" w:rsidR="00956304" w:rsidRPr="005C293E" w:rsidRDefault="00956304" w:rsidP="005C293E">
            <w:pPr>
              <w:spacing w:after="0" w:line="240" w:lineRule="auto"/>
              <w:jc w:val="right"/>
              <w:rPr>
                <w:rFonts w:ascii="Times New Roman" w:eastAsia="Times New Roman" w:hAnsi="Times New Roman"/>
                <w:color w:val="000000"/>
                <w:sz w:val="24"/>
                <w:szCs w:val="24"/>
              </w:rPr>
            </w:pPr>
            <w:r w:rsidRPr="005C293E">
              <w:rPr>
                <w:rFonts w:ascii="Times New Roman" w:eastAsia="Times New Roman" w:hAnsi="Times New Roman"/>
                <w:color w:val="000000"/>
                <w:sz w:val="24"/>
                <w:szCs w:val="24"/>
              </w:rPr>
              <w:t>31</w:t>
            </w:r>
          </w:p>
        </w:tc>
        <w:tc>
          <w:tcPr>
            <w:tcW w:w="843" w:type="dxa"/>
            <w:tcBorders>
              <w:left w:val="single" w:sz="4" w:space="0" w:color="auto"/>
            </w:tcBorders>
            <w:shd w:val="clear" w:color="auto" w:fill="F2F2F2"/>
            <w:noWrap/>
            <w:hideMark/>
          </w:tcPr>
          <w:p w14:paraId="6B4A6A05" w14:textId="77777777" w:rsidR="00956304" w:rsidRPr="005C293E" w:rsidRDefault="00956304" w:rsidP="005C293E">
            <w:pPr>
              <w:spacing w:after="0" w:line="240" w:lineRule="auto"/>
              <w:jc w:val="right"/>
              <w:rPr>
                <w:rFonts w:ascii="Times New Roman" w:eastAsia="Times New Roman" w:hAnsi="Times New Roman"/>
                <w:color w:val="000000"/>
              </w:rPr>
            </w:pPr>
            <w:r w:rsidRPr="005C293E">
              <w:rPr>
                <w:rFonts w:ascii="Times New Roman" w:eastAsia="Times New Roman" w:hAnsi="Times New Roman"/>
                <w:color w:val="000000"/>
              </w:rPr>
              <w:t>0.104</w:t>
            </w:r>
          </w:p>
        </w:tc>
      </w:tr>
    </w:tbl>
    <w:p w14:paraId="3C6C94E0" w14:textId="77777777" w:rsidR="0013261E" w:rsidRDefault="00E30D6E"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ab/>
      </w:r>
    </w:p>
    <w:p w14:paraId="2C982B8B" w14:textId="7CC4D39D" w:rsidR="00AA45C5" w:rsidRPr="00B11BFD" w:rsidRDefault="00426C14" w:rsidP="00B11BFD">
      <w:pPr>
        <w:pStyle w:val="Heading2"/>
      </w:pPr>
      <w:bookmarkStart w:id="275" w:name="_Toc92192702"/>
      <w:r>
        <w:t>4.1</w:t>
      </w:r>
      <w:r w:rsidR="00F17A3E">
        <w:t>0</w:t>
      </w:r>
      <w:r w:rsidR="00B11BFD" w:rsidRPr="00B11BFD">
        <w:t xml:space="preserve"> </w:t>
      </w:r>
      <w:r w:rsidR="00AA45C5" w:rsidRPr="00B11BFD">
        <w:t>Statistical analysis and visualization</w:t>
      </w:r>
      <w:bookmarkEnd w:id="275"/>
    </w:p>
    <w:p w14:paraId="64CB48FD" w14:textId="126581B9" w:rsidR="00AA45C5" w:rsidRPr="00B11BFD" w:rsidRDefault="00426C14" w:rsidP="00B11BFD">
      <w:pPr>
        <w:pStyle w:val="Heading3"/>
      </w:pPr>
      <w:bookmarkStart w:id="276" w:name="_Toc92192703"/>
      <w:r>
        <w:t>4.1</w:t>
      </w:r>
      <w:r w:rsidR="00F17A3E">
        <w:t>0</w:t>
      </w:r>
      <w:r w:rsidR="00B11BFD" w:rsidRPr="00B11BFD">
        <w:t xml:space="preserve">.1 </w:t>
      </w:r>
      <w:commentRangeStart w:id="277"/>
      <w:commentRangeStart w:id="278"/>
      <w:r w:rsidR="00AA45C5" w:rsidRPr="00B11BFD">
        <w:t xml:space="preserve">Relative activity of microorganisms in the </w:t>
      </w:r>
      <w:r w:rsidR="00910364">
        <w:t>metatranscriptomes</w:t>
      </w:r>
      <w:commentRangeEnd w:id="277"/>
      <w:r w:rsidR="009715FB">
        <w:rPr>
          <w:rStyle w:val="CommentReference"/>
          <w:rFonts w:ascii="Calibri" w:eastAsia="Calibri" w:hAnsi="Calibri"/>
          <w:b w:val="0"/>
        </w:rPr>
        <w:commentReference w:id="277"/>
      </w:r>
      <w:commentRangeEnd w:id="278"/>
      <w:r w:rsidR="00CE535C">
        <w:rPr>
          <w:rStyle w:val="CommentReference"/>
          <w:rFonts w:ascii="Calibri" w:eastAsia="Calibri" w:hAnsi="Calibri"/>
          <w:b w:val="0"/>
        </w:rPr>
        <w:commentReference w:id="278"/>
      </w:r>
      <w:bookmarkEnd w:id="276"/>
    </w:p>
    <w:p w14:paraId="65BBF56A" w14:textId="77777777" w:rsidR="00AA45C5" w:rsidRPr="00AA45C5" w:rsidRDefault="00AA45C5" w:rsidP="00AA45C5">
      <w:pPr>
        <w:spacing w:line="360" w:lineRule="auto"/>
        <w:jc w:val="both"/>
        <w:rPr>
          <w:rFonts w:ascii="Times New Roman" w:hAnsi="Times New Roman"/>
          <w:sz w:val="24"/>
          <w:szCs w:val="24"/>
        </w:rPr>
      </w:pPr>
      <w:r>
        <w:rPr>
          <w:rFonts w:ascii="Times New Roman" w:hAnsi="Times New Roman"/>
          <w:sz w:val="24"/>
          <w:szCs w:val="24"/>
        </w:rPr>
        <w:t xml:space="preserve">The relative activity of the organisms present in the </w:t>
      </w:r>
      <w:r w:rsidR="00910364">
        <w:rPr>
          <w:rFonts w:ascii="Times New Roman" w:hAnsi="Times New Roman"/>
          <w:sz w:val="24"/>
          <w:szCs w:val="24"/>
        </w:rPr>
        <w:t>metatranscriptomes</w:t>
      </w:r>
      <w:r>
        <w:rPr>
          <w:rFonts w:ascii="Times New Roman" w:hAnsi="Times New Roman"/>
          <w:sz w:val="24"/>
          <w:szCs w:val="24"/>
        </w:rPr>
        <w:t xml:space="preserve"> was illustrated using stacked bar plots.</w:t>
      </w:r>
    </w:p>
    <w:p w14:paraId="76C2C5BC" w14:textId="77777777" w:rsidR="00AA45C5" w:rsidRDefault="002F2422" w:rsidP="00AA45C5">
      <w:pPr>
        <w:spacing w:line="360" w:lineRule="auto"/>
        <w:jc w:val="both"/>
        <w:rPr>
          <w:noProof/>
        </w:rPr>
      </w:pPr>
      <w:r w:rsidRPr="008239D0">
        <w:rPr>
          <w:noProof/>
        </w:rPr>
        <w:lastRenderedPageBreak/>
        <w:drawing>
          <wp:inline distT="0" distB="0" distL="0" distR="0" wp14:anchorId="3A3CAEAB" wp14:editId="4505A5D8">
            <wp:extent cx="6184900" cy="513080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4900" cy="5130800"/>
                    </a:xfrm>
                    <a:prstGeom prst="rect">
                      <a:avLst/>
                    </a:prstGeom>
                    <a:noFill/>
                    <a:ln>
                      <a:noFill/>
                    </a:ln>
                  </pic:spPr>
                </pic:pic>
              </a:graphicData>
            </a:graphic>
          </wp:inline>
        </w:drawing>
      </w:r>
    </w:p>
    <w:p w14:paraId="2928C285" w14:textId="560D143C" w:rsidR="00EE0934" w:rsidRDefault="00D2168F" w:rsidP="00D2168F">
      <w:pPr>
        <w:pStyle w:val="Caption"/>
        <w:rPr>
          <w:noProof/>
        </w:rPr>
      </w:pPr>
      <w:bookmarkStart w:id="279" w:name="_Toc92192543"/>
      <w:r>
        <w:t xml:space="preserve">Figure </w:t>
      </w:r>
      <w:r>
        <w:fldChar w:fldCharType="begin"/>
      </w:r>
      <w:r>
        <w:instrText xml:space="preserve"> SEQ Figure \* ARABIC </w:instrText>
      </w:r>
      <w:r>
        <w:fldChar w:fldCharType="separate"/>
      </w:r>
      <w:r>
        <w:rPr>
          <w:noProof/>
        </w:rPr>
        <w:t>17</w:t>
      </w:r>
      <w:r>
        <w:fldChar w:fldCharType="end"/>
      </w:r>
      <w:r>
        <w:t xml:space="preserve">: </w:t>
      </w:r>
      <w:commentRangeStart w:id="280"/>
      <w:commentRangeStart w:id="281"/>
      <w:r w:rsidR="00006F53" w:rsidRPr="0040343A">
        <w:t xml:space="preserve">Stacked bar plots showing </w:t>
      </w:r>
      <w:commentRangeEnd w:id="280"/>
      <w:r w:rsidR="00006F53">
        <w:rPr>
          <w:rStyle w:val="CommentReference"/>
          <w:rFonts w:ascii="Calibri" w:hAnsi="Calibri"/>
          <w:b w:val="0"/>
          <w:iCs w:val="0"/>
          <w:color w:val="auto"/>
        </w:rPr>
        <w:commentReference w:id="280"/>
      </w:r>
      <w:commentRangeEnd w:id="281"/>
      <w:r w:rsidR="00F03FBB">
        <w:rPr>
          <w:rStyle w:val="CommentReference"/>
          <w:rFonts w:ascii="Calibri" w:hAnsi="Calibri"/>
          <w:b w:val="0"/>
          <w:iCs w:val="0"/>
          <w:color w:val="auto"/>
        </w:rPr>
        <w:commentReference w:id="281"/>
      </w:r>
      <w:r w:rsidRPr="00BC2353">
        <w:t xml:space="preserve"> microbial activity in each metatranscriptome</w:t>
      </w:r>
      <w:bookmarkEnd w:id="279"/>
    </w:p>
    <w:p w14:paraId="1BBB40A9" w14:textId="561A04E4" w:rsidR="00AA45C5" w:rsidRDefault="00E75855" w:rsidP="0055758A">
      <w:pPr>
        <w:spacing w:line="240" w:lineRule="auto"/>
        <w:jc w:val="both"/>
        <w:rPr>
          <w:rFonts w:ascii="Times New Roman" w:hAnsi="Times New Roman"/>
          <w:noProof/>
          <w:sz w:val="24"/>
          <w:szCs w:val="24"/>
        </w:rPr>
      </w:pPr>
      <w:r w:rsidRPr="00DB0E02">
        <w:rPr>
          <w:rFonts w:ascii="Times New Roman" w:hAnsi="Times New Roman"/>
          <w:noProof/>
          <w:sz w:val="24"/>
          <w:szCs w:val="24"/>
        </w:rPr>
        <w:t xml:space="preserve">The </w:t>
      </w:r>
      <w:r w:rsidR="00AA45C5" w:rsidRPr="00DB0E02">
        <w:rPr>
          <w:rFonts w:ascii="Times New Roman" w:hAnsi="Times New Roman"/>
          <w:noProof/>
          <w:sz w:val="24"/>
          <w:szCs w:val="24"/>
        </w:rPr>
        <w:t>Stacked bar plots show the relative activity of various microorganisms in the various study metatranscriptomes and the total reads present in each metatranscriptome.</w:t>
      </w:r>
      <w:r w:rsidR="00AA45C5" w:rsidRPr="00AA45C5">
        <w:rPr>
          <w:rFonts w:ascii="Times New Roman" w:hAnsi="Times New Roman"/>
          <w:b/>
          <w:noProof/>
          <w:sz w:val="24"/>
          <w:szCs w:val="24"/>
        </w:rPr>
        <w:t xml:space="preserve"> </w:t>
      </w:r>
      <w:r w:rsidR="00F03FBB" w:rsidRPr="00F03FBB">
        <w:rPr>
          <w:rFonts w:ascii="Times New Roman" w:hAnsi="Times New Roman"/>
          <w:noProof/>
          <w:sz w:val="24"/>
          <w:szCs w:val="24"/>
        </w:rPr>
        <w:t xml:space="preserve">The suffixes </w:t>
      </w:r>
      <w:r w:rsidR="00F03FBB">
        <w:rPr>
          <w:rFonts w:ascii="Times New Roman" w:hAnsi="Times New Roman"/>
          <w:noProof/>
          <w:sz w:val="24"/>
          <w:szCs w:val="24"/>
        </w:rPr>
        <w:t>after each diet’s name were indicative of</w:t>
      </w:r>
      <w:r w:rsidR="00F03FBB" w:rsidRPr="00F03FBB">
        <w:rPr>
          <w:rFonts w:ascii="Times New Roman" w:hAnsi="Times New Roman"/>
          <w:noProof/>
          <w:sz w:val="24"/>
          <w:szCs w:val="24"/>
        </w:rPr>
        <w:t xml:space="preserve"> the replicate ID while the blank space after CF4 demarcates the control and experimental samples.</w:t>
      </w:r>
      <w:r w:rsidR="00F03FBB">
        <w:rPr>
          <w:rFonts w:ascii="Times New Roman" w:hAnsi="Times New Roman"/>
          <w:b/>
          <w:noProof/>
          <w:sz w:val="24"/>
          <w:szCs w:val="24"/>
        </w:rPr>
        <w:t xml:space="preserve"> </w:t>
      </w:r>
      <w:r w:rsidR="00AA45C5" w:rsidRPr="00AA45C5">
        <w:rPr>
          <w:rFonts w:ascii="Times New Roman" w:hAnsi="Times New Roman"/>
          <w:noProof/>
          <w:sz w:val="24"/>
          <w:szCs w:val="24"/>
        </w:rPr>
        <w:t>The</w:t>
      </w:r>
      <w:r w:rsidR="00AA45C5">
        <w:rPr>
          <w:rFonts w:ascii="Times New Roman" w:hAnsi="Times New Roman"/>
          <w:noProof/>
          <w:sz w:val="24"/>
          <w:szCs w:val="24"/>
        </w:rPr>
        <w:t xml:space="preserve"> total</w:t>
      </w:r>
      <w:r w:rsidR="00AA45C5" w:rsidRPr="00AA45C5">
        <w:rPr>
          <w:rFonts w:ascii="Times New Roman" w:hAnsi="Times New Roman"/>
          <w:noProof/>
          <w:sz w:val="24"/>
          <w:szCs w:val="24"/>
        </w:rPr>
        <w:t xml:space="preserve"> number of reads in </w:t>
      </w:r>
      <w:r w:rsidR="00AA45C5">
        <w:rPr>
          <w:rFonts w:ascii="Times New Roman" w:hAnsi="Times New Roman"/>
          <w:noProof/>
          <w:sz w:val="24"/>
          <w:szCs w:val="24"/>
        </w:rPr>
        <w:t>each</w:t>
      </w:r>
      <w:r w:rsidR="00AA45C5" w:rsidRPr="00AA45C5">
        <w:rPr>
          <w:rFonts w:ascii="Times New Roman" w:hAnsi="Times New Roman"/>
          <w:noProof/>
          <w:sz w:val="24"/>
          <w:szCs w:val="24"/>
        </w:rPr>
        <w:t xml:space="preserve"> metatranscriptom</w:t>
      </w:r>
      <w:r w:rsidR="00AA45C5">
        <w:rPr>
          <w:rFonts w:ascii="Times New Roman" w:hAnsi="Times New Roman"/>
          <w:noProof/>
          <w:sz w:val="24"/>
          <w:szCs w:val="24"/>
        </w:rPr>
        <w:t>e</w:t>
      </w:r>
      <w:r w:rsidR="00AA45C5" w:rsidRPr="00AA45C5">
        <w:rPr>
          <w:rFonts w:ascii="Times New Roman" w:hAnsi="Times New Roman"/>
          <w:noProof/>
          <w:sz w:val="24"/>
          <w:szCs w:val="24"/>
        </w:rPr>
        <w:t xml:space="preserve"> varied significantly. </w:t>
      </w:r>
      <w:r w:rsidR="00AA45C5">
        <w:rPr>
          <w:rFonts w:ascii="Times New Roman" w:hAnsi="Times New Roman"/>
          <w:noProof/>
          <w:sz w:val="24"/>
          <w:szCs w:val="24"/>
        </w:rPr>
        <w:t xml:space="preserve">For this reason, library normalization was </w:t>
      </w:r>
      <w:r w:rsidR="00F03FBB">
        <w:rPr>
          <w:rFonts w:ascii="Times New Roman" w:hAnsi="Times New Roman"/>
          <w:noProof/>
          <w:sz w:val="24"/>
          <w:szCs w:val="24"/>
        </w:rPr>
        <w:t xml:space="preserve">performed </w:t>
      </w:r>
      <w:r w:rsidR="00AA45C5" w:rsidRPr="00AA45C5">
        <w:rPr>
          <w:rFonts w:ascii="Times New Roman" w:hAnsi="Times New Roman"/>
          <w:noProof/>
          <w:sz w:val="24"/>
          <w:szCs w:val="24"/>
        </w:rPr>
        <w:t xml:space="preserve">using </w:t>
      </w:r>
      <w:r w:rsidR="00AA45C5">
        <w:rPr>
          <w:rFonts w:ascii="Times New Roman" w:hAnsi="Times New Roman"/>
          <w:noProof/>
          <w:sz w:val="24"/>
          <w:szCs w:val="24"/>
        </w:rPr>
        <w:t xml:space="preserve">the </w:t>
      </w:r>
      <w:r w:rsidR="00AA45C5" w:rsidRPr="00AA45C5">
        <w:rPr>
          <w:rFonts w:ascii="Times New Roman" w:hAnsi="Times New Roman"/>
          <w:noProof/>
          <w:sz w:val="24"/>
          <w:szCs w:val="24"/>
        </w:rPr>
        <w:t>DESeq2</w:t>
      </w:r>
      <w:r w:rsidR="00AA45C5">
        <w:rPr>
          <w:rFonts w:ascii="Times New Roman" w:hAnsi="Times New Roman"/>
          <w:noProof/>
          <w:sz w:val="24"/>
          <w:szCs w:val="24"/>
        </w:rPr>
        <w:t xml:space="preserve"> package in R software</w:t>
      </w:r>
      <w:r w:rsidR="00F03FBB">
        <w:rPr>
          <w:rFonts w:ascii="Times New Roman" w:hAnsi="Times New Roman"/>
          <w:noProof/>
          <w:sz w:val="24"/>
          <w:szCs w:val="24"/>
        </w:rPr>
        <w:t>, and reads from the same dietary substrate were pooled for hierarchical functional analysis and CAZyme annotation</w:t>
      </w:r>
      <w:r w:rsidR="00FD4EF3">
        <w:rPr>
          <w:rFonts w:ascii="Times New Roman" w:hAnsi="Times New Roman"/>
          <w:noProof/>
          <w:sz w:val="24"/>
          <w:szCs w:val="24"/>
        </w:rPr>
        <w:t>.</w:t>
      </w:r>
    </w:p>
    <w:p w14:paraId="79AC4CC9" w14:textId="657E179C" w:rsidR="00C0454C" w:rsidRPr="00C0454C" w:rsidRDefault="009B2752" w:rsidP="00C0454C">
      <w:pPr>
        <w:pStyle w:val="Heading3"/>
        <w:rPr>
          <w:noProof/>
        </w:rPr>
      </w:pPr>
      <w:bookmarkStart w:id="282" w:name="_Toc92192704"/>
      <w:r>
        <w:rPr>
          <w:noProof/>
        </w:rPr>
        <w:lastRenderedPageBreak/>
        <w:t>4.1</w:t>
      </w:r>
      <w:r w:rsidR="00F17A3E">
        <w:rPr>
          <w:noProof/>
        </w:rPr>
        <w:t>0</w:t>
      </w:r>
      <w:r>
        <w:rPr>
          <w:noProof/>
        </w:rPr>
        <w:t xml:space="preserve">.2 </w:t>
      </w:r>
      <w:r w:rsidR="00C0454C" w:rsidRPr="00C0454C">
        <w:rPr>
          <w:noProof/>
        </w:rPr>
        <w:t>Taxonomic validation of metatranscriptome sequences using 16S rRNA reads</w:t>
      </w:r>
      <w:bookmarkEnd w:id="282"/>
    </w:p>
    <w:p w14:paraId="620AC077" w14:textId="77777777" w:rsidR="00C0454C" w:rsidRDefault="002F2422" w:rsidP="000E7CA7">
      <w:pPr>
        <w:rPr>
          <w:noProof/>
        </w:rPr>
      </w:pPr>
      <w:r>
        <w:rPr>
          <w:noProof/>
        </w:rPr>
        <w:drawing>
          <wp:inline distT="0" distB="0" distL="0" distR="0" wp14:anchorId="04B83381" wp14:editId="299C7BC9">
            <wp:extent cx="6565900" cy="39751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65900" cy="3975100"/>
                    </a:xfrm>
                    <a:prstGeom prst="rect">
                      <a:avLst/>
                    </a:prstGeom>
                    <a:noFill/>
                    <a:ln>
                      <a:noFill/>
                    </a:ln>
                  </pic:spPr>
                </pic:pic>
              </a:graphicData>
            </a:graphic>
          </wp:inline>
        </w:drawing>
      </w:r>
    </w:p>
    <w:p w14:paraId="51868266" w14:textId="30659F09" w:rsidR="00381721" w:rsidRDefault="00D2168F" w:rsidP="00D2168F">
      <w:pPr>
        <w:pStyle w:val="Caption"/>
        <w:rPr>
          <w:noProof/>
        </w:rPr>
      </w:pPr>
      <w:bookmarkStart w:id="283" w:name="_Toc92192544"/>
      <w:r>
        <w:t xml:space="preserve">Figure </w:t>
      </w:r>
      <w:r>
        <w:fldChar w:fldCharType="begin"/>
      </w:r>
      <w:r>
        <w:instrText xml:space="preserve"> SEQ Figure \* ARABIC </w:instrText>
      </w:r>
      <w:r>
        <w:fldChar w:fldCharType="separate"/>
      </w:r>
      <w:r>
        <w:rPr>
          <w:noProof/>
        </w:rPr>
        <w:t>18</w:t>
      </w:r>
      <w:r>
        <w:fldChar w:fldCharType="end"/>
      </w:r>
      <w:r>
        <w:t xml:space="preserve">: </w:t>
      </w:r>
      <w:r w:rsidRPr="00DA6714">
        <w:t>Taxonomic profiling using 16S rRNA sequences filtered at the ribodepletion step</w:t>
      </w:r>
      <w:bookmarkEnd w:id="283"/>
    </w:p>
    <w:p w14:paraId="304575D9" w14:textId="6B9BB22D" w:rsidR="00C0454C" w:rsidRDefault="00C0454C" w:rsidP="00043382">
      <w:pPr>
        <w:spacing w:line="240" w:lineRule="auto"/>
        <w:jc w:val="both"/>
        <w:rPr>
          <w:rFonts w:ascii="Times New Roman" w:hAnsi="Times New Roman"/>
          <w:noProof/>
          <w:sz w:val="24"/>
          <w:szCs w:val="24"/>
        </w:rPr>
      </w:pPr>
      <w:r>
        <w:rPr>
          <w:rFonts w:ascii="Times New Roman" w:hAnsi="Times New Roman"/>
          <w:noProof/>
          <w:sz w:val="24"/>
          <w:szCs w:val="24"/>
        </w:rPr>
        <w:t>To p</w:t>
      </w:r>
      <w:r w:rsidR="003A6048">
        <w:rPr>
          <w:rFonts w:ascii="Times New Roman" w:hAnsi="Times New Roman"/>
          <w:noProof/>
          <w:sz w:val="24"/>
          <w:szCs w:val="24"/>
        </w:rPr>
        <w:t xml:space="preserve">rovide </w:t>
      </w:r>
      <w:r>
        <w:rPr>
          <w:rFonts w:ascii="Times New Roman" w:hAnsi="Times New Roman"/>
          <w:noProof/>
          <w:sz w:val="24"/>
          <w:szCs w:val="24"/>
        </w:rPr>
        <w:t>additional validation of the metatranscriptomic sequences, the 16S rRNA reads filtered out during the ribodepletion step were used to perform taxonomic profiling</w:t>
      </w:r>
      <w:r w:rsidR="003A6048">
        <w:rPr>
          <w:rFonts w:ascii="Times New Roman" w:hAnsi="Times New Roman"/>
          <w:noProof/>
          <w:sz w:val="24"/>
          <w:szCs w:val="24"/>
        </w:rPr>
        <w:t xml:space="preserve">. The taxonomic bar plot </w:t>
      </w:r>
      <w:r w:rsidR="00043382">
        <w:rPr>
          <w:rFonts w:ascii="Times New Roman" w:hAnsi="Times New Roman"/>
          <w:noProof/>
          <w:sz w:val="24"/>
          <w:szCs w:val="24"/>
        </w:rPr>
        <w:t>(</w:t>
      </w:r>
      <w:r w:rsidR="00043382" w:rsidRPr="00043382">
        <w:rPr>
          <w:rFonts w:ascii="Times New Roman" w:hAnsi="Times New Roman"/>
          <w:b/>
          <w:noProof/>
          <w:sz w:val="24"/>
          <w:szCs w:val="24"/>
        </w:rPr>
        <w:t>Figure 1</w:t>
      </w:r>
      <w:r w:rsidR="00043382">
        <w:rPr>
          <w:rFonts w:ascii="Times New Roman" w:hAnsi="Times New Roman"/>
          <w:b/>
          <w:noProof/>
          <w:sz w:val="24"/>
          <w:szCs w:val="24"/>
        </w:rPr>
        <w:t>8</w:t>
      </w:r>
      <w:r w:rsidR="00043382">
        <w:rPr>
          <w:rFonts w:ascii="Times New Roman" w:hAnsi="Times New Roman"/>
          <w:noProof/>
          <w:sz w:val="24"/>
          <w:szCs w:val="24"/>
        </w:rPr>
        <w:t xml:space="preserve">) </w:t>
      </w:r>
      <w:r w:rsidR="00427D7E">
        <w:rPr>
          <w:rStyle w:val="CommentReference"/>
        </w:rPr>
        <w:commentReference w:id="284"/>
      </w:r>
      <w:r w:rsidR="00043382">
        <w:rPr>
          <w:rStyle w:val="CommentReference"/>
        </w:rPr>
        <w:commentReference w:id="285"/>
      </w:r>
      <w:r w:rsidR="003A6048">
        <w:rPr>
          <w:rFonts w:ascii="Times New Roman" w:hAnsi="Times New Roman"/>
          <w:noProof/>
          <w:sz w:val="24"/>
          <w:szCs w:val="24"/>
        </w:rPr>
        <w:t>shows classification</w:t>
      </w:r>
      <w:r>
        <w:rPr>
          <w:rFonts w:ascii="Times New Roman" w:hAnsi="Times New Roman"/>
          <w:noProof/>
          <w:sz w:val="24"/>
          <w:szCs w:val="24"/>
        </w:rPr>
        <w:t xml:space="preserve"> at the Order level after generating ASV files from the </w:t>
      </w:r>
      <w:r w:rsidR="003A6048">
        <w:rPr>
          <w:rFonts w:ascii="Times New Roman" w:hAnsi="Times New Roman"/>
          <w:noProof/>
          <w:sz w:val="24"/>
          <w:szCs w:val="24"/>
        </w:rPr>
        <w:t xml:space="preserve">16S </w:t>
      </w:r>
      <w:r>
        <w:rPr>
          <w:rFonts w:ascii="Times New Roman" w:hAnsi="Times New Roman"/>
          <w:noProof/>
          <w:sz w:val="24"/>
          <w:szCs w:val="24"/>
        </w:rPr>
        <w:t xml:space="preserve">Usearch-Vsearch </w:t>
      </w:r>
      <w:r w:rsidR="003A6048">
        <w:rPr>
          <w:rFonts w:ascii="Times New Roman" w:hAnsi="Times New Roman"/>
          <w:noProof/>
          <w:sz w:val="24"/>
          <w:szCs w:val="24"/>
        </w:rPr>
        <w:t xml:space="preserve">analysis </w:t>
      </w:r>
      <w:r>
        <w:rPr>
          <w:rFonts w:ascii="Times New Roman" w:hAnsi="Times New Roman"/>
          <w:noProof/>
          <w:sz w:val="24"/>
          <w:szCs w:val="24"/>
        </w:rPr>
        <w:t xml:space="preserve">pipeline. The order Bacteroidales which showed high abundance from the 16S rRNA taxonomic profiling was further subsetted to attain resolution at </w:t>
      </w:r>
      <w:r w:rsidR="003A6048">
        <w:rPr>
          <w:rFonts w:ascii="Times New Roman" w:hAnsi="Times New Roman"/>
          <w:noProof/>
          <w:sz w:val="24"/>
          <w:szCs w:val="24"/>
        </w:rPr>
        <w:t xml:space="preserve">the </w:t>
      </w:r>
      <w:r>
        <w:rPr>
          <w:rFonts w:ascii="Times New Roman" w:hAnsi="Times New Roman"/>
          <w:noProof/>
          <w:sz w:val="24"/>
          <w:szCs w:val="24"/>
        </w:rPr>
        <w:t xml:space="preserve">genus level </w:t>
      </w:r>
      <w:r w:rsidR="003A6048">
        <w:rPr>
          <w:rFonts w:ascii="Times New Roman" w:hAnsi="Times New Roman"/>
          <w:noProof/>
          <w:sz w:val="24"/>
          <w:szCs w:val="24"/>
        </w:rPr>
        <w:t>for</w:t>
      </w:r>
      <w:r>
        <w:rPr>
          <w:rFonts w:ascii="Times New Roman" w:hAnsi="Times New Roman"/>
          <w:noProof/>
          <w:sz w:val="24"/>
          <w:szCs w:val="24"/>
        </w:rPr>
        <w:t xml:space="preserve"> further comparison with the most active genera from the metatranscriptomic sequences.</w:t>
      </w:r>
      <w:r>
        <w:rPr>
          <w:rFonts w:ascii="Times New Roman" w:hAnsi="Times New Roman"/>
          <w:noProof/>
          <w:sz w:val="24"/>
          <w:szCs w:val="24"/>
        </w:rPr>
        <w:tab/>
      </w:r>
    </w:p>
    <w:p w14:paraId="73C6C3CB" w14:textId="77777777" w:rsidR="00E20E75" w:rsidRDefault="002F2422" w:rsidP="00E20E75">
      <w:pPr>
        <w:spacing w:line="360" w:lineRule="auto"/>
        <w:jc w:val="center"/>
        <w:rPr>
          <w:noProof/>
        </w:rPr>
      </w:pPr>
      <w:r w:rsidRPr="00E442C2">
        <w:rPr>
          <w:noProof/>
        </w:rPr>
        <w:lastRenderedPageBreak/>
        <w:drawing>
          <wp:inline distT="0" distB="0" distL="0" distR="0" wp14:anchorId="73459007" wp14:editId="4EB35DB8">
            <wp:extent cx="5308600" cy="4419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8600" cy="4419600"/>
                    </a:xfrm>
                    <a:prstGeom prst="rect">
                      <a:avLst/>
                    </a:prstGeom>
                    <a:noFill/>
                    <a:ln>
                      <a:noFill/>
                    </a:ln>
                  </pic:spPr>
                </pic:pic>
              </a:graphicData>
            </a:graphic>
          </wp:inline>
        </w:drawing>
      </w:r>
    </w:p>
    <w:p w14:paraId="0F081E12" w14:textId="2156C8C3" w:rsidR="00D2168F" w:rsidRPr="00D2168F" w:rsidRDefault="00D2168F" w:rsidP="00D2168F">
      <w:pPr>
        <w:pStyle w:val="Caption"/>
      </w:pPr>
      <w:bookmarkStart w:id="286" w:name="_Toc92192545"/>
      <w:r>
        <w:t xml:space="preserve">Figure </w:t>
      </w:r>
      <w:r>
        <w:fldChar w:fldCharType="begin"/>
      </w:r>
      <w:r>
        <w:instrText xml:space="preserve"> SEQ Figure \* ARABIC </w:instrText>
      </w:r>
      <w:r>
        <w:fldChar w:fldCharType="separate"/>
      </w:r>
      <w:r>
        <w:rPr>
          <w:noProof/>
        </w:rPr>
        <w:t>19</w:t>
      </w:r>
      <w:r>
        <w:fldChar w:fldCharType="end"/>
      </w:r>
      <w:r>
        <w:t xml:space="preserve">: </w:t>
      </w:r>
      <w:r w:rsidRPr="009B57E6">
        <w:t>Order Bacteroidales taxonomic profiling using 16S rRNA sequences</w:t>
      </w:r>
      <w:bookmarkEnd w:id="286"/>
    </w:p>
    <w:p w14:paraId="0F1E47BF" w14:textId="4C72FC82" w:rsidR="00E20E75" w:rsidRDefault="00E20E75" w:rsidP="00043382">
      <w:pPr>
        <w:spacing w:after="0" w:line="240" w:lineRule="auto"/>
        <w:jc w:val="both"/>
        <w:rPr>
          <w:rFonts w:ascii="Times New Roman" w:hAnsi="Times New Roman"/>
          <w:noProof/>
          <w:sz w:val="24"/>
          <w:szCs w:val="24"/>
        </w:rPr>
      </w:pPr>
      <w:r>
        <w:rPr>
          <w:rFonts w:ascii="Times New Roman" w:hAnsi="Times New Roman"/>
          <w:noProof/>
          <w:sz w:val="24"/>
          <w:szCs w:val="24"/>
        </w:rPr>
        <w:t>F</w:t>
      </w:r>
      <w:r w:rsidR="006061AF">
        <w:rPr>
          <w:rFonts w:ascii="Times New Roman" w:hAnsi="Times New Roman"/>
          <w:noProof/>
          <w:sz w:val="24"/>
          <w:szCs w:val="24"/>
        </w:rPr>
        <w:t xml:space="preserve">rom </w:t>
      </w:r>
      <w:r w:rsidR="006061AF" w:rsidRPr="006061AF">
        <w:rPr>
          <w:rFonts w:ascii="Times New Roman" w:hAnsi="Times New Roman"/>
          <w:b/>
          <w:noProof/>
          <w:sz w:val="24"/>
          <w:szCs w:val="24"/>
        </w:rPr>
        <w:t>Figure 1</w:t>
      </w:r>
      <w:r w:rsidR="00043382">
        <w:rPr>
          <w:rFonts w:ascii="Times New Roman" w:hAnsi="Times New Roman"/>
          <w:b/>
          <w:noProof/>
          <w:sz w:val="24"/>
          <w:szCs w:val="24"/>
        </w:rPr>
        <w:t>9</w:t>
      </w:r>
      <w:r w:rsidR="006061AF" w:rsidRPr="006061AF">
        <w:rPr>
          <w:rFonts w:ascii="Times New Roman" w:hAnsi="Times New Roman"/>
          <w:noProof/>
          <w:sz w:val="24"/>
          <w:szCs w:val="24"/>
        </w:rPr>
        <w:t xml:space="preserve">, </w:t>
      </w:r>
      <w:r w:rsidR="006061AF">
        <w:rPr>
          <w:rFonts w:ascii="Times New Roman" w:hAnsi="Times New Roman"/>
          <w:noProof/>
          <w:sz w:val="24"/>
          <w:szCs w:val="24"/>
        </w:rPr>
        <w:t>a f</w:t>
      </w:r>
      <w:r>
        <w:rPr>
          <w:rFonts w:ascii="Times New Roman" w:hAnsi="Times New Roman"/>
          <w:noProof/>
          <w:sz w:val="24"/>
          <w:szCs w:val="24"/>
        </w:rPr>
        <w:t>urther subset</w:t>
      </w:r>
      <w:r w:rsidR="006061AF">
        <w:rPr>
          <w:rFonts w:ascii="Times New Roman" w:hAnsi="Times New Roman"/>
          <w:noProof/>
          <w:sz w:val="24"/>
          <w:szCs w:val="24"/>
        </w:rPr>
        <w:t xml:space="preserve"> of</w:t>
      </w:r>
      <w:r>
        <w:rPr>
          <w:rFonts w:ascii="Times New Roman" w:hAnsi="Times New Roman"/>
          <w:noProof/>
          <w:sz w:val="24"/>
          <w:szCs w:val="24"/>
        </w:rPr>
        <w:t xml:space="preserve"> the order Bacteroidales revealed 5 dominant genera, 3 (</w:t>
      </w:r>
      <w:r w:rsidRPr="00E20E75">
        <w:rPr>
          <w:rFonts w:ascii="Times New Roman" w:hAnsi="Times New Roman"/>
          <w:i/>
          <w:noProof/>
          <w:sz w:val="24"/>
          <w:szCs w:val="24"/>
        </w:rPr>
        <w:t>Bacteroides, Coprobacter, and Prevotella</w:t>
      </w:r>
      <w:r>
        <w:rPr>
          <w:rFonts w:ascii="Times New Roman" w:hAnsi="Times New Roman"/>
          <w:noProof/>
          <w:sz w:val="24"/>
          <w:szCs w:val="24"/>
        </w:rPr>
        <w:t>) of which were common in all the 5 study diets.</w:t>
      </w:r>
      <w:r w:rsidR="00E92669">
        <w:rPr>
          <w:rFonts w:ascii="Times New Roman" w:hAnsi="Times New Roman"/>
          <w:noProof/>
          <w:sz w:val="24"/>
          <w:szCs w:val="24"/>
        </w:rPr>
        <w:t xml:space="preserve"> Individual lines within each color represent the number of distinct ASVs observed in each genus. </w:t>
      </w:r>
      <w:r>
        <w:rPr>
          <w:rFonts w:ascii="Times New Roman" w:hAnsi="Times New Roman"/>
          <w:noProof/>
          <w:sz w:val="24"/>
          <w:szCs w:val="24"/>
        </w:rPr>
        <w:t xml:space="preserve"> This was further elaborated using the p</w:t>
      </w:r>
      <w:r w:rsidR="006061AF">
        <w:rPr>
          <w:rFonts w:ascii="Times New Roman" w:hAnsi="Times New Roman"/>
          <w:noProof/>
          <w:sz w:val="24"/>
          <w:szCs w:val="24"/>
        </w:rPr>
        <w:t>hylogenetic tree (</w:t>
      </w:r>
      <w:r w:rsidR="006061AF" w:rsidRPr="006061AF">
        <w:rPr>
          <w:rFonts w:ascii="Times New Roman" w:hAnsi="Times New Roman"/>
          <w:b/>
          <w:noProof/>
          <w:sz w:val="24"/>
          <w:szCs w:val="24"/>
        </w:rPr>
        <w:t>Figure 20</w:t>
      </w:r>
      <w:r>
        <w:rPr>
          <w:rFonts w:ascii="Times New Roman" w:hAnsi="Times New Roman"/>
          <w:noProof/>
          <w:sz w:val="24"/>
          <w:szCs w:val="24"/>
        </w:rPr>
        <w:t>).</w:t>
      </w:r>
    </w:p>
    <w:p w14:paraId="17B32E46" w14:textId="77777777" w:rsidR="00E20E75" w:rsidRPr="00E20E75" w:rsidRDefault="002F2422" w:rsidP="00E20E75">
      <w:pPr>
        <w:spacing w:after="0" w:line="360" w:lineRule="auto"/>
        <w:jc w:val="both"/>
        <w:rPr>
          <w:rFonts w:ascii="Times New Roman" w:hAnsi="Times New Roman"/>
          <w:noProof/>
          <w:sz w:val="24"/>
          <w:szCs w:val="24"/>
        </w:rPr>
      </w:pPr>
      <w:r w:rsidRPr="00E442C2">
        <w:rPr>
          <w:noProof/>
        </w:rPr>
        <w:lastRenderedPageBreak/>
        <w:drawing>
          <wp:inline distT="0" distB="0" distL="0" distR="0" wp14:anchorId="521F3B60" wp14:editId="1335C26C">
            <wp:extent cx="6197600" cy="4114800"/>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7600" cy="4114800"/>
                    </a:xfrm>
                    <a:prstGeom prst="rect">
                      <a:avLst/>
                    </a:prstGeom>
                    <a:noFill/>
                    <a:ln>
                      <a:noFill/>
                    </a:ln>
                  </pic:spPr>
                </pic:pic>
              </a:graphicData>
            </a:graphic>
          </wp:inline>
        </w:drawing>
      </w:r>
    </w:p>
    <w:p w14:paraId="5002FCA2" w14:textId="7C005DF6" w:rsidR="00E20E75" w:rsidRPr="00E20E75" w:rsidRDefault="00982B09" w:rsidP="00043382">
      <w:pPr>
        <w:pStyle w:val="Caption"/>
        <w:rPr>
          <w:noProof/>
        </w:rPr>
      </w:pPr>
      <w:bookmarkStart w:id="287" w:name="_Toc92192546"/>
      <w:r>
        <w:t xml:space="preserve">Figure </w:t>
      </w:r>
      <w:r>
        <w:fldChar w:fldCharType="begin"/>
      </w:r>
      <w:r>
        <w:instrText xml:space="preserve"> SEQ Figure \* ARABIC </w:instrText>
      </w:r>
      <w:r>
        <w:fldChar w:fldCharType="separate"/>
      </w:r>
      <w:r w:rsidR="00D2168F">
        <w:rPr>
          <w:noProof/>
        </w:rPr>
        <w:t>20</w:t>
      </w:r>
      <w:r>
        <w:fldChar w:fldCharType="end"/>
      </w:r>
      <w:r>
        <w:t>:</w:t>
      </w:r>
      <w:r w:rsidRPr="00B12B5E">
        <w:t>Phylogenetic tree of 16S rRNA samples from order Bacteroidales</w:t>
      </w:r>
      <w:bookmarkEnd w:id="287"/>
    </w:p>
    <w:p w14:paraId="1DA2BE73" w14:textId="37352336" w:rsidR="00E20E75" w:rsidRPr="00AA45C5" w:rsidRDefault="00E20E75" w:rsidP="00043382">
      <w:pPr>
        <w:spacing w:line="240" w:lineRule="auto"/>
        <w:jc w:val="both"/>
        <w:rPr>
          <w:rFonts w:ascii="Times New Roman" w:hAnsi="Times New Roman"/>
          <w:noProof/>
          <w:sz w:val="24"/>
          <w:szCs w:val="24"/>
        </w:rPr>
      </w:pPr>
      <w:r>
        <w:rPr>
          <w:rFonts w:ascii="Times New Roman" w:hAnsi="Times New Roman"/>
          <w:noProof/>
          <w:sz w:val="24"/>
          <w:szCs w:val="24"/>
        </w:rPr>
        <w:t xml:space="preserve">The phylogenetic tree </w:t>
      </w:r>
      <w:r w:rsidR="00043382">
        <w:rPr>
          <w:rFonts w:ascii="Times New Roman" w:hAnsi="Times New Roman"/>
          <w:noProof/>
          <w:sz w:val="24"/>
          <w:szCs w:val="24"/>
        </w:rPr>
        <w:t>(</w:t>
      </w:r>
      <w:r w:rsidR="00043382" w:rsidRPr="00043382">
        <w:rPr>
          <w:rFonts w:ascii="Times New Roman" w:hAnsi="Times New Roman"/>
          <w:b/>
          <w:noProof/>
          <w:sz w:val="24"/>
          <w:szCs w:val="24"/>
        </w:rPr>
        <w:t>Figure 20</w:t>
      </w:r>
      <w:r w:rsidR="00043382">
        <w:rPr>
          <w:rFonts w:ascii="Times New Roman" w:hAnsi="Times New Roman"/>
          <w:noProof/>
          <w:sz w:val="24"/>
          <w:szCs w:val="24"/>
        </w:rPr>
        <w:t xml:space="preserve">) </w:t>
      </w:r>
      <w:r>
        <w:rPr>
          <w:rFonts w:ascii="Times New Roman" w:hAnsi="Times New Roman"/>
          <w:noProof/>
          <w:sz w:val="24"/>
          <w:szCs w:val="24"/>
        </w:rPr>
        <w:t xml:space="preserve">further showed the taxonomic relationship between the 5 abundant genera observed </w:t>
      </w:r>
      <w:r w:rsidR="00043382">
        <w:rPr>
          <w:rFonts w:ascii="Times New Roman" w:hAnsi="Times New Roman"/>
          <w:noProof/>
          <w:sz w:val="24"/>
          <w:szCs w:val="24"/>
        </w:rPr>
        <w:t xml:space="preserve">during 16S rRNA analysis </w:t>
      </w:r>
      <w:r>
        <w:rPr>
          <w:rFonts w:ascii="Times New Roman" w:hAnsi="Times New Roman"/>
          <w:noProof/>
          <w:sz w:val="24"/>
          <w:szCs w:val="24"/>
        </w:rPr>
        <w:t>in order Bacteroidales in the different dietary samples. The color of the dot represents the dietary sample, the number of dots in each clade represents the number of individual ASVs observed in each taxon, and the size of the dot indicates the abundance of individual ASVs in each taxon.</w:t>
      </w:r>
      <w:r w:rsidR="00043382">
        <w:rPr>
          <w:rFonts w:ascii="Times New Roman" w:hAnsi="Times New Roman"/>
          <w:noProof/>
          <w:sz w:val="24"/>
          <w:szCs w:val="24"/>
        </w:rPr>
        <w:t xml:space="preserve"> There was a notable abundance of genus </w:t>
      </w:r>
      <w:r w:rsidR="00043382" w:rsidRPr="00043382">
        <w:rPr>
          <w:rFonts w:ascii="Times New Roman" w:hAnsi="Times New Roman"/>
          <w:i/>
          <w:noProof/>
          <w:sz w:val="24"/>
          <w:szCs w:val="24"/>
        </w:rPr>
        <w:t>Coprobacter</w:t>
      </w:r>
      <w:r w:rsidR="00043382">
        <w:rPr>
          <w:rFonts w:ascii="Times New Roman" w:hAnsi="Times New Roman"/>
          <w:noProof/>
          <w:sz w:val="24"/>
          <w:szCs w:val="24"/>
        </w:rPr>
        <w:t xml:space="preserve"> across all dietary substrates, a genus that was not observed in abundance from the Metatranscriptomics analysis.</w:t>
      </w:r>
    </w:p>
    <w:p w14:paraId="07711553" w14:textId="269C1CD1" w:rsidR="00AA45C5" w:rsidRPr="00AA45C5" w:rsidRDefault="00B11BFD" w:rsidP="00AA45C5">
      <w:pPr>
        <w:pStyle w:val="Heading3"/>
        <w:jc w:val="both"/>
      </w:pPr>
      <w:bookmarkStart w:id="288" w:name="_Toc92192705"/>
      <w:r>
        <w:t>4.</w:t>
      </w:r>
      <w:r w:rsidR="00515A12">
        <w:t>1</w:t>
      </w:r>
      <w:r w:rsidR="00F17A3E">
        <w:t>0</w:t>
      </w:r>
      <w:r w:rsidR="009B2752">
        <w:t>.3</w:t>
      </w:r>
      <w:r>
        <w:t xml:space="preserve"> </w:t>
      </w:r>
      <w:r w:rsidR="00AA45C5" w:rsidRPr="00AA45C5">
        <w:t>Metatranscriptome d</w:t>
      </w:r>
      <w:r w:rsidR="00E30D6E" w:rsidRPr="00AA45C5">
        <w:t>iversity statistics</w:t>
      </w:r>
      <w:bookmarkEnd w:id="288"/>
    </w:p>
    <w:p w14:paraId="184BD8F0" w14:textId="716D5009" w:rsidR="00E30D6E" w:rsidRDefault="005B253C" w:rsidP="00AA45C5">
      <w:pPr>
        <w:tabs>
          <w:tab w:val="left" w:pos="7860"/>
        </w:tabs>
        <w:spacing w:line="360" w:lineRule="auto"/>
        <w:jc w:val="both"/>
        <w:rPr>
          <w:rFonts w:ascii="Times New Roman" w:hAnsi="Times New Roman"/>
          <w:sz w:val="24"/>
          <w:szCs w:val="24"/>
        </w:rPr>
      </w:pPr>
      <w:commentRangeStart w:id="289"/>
      <w:commentRangeStart w:id="290"/>
      <w:r>
        <w:rPr>
          <w:rFonts w:ascii="Times New Roman" w:hAnsi="Times New Roman"/>
          <w:sz w:val="24"/>
          <w:szCs w:val="24"/>
        </w:rPr>
        <w:t xml:space="preserve">After the metatranscriptome libraries were normalized and differential statistics computed using the DESeq2 package in R software, </w:t>
      </w:r>
      <w:r w:rsidR="004179D8">
        <w:rPr>
          <w:rFonts w:ascii="Times New Roman" w:hAnsi="Times New Roman"/>
          <w:sz w:val="24"/>
          <w:szCs w:val="24"/>
        </w:rPr>
        <w:t xml:space="preserve">we found that higher median diversity was observed for experimental samples in all except the BSG metatranscriptome samples using </w:t>
      </w:r>
      <w:r>
        <w:rPr>
          <w:rFonts w:ascii="Times New Roman" w:hAnsi="Times New Roman"/>
          <w:sz w:val="24"/>
          <w:szCs w:val="24"/>
        </w:rPr>
        <w:t>t</w:t>
      </w:r>
      <w:r w:rsidR="00AA45C5">
        <w:rPr>
          <w:rFonts w:ascii="Times New Roman" w:hAnsi="Times New Roman"/>
          <w:sz w:val="24"/>
          <w:szCs w:val="24"/>
        </w:rPr>
        <w:t>he Shannon-Wiener (H)</w:t>
      </w:r>
      <w:r w:rsidR="005E0BCA">
        <w:rPr>
          <w:rFonts w:ascii="Times New Roman" w:hAnsi="Times New Roman"/>
          <w:sz w:val="24"/>
          <w:szCs w:val="24"/>
        </w:rPr>
        <w:t xml:space="preserve"> diversity ind</w:t>
      </w:r>
      <w:r w:rsidR="00AA45C5">
        <w:rPr>
          <w:rFonts w:ascii="Times New Roman" w:hAnsi="Times New Roman"/>
          <w:sz w:val="24"/>
          <w:szCs w:val="24"/>
        </w:rPr>
        <w:t>ex</w:t>
      </w:r>
      <w:r w:rsidR="004179D8">
        <w:rPr>
          <w:rFonts w:ascii="Times New Roman" w:hAnsi="Times New Roman"/>
          <w:sz w:val="24"/>
          <w:szCs w:val="24"/>
        </w:rPr>
        <w:t xml:space="preserve"> as shown in </w:t>
      </w:r>
      <w:r w:rsidR="004179D8" w:rsidRPr="004179D8">
        <w:rPr>
          <w:rFonts w:ascii="Times New Roman" w:hAnsi="Times New Roman"/>
          <w:b/>
          <w:sz w:val="24"/>
          <w:szCs w:val="24"/>
        </w:rPr>
        <w:t>Figure 21</w:t>
      </w:r>
      <w:r w:rsidR="004179D8">
        <w:rPr>
          <w:rFonts w:ascii="Times New Roman" w:hAnsi="Times New Roman"/>
          <w:sz w:val="24"/>
          <w:szCs w:val="24"/>
        </w:rPr>
        <w:t>.</w:t>
      </w:r>
      <w:r w:rsidR="00AA45C5">
        <w:rPr>
          <w:rFonts w:ascii="Times New Roman" w:hAnsi="Times New Roman"/>
          <w:sz w:val="24"/>
          <w:szCs w:val="24"/>
        </w:rPr>
        <w:t xml:space="preserve"> </w:t>
      </w:r>
      <w:r w:rsidR="004E2A19">
        <w:rPr>
          <w:rFonts w:ascii="Times New Roman" w:hAnsi="Times New Roman"/>
          <w:sz w:val="24"/>
          <w:szCs w:val="24"/>
        </w:rPr>
        <w:t>The</w:t>
      </w:r>
      <w:r w:rsidR="00FD0770">
        <w:rPr>
          <w:rFonts w:ascii="Times New Roman" w:hAnsi="Times New Roman"/>
          <w:sz w:val="24"/>
          <w:szCs w:val="24"/>
        </w:rPr>
        <w:t xml:space="preserve"> Shannon-Wi</w:t>
      </w:r>
      <w:r w:rsidR="00AA45C5">
        <w:rPr>
          <w:rFonts w:ascii="Times New Roman" w:hAnsi="Times New Roman"/>
          <w:sz w:val="24"/>
          <w:szCs w:val="24"/>
        </w:rPr>
        <w:t>e</w:t>
      </w:r>
      <w:r w:rsidR="00FD0770">
        <w:rPr>
          <w:rFonts w:ascii="Times New Roman" w:hAnsi="Times New Roman"/>
          <w:sz w:val="24"/>
          <w:szCs w:val="24"/>
        </w:rPr>
        <w:t>ner index</w:t>
      </w:r>
      <w:r w:rsidR="00AA45C5">
        <w:rPr>
          <w:rFonts w:ascii="Times New Roman" w:hAnsi="Times New Roman"/>
          <w:sz w:val="24"/>
          <w:szCs w:val="24"/>
        </w:rPr>
        <w:t xml:space="preserve"> (H) is a widely</w:t>
      </w:r>
      <w:r w:rsidR="00FD0770">
        <w:rPr>
          <w:rFonts w:ascii="Times New Roman" w:hAnsi="Times New Roman"/>
          <w:sz w:val="24"/>
          <w:szCs w:val="24"/>
        </w:rPr>
        <w:t xml:space="preserve"> accepted alpha diversity </w:t>
      </w:r>
      <w:r w:rsidR="00AA45C5">
        <w:rPr>
          <w:rFonts w:ascii="Times New Roman" w:hAnsi="Times New Roman"/>
          <w:sz w:val="24"/>
          <w:szCs w:val="24"/>
        </w:rPr>
        <w:t>index, as it accounts for entropy in</w:t>
      </w:r>
      <w:r w:rsidR="006061AF">
        <w:rPr>
          <w:rFonts w:ascii="Times New Roman" w:hAnsi="Times New Roman"/>
          <w:sz w:val="24"/>
          <w:szCs w:val="24"/>
        </w:rPr>
        <w:t xml:space="preserve"> representative samples</w:t>
      </w:r>
      <w:r w:rsidR="00AA45C5">
        <w:rPr>
          <w:rFonts w:ascii="Times New Roman" w:hAnsi="Times New Roman"/>
          <w:sz w:val="24"/>
          <w:szCs w:val="24"/>
        </w:rPr>
        <w:t xml:space="preserve"> </w:t>
      </w:r>
      <w:r w:rsidR="006061AF">
        <w:rPr>
          <w:rFonts w:ascii="Times New Roman" w:hAnsi="Times New Roman"/>
          <w:sz w:val="24"/>
          <w:szCs w:val="24"/>
        </w:rPr>
        <w:t xml:space="preserve">or an eco-system </w:t>
      </w:r>
      <w:r>
        <w:rPr>
          <w:rFonts w:ascii="Times New Roman" w:hAnsi="Times New Roman"/>
          <w:sz w:val="24"/>
          <w:szCs w:val="24"/>
        </w:rPr>
        <w:fldChar w:fldCharType="begin" w:fldLock="1"/>
      </w:r>
      <w:r w:rsidR="00E62988">
        <w:rPr>
          <w:rFonts w:ascii="Times New Roman" w:hAnsi="Times New Roman"/>
          <w:sz w:val="24"/>
          <w:szCs w:val="24"/>
        </w:rPr>
        <w:instrText>ADDIN CSL_CITATION {"citationItems":[{"id":"ITEM-1","itemData":{"DOI":"10.1111/J.2006.0030-1299.14714.X","ISSN":"1600-0706","abstract":"Entropies such as the Shannon-Wiener and Gini-Simpson indices are not themselves diversities. Conversion of these to effective number of species is the key to a unified and intuitive interpretation of diversity. Effective numbers of species derived from standard diversity indices share a common set of intuitive mathematical properties and behave as one would expect of a diversity, while raw indices do not. Contrary to Keylock, the lack of concavity of effective numbers of species is irrelevant as long as they are used as transformations of concave alpha, beta, and gamma entropies. The practical importance of this transformation is demonstrated by applying it to a popular community similarity measure based on raw diversity indices or entropies. The standard similarity measure based on untransformed indices is shown to give misleading results, but transforming the indices or entropies to effective numbers of species produces a stable, easily interpreted, sensitive general similarity measure. General overlap measures derived from this transformed similarity measure yield the Jaccard index, Sørensen index, Horn index of overlap, and the Morisita-Horn index as special cases. Copyright © Oikos 2006.","author":[{"dropping-particle":"","family":"Jost","given":"Lou","non-dropping-particle":"","parse-names":false,"suffix":""}],"container-title":"Oikos","id":"ITEM-1","issue":"2","issued":{"date-parts":[["2006","5","1"]]},"page":"363-375","publisher":"John Wiley &amp; Sons, Ltd","title":"Entropy and diversity","type":"article-journal","volume":"113"},"uris":["http://www.mendeley.com/documents/?uuid=1fde346b-156f-3573-bf63-570eadf0dc7a"]}],"mendeley":{"formattedCitation":"(Jost, 2006)","plainTextFormattedCitation":"(Jost, 2006)","previouslyFormattedCitation":"(Jost, 2006)"},"properties":{"noteIndex":0},"schema":"https://github.com/citation-style-language/schema/raw/master/csl-citation.json"}</w:instrText>
      </w:r>
      <w:r>
        <w:rPr>
          <w:rFonts w:ascii="Times New Roman" w:hAnsi="Times New Roman"/>
          <w:sz w:val="24"/>
          <w:szCs w:val="24"/>
        </w:rPr>
        <w:fldChar w:fldCharType="separate"/>
      </w:r>
      <w:r w:rsidRPr="005B253C">
        <w:rPr>
          <w:rFonts w:ascii="Times New Roman" w:hAnsi="Times New Roman"/>
          <w:noProof/>
          <w:sz w:val="24"/>
          <w:szCs w:val="24"/>
        </w:rPr>
        <w:t>(Jost, 2006)</w:t>
      </w:r>
      <w:r>
        <w:rPr>
          <w:rFonts w:ascii="Times New Roman" w:hAnsi="Times New Roman"/>
          <w:sz w:val="24"/>
          <w:szCs w:val="24"/>
        </w:rPr>
        <w:fldChar w:fldCharType="end"/>
      </w:r>
      <w:r w:rsidR="00AA45C5">
        <w:rPr>
          <w:rFonts w:ascii="Times New Roman" w:hAnsi="Times New Roman"/>
          <w:sz w:val="24"/>
          <w:szCs w:val="24"/>
        </w:rPr>
        <w:t xml:space="preserve">. </w:t>
      </w:r>
      <w:commentRangeEnd w:id="289"/>
      <w:r w:rsidR="002F64D8">
        <w:rPr>
          <w:rStyle w:val="CommentReference"/>
        </w:rPr>
        <w:commentReference w:id="289"/>
      </w:r>
      <w:commentRangeEnd w:id="290"/>
      <w:r w:rsidR="004179D8">
        <w:rPr>
          <w:rStyle w:val="CommentReference"/>
        </w:rPr>
        <w:commentReference w:id="290"/>
      </w:r>
    </w:p>
    <w:p w14:paraId="30CE231D" w14:textId="77777777" w:rsidR="00AA45C5" w:rsidRDefault="002F2422" w:rsidP="00AA45C5">
      <w:pPr>
        <w:tabs>
          <w:tab w:val="left" w:pos="7860"/>
        </w:tabs>
        <w:spacing w:line="360" w:lineRule="auto"/>
        <w:jc w:val="center"/>
        <w:rPr>
          <w:noProof/>
        </w:rPr>
      </w:pPr>
      <w:r w:rsidRPr="008239D0">
        <w:rPr>
          <w:noProof/>
        </w:rPr>
        <w:lastRenderedPageBreak/>
        <w:drawing>
          <wp:inline distT="0" distB="0" distL="0" distR="0" wp14:anchorId="107055F8" wp14:editId="409ECF6E">
            <wp:extent cx="5715000" cy="4800600"/>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6F25E4A7" w14:textId="7D991E0A" w:rsidR="00AA45C5" w:rsidRPr="00AA45C5" w:rsidRDefault="00FE50DC" w:rsidP="00043382">
      <w:pPr>
        <w:pStyle w:val="Caption"/>
      </w:pPr>
      <w:bookmarkStart w:id="291" w:name="_Toc92192547"/>
      <w:r>
        <w:t xml:space="preserve">Figure </w:t>
      </w:r>
      <w:r>
        <w:fldChar w:fldCharType="begin"/>
      </w:r>
      <w:r>
        <w:instrText xml:space="preserve"> SEQ Figure \* ARABIC </w:instrText>
      </w:r>
      <w:r>
        <w:fldChar w:fldCharType="separate"/>
      </w:r>
      <w:r w:rsidR="00D2168F">
        <w:rPr>
          <w:noProof/>
        </w:rPr>
        <w:t>21</w:t>
      </w:r>
      <w:r>
        <w:fldChar w:fldCharType="end"/>
      </w:r>
      <w:r>
        <w:t xml:space="preserve">: </w:t>
      </w:r>
      <w:r w:rsidRPr="004D43DA">
        <w:t>Alpha diversity evaluated using the Shannon-Wiener index (H)</w:t>
      </w:r>
      <w:bookmarkEnd w:id="291"/>
    </w:p>
    <w:p w14:paraId="1BC1C1B2" w14:textId="77777777" w:rsidR="00C0454C" w:rsidRDefault="00AA45C5"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Higher Shannon diversity (H) in the experimental metatranscriptomes was observed in all except the BSG metatranscriptome in comparison to the control metatranscriptomes. The mean Shannon diversity (H) recorded for control metatranscriptomes was 3.96 while the mean diversity of the experimental samples was 4.77.</w:t>
      </w:r>
    </w:p>
    <w:p w14:paraId="73309A36" w14:textId="68910233" w:rsidR="00AA45C5" w:rsidRDefault="00B11BFD" w:rsidP="005B253C">
      <w:pPr>
        <w:pStyle w:val="Heading3"/>
      </w:pPr>
      <w:bookmarkStart w:id="292" w:name="_Toc92192706"/>
      <w:r>
        <w:t>4.</w:t>
      </w:r>
      <w:r w:rsidR="00426C14">
        <w:t>1</w:t>
      </w:r>
      <w:r w:rsidR="00F17A3E">
        <w:t>0</w:t>
      </w:r>
      <w:r w:rsidR="009B2752">
        <w:t>.4</w:t>
      </w:r>
      <w:r>
        <w:t xml:space="preserve"> </w:t>
      </w:r>
      <w:r w:rsidR="005B253C">
        <w:t>DESeq2 organism heatmap</w:t>
      </w:r>
      <w:bookmarkEnd w:id="292"/>
    </w:p>
    <w:p w14:paraId="2A98ED93"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The differential organism statistics in the study metatranscriptomes were calculated using DESeq2, and a distance heatmap</w:t>
      </w:r>
      <w:r w:rsidR="004C454D">
        <w:rPr>
          <w:rFonts w:ascii="Times New Roman" w:hAnsi="Times New Roman"/>
          <w:sz w:val="24"/>
          <w:szCs w:val="24"/>
        </w:rPr>
        <w:t xml:space="preserve"> showing the organism profiles in each metatranscriptome</w:t>
      </w:r>
      <w:r>
        <w:rPr>
          <w:rFonts w:ascii="Times New Roman" w:hAnsi="Times New Roman"/>
          <w:sz w:val="24"/>
          <w:szCs w:val="24"/>
        </w:rPr>
        <w:t xml:space="preserve"> was generated.</w:t>
      </w:r>
    </w:p>
    <w:p w14:paraId="47DEDFDE" w14:textId="77777777" w:rsidR="005B253C" w:rsidRDefault="002F2422" w:rsidP="00E30D6E">
      <w:pPr>
        <w:tabs>
          <w:tab w:val="left" w:pos="7860"/>
        </w:tabs>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27887B9D" wp14:editId="39FB08E8">
            <wp:extent cx="6184900" cy="39497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4900" cy="3949700"/>
                    </a:xfrm>
                    <a:prstGeom prst="rect">
                      <a:avLst/>
                    </a:prstGeom>
                    <a:noFill/>
                    <a:ln>
                      <a:noFill/>
                    </a:ln>
                  </pic:spPr>
                </pic:pic>
              </a:graphicData>
            </a:graphic>
          </wp:inline>
        </w:drawing>
      </w:r>
    </w:p>
    <w:p w14:paraId="4C3F1BB8" w14:textId="7E8223D2" w:rsidR="005B253C" w:rsidRPr="005B253C" w:rsidRDefault="00FE50DC" w:rsidP="00043382">
      <w:pPr>
        <w:pStyle w:val="Caption"/>
      </w:pPr>
      <w:bookmarkStart w:id="293" w:name="_Toc92192548"/>
      <w:r>
        <w:t xml:space="preserve">Figure </w:t>
      </w:r>
      <w:r>
        <w:fldChar w:fldCharType="begin"/>
      </w:r>
      <w:r>
        <w:instrText xml:space="preserve"> SEQ Figure \* ARABIC </w:instrText>
      </w:r>
      <w:r>
        <w:fldChar w:fldCharType="separate"/>
      </w:r>
      <w:r w:rsidR="00D2168F">
        <w:rPr>
          <w:noProof/>
        </w:rPr>
        <w:t>22</w:t>
      </w:r>
      <w:r>
        <w:fldChar w:fldCharType="end"/>
      </w:r>
      <w:r>
        <w:t xml:space="preserve">: </w:t>
      </w:r>
      <w:r w:rsidRPr="00AA7EDF">
        <w:t>DESeq2 distance heatmap for metatranscriptome function profiles</w:t>
      </w:r>
      <w:bookmarkEnd w:id="293"/>
    </w:p>
    <w:p w14:paraId="2C17340B" w14:textId="77777777" w:rsidR="005B253C" w:rsidRDefault="005B253C" w:rsidP="00E30D6E">
      <w:pPr>
        <w:tabs>
          <w:tab w:val="left" w:pos="7860"/>
        </w:tabs>
        <w:spacing w:line="360" w:lineRule="auto"/>
        <w:jc w:val="both"/>
        <w:rPr>
          <w:rFonts w:ascii="Times New Roman" w:hAnsi="Times New Roman"/>
          <w:sz w:val="24"/>
          <w:szCs w:val="24"/>
        </w:rPr>
      </w:pPr>
      <w:r>
        <w:rPr>
          <w:rFonts w:ascii="Times New Roman" w:hAnsi="Times New Roman"/>
          <w:sz w:val="24"/>
          <w:szCs w:val="24"/>
        </w:rPr>
        <w:t xml:space="preserve">From the organism heatmap, the highest dissimilarity </w:t>
      </w:r>
      <w:r w:rsidR="00273072">
        <w:rPr>
          <w:rFonts w:ascii="Times New Roman" w:hAnsi="Times New Roman"/>
          <w:sz w:val="24"/>
          <w:szCs w:val="24"/>
        </w:rPr>
        <w:t xml:space="preserve">as illustrated by the Euclidean distance dendrogram </w:t>
      </w:r>
      <w:r>
        <w:rPr>
          <w:rFonts w:ascii="Times New Roman" w:hAnsi="Times New Roman"/>
          <w:sz w:val="24"/>
          <w:szCs w:val="24"/>
        </w:rPr>
        <w:t>was observed b</w:t>
      </w:r>
      <w:r w:rsidR="00523AEE">
        <w:rPr>
          <w:rFonts w:ascii="Times New Roman" w:hAnsi="Times New Roman"/>
          <w:sz w:val="24"/>
          <w:szCs w:val="24"/>
        </w:rPr>
        <w:t>etween the CF metatranscriptome samples</w:t>
      </w:r>
      <w:r>
        <w:rPr>
          <w:rFonts w:ascii="Times New Roman" w:hAnsi="Times New Roman"/>
          <w:sz w:val="24"/>
          <w:szCs w:val="24"/>
        </w:rPr>
        <w:t xml:space="preserve"> (control</w:t>
      </w:r>
      <w:r w:rsidR="00523AEE">
        <w:rPr>
          <w:rFonts w:ascii="Times New Roman" w:hAnsi="Times New Roman"/>
          <w:sz w:val="24"/>
          <w:szCs w:val="24"/>
        </w:rPr>
        <w:t>s) and the WH metatranscriptome samples</w:t>
      </w:r>
      <w:r>
        <w:rPr>
          <w:rFonts w:ascii="Times New Roman" w:hAnsi="Times New Roman"/>
          <w:sz w:val="24"/>
          <w:szCs w:val="24"/>
        </w:rPr>
        <w:t xml:space="preserve"> (highly lignocellulosic).</w:t>
      </w:r>
    </w:p>
    <w:p w14:paraId="11344771" w14:textId="54558EDA" w:rsidR="00041ED6" w:rsidRDefault="00426C14" w:rsidP="00635CE3">
      <w:pPr>
        <w:pStyle w:val="Heading3"/>
      </w:pPr>
      <w:bookmarkStart w:id="294" w:name="_Toc92192707"/>
      <w:r>
        <w:t>4.1</w:t>
      </w:r>
      <w:r w:rsidR="00F17A3E">
        <w:t>0</w:t>
      </w:r>
      <w:r w:rsidR="009B2752">
        <w:t>.5</w:t>
      </w:r>
      <w:r w:rsidR="00B11BFD">
        <w:t xml:space="preserve"> </w:t>
      </w:r>
      <w:r w:rsidR="00041ED6" w:rsidRPr="00635CE3">
        <w:t>Organism PCA plot</w:t>
      </w:r>
      <w:bookmarkEnd w:id="294"/>
    </w:p>
    <w:p w14:paraId="1DA56B6E" w14:textId="4BF9C38F" w:rsidR="006D4ED6" w:rsidRDefault="003A35F9" w:rsidP="000C2C61">
      <w:pPr>
        <w:spacing w:line="360" w:lineRule="auto"/>
        <w:jc w:val="both"/>
        <w:rPr>
          <w:rFonts w:ascii="Times New Roman" w:hAnsi="Times New Roman"/>
          <w:sz w:val="24"/>
          <w:szCs w:val="24"/>
        </w:rPr>
      </w:pPr>
      <w:r>
        <w:rPr>
          <w:rFonts w:ascii="Times New Roman" w:hAnsi="Times New Roman"/>
          <w:sz w:val="24"/>
          <w:szCs w:val="24"/>
        </w:rPr>
        <w:t xml:space="preserve">To further demonstrate how the </w:t>
      </w:r>
      <w:r w:rsidR="00FD4EF3">
        <w:rPr>
          <w:rFonts w:ascii="Times New Roman" w:hAnsi="Times New Roman"/>
          <w:sz w:val="24"/>
          <w:szCs w:val="24"/>
        </w:rPr>
        <w:t xml:space="preserve">organism profiles in the </w:t>
      </w:r>
      <w:r>
        <w:rPr>
          <w:rFonts w:ascii="Times New Roman" w:hAnsi="Times New Roman"/>
          <w:sz w:val="24"/>
          <w:szCs w:val="24"/>
        </w:rPr>
        <w:t>study metatranscriptomes varied from each other</w:t>
      </w:r>
      <w:r w:rsidR="000C2C61">
        <w:rPr>
          <w:rFonts w:ascii="Times New Roman" w:hAnsi="Times New Roman"/>
          <w:sz w:val="24"/>
          <w:szCs w:val="24"/>
        </w:rPr>
        <w:t>, a Principal Component Analysis (PCA) plot was generated</w:t>
      </w:r>
      <w:r w:rsidR="00523AEE">
        <w:rPr>
          <w:rFonts w:ascii="Times New Roman" w:hAnsi="Times New Roman"/>
          <w:sz w:val="24"/>
          <w:szCs w:val="24"/>
        </w:rPr>
        <w:t xml:space="preserve"> with e</w:t>
      </w:r>
      <w:r w:rsidR="000C2C61">
        <w:rPr>
          <w:rFonts w:ascii="Times New Roman" w:hAnsi="Times New Roman"/>
          <w:sz w:val="24"/>
          <w:szCs w:val="24"/>
        </w:rPr>
        <w:t xml:space="preserve">llipses </w:t>
      </w:r>
      <w:r w:rsidR="00C83428">
        <w:rPr>
          <w:rFonts w:ascii="Times New Roman" w:hAnsi="Times New Roman"/>
          <w:sz w:val="24"/>
          <w:szCs w:val="24"/>
        </w:rPr>
        <w:t xml:space="preserve">included </w:t>
      </w:r>
      <w:r w:rsidR="004179D8">
        <w:rPr>
          <w:rFonts w:ascii="Times New Roman" w:hAnsi="Times New Roman"/>
          <w:sz w:val="24"/>
          <w:szCs w:val="24"/>
        </w:rPr>
        <w:t>illustrating</w:t>
      </w:r>
      <w:r w:rsidR="00C83428">
        <w:rPr>
          <w:rFonts w:ascii="Times New Roman" w:hAnsi="Times New Roman"/>
          <w:sz w:val="24"/>
          <w:szCs w:val="24"/>
        </w:rPr>
        <w:t xml:space="preserve"> the</w:t>
      </w:r>
      <w:r w:rsidR="000C2C61">
        <w:rPr>
          <w:rFonts w:ascii="Times New Roman" w:hAnsi="Times New Roman"/>
          <w:sz w:val="24"/>
          <w:szCs w:val="24"/>
        </w:rPr>
        <w:t xml:space="preserve"> </w:t>
      </w:r>
      <w:r w:rsidR="00C83428">
        <w:rPr>
          <w:rFonts w:ascii="Times New Roman" w:hAnsi="Times New Roman"/>
          <w:sz w:val="24"/>
          <w:szCs w:val="24"/>
        </w:rPr>
        <w:t xml:space="preserve">variances </w:t>
      </w:r>
      <w:r w:rsidR="000C2C61">
        <w:rPr>
          <w:rFonts w:ascii="Times New Roman" w:hAnsi="Times New Roman"/>
          <w:sz w:val="24"/>
          <w:szCs w:val="24"/>
        </w:rPr>
        <w:t xml:space="preserve">between </w:t>
      </w:r>
      <w:r w:rsidR="00C83428">
        <w:rPr>
          <w:rFonts w:ascii="Times New Roman" w:hAnsi="Times New Roman"/>
          <w:sz w:val="24"/>
          <w:szCs w:val="24"/>
        </w:rPr>
        <w:t xml:space="preserve">each dietary </w:t>
      </w:r>
      <w:r w:rsidR="002002EB">
        <w:rPr>
          <w:rFonts w:ascii="Times New Roman" w:hAnsi="Times New Roman"/>
          <w:sz w:val="24"/>
          <w:szCs w:val="24"/>
        </w:rPr>
        <w:t>group</w:t>
      </w:r>
      <w:r w:rsidR="006D4ED6">
        <w:rPr>
          <w:rFonts w:ascii="Times New Roman" w:hAnsi="Times New Roman"/>
          <w:sz w:val="24"/>
          <w:szCs w:val="24"/>
        </w:rPr>
        <w:t>.</w:t>
      </w:r>
    </w:p>
    <w:p w14:paraId="6E172955" w14:textId="77777777" w:rsidR="00635CE3" w:rsidRDefault="002F2422" w:rsidP="000C2C61">
      <w:pPr>
        <w:spacing w:line="360" w:lineRule="auto"/>
        <w:jc w:val="both"/>
        <w:rPr>
          <w:rFonts w:ascii="Times New Roman" w:hAnsi="Times New Roman"/>
          <w:sz w:val="24"/>
          <w:szCs w:val="24"/>
        </w:rPr>
      </w:pPr>
      <w:r w:rsidRPr="002051AB">
        <w:rPr>
          <w:noProof/>
        </w:rPr>
        <w:lastRenderedPageBreak/>
        <w:drawing>
          <wp:inline distT="0" distB="0" distL="0" distR="0" wp14:anchorId="6E918212" wp14:editId="5F37EBEA">
            <wp:extent cx="6197600" cy="43307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7600" cy="4330700"/>
                    </a:xfrm>
                    <a:prstGeom prst="rect">
                      <a:avLst/>
                    </a:prstGeom>
                    <a:noFill/>
                    <a:ln>
                      <a:noFill/>
                    </a:ln>
                  </pic:spPr>
                </pic:pic>
              </a:graphicData>
            </a:graphic>
          </wp:inline>
        </w:drawing>
      </w:r>
    </w:p>
    <w:p w14:paraId="0999A1EF" w14:textId="05D8449D" w:rsidR="00FD4EF3" w:rsidRDefault="00FE50DC" w:rsidP="00043382">
      <w:pPr>
        <w:pStyle w:val="Caption"/>
      </w:pPr>
      <w:bookmarkStart w:id="295" w:name="_Toc92192549"/>
      <w:r>
        <w:t xml:space="preserve">Figure </w:t>
      </w:r>
      <w:r>
        <w:fldChar w:fldCharType="begin"/>
      </w:r>
      <w:r>
        <w:instrText xml:space="preserve"> SEQ Figure \* ARABIC </w:instrText>
      </w:r>
      <w:r>
        <w:fldChar w:fldCharType="separate"/>
      </w:r>
      <w:r w:rsidR="00D2168F">
        <w:rPr>
          <w:noProof/>
        </w:rPr>
        <w:t>23</w:t>
      </w:r>
      <w:r>
        <w:fldChar w:fldCharType="end"/>
      </w:r>
      <w:r>
        <w:t xml:space="preserve">: </w:t>
      </w:r>
      <w:r w:rsidRPr="00BD056F">
        <w:t>Organism PCA plot</w:t>
      </w:r>
      <w:bookmarkEnd w:id="295"/>
    </w:p>
    <w:p w14:paraId="65E611A2" w14:textId="77777777" w:rsidR="00FD4EF3" w:rsidRDefault="00FD4EF3" w:rsidP="000C2C61">
      <w:pPr>
        <w:spacing w:line="360" w:lineRule="auto"/>
        <w:jc w:val="both"/>
        <w:rPr>
          <w:rFonts w:ascii="Times New Roman" w:hAnsi="Times New Roman"/>
          <w:sz w:val="24"/>
          <w:szCs w:val="24"/>
        </w:rPr>
      </w:pPr>
      <w:r>
        <w:rPr>
          <w:rFonts w:ascii="Times New Roman" w:hAnsi="Times New Roman"/>
          <w:sz w:val="24"/>
          <w:szCs w:val="24"/>
        </w:rPr>
        <w:t>The two main principal components (PC1 and PC2) accounted f</w:t>
      </w:r>
      <w:r w:rsidR="003A415B">
        <w:rPr>
          <w:rFonts w:ascii="Times New Roman" w:hAnsi="Times New Roman"/>
          <w:sz w:val="24"/>
          <w:szCs w:val="24"/>
        </w:rPr>
        <w:t>or 67</w:t>
      </w:r>
      <w:r>
        <w:rPr>
          <w:rFonts w:ascii="Times New Roman" w:hAnsi="Times New Roman"/>
          <w:sz w:val="24"/>
          <w:szCs w:val="24"/>
        </w:rPr>
        <w:t xml:space="preserve">% of the total variance.  </w:t>
      </w:r>
      <w:r w:rsidRPr="00FD4EF3">
        <w:rPr>
          <w:rFonts w:ascii="Times New Roman" w:hAnsi="Times New Roman"/>
          <w:sz w:val="24"/>
          <w:szCs w:val="24"/>
        </w:rPr>
        <w:t xml:space="preserve">The </w:t>
      </w:r>
      <w:r>
        <w:rPr>
          <w:rFonts w:ascii="Times New Roman" w:hAnsi="Times New Roman"/>
          <w:sz w:val="24"/>
          <w:szCs w:val="24"/>
        </w:rPr>
        <w:t>lignocellulose</w:t>
      </w:r>
      <w:r w:rsidRPr="00FD4EF3">
        <w:rPr>
          <w:rFonts w:ascii="Times New Roman" w:hAnsi="Times New Roman"/>
          <w:sz w:val="24"/>
          <w:szCs w:val="24"/>
        </w:rPr>
        <w:t xml:space="preserve">-rich diets </w:t>
      </w:r>
      <w:r>
        <w:rPr>
          <w:rFonts w:ascii="Times New Roman" w:hAnsi="Times New Roman"/>
          <w:sz w:val="24"/>
          <w:szCs w:val="24"/>
        </w:rPr>
        <w:t>(</w:t>
      </w:r>
      <w:r w:rsidRPr="00FD4EF3">
        <w:rPr>
          <w:rFonts w:ascii="Times New Roman" w:hAnsi="Times New Roman"/>
          <w:sz w:val="24"/>
          <w:szCs w:val="24"/>
        </w:rPr>
        <w:t>BSG and WH</w:t>
      </w:r>
      <w:r>
        <w:rPr>
          <w:rFonts w:ascii="Times New Roman" w:hAnsi="Times New Roman"/>
          <w:sz w:val="24"/>
          <w:szCs w:val="24"/>
        </w:rPr>
        <w:t>)</w:t>
      </w:r>
      <w:r w:rsidRPr="00FD4EF3">
        <w:rPr>
          <w:rFonts w:ascii="Times New Roman" w:hAnsi="Times New Roman"/>
          <w:sz w:val="24"/>
          <w:szCs w:val="24"/>
        </w:rPr>
        <w:t xml:space="preserve"> </w:t>
      </w:r>
      <w:r w:rsidR="00C0454C">
        <w:rPr>
          <w:rFonts w:ascii="Times New Roman" w:hAnsi="Times New Roman"/>
          <w:sz w:val="24"/>
          <w:szCs w:val="24"/>
        </w:rPr>
        <w:t xml:space="preserve">appeared to cluster closely on </w:t>
      </w:r>
      <w:r>
        <w:rPr>
          <w:rFonts w:ascii="Times New Roman" w:hAnsi="Times New Roman"/>
          <w:sz w:val="24"/>
          <w:szCs w:val="24"/>
        </w:rPr>
        <w:t>the right</w:t>
      </w:r>
      <w:r w:rsidR="00C0454C">
        <w:rPr>
          <w:rFonts w:ascii="Times New Roman" w:hAnsi="Times New Roman"/>
          <w:sz w:val="24"/>
          <w:szCs w:val="24"/>
        </w:rPr>
        <w:t xml:space="preserve"> side of the plot</w:t>
      </w:r>
      <w:r w:rsidRPr="00FD4EF3">
        <w:rPr>
          <w:rFonts w:ascii="Times New Roman" w:hAnsi="Times New Roman"/>
          <w:sz w:val="24"/>
          <w:szCs w:val="24"/>
        </w:rPr>
        <w:t>.</w:t>
      </w:r>
    </w:p>
    <w:p w14:paraId="463F5C74" w14:textId="2782DDD9" w:rsidR="00C0454C" w:rsidRPr="00C0454C" w:rsidRDefault="00426C14" w:rsidP="000C2C61">
      <w:pPr>
        <w:spacing w:line="360" w:lineRule="auto"/>
        <w:jc w:val="both"/>
        <w:rPr>
          <w:rFonts w:ascii="Times New Roman" w:hAnsi="Times New Roman"/>
          <w:b/>
          <w:sz w:val="24"/>
          <w:szCs w:val="24"/>
        </w:rPr>
      </w:pPr>
      <w:r>
        <w:rPr>
          <w:rFonts w:ascii="Times New Roman" w:hAnsi="Times New Roman"/>
          <w:b/>
          <w:sz w:val="24"/>
          <w:szCs w:val="24"/>
        </w:rPr>
        <w:t>4.1</w:t>
      </w:r>
      <w:r w:rsidR="00F17A3E">
        <w:rPr>
          <w:rFonts w:ascii="Times New Roman" w:hAnsi="Times New Roman"/>
          <w:b/>
          <w:sz w:val="24"/>
          <w:szCs w:val="24"/>
        </w:rPr>
        <w:t>0</w:t>
      </w:r>
      <w:r w:rsidR="009B2752">
        <w:rPr>
          <w:rFonts w:ascii="Times New Roman" w:hAnsi="Times New Roman"/>
          <w:b/>
          <w:sz w:val="24"/>
          <w:szCs w:val="24"/>
        </w:rPr>
        <w:t>.6</w:t>
      </w:r>
      <w:r w:rsidR="00B11BFD">
        <w:rPr>
          <w:rFonts w:ascii="Times New Roman" w:hAnsi="Times New Roman"/>
          <w:b/>
          <w:sz w:val="24"/>
          <w:szCs w:val="24"/>
        </w:rPr>
        <w:t xml:space="preserve"> </w:t>
      </w:r>
      <w:r w:rsidR="00C0454C">
        <w:rPr>
          <w:rFonts w:ascii="Times New Roman" w:hAnsi="Times New Roman"/>
          <w:b/>
          <w:sz w:val="24"/>
          <w:szCs w:val="24"/>
        </w:rPr>
        <w:t>Comparison</w:t>
      </w:r>
      <w:r w:rsidR="00C0454C" w:rsidRPr="00C0454C">
        <w:rPr>
          <w:rFonts w:ascii="Times New Roman" w:hAnsi="Times New Roman"/>
          <w:b/>
          <w:sz w:val="24"/>
          <w:szCs w:val="24"/>
        </w:rPr>
        <w:t xml:space="preserve"> of diversity statistics using16S rRNA sequences</w:t>
      </w:r>
    </w:p>
    <w:p w14:paraId="07CA9780" w14:textId="39711DA1" w:rsidR="00C0454C" w:rsidRDefault="00C0454C" w:rsidP="00C0454C">
      <w:pPr>
        <w:spacing w:line="360" w:lineRule="auto"/>
        <w:jc w:val="both"/>
        <w:rPr>
          <w:rFonts w:ascii="Times New Roman" w:hAnsi="Times New Roman"/>
          <w:sz w:val="24"/>
          <w:szCs w:val="24"/>
        </w:rPr>
      </w:pPr>
      <w:r>
        <w:rPr>
          <w:rFonts w:ascii="Times New Roman" w:hAnsi="Times New Roman"/>
          <w:sz w:val="24"/>
          <w:szCs w:val="24"/>
        </w:rPr>
        <w:t xml:space="preserve">16S rRNA sequences filtered out at the ribodepletion step were further used to compare the metatranscriptome diversity statistics using the Phyloseq package </w:t>
      </w:r>
      <w:r>
        <w:rPr>
          <w:rFonts w:ascii="Times New Roman" w:hAnsi="Times New Roman"/>
          <w:sz w:val="24"/>
          <w:szCs w:val="24"/>
        </w:rPr>
        <w:fldChar w:fldCharType="begin" w:fldLock="1"/>
      </w:r>
      <w:r w:rsidR="00525E21">
        <w:rPr>
          <w:rFonts w:ascii="Times New Roman" w:hAnsi="Times New Roman"/>
          <w:sz w:val="24"/>
          <w:szCs w:val="24"/>
        </w:rPr>
        <w:instrText>ADDIN CSL_CITATION {"citationItems":[{"id":"ITEM-1","itemData":{"DOI":"10.1371/JOURNAL.PONE.0061217","ISSN":"1932-6203","PMID":"23630581","abstract":"Background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ONE","id":"ITEM-1","issue":"4","issued":{"date-parts":[["2013","4","22"]]},"page":"e61217","publisher":"Public Library of Science","title":"phyloseq: An R Package for Reproducible Interactive Analysis and Graphics of Microbiome Census Data","type":"article-journal","volume":"8"},"uris":["http://www.mendeley.com/documents/?uuid=2db93e63-b662-3a2d-8d84-89e6f4cabb0f"]}],"mendeley":{"formattedCitation":"(McMurdie &amp; Holmes, 2013)","plainTextFormattedCitation":"(McMurdie &amp; Holmes, 2013)","previouslyFormattedCitation":"(McMurdie &amp; Holmes, 2013)"},"properties":{"noteIndex":0},"schema":"https://github.com/citation-style-language/schema/raw/master/csl-citation.json"}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(McMurdie &amp; Holmes, 2013)</w:t>
      </w:r>
      <w:r>
        <w:rPr>
          <w:rFonts w:ascii="Times New Roman" w:hAnsi="Times New Roman"/>
          <w:sz w:val="24"/>
          <w:szCs w:val="24"/>
        </w:rPr>
        <w:fldChar w:fldCharType="end"/>
      </w:r>
      <w:r>
        <w:rPr>
          <w:rFonts w:ascii="Times New Roman" w:hAnsi="Times New Roman"/>
          <w:sz w:val="24"/>
          <w:szCs w:val="24"/>
        </w:rPr>
        <w:t xml:space="preserve"> in R</w:t>
      </w:r>
      <w:r w:rsidR="006E0BFA">
        <w:rPr>
          <w:rFonts w:ascii="Times New Roman" w:hAnsi="Times New Roman"/>
          <w:sz w:val="24"/>
          <w:szCs w:val="24"/>
        </w:rPr>
        <w:t xml:space="preserve"> software’s</w:t>
      </w:r>
      <w:r>
        <w:rPr>
          <w:rFonts w:ascii="Times New Roman" w:hAnsi="Times New Roman"/>
          <w:sz w:val="24"/>
          <w:szCs w:val="24"/>
        </w:rPr>
        <w:t xml:space="preserve"> Bioconductor </w:t>
      </w:r>
      <w:r w:rsidR="006E0BFA">
        <w:rPr>
          <w:rFonts w:ascii="Times New Roman" w:hAnsi="Times New Roman"/>
          <w:sz w:val="24"/>
          <w:szCs w:val="24"/>
        </w:rPr>
        <w:t>library</w:t>
      </w:r>
      <w:r w:rsidR="00A165E5">
        <w:rPr>
          <w:rFonts w:ascii="Times New Roman" w:hAnsi="Times New Roman"/>
          <w:sz w:val="24"/>
          <w:szCs w:val="24"/>
        </w:rPr>
        <w:t xml:space="preserve"> (v3.11)</w:t>
      </w:r>
      <w:r w:rsidR="006E0BFA">
        <w:rPr>
          <w:rFonts w:ascii="Times New Roman" w:hAnsi="Times New Roman"/>
          <w:sz w:val="24"/>
          <w:szCs w:val="24"/>
        </w:rPr>
        <w:t xml:space="preserv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\n                  http://www.bioconductor.org/packages/release/bioc/html/DESeq2.html\n                  \n                .","author":[{"dropping-particle":"","family":"Love","given":"Michael I","non-dropping-particle":"","parse-names":false,"suffix":""},{"dropping-particle":"","family":"Huber","given":"Wolfgang","non-dropping-particle":"","parse-names":false,"suffix":""},{"dropping-particle":"","family":"Anders","given":"Simon","non-dropping-particle":"","parse-names":false,"suffix":""}],"container-title":"Genome Biology 2014 15:12","id":"ITEM-1","issue":"12","issued":{"date-parts":[["2014","12","5"]]},"page":"1-21","publisher":"BioMed Central","title":"Moderated estimation of fold change and dispersion for RNA-seq data with DESeq2","type":"article-journal","volume":"15"},"uris":["http://www.mendeley.com/documents/?uuid=e9dbdbde-2d1a-3f0b-b3f0-00d67c50f3c1"]}],"mendeley":{"formattedCitation":"(Love et al., 2014)","plainTextFormattedCitation":"(Love et al., 2014)","previouslyFormattedCitation":"(Love et al., 2014)"},"properties":{"noteIndex":0},"schema":"https://github.com/citation-style-language/schema/raw/master/csl-citation.json"}</w:instrText>
      </w:r>
      <w:r>
        <w:rPr>
          <w:rFonts w:ascii="Times New Roman" w:hAnsi="Times New Roman"/>
          <w:sz w:val="24"/>
          <w:szCs w:val="24"/>
        </w:rPr>
        <w:fldChar w:fldCharType="separate"/>
      </w:r>
      <w:r w:rsidRPr="00C0454C">
        <w:rPr>
          <w:rFonts w:ascii="Times New Roman" w:hAnsi="Times New Roman"/>
          <w:noProof/>
          <w:sz w:val="24"/>
          <w:szCs w:val="24"/>
        </w:rPr>
        <w:t>(Love et al., 2014)</w:t>
      </w:r>
      <w:r>
        <w:rPr>
          <w:rFonts w:ascii="Times New Roman" w:hAnsi="Times New Roman"/>
          <w:sz w:val="24"/>
          <w:szCs w:val="24"/>
        </w:rPr>
        <w:fldChar w:fldCharType="end"/>
      </w:r>
      <w:r>
        <w:rPr>
          <w:rFonts w:ascii="Times New Roman" w:hAnsi="Times New Roman"/>
          <w:sz w:val="24"/>
          <w:szCs w:val="24"/>
        </w:rPr>
        <w:t xml:space="preserve">. Observed and Shannon Alpha diversity statistics and Bray Curtis beta diversity </w:t>
      </w:r>
      <w:commentRangeStart w:id="296"/>
      <w:commentRangeStart w:id="297"/>
      <w:r w:rsidR="00006F53">
        <w:rPr>
          <w:rFonts w:ascii="Times New Roman" w:hAnsi="Times New Roman"/>
          <w:sz w:val="24"/>
          <w:szCs w:val="24"/>
        </w:rPr>
        <w:t xml:space="preserve">statistics were computed and are shown in </w:t>
      </w:r>
      <w:r w:rsidR="00006F53" w:rsidRPr="00CE7028">
        <w:rPr>
          <w:rFonts w:ascii="Times New Roman" w:hAnsi="Times New Roman"/>
          <w:b/>
          <w:sz w:val="24"/>
          <w:szCs w:val="24"/>
        </w:rPr>
        <w:t xml:space="preserve">Figure </w:t>
      </w:r>
      <w:commentRangeEnd w:id="296"/>
      <w:r w:rsidR="00006F53">
        <w:rPr>
          <w:rStyle w:val="CommentReference"/>
        </w:rPr>
        <w:commentReference w:id="296"/>
      </w:r>
      <w:commentRangeEnd w:id="297"/>
      <w:r w:rsidR="00006F53">
        <w:rPr>
          <w:rStyle w:val="CommentReference"/>
        </w:rPr>
        <w:commentReference w:id="297"/>
      </w:r>
      <w:r w:rsidR="00006F53" w:rsidRPr="00CE7028">
        <w:rPr>
          <w:rFonts w:ascii="Times New Roman" w:hAnsi="Times New Roman"/>
          <w:b/>
          <w:sz w:val="24"/>
          <w:szCs w:val="24"/>
        </w:rPr>
        <w:t>24</w:t>
      </w:r>
      <w:r w:rsidR="00006F53">
        <w:rPr>
          <w:rFonts w:ascii="Times New Roman" w:hAnsi="Times New Roman"/>
          <w:sz w:val="24"/>
          <w:szCs w:val="24"/>
        </w:rPr>
        <w:t>.</w:t>
      </w:r>
      <w:r w:rsidR="004179D8">
        <w:rPr>
          <w:rFonts w:ascii="Times New Roman" w:hAnsi="Times New Roman"/>
          <w:sz w:val="24"/>
          <w:szCs w:val="24"/>
        </w:rPr>
        <w:t xml:space="preserve"> The species O</w:t>
      </w:r>
      <w:r w:rsidR="004179D8" w:rsidRPr="00A84E1C">
        <w:rPr>
          <w:rFonts w:ascii="Times New Roman" w:hAnsi="Times New Roman"/>
          <w:sz w:val="24"/>
          <w:szCs w:val="24"/>
        </w:rPr>
        <w:t>bserved</w:t>
      </w:r>
      <w:r w:rsidR="004179D8">
        <w:rPr>
          <w:rFonts w:ascii="Times New Roman" w:hAnsi="Times New Roman"/>
          <w:sz w:val="24"/>
          <w:szCs w:val="24"/>
        </w:rPr>
        <w:t xml:space="preserve"> index</w:t>
      </w:r>
      <w:r w:rsidR="004179D8" w:rsidRPr="00A84E1C">
        <w:rPr>
          <w:rFonts w:ascii="Times New Roman" w:hAnsi="Times New Roman"/>
          <w:sz w:val="24"/>
          <w:szCs w:val="24"/>
        </w:rPr>
        <w:t xml:space="preserve"> is equ</w:t>
      </w:r>
      <w:r w:rsidR="004179D8">
        <w:rPr>
          <w:rFonts w:ascii="Times New Roman" w:hAnsi="Times New Roman"/>
          <w:sz w:val="24"/>
          <w:szCs w:val="24"/>
        </w:rPr>
        <w:t>ivalent</w:t>
      </w:r>
      <w:r w:rsidR="004179D8" w:rsidRPr="00A84E1C">
        <w:rPr>
          <w:rFonts w:ascii="Times New Roman" w:hAnsi="Times New Roman"/>
          <w:sz w:val="24"/>
          <w:szCs w:val="24"/>
        </w:rPr>
        <w:t xml:space="preserve"> to </w:t>
      </w:r>
      <w:r w:rsidR="004179D8">
        <w:rPr>
          <w:rFonts w:ascii="Times New Roman" w:hAnsi="Times New Roman"/>
          <w:sz w:val="24"/>
          <w:szCs w:val="24"/>
        </w:rPr>
        <w:t xml:space="preserve">the </w:t>
      </w:r>
      <w:r w:rsidR="004179D8" w:rsidRPr="00A84E1C">
        <w:rPr>
          <w:rFonts w:ascii="Times New Roman" w:hAnsi="Times New Roman"/>
          <w:sz w:val="24"/>
          <w:szCs w:val="24"/>
        </w:rPr>
        <w:t>richness</w:t>
      </w:r>
      <w:r w:rsidR="004179D8">
        <w:rPr>
          <w:rFonts w:ascii="Times New Roman" w:hAnsi="Times New Roman"/>
          <w:sz w:val="24"/>
          <w:szCs w:val="24"/>
        </w:rPr>
        <w:t xml:space="preserve"> measurement</w:t>
      </w:r>
      <w:r w:rsidR="004179D8" w:rsidRPr="00A84E1C">
        <w:rPr>
          <w:rFonts w:ascii="Times New Roman" w:hAnsi="Times New Roman"/>
          <w:sz w:val="24"/>
          <w:szCs w:val="24"/>
        </w:rPr>
        <w:t xml:space="preserve"> and </w:t>
      </w:r>
      <w:r w:rsidR="004179D8">
        <w:rPr>
          <w:rFonts w:ascii="Times New Roman" w:hAnsi="Times New Roman"/>
          <w:sz w:val="24"/>
          <w:szCs w:val="24"/>
        </w:rPr>
        <w:t>does not provide</w:t>
      </w:r>
      <w:r w:rsidR="004179D8" w:rsidRPr="00A84E1C">
        <w:rPr>
          <w:rFonts w:ascii="Times New Roman" w:hAnsi="Times New Roman"/>
          <w:sz w:val="24"/>
          <w:szCs w:val="24"/>
        </w:rPr>
        <w:t xml:space="preserve"> </w:t>
      </w:r>
      <w:r w:rsidR="004179D8">
        <w:rPr>
          <w:rFonts w:ascii="Times New Roman" w:hAnsi="Times New Roman"/>
          <w:sz w:val="24"/>
          <w:szCs w:val="24"/>
        </w:rPr>
        <w:t>insights into the evenness element while the Shannon index equally weigh</w:t>
      </w:r>
      <w:r w:rsidR="004179D8" w:rsidRPr="00A84E1C">
        <w:rPr>
          <w:rFonts w:ascii="Times New Roman" w:hAnsi="Times New Roman"/>
          <w:sz w:val="24"/>
          <w:szCs w:val="24"/>
        </w:rPr>
        <w:t xml:space="preserve">s </w:t>
      </w:r>
      <w:r w:rsidR="004179D8">
        <w:rPr>
          <w:rFonts w:ascii="Times New Roman" w:hAnsi="Times New Roman"/>
          <w:sz w:val="24"/>
          <w:szCs w:val="24"/>
        </w:rPr>
        <w:t xml:space="preserve">the evenness and richness </w:t>
      </w:r>
      <w:r w:rsidR="004179D8">
        <w:rPr>
          <w:rFonts w:ascii="Times New Roman" w:hAnsi="Times New Roman"/>
          <w:sz w:val="24"/>
          <w:szCs w:val="24"/>
        </w:rPr>
        <w:fldChar w:fldCharType="begin" w:fldLock="1"/>
      </w:r>
      <w:r w:rsidR="004179D8">
        <w:rPr>
          <w:rFonts w:ascii="Times New Roman" w:hAnsi="Times New Roman"/>
          <w:sz w:val="24"/>
          <w:szCs w:val="24"/>
        </w:rPr>
        <w:instrText>ADDIN CSL_CITATION {"citationItems":[{"id":"ITEM-1","itemData":{"DOI":"10.3389/FMICB.2018.01037/BIBTEX","ISSN":"1664302X","abstract":"Identification of the majority of organisms present in human-associated microbial communities is feasible with the advent of high throughput sequencing technology. As substantial variability in microbiota communities is seen across subjects, the use of longitudinal study designs is important to better understand variation of the microbiome within individual subjects. Complex study designs with longitudinal sample collection require analytic approaches to account for this additional source of variability. A common approach to assessing community changes is to evaluate the change in alpha diversity (the variety and abundance of organisms in a community) over time. However, there are several commonly used alpha diversity measures and the use of different measures can result in different estimates of magnitude of change and different inferences. It has recently been proposed that diversity profile curves are useful for clarifying these differences, and may provide a more complete picture of the community structure. However, it is unclear how to utilize these curves when interest is in evaluating changes in community structure over time. We propose the use of a bi-exponential function in a longitudinal model that accounts for repeated measures on each subject to compare diversity profiles over time. Furthermore, it is possible that no change in alpha diversity (single community/sample) may be observed despite the presence of a highly divergent community composition. Thus, it is also important to use a beta diversity measure (similarity between multiple communities/samples) that captures changes in community composition. Ecological methods developed to evaluate temporal turnover have currently only been applied to investigate changes of a single community over time. We illustrate the extension of this approach to multiple communities of interest (i.e., subjects) by modeling the beta diversity measure over time. With this approach, a rate of change in community composition is estimated. There is a need for the extension and development of analytic methods for longitudinal microbiota studies. In this paper, we discuss different approaches to model alpha and beta diversity indices in longitudinal microbiota studies and provide both a review of current approaches and a proposal for new methods.","author":[{"dropping-particle":"","family":"Wagner","given":"Brandie D.","non-dropping-particle":"","parse-names":false,"suffix":""},{"dropping-particle":"","family":"Grunwald","given":"Gary K.","non-dropping-particle":"","parse-names":false,"suffix":""},{"dropping-particle":"","family":"Zerbe","given":"Gary O.","non-dropping-particle":"","parse-names":false,"suffix":""},{"dropping-particle":"","family":"Mikulich-Gilbertson","given":"Susan K.","non-dropping-particle":"","parse-names":false,"suffix":""},{"dropping-particle":"","family":"Robertson","given":"Charles E.","non-dropping-particle":"","parse-names":false,"suffix":""},{"dropping-particle":"","family":"Zemanick","given":"Edith T.","non-dropping-particle":"","parse-names":false,"suffix":""},{"dropping-particle":"","family":"Harris","given":"J. Kirk","non-dropping-particle":"","parse-names":false,"suffix":""}],"container-title":"Frontiers in Microbiology","id":"ITEM-1","issue":"MAY","issued":{"date-parts":[["2018","5","22"]]},"page":"1037","publisher":"Frontiers Media S.A.","title":"On the use of diversity measures in longitudinal sequencing studies of microbial communities","type":"article-journal","volume":"9"},"uris":["http://www.mendeley.com/documents/?uuid=016069f2-c1be-3362-b9c8-ec1e1950c22e"]}],"mendeley":{"formattedCitation":"(Wagner et al., 2018)","plainTextFormattedCitation":"(Wagner et al., 2018)","previouslyFormattedCitation":"(Wagner et al., 2018)"},"properties":{"noteIndex":0},"schema":"https://github.com/citation-style-language/schema/raw/master/csl-citation.json"}</w:instrText>
      </w:r>
      <w:r w:rsidR="004179D8">
        <w:rPr>
          <w:rFonts w:ascii="Times New Roman" w:hAnsi="Times New Roman"/>
          <w:sz w:val="24"/>
          <w:szCs w:val="24"/>
        </w:rPr>
        <w:fldChar w:fldCharType="separate"/>
      </w:r>
      <w:r w:rsidR="004179D8" w:rsidRPr="000636C3">
        <w:rPr>
          <w:rFonts w:ascii="Times New Roman" w:hAnsi="Times New Roman"/>
          <w:noProof/>
          <w:sz w:val="24"/>
          <w:szCs w:val="24"/>
        </w:rPr>
        <w:t>(Wagner et al., 2018)</w:t>
      </w:r>
      <w:r w:rsidR="004179D8">
        <w:rPr>
          <w:rFonts w:ascii="Times New Roman" w:hAnsi="Times New Roman"/>
          <w:sz w:val="24"/>
          <w:szCs w:val="24"/>
        </w:rPr>
        <w:fldChar w:fldCharType="end"/>
      </w:r>
      <w:r w:rsidR="004179D8">
        <w:rPr>
          <w:rFonts w:ascii="Times New Roman" w:hAnsi="Times New Roman"/>
          <w:sz w:val="24"/>
          <w:szCs w:val="24"/>
        </w:rPr>
        <w:t>.</w:t>
      </w:r>
    </w:p>
    <w:p w14:paraId="0222B650" w14:textId="77777777" w:rsidR="00C0454C" w:rsidRDefault="00C0454C" w:rsidP="00C0454C">
      <w:pPr>
        <w:spacing w:line="360" w:lineRule="auto"/>
        <w:jc w:val="both"/>
        <w:rPr>
          <w:rFonts w:ascii="Times New Roman" w:hAnsi="Times New Roman"/>
          <w:sz w:val="24"/>
          <w:szCs w:val="24"/>
        </w:rPr>
      </w:pPr>
    </w:p>
    <w:p w14:paraId="08B8C001" w14:textId="77777777" w:rsidR="00C0454C" w:rsidRDefault="00C0454C" w:rsidP="000C2C61">
      <w:pPr>
        <w:spacing w:line="360" w:lineRule="auto"/>
        <w:jc w:val="both"/>
        <w:rPr>
          <w:noProof/>
        </w:rPr>
      </w:pPr>
    </w:p>
    <w:p w14:paraId="32AAAEE6" w14:textId="77777777" w:rsidR="00C0454C" w:rsidRDefault="00C0454C" w:rsidP="000C2C61">
      <w:pPr>
        <w:spacing w:line="360" w:lineRule="auto"/>
        <w:jc w:val="both"/>
        <w:rPr>
          <w:noProof/>
        </w:rPr>
      </w:pPr>
    </w:p>
    <w:p w14:paraId="5904716E" w14:textId="77777777" w:rsidR="00C0454C" w:rsidRDefault="002F2422" w:rsidP="000C2C61">
      <w:pPr>
        <w:spacing w:line="360" w:lineRule="auto"/>
        <w:jc w:val="both"/>
        <w:rPr>
          <w:noProof/>
        </w:rPr>
      </w:pPr>
      <w:r w:rsidRPr="00E442C2">
        <w:rPr>
          <w:noProof/>
        </w:rPr>
        <w:drawing>
          <wp:inline distT="0" distB="0" distL="0" distR="0" wp14:anchorId="7F62681D" wp14:editId="2DD5F8CA">
            <wp:extent cx="5890555" cy="4056703"/>
            <wp:effectExtent l="0" t="0" r="254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0187" cy="4125317"/>
                    </a:xfrm>
                    <a:prstGeom prst="rect">
                      <a:avLst/>
                    </a:prstGeom>
                    <a:noFill/>
                    <a:ln>
                      <a:noFill/>
                    </a:ln>
                  </pic:spPr>
                </pic:pic>
              </a:graphicData>
            </a:graphic>
          </wp:inline>
        </w:drawing>
      </w:r>
    </w:p>
    <w:p w14:paraId="1A806949" w14:textId="2555D15A" w:rsidR="00C0454C" w:rsidRPr="00C0454C" w:rsidRDefault="00DF412F" w:rsidP="00043382">
      <w:pPr>
        <w:pStyle w:val="Caption"/>
        <w:rPr>
          <w:noProof/>
        </w:rPr>
      </w:pPr>
      <w:bookmarkStart w:id="298" w:name="_Toc92192550"/>
      <w:r>
        <w:t xml:space="preserve">Figure </w:t>
      </w:r>
      <w:r>
        <w:fldChar w:fldCharType="begin"/>
      </w:r>
      <w:r>
        <w:instrText xml:space="preserve"> SEQ Figure \* ARABIC </w:instrText>
      </w:r>
      <w:r>
        <w:fldChar w:fldCharType="separate"/>
      </w:r>
      <w:r w:rsidR="00043382">
        <w:rPr>
          <w:noProof/>
        </w:rPr>
        <w:t>24</w:t>
      </w:r>
      <w:r>
        <w:fldChar w:fldCharType="end"/>
      </w:r>
      <w:r>
        <w:t xml:space="preserve">: </w:t>
      </w:r>
      <w:r w:rsidRPr="00BA0879">
        <w:t>Alpha diversity analysis using 16S rRNA sequences</w:t>
      </w:r>
      <w:bookmarkEnd w:id="298"/>
    </w:p>
    <w:p w14:paraId="4B53C8EC" w14:textId="57883981" w:rsidR="00C0454C" w:rsidRDefault="00C0454C" w:rsidP="004179D8">
      <w:pPr>
        <w:spacing w:line="240" w:lineRule="auto"/>
        <w:jc w:val="both"/>
        <w:rPr>
          <w:rFonts w:ascii="Times New Roman" w:hAnsi="Times New Roman"/>
          <w:sz w:val="24"/>
          <w:szCs w:val="24"/>
        </w:rPr>
      </w:pPr>
      <w:r>
        <w:rPr>
          <w:rFonts w:ascii="Times New Roman" w:hAnsi="Times New Roman"/>
          <w:sz w:val="24"/>
          <w:szCs w:val="24"/>
        </w:rPr>
        <w:t xml:space="preserve">The highest observed diversity was recorded in the CF diet samples </w:t>
      </w:r>
      <w:r w:rsidR="004179D8">
        <w:rPr>
          <w:rFonts w:ascii="Times New Roman" w:hAnsi="Times New Roman"/>
          <w:sz w:val="24"/>
          <w:szCs w:val="24"/>
        </w:rPr>
        <w:t xml:space="preserve">indicative of higher richness in the CF metatranscriptomes </w:t>
      </w:r>
      <w:r>
        <w:rPr>
          <w:rFonts w:ascii="Times New Roman" w:hAnsi="Times New Roman"/>
          <w:sz w:val="24"/>
          <w:szCs w:val="24"/>
        </w:rPr>
        <w:t>while the lowest observed diversity</w:t>
      </w:r>
      <w:r w:rsidR="004179D8">
        <w:rPr>
          <w:rFonts w:ascii="Times New Roman" w:hAnsi="Times New Roman"/>
          <w:sz w:val="24"/>
          <w:szCs w:val="24"/>
        </w:rPr>
        <w:t xml:space="preserve"> (lowest richness)</w:t>
      </w:r>
      <w:r>
        <w:rPr>
          <w:rFonts w:ascii="Times New Roman" w:hAnsi="Times New Roman"/>
          <w:sz w:val="24"/>
          <w:szCs w:val="24"/>
        </w:rPr>
        <w:t xml:space="preserve"> was recorded in the BSG diet samples. However, the lowest Shannon diversity was observed in the WH diet samples </w:t>
      </w:r>
      <w:r w:rsidR="004179D8">
        <w:rPr>
          <w:rFonts w:ascii="Times New Roman" w:hAnsi="Times New Roman"/>
          <w:sz w:val="24"/>
          <w:szCs w:val="24"/>
        </w:rPr>
        <w:t xml:space="preserve">compared to </w:t>
      </w:r>
      <w:r>
        <w:rPr>
          <w:rFonts w:ascii="Times New Roman" w:hAnsi="Times New Roman"/>
          <w:sz w:val="24"/>
          <w:szCs w:val="24"/>
        </w:rPr>
        <w:t xml:space="preserve">the highest Shannon diversity </w:t>
      </w:r>
      <w:r w:rsidR="004179D8">
        <w:rPr>
          <w:rFonts w:ascii="Times New Roman" w:hAnsi="Times New Roman"/>
          <w:sz w:val="24"/>
          <w:szCs w:val="24"/>
        </w:rPr>
        <w:t xml:space="preserve">which </w:t>
      </w:r>
      <w:r>
        <w:rPr>
          <w:rFonts w:ascii="Times New Roman" w:hAnsi="Times New Roman"/>
          <w:sz w:val="24"/>
          <w:szCs w:val="24"/>
        </w:rPr>
        <w:t xml:space="preserve">was recorded in the CF diet samples. </w:t>
      </w:r>
      <w:r w:rsidR="004179D8">
        <w:rPr>
          <w:rFonts w:ascii="Times New Roman" w:hAnsi="Times New Roman"/>
          <w:sz w:val="24"/>
          <w:szCs w:val="24"/>
        </w:rPr>
        <w:t>This was indicative that the highest richness and evenness were observed in the control CF diet samples compared to the experimental samples, where the lowest richness and evenness were observed in the WH diet samples.</w:t>
      </w:r>
    </w:p>
    <w:p w14:paraId="684FD070" w14:textId="77777777" w:rsidR="00C0454C" w:rsidRDefault="002F2422" w:rsidP="00C0454C">
      <w:pPr>
        <w:spacing w:line="360" w:lineRule="auto"/>
        <w:jc w:val="center"/>
        <w:rPr>
          <w:rFonts w:ascii="Times New Roman" w:hAnsi="Times New Roman"/>
          <w:sz w:val="24"/>
          <w:szCs w:val="24"/>
        </w:rPr>
      </w:pPr>
      <w:r w:rsidRPr="00E442C2">
        <w:rPr>
          <w:noProof/>
        </w:rPr>
        <w:lastRenderedPageBreak/>
        <w:drawing>
          <wp:inline distT="0" distB="0" distL="0" distR="0" wp14:anchorId="478BD93B" wp14:editId="7AEAE4FF">
            <wp:extent cx="4767943" cy="5105400"/>
            <wp:effectExtent l="0" t="0" r="0" b="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0497" cy="5118842"/>
                    </a:xfrm>
                    <a:prstGeom prst="rect">
                      <a:avLst/>
                    </a:prstGeom>
                    <a:noFill/>
                    <a:ln>
                      <a:noFill/>
                    </a:ln>
                  </pic:spPr>
                </pic:pic>
              </a:graphicData>
            </a:graphic>
          </wp:inline>
        </w:drawing>
      </w:r>
    </w:p>
    <w:p w14:paraId="58FC3632" w14:textId="63A4D464" w:rsidR="00DF412F" w:rsidRPr="00C0454C" w:rsidRDefault="00DF412F" w:rsidP="00043382">
      <w:pPr>
        <w:pStyle w:val="Caption"/>
        <w:rPr>
          <w:noProof/>
        </w:rPr>
      </w:pPr>
      <w:bookmarkStart w:id="299" w:name="_Toc92192551"/>
      <w:r>
        <w:t xml:space="preserve">Figure </w:t>
      </w:r>
      <w:r>
        <w:fldChar w:fldCharType="begin"/>
      </w:r>
      <w:r>
        <w:instrText xml:space="preserve"> SEQ Figure \* ARABIC </w:instrText>
      </w:r>
      <w:r>
        <w:fldChar w:fldCharType="separate"/>
      </w:r>
      <w:r w:rsidR="00D2168F">
        <w:rPr>
          <w:noProof/>
        </w:rPr>
        <w:t>25</w:t>
      </w:r>
      <w:r>
        <w:fldChar w:fldCharType="end"/>
      </w:r>
      <w:r>
        <w:t xml:space="preserve">: </w:t>
      </w:r>
      <w:r w:rsidRPr="000379AF">
        <w:t>Beta diversity analysis using 16S rRNA sequences</w:t>
      </w:r>
      <w:bookmarkEnd w:id="299"/>
    </w:p>
    <w:p w14:paraId="5EB81060" w14:textId="2839AC26" w:rsidR="00C0454C" w:rsidRPr="00C0454C" w:rsidRDefault="00BD2E78" w:rsidP="00BD2E78">
      <w:pPr>
        <w:spacing w:line="240" w:lineRule="auto"/>
        <w:jc w:val="both"/>
        <w:rPr>
          <w:rFonts w:ascii="Times New Roman" w:hAnsi="Times New Roman"/>
          <w:sz w:val="24"/>
          <w:szCs w:val="24"/>
        </w:rPr>
      </w:pPr>
      <w:r>
        <w:rPr>
          <w:rFonts w:ascii="Times New Roman" w:hAnsi="Times New Roman"/>
          <w:sz w:val="24"/>
          <w:szCs w:val="24"/>
        </w:rPr>
        <w:t>From t</w:t>
      </w:r>
      <w:r w:rsidR="00C0454C">
        <w:rPr>
          <w:rFonts w:ascii="Times New Roman" w:hAnsi="Times New Roman"/>
          <w:sz w:val="24"/>
          <w:szCs w:val="24"/>
        </w:rPr>
        <w:t>he Bray-Curtis PCA plot</w:t>
      </w:r>
      <w:r w:rsidR="000636C3">
        <w:rPr>
          <w:rFonts w:ascii="Times New Roman" w:hAnsi="Times New Roman"/>
          <w:sz w:val="24"/>
          <w:szCs w:val="24"/>
        </w:rPr>
        <w:t xml:space="preserve"> recommended for dissimilarity ordination on organism abundance data</w:t>
      </w:r>
      <w:r w:rsidR="00C0454C">
        <w:rPr>
          <w:rFonts w:ascii="Times New Roman" w:hAnsi="Times New Roman"/>
          <w:sz w:val="24"/>
          <w:szCs w:val="24"/>
        </w:rPr>
        <w:t xml:space="preserve"> </w:t>
      </w:r>
      <w:r w:rsidR="003155D7">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{"citationItems":[{"id":"ITEM-1","itemData":{"DOI":"10.1128/AEM.00181-18/SUPPL_FILE/ZAM013188596S1.PDF","ISSN":"10985336","PMID":"29728381","abstract":"Outbreaks of coral-eating crown-of-thorns sea stars (CoTS; Acanthaster species complex) cause substantial coral loss; hence, there is considerable interest in developing prevention and control strategies. We characterized the microbiome of captive CoTS and assessed whether dysbiosis was evident in sea stars during a disease event. Most tissue types had a distinct microbiome. The exception was female gonads, in which the microbiomes were highly variable among individuals. Male gonads were dominated (&gt; 97% of reads) by a single Mollicutes-related operational taxonomic unit (OTU). Detailed phylogenetic and microscopy analysis demonstrated the presence of a novel Spiroplasma-related bacterium in the spermatogenic layer. Body wall samples had high relative abundance (43 to 64% of reads) of spirochetes, likely corresponding to subcuticular symbionts reported from many echinoderms. Tube feet were characterized by Hyphomonadaceae (24 to 55% of reads). Pyloric cecal microbiomes had high alpha diversity, comprising many taxa commonly found in gastrointestinal systems. The order Oceanospirillales (genera Endozoicomonas and Kistimonas) was detected in all tissues. A microbiome shift occurred in diseased individuals although differences between tissue types were retained. The relative abundance of spirochetes was significantly reduced in diseased individuals. Kistimonas was present in all diseased individuals and significantly associated with diseased tube feet, but its role in disease causation is unknown. While Arcobacter was significantly associated with diseased tissues and Vibrionaceae increased in diversity, no single OTU was detected in all diseased individuals, suggesting opportunistic proliferation of these taxa in this case. This study shows that CoTS have tissuecharacteristic bacterial communities and identifies taxa that could play a role in reproduction and host health.","author":[{"dropping-particle":"","family":"Høj","given":"Lone","non-dropping-particle":"","parse-names":false,"suffix":""},{"dropping-particle":"","family":"Levy","given":"Natalie","non-dropping-particle":"","parse-names":false,"suffix":""},{"dropping-particle":"","family":"Baillie","given":"Brett K.","non-dropping-particle":"","parse-names":false,"suffix":""},{"dropping-particle":"","family":"Clode","given":"Peta L.","non-dropping-particle":"","parse-names":false,"suffix":""},{"dropping-particle":"","family":"Strohmaier","given":"Raphael C.","non-dropping-particle":"","parse-names":false,"suffix":""},{"dropping-particle":"","family":"Siboni","given":"Nachshon","non-dropping-particle":"","parse-names":false,"suffix":""},{"dropping-particle":"","family":"Webster","given":"Nicole S.","non-dropping-particle":"","parse-names":false,"suffix":""},{"dropping-particle":"","family":"Uthicke","given":"Sven","non-dropping-particle":"","parse-names":false,"suffix":""},{"dropping-particle":"","family":"Bourne","given":"David G.","non-dropping-particle":"","parse-names":false,"suffix":""}],"container-title":"Applied and Environmental Microbiology","id":"ITEM-1","issue":"13","issued":{"date-parts":[["2018","7","1"]]},"page":"181-199","publisher":"American Society for Microbiology","title":"Crown-of-thorns sea star Acanthaster cf. solaris has tissue-characteristic microbiomes with potential roles in health and reproduction","type":"article-journal","volume":"84"},"uris":["http://www.mendeley.com/documents/?uuid=a75d70da-5ca9-3f8a-b7c4-be5794818ad6"]}],"mendeley":{"formattedCitation":"(Høj et al., 2018)","plainTextFormattedCitation":"(Høj et al., 2018)","previouslyFormattedCitation":"(Høj et al., 2018)"},"properties":{"noteIndex":0},"schema":"https://github.com/citation-style-language/schema/raw/master/csl-citation.json"}</w:instrText>
      </w:r>
      <w:r w:rsidR="003155D7">
        <w:rPr>
          <w:rFonts w:ascii="Times New Roman" w:hAnsi="Times New Roman"/>
          <w:sz w:val="24"/>
          <w:szCs w:val="24"/>
        </w:rPr>
        <w:fldChar w:fldCharType="separate"/>
      </w:r>
      <w:r w:rsidR="003155D7" w:rsidRPr="000636C3">
        <w:rPr>
          <w:rFonts w:ascii="Times New Roman" w:hAnsi="Times New Roman"/>
          <w:noProof/>
          <w:sz w:val="24"/>
          <w:szCs w:val="24"/>
        </w:rPr>
        <w:t>(Høj et al., 2018)</w:t>
      </w:r>
      <w:r w:rsidR="003155D7">
        <w:rPr>
          <w:rFonts w:ascii="Times New Roman" w:hAnsi="Times New Roman"/>
          <w:sz w:val="24"/>
          <w:szCs w:val="24"/>
        </w:rPr>
        <w:fldChar w:fldCharType="end"/>
      </w:r>
      <w:r w:rsidR="003155D7">
        <w:rPr>
          <w:rFonts w:ascii="Times New Roman" w:hAnsi="Times New Roman"/>
          <w:sz w:val="24"/>
          <w:szCs w:val="24"/>
        </w:rPr>
        <w:t xml:space="preserve"> </w:t>
      </w:r>
      <w:r>
        <w:rPr>
          <w:rFonts w:ascii="Times New Roman" w:hAnsi="Times New Roman"/>
          <w:sz w:val="24"/>
          <w:szCs w:val="24"/>
        </w:rPr>
        <w:t xml:space="preserve">we found that </w:t>
      </w:r>
      <w:r w:rsidR="00C0454C">
        <w:rPr>
          <w:rFonts w:ascii="Times New Roman" w:hAnsi="Times New Roman"/>
          <w:sz w:val="24"/>
          <w:szCs w:val="24"/>
        </w:rPr>
        <w:t xml:space="preserve">the two main principal components </w:t>
      </w:r>
      <w:r w:rsidR="006602B0">
        <w:rPr>
          <w:rFonts w:ascii="Times New Roman" w:hAnsi="Times New Roman"/>
          <w:sz w:val="24"/>
          <w:szCs w:val="24"/>
        </w:rPr>
        <w:t xml:space="preserve">PC1 and PC2 </w:t>
      </w:r>
      <w:r w:rsidR="00C0454C">
        <w:rPr>
          <w:rFonts w:ascii="Times New Roman" w:hAnsi="Times New Roman"/>
          <w:sz w:val="24"/>
          <w:szCs w:val="24"/>
        </w:rPr>
        <w:t xml:space="preserve">accounted for 60.1% of the total variance with no distinct inter-dietary </w:t>
      </w:r>
      <w:r w:rsidR="006602B0">
        <w:rPr>
          <w:rFonts w:ascii="Times New Roman" w:hAnsi="Times New Roman"/>
          <w:sz w:val="24"/>
          <w:szCs w:val="24"/>
        </w:rPr>
        <w:t xml:space="preserve">sample </w:t>
      </w:r>
      <w:r w:rsidR="00C0454C">
        <w:rPr>
          <w:rFonts w:ascii="Times New Roman" w:hAnsi="Times New Roman"/>
          <w:sz w:val="24"/>
          <w:szCs w:val="24"/>
        </w:rPr>
        <w:t>variance</w:t>
      </w:r>
      <w:r w:rsidR="006602B0">
        <w:rPr>
          <w:rFonts w:ascii="Times New Roman" w:hAnsi="Times New Roman"/>
          <w:sz w:val="24"/>
          <w:szCs w:val="24"/>
        </w:rPr>
        <w:t xml:space="preserve"> patterns</w:t>
      </w:r>
      <w:r w:rsidR="00C0454C">
        <w:rPr>
          <w:rFonts w:ascii="Times New Roman" w:hAnsi="Times New Roman"/>
          <w:sz w:val="24"/>
          <w:szCs w:val="24"/>
        </w:rPr>
        <w:t xml:space="preserve"> observed.</w:t>
      </w:r>
      <w:r w:rsidR="000636C3">
        <w:rPr>
          <w:rFonts w:ascii="Times New Roman" w:hAnsi="Times New Roman"/>
          <w:sz w:val="24"/>
          <w:szCs w:val="24"/>
        </w:rPr>
        <w:t xml:space="preserve"> </w:t>
      </w:r>
    </w:p>
    <w:p w14:paraId="56592883" w14:textId="1CC9AB39" w:rsidR="00FD4EF3" w:rsidRDefault="00426C14" w:rsidP="00FD4EF3">
      <w:pPr>
        <w:pStyle w:val="Heading3"/>
        <w:jc w:val="both"/>
      </w:pPr>
      <w:bookmarkStart w:id="300" w:name="_Toc92192708"/>
      <w:r>
        <w:t>4.1</w:t>
      </w:r>
      <w:r w:rsidR="00F17A3E">
        <w:t>0</w:t>
      </w:r>
      <w:r w:rsidR="009B2752">
        <w:t>.7</w:t>
      </w:r>
      <w:r w:rsidR="00B11BFD">
        <w:t xml:space="preserve"> </w:t>
      </w:r>
      <w:r w:rsidR="00FD4EF3">
        <w:t xml:space="preserve">Relative functional activity </w:t>
      </w:r>
      <w:r w:rsidR="00FD4EF3" w:rsidRPr="00AA45C5">
        <w:t xml:space="preserve">in the </w:t>
      </w:r>
      <w:r w:rsidR="00910364">
        <w:t>metatranscriptomes</w:t>
      </w:r>
      <w:bookmarkEnd w:id="300"/>
    </w:p>
    <w:p w14:paraId="35740A2C" w14:textId="7144D222" w:rsidR="00FD4EF3" w:rsidRDefault="00FD4EF3" w:rsidP="00FD4EF3">
      <w:pPr>
        <w:spacing w:line="360" w:lineRule="auto"/>
        <w:jc w:val="both"/>
        <w:rPr>
          <w:rFonts w:ascii="Times New Roman" w:hAnsi="Times New Roman"/>
          <w:sz w:val="24"/>
          <w:szCs w:val="24"/>
        </w:rPr>
      </w:pPr>
      <w:r>
        <w:rPr>
          <w:rFonts w:ascii="Times New Roman" w:hAnsi="Times New Roman"/>
          <w:sz w:val="24"/>
          <w:szCs w:val="24"/>
        </w:rPr>
        <w:t>Since metatranscriptomics involves understanding which organisms are performing what functions in a microbial community, the highly active functions</w:t>
      </w:r>
      <w:r w:rsidR="00BD2E78">
        <w:rPr>
          <w:rFonts w:ascii="Times New Roman" w:hAnsi="Times New Roman"/>
          <w:sz w:val="24"/>
          <w:szCs w:val="24"/>
        </w:rPr>
        <w:t xml:space="preserve"> were studied</w:t>
      </w:r>
      <w:r>
        <w:rPr>
          <w:rFonts w:ascii="Times New Roman" w:hAnsi="Times New Roman"/>
          <w:sz w:val="24"/>
          <w:szCs w:val="24"/>
        </w:rPr>
        <w:t xml:space="preserve"> </w:t>
      </w:r>
      <w:r w:rsidR="00BD2E78">
        <w:rPr>
          <w:rFonts w:ascii="Times New Roman" w:hAnsi="Times New Roman"/>
          <w:sz w:val="24"/>
          <w:szCs w:val="24"/>
        </w:rPr>
        <w:t>by pooling all experimental metatranscriptomes belonging to one diet and comparing them against the pooled control samples (CF)</w:t>
      </w:r>
      <w:r>
        <w:rPr>
          <w:rFonts w:ascii="Times New Roman" w:hAnsi="Times New Roman"/>
          <w:sz w:val="24"/>
          <w:szCs w:val="24"/>
        </w:rPr>
        <w:t>. These were represented using the dodged bar plots generated from DIAMOND annotation against the SEED subsystems hierarchical database</w:t>
      </w:r>
      <w:r w:rsidR="00BD2E78">
        <w:rPr>
          <w:rFonts w:ascii="Times New Roman" w:hAnsi="Times New Roman"/>
          <w:sz w:val="24"/>
          <w:szCs w:val="24"/>
        </w:rPr>
        <w:t xml:space="preserve"> (</w:t>
      </w:r>
      <w:r w:rsidR="00BD2E78" w:rsidRPr="00BD2E78">
        <w:rPr>
          <w:rFonts w:ascii="Times New Roman" w:hAnsi="Times New Roman"/>
          <w:b/>
          <w:sz w:val="24"/>
          <w:szCs w:val="24"/>
        </w:rPr>
        <w:t>Figure 26</w:t>
      </w:r>
      <w:r w:rsidR="00BD2E78">
        <w:rPr>
          <w:rFonts w:ascii="Times New Roman" w:hAnsi="Times New Roman"/>
          <w:sz w:val="24"/>
          <w:szCs w:val="24"/>
        </w:rPr>
        <w:t xml:space="preserve">). Functional analysis on the individual metatranscriptome samples (unpooled) was also performed </w:t>
      </w:r>
      <w:r w:rsidR="00BD2E78">
        <w:rPr>
          <w:rFonts w:ascii="Times New Roman" w:hAnsi="Times New Roman"/>
          <w:sz w:val="24"/>
          <w:szCs w:val="24"/>
        </w:rPr>
        <w:lastRenderedPageBreak/>
        <w:t>and is represented by the function heatmap (</w:t>
      </w:r>
      <w:r w:rsidR="00BD2E78" w:rsidRPr="00BD2E78">
        <w:rPr>
          <w:rFonts w:ascii="Times New Roman" w:hAnsi="Times New Roman"/>
          <w:b/>
          <w:sz w:val="24"/>
          <w:szCs w:val="24"/>
        </w:rPr>
        <w:t>Figure</w:t>
      </w:r>
      <w:r w:rsidR="00BD2E78">
        <w:rPr>
          <w:rFonts w:ascii="Times New Roman" w:hAnsi="Times New Roman"/>
          <w:b/>
          <w:sz w:val="24"/>
          <w:szCs w:val="24"/>
        </w:rPr>
        <w:t xml:space="preserve"> 27</w:t>
      </w:r>
      <w:r w:rsidR="00BD2E78">
        <w:rPr>
          <w:rFonts w:ascii="Times New Roman" w:hAnsi="Times New Roman"/>
          <w:sz w:val="24"/>
          <w:szCs w:val="24"/>
        </w:rPr>
        <w:t>) generated by DIAMOND annotation against the RefSeq database</w:t>
      </w:r>
      <w:r>
        <w:rPr>
          <w:rFonts w:ascii="Times New Roman" w:hAnsi="Times New Roman"/>
          <w:sz w:val="24"/>
          <w:szCs w:val="24"/>
        </w:rPr>
        <w:t>.</w:t>
      </w:r>
    </w:p>
    <w:p w14:paraId="3FB718FE" w14:textId="77777777" w:rsidR="00FD4EF3" w:rsidRPr="00FD4EF3" w:rsidRDefault="002F2422" w:rsidP="00FD4EF3">
      <w:pPr>
        <w:spacing w:line="360" w:lineRule="auto"/>
        <w:jc w:val="both"/>
        <w:rPr>
          <w:rFonts w:ascii="Times New Roman" w:hAnsi="Times New Roman"/>
          <w:sz w:val="24"/>
          <w:szCs w:val="24"/>
        </w:rPr>
      </w:pPr>
      <w:r w:rsidRPr="002051AB">
        <w:rPr>
          <w:noProof/>
        </w:rPr>
        <w:drawing>
          <wp:inline distT="0" distB="0" distL="0" distR="0" wp14:anchorId="7D4C7C95" wp14:editId="7A544F65">
            <wp:extent cx="6477000" cy="3365500"/>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3365500"/>
                    </a:xfrm>
                    <a:prstGeom prst="rect">
                      <a:avLst/>
                    </a:prstGeom>
                    <a:noFill/>
                    <a:ln>
                      <a:noFill/>
                    </a:ln>
                  </pic:spPr>
                </pic:pic>
              </a:graphicData>
            </a:graphic>
          </wp:inline>
        </w:drawing>
      </w:r>
    </w:p>
    <w:p w14:paraId="6E46AE66" w14:textId="77777777" w:rsidR="00FD4EF3" w:rsidRDefault="002F2422" w:rsidP="000C2C61">
      <w:pPr>
        <w:spacing w:line="360" w:lineRule="auto"/>
        <w:jc w:val="both"/>
        <w:rPr>
          <w:noProof/>
        </w:rPr>
      </w:pPr>
      <w:r w:rsidRPr="002051AB">
        <w:rPr>
          <w:noProof/>
        </w:rPr>
        <w:drawing>
          <wp:inline distT="0" distB="0" distL="0" distR="0" wp14:anchorId="0F76CBDB" wp14:editId="5B775544">
            <wp:extent cx="6464300" cy="3251200"/>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4300" cy="3251200"/>
                    </a:xfrm>
                    <a:prstGeom prst="rect">
                      <a:avLst/>
                    </a:prstGeom>
                    <a:noFill/>
                    <a:ln>
                      <a:noFill/>
                    </a:ln>
                  </pic:spPr>
                </pic:pic>
              </a:graphicData>
            </a:graphic>
          </wp:inline>
        </w:drawing>
      </w:r>
      <w:r w:rsidR="00FD4EF3" w:rsidRPr="00FD4EF3">
        <w:rPr>
          <w:noProof/>
        </w:rPr>
        <w:t xml:space="preserve"> </w:t>
      </w:r>
      <w:r w:rsidRPr="002051AB">
        <w:rPr>
          <w:noProof/>
        </w:rPr>
        <w:drawing>
          <wp:inline distT="0" distB="0" distL="0" distR="0" wp14:anchorId="0C0F0133" wp14:editId="36ADBFCB">
            <wp:extent cx="673100" cy="4826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673100" cy="482600"/>
                    </a:xfrm>
                    <a:prstGeom prst="rect">
                      <a:avLst/>
                    </a:prstGeom>
                    <a:noFill/>
                    <a:ln>
                      <a:noFill/>
                    </a:ln>
                  </pic:spPr>
                </pic:pic>
              </a:graphicData>
            </a:graphic>
          </wp:inline>
        </w:drawing>
      </w:r>
    </w:p>
    <w:p w14:paraId="289D6F00" w14:textId="4D49D553" w:rsidR="00284F5A" w:rsidRDefault="00284F5A" w:rsidP="00043382">
      <w:pPr>
        <w:pStyle w:val="Caption"/>
      </w:pPr>
      <w:bookmarkStart w:id="301" w:name="_Toc92192552"/>
      <w:r>
        <w:lastRenderedPageBreak/>
        <w:t xml:space="preserve">Figure </w:t>
      </w:r>
      <w:r>
        <w:fldChar w:fldCharType="begin"/>
      </w:r>
      <w:r>
        <w:instrText xml:space="preserve"> SEQ Figure \* ARABIC </w:instrText>
      </w:r>
      <w:r>
        <w:fldChar w:fldCharType="separate"/>
      </w:r>
      <w:r w:rsidR="00D2168F">
        <w:rPr>
          <w:noProof/>
        </w:rPr>
        <w:t>26</w:t>
      </w:r>
      <w:r>
        <w:fldChar w:fldCharType="end"/>
      </w:r>
      <w:r>
        <w:t xml:space="preserve">: </w:t>
      </w:r>
      <w:r w:rsidRPr="00FC1FA9">
        <w:t>Dodged bar plots of active SEED subsystems level 1 functions against the average levels in the pooled experimental metatranscriptomes compared to the pooled control metatranscriptome (CF)</w:t>
      </w:r>
      <w:bookmarkEnd w:id="301"/>
    </w:p>
    <w:p w14:paraId="3AB814DD" w14:textId="639C2DF0" w:rsidR="00FD4EF3" w:rsidRDefault="00FD4EF3" w:rsidP="00F215BC">
      <w:pPr>
        <w:spacing w:line="240" w:lineRule="auto"/>
        <w:contextualSpacing/>
        <w:jc w:val="both"/>
        <w:rPr>
          <w:rFonts w:ascii="Times New Roman" w:hAnsi="Times New Roman"/>
          <w:noProof/>
          <w:sz w:val="24"/>
          <w:szCs w:val="24"/>
        </w:rPr>
      </w:pPr>
      <w:r>
        <w:rPr>
          <w:rFonts w:ascii="Times New Roman" w:hAnsi="Times New Roman"/>
          <w:noProof/>
          <w:sz w:val="24"/>
          <w:szCs w:val="24"/>
        </w:rPr>
        <w:t>In all the metatranscriptomes</w:t>
      </w:r>
      <w:r w:rsidR="00BD2E78">
        <w:rPr>
          <w:rFonts w:ascii="Times New Roman" w:hAnsi="Times New Roman"/>
          <w:noProof/>
          <w:sz w:val="24"/>
          <w:szCs w:val="24"/>
        </w:rPr>
        <w:t>,</w:t>
      </w:r>
      <w:r>
        <w:rPr>
          <w:rFonts w:ascii="Times New Roman" w:hAnsi="Times New Roman"/>
          <w:noProof/>
          <w:sz w:val="24"/>
          <w:szCs w:val="24"/>
        </w:rPr>
        <w:t xml:space="preserve"> most functions were observed to be more abundant in the pooled control metatranscriptome compared to the experimental metatranscriptomes with a few exceptions. In the BSG pooled metatranscriptome, the average levels of pyrimidines, potassium metabolism, and selenoproteins observed were higher than in the control metatranscriptome. </w:t>
      </w:r>
      <w:r w:rsidRPr="00FD4EF3">
        <w:rPr>
          <w:rFonts w:ascii="Times New Roman" w:hAnsi="Times New Roman"/>
          <w:noProof/>
          <w:sz w:val="24"/>
          <w:szCs w:val="24"/>
        </w:rPr>
        <w:t>T</w:t>
      </w:r>
      <w:r>
        <w:rPr>
          <w:rFonts w:ascii="Times New Roman" w:hAnsi="Times New Roman"/>
          <w:noProof/>
          <w:sz w:val="24"/>
          <w:szCs w:val="24"/>
        </w:rPr>
        <w:t>ranscription, ribosomal protein L28P, selenoproteins, one-carbon metabolism, and RNA processing modification functions were found to be more enriched in the pooled CM metatranscriptome than in the pooled control metatranscriptome, CF. In the pooled FM metatranscriptome, molybdopterin oxidoreductase, phages and prophages, organic acids, and nitrogen metabolism were observed in more abundance than in the pooled control metatranscriptome. In the WH pooled metatranscriptome pyridoxine and phosphorous metabolism average levels were observed to be more than in the pooled control metatranscriptome.</w:t>
      </w:r>
    </w:p>
    <w:p w14:paraId="43052F29" w14:textId="1F7876F7" w:rsidR="004C454D" w:rsidRDefault="00426C14" w:rsidP="004C454D">
      <w:pPr>
        <w:pStyle w:val="Heading3"/>
        <w:rPr>
          <w:noProof/>
        </w:rPr>
      </w:pPr>
      <w:bookmarkStart w:id="302" w:name="_Toc92192709"/>
      <w:r>
        <w:rPr>
          <w:noProof/>
        </w:rPr>
        <w:t>4.1</w:t>
      </w:r>
      <w:r w:rsidR="00F17A3E">
        <w:rPr>
          <w:noProof/>
        </w:rPr>
        <w:t>0</w:t>
      </w:r>
      <w:r w:rsidR="009B2752">
        <w:rPr>
          <w:noProof/>
        </w:rPr>
        <w:t>.8</w:t>
      </w:r>
      <w:r w:rsidR="00B11BFD">
        <w:rPr>
          <w:noProof/>
        </w:rPr>
        <w:t xml:space="preserve"> </w:t>
      </w:r>
      <w:r w:rsidR="004C454D">
        <w:rPr>
          <w:noProof/>
        </w:rPr>
        <w:t>DESeq2 function heatmap</w:t>
      </w:r>
      <w:bookmarkEnd w:id="302"/>
    </w:p>
    <w:p w14:paraId="38EF1FAC" w14:textId="77777777" w:rsidR="00FD4EF3" w:rsidRDefault="004C454D" w:rsidP="004C454D">
      <w:pPr>
        <w:spacing w:line="360" w:lineRule="auto"/>
        <w:jc w:val="both"/>
        <w:rPr>
          <w:rFonts w:ascii="Times New Roman" w:hAnsi="Times New Roman"/>
          <w:sz w:val="24"/>
          <w:szCs w:val="24"/>
        </w:rPr>
      </w:pPr>
      <w:r>
        <w:rPr>
          <w:rFonts w:ascii="Times New Roman" w:hAnsi="Times New Roman"/>
          <w:sz w:val="24"/>
          <w:szCs w:val="24"/>
        </w:rPr>
        <w:t>The DESeq2 function heatmap with Euclidean distances was generated t</w:t>
      </w:r>
      <w:r w:rsidRPr="004C454D">
        <w:rPr>
          <w:rFonts w:ascii="Times New Roman" w:hAnsi="Times New Roman"/>
          <w:sz w:val="24"/>
          <w:szCs w:val="24"/>
        </w:rPr>
        <w:t xml:space="preserve">o compare </w:t>
      </w:r>
      <w:r>
        <w:rPr>
          <w:rFonts w:ascii="Times New Roman" w:hAnsi="Times New Roman"/>
          <w:sz w:val="24"/>
          <w:szCs w:val="24"/>
        </w:rPr>
        <w:t>the functional profiles between individual metatranscriptomes.</w:t>
      </w:r>
    </w:p>
    <w:p w14:paraId="489ED2EA" w14:textId="77777777" w:rsidR="004C454D" w:rsidRDefault="002F2422" w:rsidP="004C454D">
      <w:pPr>
        <w:spacing w:line="360" w:lineRule="auto"/>
        <w:jc w:val="both"/>
        <w:rPr>
          <w:rFonts w:ascii="Times New Roman" w:hAnsi="Times New Roman"/>
          <w:sz w:val="24"/>
          <w:szCs w:val="24"/>
        </w:rPr>
      </w:pPr>
      <w:r w:rsidRPr="00A93003">
        <w:rPr>
          <w:rFonts w:ascii="Times New Roman" w:hAnsi="Times New Roman"/>
          <w:noProof/>
          <w:sz w:val="24"/>
          <w:szCs w:val="24"/>
        </w:rPr>
        <w:drawing>
          <wp:inline distT="0" distB="0" distL="0" distR="0" wp14:anchorId="42A3A66A" wp14:editId="1B33F7EB">
            <wp:extent cx="6184900" cy="38354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4900" cy="3835400"/>
                    </a:xfrm>
                    <a:prstGeom prst="rect">
                      <a:avLst/>
                    </a:prstGeom>
                    <a:noFill/>
                    <a:ln>
                      <a:noFill/>
                    </a:ln>
                  </pic:spPr>
                </pic:pic>
              </a:graphicData>
            </a:graphic>
          </wp:inline>
        </w:drawing>
      </w:r>
    </w:p>
    <w:p w14:paraId="100E3526" w14:textId="0E1A137A" w:rsidR="004C454D" w:rsidRDefault="00284F5A" w:rsidP="00043382">
      <w:pPr>
        <w:pStyle w:val="Caption"/>
      </w:pPr>
      <w:bookmarkStart w:id="303" w:name="_Toc92192553"/>
      <w:r>
        <w:t xml:space="preserve">Figure </w:t>
      </w:r>
      <w:r>
        <w:fldChar w:fldCharType="begin"/>
      </w:r>
      <w:r>
        <w:instrText xml:space="preserve"> SEQ Figure \* ARABIC </w:instrText>
      </w:r>
      <w:r>
        <w:fldChar w:fldCharType="separate"/>
      </w:r>
      <w:r w:rsidR="00D2168F">
        <w:rPr>
          <w:noProof/>
        </w:rPr>
        <w:t>27</w:t>
      </w:r>
      <w:r>
        <w:fldChar w:fldCharType="end"/>
      </w:r>
      <w:r>
        <w:t xml:space="preserve">: </w:t>
      </w:r>
      <w:r w:rsidRPr="004C0873">
        <w:t>DESeq2 distance heatmap for metatranscriptome function profiles</w:t>
      </w:r>
      <w:bookmarkEnd w:id="303"/>
    </w:p>
    <w:p w14:paraId="0C19B9FD" w14:textId="77777777" w:rsidR="004C454D" w:rsidRDefault="004C454D" w:rsidP="00F215BC">
      <w:pPr>
        <w:tabs>
          <w:tab w:val="left" w:pos="7860"/>
        </w:tabs>
        <w:spacing w:line="240" w:lineRule="auto"/>
        <w:jc w:val="both"/>
        <w:rPr>
          <w:rFonts w:ascii="Times New Roman" w:hAnsi="Times New Roman"/>
          <w:sz w:val="24"/>
          <w:szCs w:val="24"/>
        </w:rPr>
      </w:pPr>
      <w:r>
        <w:rPr>
          <w:rFonts w:ascii="Times New Roman" w:hAnsi="Times New Roman"/>
          <w:sz w:val="24"/>
          <w:szCs w:val="24"/>
        </w:rPr>
        <w:t>From the function heatmap incorporating the 50 most active functions</w:t>
      </w:r>
      <w:r w:rsidR="006D4ED6">
        <w:rPr>
          <w:rFonts w:ascii="Times New Roman" w:hAnsi="Times New Roman"/>
          <w:sz w:val="24"/>
          <w:szCs w:val="24"/>
        </w:rPr>
        <w:t xml:space="preserve"> based on annotation with the bacterial RefSeq database</w:t>
      </w:r>
      <w:r>
        <w:rPr>
          <w:rFonts w:ascii="Times New Roman" w:hAnsi="Times New Roman"/>
          <w:sz w:val="24"/>
          <w:szCs w:val="24"/>
        </w:rPr>
        <w:t xml:space="preserve">, the highest dissimilarity as illustrated by the Euclidean distance </w:t>
      </w:r>
      <w:r>
        <w:rPr>
          <w:rFonts w:ascii="Times New Roman" w:hAnsi="Times New Roman"/>
          <w:sz w:val="24"/>
          <w:szCs w:val="24"/>
        </w:rPr>
        <w:lastRenderedPageBreak/>
        <w:t>dendrogram was observed between the</w:t>
      </w:r>
      <w:r w:rsidR="00C64F03">
        <w:rPr>
          <w:rFonts w:ascii="Times New Roman" w:hAnsi="Times New Roman"/>
          <w:sz w:val="24"/>
          <w:szCs w:val="24"/>
        </w:rPr>
        <w:t xml:space="preserve"> CF4 metatranscriptome (control</w:t>
      </w:r>
      <w:r>
        <w:rPr>
          <w:rFonts w:ascii="Times New Roman" w:hAnsi="Times New Roman"/>
          <w:sz w:val="24"/>
          <w:szCs w:val="24"/>
        </w:rPr>
        <w:t xml:space="preserve">) and the CM1 metatranscriptome. Two metatranscriptomes (CF2 and WH2) </w:t>
      </w:r>
      <w:r w:rsidR="00C64F03">
        <w:rPr>
          <w:rFonts w:ascii="Times New Roman" w:hAnsi="Times New Roman"/>
          <w:sz w:val="24"/>
          <w:szCs w:val="24"/>
        </w:rPr>
        <w:t>with</w:t>
      </w:r>
      <w:r>
        <w:rPr>
          <w:rFonts w:ascii="Times New Roman" w:hAnsi="Times New Roman"/>
          <w:sz w:val="24"/>
          <w:szCs w:val="24"/>
        </w:rPr>
        <w:t xml:space="preserve"> very few active functions</w:t>
      </w:r>
      <w:r w:rsidR="00C64F03">
        <w:rPr>
          <w:rFonts w:ascii="Times New Roman" w:hAnsi="Times New Roman"/>
          <w:sz w:val="24"/>
          <w:szCs w:val="24"/>
        </w:rPr>
        <w:t xml:space="preserve"> recorded</w:t>
      </w:r>
      <w:r>
        <w:rPr>
          <w:rFonts w:ascii="Times New Roman" w:hAnsi="Times New Roman"/>
          <w:sz w:val="24"/>
          <w:szCs w:val="24"/>
        </w:rPr>
        <w:t xml:space="preserve"> were not included in </w:t>
      </w:r>
      <w:r w:rsidR="006D4ED6">
        <w:rPr>
          <w:rFonts w:ascii="Times New Roman" w:hAnsi="Times New Roman"/>
          <w:sz w:val="24"/>
          <w:szCs w:val="24"/>
        </w:rPr>
        <w:t>this</w:t>
      </w:r>
      <w:r>
        <w:rPr>
          <w:rFonts w:ascii="Times New Roman" w:hAnsi="Times New Roman"/>
          <w:sz w:val="24"/>
          <w:szCs w:val="24"/>
        </w:rPr>
        <w:t xml:space="preserve"> heat map.</w:t>
      </w:r>
    </w:p>
    <w:p w14:paraId="5200E7D1" w14:textId="1CA512D7" w:rsidR="006D4ED6" w:rsidRDefault="00515A12" w:rsidP="006D4ED6">
      <w:pPr>
        <w:pStyle w:val="Heading3"/>
      </w:pPr>
      <w:bookmarkStart w:id="304" w:name="_Toc92192710"/>
      <w:r>
        <w:t>4.1</w:t>
      </w:r>
      <w:r w:rsidR="00F17A3E">
        <w:t>0</w:t>
      </w:r>
      <w:r w:rsidR="009B2752">
        <w:t>.9</w:t>
      </w:r>
      <w:r w:rsidR="00B11BFD">
        <w:t xml:space="preserve"> </w:t>
      </w:r>
      <w:r w:rsidR="006D4ED6">
        <w:t>CAZymes annotation with dbCAN2 Hotpep module</w:t>
      </w:r>
      <w:bookmarkEnd w:id="304"/>
    </w:p>
    <w:p w14:paraId="07CA0CA7" w14:textId="77777777" w:rsidR="004C454D" w:rsidRPr="004C454D" w:rsidRDefault="006D4ED6" w:rsidP="006D4ED6">
      <w:pPr>
        <w:tabs>
          <w:tab w:val="left" w:pos="7860"/>
        </w:tabs>
        <w:spacing w:line="360" w:lineRule="auto"/>
        <w:jc w:val="both"/>
        <w:rPr>
          <w:rFonts w:ascii="Times New Roman" w:hAnsi="Times New Roman"/>
          <w:sz w:val="24"/>
          <w:szCs w:val="24"/>
        </w:rPr>
      </w:pPr>
      <w:r>
        <w:rPr>
          <w:rFonts w:ascii="Times New Roman" w:hAnsi="Times New Roman"/>
          <w:sz w:val="24"/>
          <w:szCs w:val="24"/>
        </w:rPr>
        <w:t>Study metatranscriptomes from the same diet were pooled together before this step and the CAZymes were annotated with the Hotpep module that performs annotations by matching the conserved peptides to the protein sequences of interest. The res</w:t>
      </w:r>
      <w:r w:rsidR="00FC3F2B">
        <w:rPr>
          <w:rFonts w:ascii="Times New Roman" w:hAnsi="Times New Roman"/>
          <w:sz w:val="24"/>
          <w:szCs w:val="24"/>
        </w:rPr>
        <w:t xml:space="preserve">ults are summarized in </w:t>
      </w:r>
      <w:r w:rsidR="00FC3F2B" w:rsidRPr="00FC3F2B">
        <w:rPr>
          <w:rFonts w:ascii="Times New Roman" w:hAnsi="Times New Roman"/>
          <w:b/>
          <w:sz w:val="24"/>
          <w:szCs w:val="24"/>
        </w:rPr>
        <w:t>Table 4.</w:t>
      </w:r>
      <w:r w:rsidR="00FC3F2B">
        <w:rPr>
          <w:rFonts w:ascii="Times New Roman" w:hAnsi="Times New Roman"/>
          <w:b/>
          <w:sz w:val="24"/>
          <w:szCs w:val="24"/>
        </w:rPr>
        <w:t>8</w:t>
      </w:r>
      <w:r>
        <w:rPr>
          <w:rFonts w:ascii="Times New Roman" w:hAnsi="Times New Roman"/>
          <w:sz w:val="24"/>
          <w:szCs w:val="24"/>
        </w:rPr>
        <w:t xml:space="preserve">. </w:t>
      </w:r>
    </w:p>
    <w:p w14:paraId="6D542055" w14:textId="77777777" w:rsidR="009E6A70" w:rsidRDefault="00511760" w:rsidP="00043382">
      <w:pPr>
        <w:pStyle w:val="Caption"/>
      </w:pPr>
      <w:bookmarkStart w:id="305" w:name="_Toc89593854"/>
      <w:r>
        <w:t xml:space="preserve">Table 4. </w:t>
      </w:r>
      <w:r>
        <w:fldChar w:fldCharType="begin"/>
      </w:r>
      <w:r>
        <w:instrText xml:space="preserve"> SEQ Table_4. \* ARABIC </w:instrText>
      </w:r>
      <w:r>
        <w:fldChar w:fldCharType="separate"/>
      </w:r>
      <w:r w:rsidR="006F144E">
        <w:rPr>
          <w:noProof/>
        </w:rPr>
        <w:t>9</w:t>
      </w:r>
      <w:r>
        <w:fldChar w:fldCharType="end"/>
      </w:r>
      <w:r>
        <w:t xml:space="preserve">: </w:t>
      </w:r>
      <w:r w:rsidRPr="003337F2">
        <w:t>CAZyme identification and annotation using the dbCAN2 Hotpep module</w:t>
      </w:r>
      <w:bookmarkEnd w:id="305"/>
    </w:p>
    <w:p w14:paraId="4F694986" w14:textId="266AFEBC" w:rsidR="004C454D" w:rsidRPr="004C454D" w:rsidRDefault="006D4ED6" w:rsidP="000C2C61">
      <w:pPr>
        <w:spacing w:line="360" w:lineRule="auto"/>
        <w:jc w:val="both"/>
        <w:rPr>
          <w:rFonts w:ascii="Times New Roman" w:hAnsi="Times New Roman"/>
          <w:sz w:val="24"/>
          <w:szCs w:val="24"/>
        </w:rPr>
      </w:pPr>
      <w:r>
        <w:rPr>
          <w:rFonts w:ascii="Times New Roman" w:hAnsi="Times New Roman"/>
          <w:sz w:val="24"/>
          <w:szCs w:val="24"/>
        </w:rPr>
        <w:t xml:space="preserve">The FM metatranscriptome recorded the highest number of CAZymes (11), while the CM metatranscriptome recorded the lowest (1). Metatranscriptomes BSG, control CF, and WH recorded 3,5, and 2 CAZyme groups respectively. </w:t>
      </w:r>
      <w:r w:rsidR="00E62988">
        <w:rPr>
          <w:rFonts w:ascii="Times New Roman" w:hAnsi="Times New Roman"/>
          <w:sz w:val="24"/>
          <w:szCs w:val="24"/>
        </w:rPr>
        <w:t>For some of the CAZyme groups, t</w:t>
      </w:r>
      <w:r>
        <w:rPr>
          <w:rFonts w:ascii="Times New Roman" w:hAnsi="Times New Roman"/>
          <w:sz w:val="24"/>
          <w:szCs w:val="24"/>
        </w:rPr>
        <w:t>he Enzyme Commission (</w:t>
      </w:r>
      <w:r w:rsidR="009E6A70">
        <w:rPr>
          <w:rFonts w:ascii="Times New Roman" w:hAnsi="Times New Roman"/>
          <w:sz w:val="24"/>
          <w:szCs w:val="24"/>
        </w:rPr>
        <w:t>E</w:t>
      </w:r>
      <w:r>
        <w:rPr>
          <w:rFonts w:ascii="Times New Roman" w:hAnsi="Times New Roman"/>
          <w:sz w:val="24"/>
          <w:szCs w:val="24"/>
        </w:rPr>
        <w:t xml:space="preserve">C) number which </w:t>
      </w:r>
      <w:r w:rsidR="00E62988">
        <w:rPr>
          <w:rFonts w:ascii="Times New Roman" w:hAnsi="Times New Roman"/>
          <w:sz w:val="24"/>
          <w:szCs w:val="24"/>
        </w:rPr>
        <w:t>uniquely identifies an enzyme</w:t>
      </w:r>
      <w:r>
        <w:rPr>
          <w:rFonts w:ascii="Times New Roman" w:hAnsi="Times New Roman"/>
          <w:sz w:val="24"/>
          <w:szCs w:val="24"/>
        </w:rPr>
        <w:t xml:space="preserve"> based on the reaction </w:t>
      </w:r>
      <w:r w:rsidR="00E62988">
        <w:rPr>
          <w:rFonts w:ascii="Times New Roman" w:hAnsi="Times New Roman"/>
          <w:sz w:val="24"/>
          <w:szCs w:val="24"/>
        </w:rPr>
        <w:t>it</w:t>
      </w:r>
      <w:r>
        <w:rPr>
          <w:rFonts w:ascii="Times New Roman" w:hAnsi="Times New Roman"/>
          <w:sz w:val="24"/>
          <w:szCs w:val="24"/>
        </w:rPr>
        <w:t xml:space="preserve"> catalyzes</w:t>
      </w:r>
      <w:r w:rsidR="00E62988">
        <w:rPr>
          <w:rFonts w:ascii="Times New Roman" w:hAnsi="Times New Roman"/>
          <w:sz w:val="24"/>
          <w:szCs w:val="24"/>
        </w:rPr>
        <w:t xml:space="preserve"> </w:t>
      </w:r>
      <w:r>
        <w:rPr>
          <w:rFonts w:ascii="Times New Roman" w:hAnsi="Times New Roman"/>
          <w:sz w:val="24"/>
          <w:szCs w:val="24"/>
        </w:rPr>
        <w:t>was included</w:t>
      </w:r>
      <w:r w:rsidR="00222CB4">
        <w:rPr>
          <w:rFonts w:ascii="Times New Roman" w:hAnsi="Times New Roman"/>
          <w:sz w:val="24"/>
          <w:szCs w:val="24"/>
        </w:rPr>
        <w:t xml:space="preserve"> </w:t>
      </w:r>
      <w:r w:rsidR="00222CB4">
        <w:rPr>
          <w:rFonts w:ascii="Times New Roman" w:hAnsi="Times New Roman"/>
          <w:sz w:val="24"/>
          <w:szCs w:val="24"/>
        </w:rPr>
        <w:fldChar w:fldCharType="begin" w:fldLock="1"/>
      </w:r>
      <w:r w:rsidR="00222CB4">
        <w:rPr>
          <w:rFonts w:ascii="Times New Roman" w:hAnsi="Times New Roman"/>
          <w:sz w:val="24"/>
          <w:szCs w:val="24"/>
        </w:rPr>
        <w:instrText>ADDIN CSL_CITATION {"citationItems":[{"id":"ITEM-1","itemData":{"DOI":"10.1016/0307-4412(93)90058-8","ISSN":"1879-1468","author":[{"dropping-particle":"","family":"Webb E. C.","given":"","non-dropping-particle":"","parse-names":false,"suffix":""}],"container-title":"Biochemical Education","id":"ITEM-1","issue":"2","issued":{"date-parts":[["1993","4","1"]]},"page":"102-102","publisher":"John Wiley &amp; Sons, Ltd","title":"Enzyme nomenclature: Recommendations (1992) of the Nomenclature Committee of the International Union of Biochemistry and Molecular Biology. Pp 862. Academic Press, San Diego. 1992 ISBN 0-12-227165-3","type":"article-journal","volume":"21"},"uris":["http://www.mendeley.com/documents/?uuid=80b5474e-9ec3-30bf-a16e-ff7f3b43d02a"]}],"mendeley":{"formattedCitation":"(Webb E. C., 1993)","plainTextFormattedCitation":"(Webb E. C., 1993)","previouslyFormattedCitation":"(Webb E. C., 1993)"},"properties":{"noteIndex":0},"schema":"https://github.com/citation-style-language/schema/raw/master/csl-citation.json"}</w:instrText>
      </w:r>
      <w:r w:rsidR="00222CB4">
        <w:rPr>
          <w:rFonts w:ascii="Times New Roman" w:hAnsi="Times New Roman"/>
          <w:sz w:val="24"/>
          <w:szCs w:val="24"/>
        </w:rPr>
        <w:fldChar w:fldCharType="separate"/>
      </w:r>
      <w:r w:rsidR="00222CB4" w:rsidRPr="00E62988">
        <w:rPr>
          <w:rFonts w:ascii="Times New Roman" w:hAnsi="Times New Roman"/>
          <w:noProof/>
          <w:sz w:val="24"/>
          <w:szCs w:val="24"/>
        </w:rPr>
        <w:t>(Webb E. C., 1993)</w:t>
      </w:r>
      <w:r w:rsidR="00222CB4">
        <w:rPr>
          <w:rFonts w:ascii="Times New Roman" w:hAnsi="Times New Roman"/>
          <w:sz w:val="24"/>
          <w:szCs w:val="24"/>
        </w:rPr>
        <w:fldChar w:fldCharType="end"/>
      </w:r>
      <w:r>
        <w:rPr>
          <w:rFonts w:ascii="Times New Roman" w:hAnsi="Times New Roman"/>
          <w:sz w:val="24"/>
          <w:szCs w:val="24"/>
        </w:rPr>
        <w:t>.</w:t>
      </w:r>
      <w:r w:rsidR="009E6A70">
        <w:rPr>
          <w:rFonts w:ascii="Times New Roman" w:hAnsi="Times New Roman"/>
          <w:sz w:val="24"/>
          <w:szCs w:val="24"/>
        </w:rPr>
        <w:t xml:space="preserve"> </w:t>
      </w:r>
    </w:p>
    <w:tbl>
      <w:tblPr>
        <w:tblW w:w="10031" w:type="dxa"/>
        <w:tblLayout w:type="fixed"/>
        <w:tblLook w:val="04A0" w:firstRow="1" w:lastRow="0" w:firstColumn="1" w:lastColumn="0" w:noHBand="0" w:noVBand="1"/>
      </w:tblPr>
      <w:tblGrid>
        <w:gridCol w:w="1242"/>
        <w:gridCol w:w="1276"/>
        <w:gridCol w:w="992"/>
        <w:gridCol w:w="4536"/>
        <w:gridCol w:w="1985"/>
      </w:tblGrid>
      <w:tr w:rsidR="006D69F7" w:rsidRPr="00EF74AD" w14:paraId="354BCCCC" w14:textId="77777777" w:rsidTr="00EF74AD">
        <w:trPr>
          <w:trHeight w:val="665"/>
        </w:trPr>
        <w:tc>
          <w:tcPr>
            <w:tcW w:w="1242" w:type="dxa"/>
            <w:tcBorders>
              <w:bottom w:val="single" w:sz="4" w:space="0" w:color="7F7F7F"/>
              <w:right w:val="single" w:sz="12" w:space="0" w:color="auto"/>
            </w:tcBorders>
            <w:shd w:val="clear" w:color="auto" w:fill="FFFFFF"/>
          </w:tcPr>
          <w:p w14:paraId="15368235"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 xml:space="preserve">Dietary Substrate </w:t>
            </w:r>
          </w:p>
        </w:tc>
        <w:tc>
          <w:tcPr>
            <w:tcW w:w="1276" w:type="dxa"/>
            <w:tcBorders>
              <w:left w:val="single" w:sz="12" w:space="0" w:color="auto"/>
              <w:bottom w:val="single" w:sz="4" w:space="0" w:color="7F7F7F"/>
              <w:right w:val="single" w:sz="12" w:space="0" w:color="auto"/>
            </w:tcBorders>
            <w:shd w:val="clear" w:color="auto" w:fill="FFFFFF"/>
          </w:tcPr>
          <w:p w14:paraId="672DEDA3" w14:textId="77777777" w:rsidR="001064E6" w:rsidRPr="00EF74AD" w:rsidRDefault="006D4ED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CAZyme</w:t>
            </w:r>
            <w:r w:rsidR="001064E6" w:rsidRPr="00EF74AD">
              <w:rPr>
                <w:rFonts w:ascii="Times New Roman" w:eastAsia="Times New Roman" w:hAnsi="Times New Roman"/>
                <w:b/>
                <w:i/>
                <w:iCs/>
                <w:sz w:val="24"/>
                <w:szCs w:val="24"/>
              </w:rPr>
              <w:t xml:space="preserve"> </w:t>
            </w:r>
            <w:r>
              <w:rPr>
                <w:rFonts w:ascii="Times New Roman" w:eastAsia="Times New Roman" w:hAnsi="Times New Roman"/>
                <w:b/>
                <w:i/>
                <w:iCs/>
                <w:sz w:val="24"/>
                <w:szCs w:val="24"/>
              </w:rPr>
              <w:t>Family</w:t>
            </w:r>
          </w:p>
        </w:tc>
        <w:tc>
          <w:tcPr>
            <w:tcW w:w="992" w:type="dxa"/>
            <w:tcBorders>
              <w:left w:val="single" w:sz="12" w:space="0" w:color="auto"/>
              <w:bottom w:val="single" w:sz="4" w:space="0" w:color="7F7F7F"/>
              <w:right w:val="single" w:sz="12" w:space="0" w:color="auto"/>
            </w:tcBorders>
            <w:shd w:val="clear" w:color="auto" w:fill="FFFFFF"/>
          </w:tcPr>
          <w:p w14:paraId="680283DE" w14:textId="77777777" w:rsidR="001064E6" w:rsidRPr="00EF74AD" w:rsidRDefault="00E37896" w:rsidP="0015763C">
            <w:pPr>
              <w:spacing w:after="0"/>
              <w:rPr>
                <w:rFonts w:ascii="Times New Roman" w:eastAsia="Times New Roman" w:hAnsi="Times New Roman"/>
                <w:b/>
                <w:i/>
                <w:iCs/>
                <w:sz w:val="24"/>
                <w:szCs w:val="24"/>
              </w:rPr>
            </w:pPr>
            <w:r>
              <w:rPr>
                <w:rFonts w:ascii="Times New Roman" w:eastAsia="Times New Roman" w:hAnsi="Times New Roman"/>
                <w:b/>
                <w:i/>
                <w:iCs/>
                <w:sz w:val="24"/>
                <w:szCs w:val="24"/>
              </w:rPr>
              <w:t>Sub-family</w:t>
            </w:r>
          </w:p>
        </w:tc>
        <w:tc>
          <w:tcPr>
            <w:tcW w:w="4536" w:type="dxa"/>
            <w:tcBorders>
              <w:left w:val="single" w:sz="12" w:space="0" w:color="auto"/>
              <w:bottom w:val="single" w:sz="4" w:space="0" w:color="7F7F7F"/>
              <w:right w:val="single" w:sz="12" w:space="0" w:color="auto"/>
            </w:tcBorders>
            <w:shd w:val="clear" w:color="auto" w:fill="FFFFFF"/>
          </w:tcPr>
          <w:p w14:paraId="4389CCF1"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Signature peptides (Hotpep)</w:t>
            </w:r>
          </w:p>
        </w:tc>
        <w:tc>
          <w:tcPr>
            <w:tcW w:w="1985" w:type="dxa"/>
            <w:tcBorders>
              <w:left w:val="single" w:sz="12" w:space="0" w:color="auto"/>
              <w:bottom w:val="single" w:sz="4" w:space="0" w:color="7F7F7F"/>
            </w:tcBorders>
            <w:shd w:val="clear" w:color="auto" w:fill="FFFFFF"/>
          </w:tcPr>
          <w:p w14:paraId="1888059B" w14:textId="77777777" w:rsidR="001064E6" w:rsidRPr="00EF74AD" w:rsidRDefault="001064E6" w:rsidP="0015763C">
            <w:pPr>
              <w:spacing w:after="0"/>
              <w:rPr>
                <w:rFonts w:ascii="Times New Roman" w:eastAsia="Times New Roman" w:hAnsi="Times New Roman"/>
                <w:b/>
                <w:i/>
                <w:iCs/>
                <w:sz w:val="24"/>
                <w:szCs w:val="24"/>
              </w:rPr>
            </w:pPr>
            <w:r w:rsidRPr="00EF74AD">
              <w:rPr>
                <w:rFonts w:ascii="Times New Roman" w:eastAsia="Times New Roman" w:hAnsi="Times New Roman"/>
                <w:b/>
                <w:i/>
                <w:iCs/>
                <w:sz w:val="24"/>
                <w:szCs w:val="24"/>
              </w:rPr>
              <w:t>EC Number</w:t>
            </w:r>
          </w:p>
        </w:tc>
      </w:tr>
      <w:tr w:rsidR="006D69F7" w:rsidRPr="00EF74AD" w14:paraId="0C17C0A7" w14:textId="77777777" w:rsidTr="00EF74AD">
        <w:trPr>
          <w:trHeight w:val="1017"/>
        </w:trPr>
        <w:tc>
          <w:tcPr>
            <w:tcW w:w="1242" w:type="dxa"/>
            <w:tcBorders>
              <w:right w:val="single" w:sz="12" w:space="0" w:color="auto"/>
            </w:tcBorders>
            <w:shd w:val="clear" w:color="auto" w:fill="FFFFFF"/>
          </w:tcPr>
          <w:p w14:paraId="37FC7E82"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BSG</w:t>
            </w:r>
          </w:p>
        </w:tc>
        <w:tc>
          <w:tcPr>
            <w:tcW w:w="1276" w:type="dxa"/>
            <w:tcBorders>
              <w:left w:val="single" w:sz="12" w:space="0" w:color="auto"/>
              <w:right w:val="single" w:sz="12" w:space="0" w:color="auto"/>
            </w:tcBorders>
            <w:shd w:val="clear" w:color="auto" w:fill="F2F2F2"/>
          </w:tcPr>
          <w:p w14:paraId="6C8E173E"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GH43</w:t>
            </w:r>
          </w:p>
        </w:tc>
        <w:tc>
          <w:tcPr>
            <w:tcW w:w="992" w:type="dxa"/>
            <w:tcBorders>
              <w:left w:val="single" w:sz="12" w:space="0" w:color="auto"/>
              <w:right w:val="single" w:sz="12" w:space="0" w:color="auto"/>
            </w:tcBorders>
            <w:shd w:val="clear" w:color="auto" w:fill="F2F2F2"/>
          </w:tcPr>
          <w:p w14:paraId="221E9372"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16</w:t>
            </w:r>
          </w:p>
        </w:tc>
        <w:tc>
          <w:tcPr>
            <w:tcW w:w="4536" w:type="dxa"/>
            <w:tcBorders>
              <w:left w:val="single" w:sz="12" w:space="0" w:color="auto"/>
              <w:right w:val="single" w:sz="12" w:space="0" w:color="auto"/>
            </w:tcBorders>
            <w:shd w:val="clear" w:color="auto" w:fill="F2F2F2"/>
          </w:tcPr>
          <w:p w14:paraId="0A0B41E0"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 xml:space="preserve">ESRSVT, SRSVTS, </w:t>
            </w:r>
            <w:r w:rsidR="008B2963">
              <w:rPr>
                <w:rFonts w:ascii="Times New Roman" w:hAnsi="Times New Roman"/>
                <w:b/>
                <w:sz w:val="24"/>
                <w:szCs w:val="24"/>
              </w:rPr>
              <w:t>EVNRRW, VNRRWT, NRRWTE, RRWTEG</w:t>
            </w:r>
          </w:p>
        </w:tc>
        <w:tc>
          <w:tcPr>
            <w:tcW w:w="1985" w:type="dxa"/>
            <w:tcBorders>
              <w:left w:val="single" w:sz="12" w:space="0" w:color="auto"/>
            </w:tcBorders>
            <w:shd w:val="clear" w:color="auto" w:fill="F2F2F2"/>
          </w:tcPr>
          <w:p w14:paraId="6CEAF076" w14:textId="77777777" w:rsidR="001064E6" w:rsidRPr="00E37896" w:rsidRDefault="00E37896" w:rsidP="0015763C">
            <w:pPr>
              <w:spacing w:after="0"/>
              <w:rPr>
                <w:rFonts w:ascii="Times New Roman" w:hAnsi="Times New Roman"/>
                <w:b/>
                <w:sz w:val="24"/>
                <w:szCs w:val="24"/>
              </w:rPr>
            </w:pPr>
            <w:r w:rsidRPr="00E37896">
              <w:rPr>
                <w:rFonts w:ascii="Times New Roman" w:hAnsi="Times New Roman"/>
                <w:b/>
                <w:sz w:val="24"/>
                <w:szCs w:val="24"/>
              </w:rPr>
              <w:t>3.2.1.37, 3.2.1.55</w:t>
            </w:r>
            <w:r>
              <w:rPr>
                <w:rFonts w:ascii="Times New Roman" w:hAnsi="Times New Roman"/>
                <w:b/>
                <w:sz w:val="24"/>
                <w:szCs w:val="24"/>
              </w:rPr>
              <w:t xml:space="preserve"> </w:t>
            </w:r>
            <w:r w:rsidRPr="00E37896">
              <w:rPr>
                <w:rFonts w:ascii="Times New Roman" w:hAnsi="Times New Roman"/>
                <w:sz w:val="24"/>
                <w:szCs w:val="24"/>
              </w:rPr>
              <w:fldChar w:fldCharType="begin" w:fldLock="1"/>
            </w:r>
            <w:r w:rsidR="00586F8B">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Pr="00E37896">
              <w:rPr>
                <w:rFonts w:ascii="Times New Roman" w:hAnsi="Times New Roman"/>
                <w:sz w:val="24"/>
                <w:szCs w:val="24"/>
              </w:rPr>
              <w:fldChar w:fldCharType="separate"/>
            </w:r>
            <w:r w:rsidRPr="00E37896">
              <w:rPr>
                <w:rFonts w:ascii="Times New Roman" w:hAnsi="Times New Roman"/>
                <w:noProof/>
                <w:sz w:val="24"/>
                <w:szCs w:val="24"/>
              </w:rPr>
              <w:t>(Mewis et al., 2016)</w:t>
            </w:r>
            <w:r w:rsidRPr="00E37896">
              <w:rPr>
                <w:rFonts w:ascii="Times New Roman" w:hAnsi="Times New Roman"/>
                <w:sz w:val="24"/>
                <w:szCs w:val="24"/>
              </w:rPr>
              <w:fldChar w:fldCharType="end"/>
            </w:r>
          </w:p>
        </w:tc>
      </w:tr>
      <w:tr w:rsidR="001064E6" w:rsidRPr="00EF74AD" w14:paraId="113DF534" w14:textId="77777777" w:rsidTr="00EF74AD">
        <w:trPr>
          <w:trHeight w:val="636"/>
        </w:trPr>
        <w:tc>
          <w:tcPr>
            <w:tcW w:w="1242" w:type="dxa"/>
            <w:tcBorders>
              <w:right w:val="single" w:sz="12" w:space="0" w:color="auto"/>
            </w:tcBorders>
            <w:shd w:val="clear" w:color="auto" w:fill="FFFFFF"/>
          </w:tcPr>
          <w:p w14:paraId="06467BC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907EC4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FFDE8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46</w:t>
            </w:r>
          </w:p>
        </w:tc>
        <w:tc>
          <w:tcPr>
            <w:tcW w:w="4536" w:type="dxa"/>
            <w:tcBorders>
              <w:left w:val="single" w:sz="12" w:space="0" w:color="auto"/>
              <w:right w:val="single" w:sz="12" w:space="0" w:color="auto"/>
            </w:tcBorders>
            <w:shd w:val="clear" w:color="auto" w:fill="auto"/>
          </w:tcPr>
          <w:p w14:paraId="36086AC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YILWLD, FAAARN, ILWLDA, LDADDI, WLDADD, LWLDAD, EYILWL</w:t>
            </w:r>
          </w:p>
        </w:tc>
        <w:tc>
          <w:tcPr>
            <w:tcW w:w="1985" w:type="dxa"/>
            <w:tcBorders>
              <w:left w:val="single" w:sz="12" w:space="0" w:color="auto"/>
            </w:tcBorders>
            <w:shd w:val="clear" w:color="auto" w:fill="auto"/>
          </w:tcPr>
          <w:p w14:paraId="7BF56C05" w14:textId="77777777" w:rsidR="001064E6" w:rsidRPr="00EF74AD" w:rsidRDefault="001064E6" w:rsidP="0015763C">
            <w:pPr>
              <w:spacing w:after="0"/>
              <w:rPr>
                <w:rFonts w:ascii="Times New Roman" w:hAnsi="Times New Roman"/>
                <w:sz w:val="24"/>
                <w:szCs w:val="24"/>
              </w:rPr>
            </w:pPr>
          </w:p>
        </w:tc>
      </w:tr>
      <w:tr w:rsidR="001064E6" w:rsidRPr="00EF74AD" w14:paraId="61DD66AD" w14:textId="77777777" w:rsidTr="00EF74AD">
        <w:trPr>
          <w:trHeight w:val="778"/>
        </w:trPr>
        <w:tc>
          <w:tcPr>
            <w:tcW w:w="1242" w:type="dxa"/>
            <w:tcBorders>
              <w:right w:val="single" w:sz="12" w:space="0" w:color="auto"/>
            </w:tcBorders>
            <w:shd w:val="clear" w:color="auto" w:fill="FFFFFF"/>
          </w:tcPr>
          <w:p w14:paraId="10F4894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04279C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GT51</w:t>
            </w:r>
          </w:p>
        </w:tc>
        <w:tc>
          <w:tcPr>
            <w:tcW w:w="992" w:type="dxa"/>
            <w:tcBorders>
              <w:left w:val="single" w:sz="12" w:space="0" w:color="auto"/>
              <w:right w:val="single" w:sz="12" w:space="0" w:color="auto"/>
            </w:tcBorders>
            <w:shd w:val="clear" w:color="auto" w:fill="F2F2F2"/>
          </w:tcPr>
          <w:p w14:paraId="61458D3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F2F2F2"/>
          </w:tcPr>
          <w:p w14:paraId="4448833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GSTITQ, STITQQ, GGSTIT, QGGSTI, ITQQLA, TITQQL</w:t>
            </w:r>
          </w:p>
        </w:tc>
        <w:tc>
          <w:tcPr>
            <w:tcW w:w="1985" w:type="dxa"/>
            <w:tcBorders>
              <w:left w:val="single" w:sz="12" w:space="0" w:color="auto"/>
            </w:tcBorders>
            <w:shd w:val="clear" w:color="auto" w:fill="F2F2F2"/>
          </w:tcPr>
          <w:p w14:paraId="2CDE292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2.4.1.129:58</w:t>
            </w:r>
          </w:p>
        </w:tc>
      </w:tr>
      <w:tr w:rsidR="001064E6" w:rsidRPr="00EF74AD" w14:paraId="35EA43D1" w14:textId="77777777" w:rsidTr="0015763C">
        <w:trPr>
          <w:trHeight w:val="1338"/>
        </w:trPr>
        <w:tc>
          <w:tcPr>
            <w:tcW w:w="1242" w:type="dxa"/>
            <w:tcBorders>
              <w:right w:val="single" w:sz="12" w:space="0" w:color="auto"/>
            </w:tcBorders>
            <w:shd w:val="clear" w:color="auto" w:fill="FFFFFF"/>
          </w:tcPr>
          <w:p w14:paraId="05B8ECD1"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CF</w:t>
            </w:r>
          </w:p>
        </w:tc>
        <w:tc>
          <w:tcPr>
            <w:tcW w:w="1276" w:type="dxa"/>
            <w:tcBorders>
              <w:left w:val="single" w:sz="12" w:space="0" w:color="auto"/>
              <w:right w:val="single" w:sz="12" w:space="0" w:color="auto"/>
            </w:tcBorders>
            <w:shd w:val="clear" w:color="auto" w:fill="auto"/>
          </w:tcPr>
          <w:p w14:paraId="2261CBF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CE11</w:t>
            </w:r>
          </w:p>
        </w:tc>
        <w:tc>
          <w:tcPr>
            <w:tcW w:w="992" w:type="dxa"/>
            <w:tcBorders>
              <w:left w:val="single" w:sz="12" w:space="0" w:color="auto"/>
              <w:right w:val="single" w:sz="12" w:space="0" w:color="auto"/>
            </w:tcBorders>
            <w:shd w:val="clear" w:color="auto" w:fill="auto"/>
          </w:tcPr>
          <w:p w14:paraId="1CDAABD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0BFFC45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LDAIGD, MLDAIG, DEFVRH, EFVRHK, HKMLDA, DAIGDL, KMLDAI, MRDIEY, DIEYLQ, RDIEYL, IEYLQS, GFMRDI, FGFMRD, FMRDIE</w:t>
            </w:r>
          </w:p>
        </w:tc>
        <w:tc>
          <w:tcPr>
            <w:tcW w:w="1985" w:type="dxa"/>
            <w:tcBorders>
              <w:left w:val="single" w:sz="12" w:space="0" w:color="auto"/>
            </w:tcBorders>
            <w:shd w:val="clear" w:color="auto" w:fill="auto"/>
          </w:tcPr>
          <w:p w14:paraId="6E1BA73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3.5.1.108:260</w:t>
            </w:r>
          </w:p>
        </w:tc>
      </w:tr>
      <w:tr w:rsidR="006D69F7" w:rsidRPr="00EF74AD" w14:paraId="5559095A" w14:textId="77777777" w:rsidTr="00EF74AD">
        <w:trPr>
          <w:trHeight w:val="1011"/>
        </w:trPr>
        <w:tc>
          <w:tcPr>
            <w:tcW w:w="1242" w:type="dxa"/>
            <w:tcBorders>
              <w:right w:val="single" w:sz="12" w:space="0" w:color="auto"/>
            </w:tcBorders>
            <w:shd w:val="clear" w:color="auto" w:fill="FFFFFF"/>
          </w:tcPr>
          <w:p w14:paraId="77387F2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4D737115" w14:textId="77777777" w:rsidR="001064E6" w:rsidRPr="00EF74AD" w:rsidRDefault="001064E6" w:rsidP="0015763C">
            <w:pPr>
              <w:spacing w:after="0" w:line="240" w:lineRule="auto"/>
              <w:rPr>
                <w:rFonts w:ascii="Times New Roman" w:hAnsi="Times New Roman"/>
                <w:sz w:val="24"/>
                <w:szCs w:val="24"/>
              </w:rPr>
            </w:pPr>
          </w:p>
        </w:tc>
        <w:tc>
          <w:tcPr>
            <w:tcW w:w="992" w:type="dxa"/>
            <w:tcBorders>
              <w:left w:val="single" w:sz="12" w:space="0" w:color="auto"/>
              <w:right w:val="single" w:sz="12" w:space="0" w:color="auto"/>
            </w:tcBorders>
            <w:shd w:val="clear" w:color="auto" w:fill="F2F2F2"/>
          </w:tcPr>
          <w:p w14:paraId="60C612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w:t>
            </w:r>
          </w:p>
        </w:tc>
        <w:tc>
          <w:tcPr>
            <w:tcW w:w="4536" w:type="dxa"/>
            <w:tcBorders>
              <w:left w:val="single" w:sz="12" w:space="0" w:color="auto"/>
              <w:right w:val="single" w:sz="12" w:space="0" w:color="auto"/>
            </w:tcBorders>
            <w:shd w:val="clear" w:color="auto" w:fill="F2F2F2"/>
          </w:tcPr>
          <w:p w14:paraId="29B39F7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IEIDGP, IDGPEV, PILDGS, GPEVPI, PEVPIL, VPILDG, DGPEVP, EVPILD, EIDGPE</w:t>
            </w:r>
          </w:p>
        </w:tc>
        <w:tc>
          <w:tcPr>
            <w:tcW w:w="1985" w:type="dxa"/>
            <w:tcBorders>
              <w:left w:val="single" w:sz="12" w:space="0" w:color="auto"/>
            </w:tcBorders>
            <w:shd w:val="clear" w:color="auto" w:fill="F2F2F2"/>
          </w:tcPr>
          <w:p w14:paraId="6AF85EC8" w14:textId="77777777" w:rsidR="001064E6" w:rsidRPr="00EF74AD" w:rsidRDefault="001064E6" w:rsidP="0015763C">
            <w:pPr>
              <w:spacing w:after="0"/>
              <w:rPr>
                <w:rFonts w:ascii="Times New Roman" w:hAnsi="Times New Roman"/>
                <w:sz w:val="24"/>
                <w:szCs w:val="24"/>
              </w:rPr>
            </w:pPr>
          </w:p>
        </w:tc>
      </w:tr>
      <w:tr w:rsidR="001064E6" w:rsidRPr="00EF74AD" w14:paraId="46A25F67" w14:textId="77777777" w:rsidTr="00EF74AD">
        <w:trPr>
          <w:trHeight w:val="1025"/>
        </w:trPr>
        <w:tc>
          <w:tcPr>
            <w:tcW w:w="1242" w:type="dxa"/>
            <w:tcBorders>
              <w:right w:val="single" w:sz="12" w:space="0" w:color="auto"/>
            </w:tcBorders>
            <w:shd w:val="clear" w:color="auto" w:fill="FFFFFF"/>
          </w:tcPr>
          <w:p w14:paraId="53C8B4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55C97CFD" w14:textId="77777777" w:rsidR="001064E6" w:rsidRPr="00EF74AD" w:rsidRDefault="001064E6" w:rsidP="0015763C">
            <w:pPr>
              <w:spacing w:after="0"/>
              <w:rPr>
                <w:rFonts w:ascii="Times New Roman" w:hAnsi="Times New Roman"/>
                <w:sz w:val="24"/>
                <w:szCs w:val="24"/>
              </w:rPr>
            </w:pPr>
          </w:p>
        </w:tc>
        <w:tc>
          <w:tcPr>
            <w:tcW w:w="992" w:type="dxa"/>
            <w:tcBorders>
              <w:left w:val="single" w:sz="12" w:space="0" w:color="auto"/>
              <w:right w:val="single" w:sz="12" w:space="0" w:color="auto"/>
            </w:tcBorders>
            <w:shd w:val="clear" w:color="auto" w:fill="auto"/>
          </w:tcPr>
          <w:p w14:paraId="2DCCCBB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6</w:t>
            </w:r>
          </w:p>
        </w:tc>
        <w:tc>
          <w:tcPr>
            <w:tcW w:w="4536" w:type="dxa"/>
            <w:tcBorders>
              <w:left w:val="single" w:sz="12" w:space="0" w:color="auto"/>
              <w:right w:val="single" w:sz="12" w:space="0" w:color="auto"/>
            </w:tcBorders>
            <w:shd w:val="clear" w:color="auto" w:fill="auto"/>
          </w:tcPr>
          <w:p w14:paraId="24AF9168"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VPDPEN, PGDTLI,GDTLIF, QTGGIL, AQTGGI, MAQTGG, AMAQTG, EAMAQT, PDPENY</w:t>
            </w:r>
          </w:p>
        </w:tc>
        <w:tc>
          <w:tcPr>
            <w:tcW w:w="1985" w:type="dxa"/>
            <w:tcBorders>
              <w:left w:val="single" w:sz="12" w:space="0" w:color="auto"/>
            </w:tcBorders>
            <w:shd w:val="clear" w:color="auto" w:fill="auto"/>
          </w:tcPr>
          <w:p w14:paraId="7E6A1486" w14:textId="77777777" w:rsidR="001064E6" w:rsidRPr="00EF74AD" w:rsidRDefault="001064E6" w:rsidP="0015763C">
            <w:pPr>
              <w:spacing w:after="0"/>
              <w:rPr>
                <w:rFonts w:ascii="Times New Roman" w:hAnsi="Times New Roman"/>
                <w:sz w:val="24"/>
                <w:szCs w:val="24"/>
              </w:rPr>
            </w:pPr>
          </w:p>
        </w:tc>
      </w:tr>
      <w:tr w:rsidR="006D69F7" w:rsidRPr="00EF74AD" w14:paraId="24292992" w14:textId="77777777" w:rsidTr="00EF74AD">
        <w:trPr>
          <w:trHeight w:val="1011"/>
        </w:trPr>
        <w:tc>
          <w:tcPr>
            <w:tcW w:w="1242" w:type="dxa"/>
            <w:tcBorders>
              <w:right w:val="single" w:sz="12" w:space="0" w:color="auto"/>
            </w:tcBorders>
            <w:shd w:val="clear" w:color="auto" w:fill="FFFFFF"/>
          </w:tcPr>
          <w:p w14:paraId="5E32BCA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B7CEC8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GH19</w:t>
            </w:r>
          </w:p>
        </w:tc>
        <w:tc>
          <w:tcPr>
            <w:tcW w:w="992" w:type="dxa"/>
            <w:tcBorders>
              <w:left w:val="single" w:sz="12" w:space="0" w:color="auto"/>
              <w:right w:val="single" w:sz="12" w:space="0" w:color="auto"/>
            </w:tcBorders>
            <w:shd w:val="clear" w:color="auto" w:fill="F2F2F2"/>
          </w:tcPr>
          <w:p w14:paraId="628B9D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w:t>
            </w:r>
          </w:p>
        </w:tc>
        <w:tc>
          <w:tcPr>
            <w:tcW w:w="4536" w:type="dxa"/>
            <w:tcBorders>
              <w:left w:val="single" w:sz="12" w:space="0" w:color="auto"/>
              <w:right w:val="single" w:sz="12" w:space="0" w:color="auto"/>
            </w:tcBorders>
            <w:shd w:val="clear" w:color="auto" w:fill="F2F2F2"/>
          </w:tcPr>
          <w:p w14:paraId="21239EB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GTNGLA, TNGLAD, NGGTNG, LADRQA, GGTNGL, NGLADR, GLADRQ, INGGTN</w:t>
            </w:r>
          </w:p>
        </w:tc>
        <w:tc>
          <w:tcPr>
            <w:tcW w:w="1985" w:type="dxa"/>
            <w:tcBorders>
              <w:left w:val="single" w:sz="12" w:space="0" w:color="auto"/>
            </w:tcBorders>
            <w:shd w:val="clear" w:color="auto" w:fill="F2F2F2"/>
          </w:tcPr>
          <w:p w14:paraId="6E8CA1D4" w14:textId="77777777" w:rsidR="001064E6" w:rsidRPr="00EF74AD" w:rsidRDefault="001064E6" w:rsidP="0015763C">
            <w:pPr>
              <w:spacing w:after="0"/>
              <w:rPr>
                <w:rFonts w:ascii="Times New Roman" w:hAnsi="Times New Roman"/>
                <w:sz w:val="24"/>
                <w:szCs w:val="24"/>
              </w:rPr>
            </w:pPr>
          </w:p>
        </w:tc>
      </w:tr>
      <w:tr w:rsidR="001064E6" w:rsidRPr="00EF74AD" w14:paraId="1227FC9B" w14:textId="77777777" w:rsidTr="0015763C">
        <w:trPr>
          <w:trHeight w:val="1076"/>
        </w:trPr>
        <w:tc>
          <w:tcPr>
            <w:tcW w:w="1242" w:type="dxa"/>
            <w:tcBorders>
              <w:right w:val="single" w:sz="12" w:space="0" w:color="auto"/>
            </w:tcBorders>
            <w:shd w:val="clear" w:color="auto" w:fill="FFFFFF"/>
          </w:tcPr>
          <w:p w14:paraId="5A2C7AB6"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76C8C8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 xml:space="preserve">GH95 </w:t>
            </w:r>
          </w:p>
        </w:tc>
        <w:tc>
          <w:tcPr>
            <w:tcW w:w="992" w:type="dxa"/>
            <w:tcBorders>
              <w:left w:val="single" w:sz="12" w:space="0" w:color="auto"/>
              <w:right w:val="single" w:sz="12" w:space="0" w:color="auto"/>
            </w:tcBorders>
            <w:shd w:val="clear" w:color="auto" w:fill="auto"/>
          </w:tcPr>
          <w:p w14:paraId="1A5907C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648BBE7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PANLQG, QPANLQ, YTININ, KYTINI, FGRYLL, LQGIWN, QFGRYL, NYWPAE, ANLQGI, TININT, GRYLLI, SKYTIN, NLQGIW</w:t>
            </w:r>
          </w:p>
        </w:tc>
        <w:tc>
          <w:tcPr>
            <w:tcW w:w="1985" w:type="dxa"/>
            <w:tcBorders>
              <w:left w:val="single" w:sz="12" w:space="0" w:color="auto"/>
            </w:tcBorders>
            <w:shd w:val="clear" w:color="auto" w:fill="auto"/>
          </w:tcPr>
          <w:p w14:paraId="6017F53D" w14:textId="77777777" w:rsidR="001064E6" w:rsidRPr="00EF74AD" w:rsidRDefault="001064E6" w:rsidP="0015763C">
            <w:pPr>
              <w:spacing w:after="0"/>
              <w:rPr>
                <w:rFonts w:ascii="Times New Roman" w:hAnsi="Times New Roman"/>
                <w:sz w:val="24"/>
                <w:szCs w:val="24"/>
              </w:rPr>
            </w:pPr>
          </w:p>
        </w:tc>
      </w:tr>
      <w:tr w:rsidR="006D69F7" w:rsidRPr="00EF74AD" w14:paraId="0952EA4E" w14:textId="77777777" w:rsidTr="00EF74AD">
        <w:trPr>
          <w:trHeight w:val="722"/>
        </w:trPr>
        <w:tc>
          <w:tcPr>
            <w:tcW w:w="1242" w:type="dxa"/>
            <w:tcBorders>
              <w:right w:val="single" w:sz="12" w:space="0" w:color="auto"/>
            </w:tcBorders>
            <w:shd w:val="clear" w:color="auto" w:fill="FFFFFF"/>
          </w:tcPr>
          <w:p w14:paraId="231278D0"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6B1876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GT26</w:t>
            </w:r>
          </w:p>
        </w:tc>
        <w:tc>
          <w:tcPr>
            <w:tcW w:w="992" w:type="dxa"/>
            <w:tcBorders>
              <w:left w:val="single" w:sz="12" w:space="0" w:color="auto"/>
              <w:right w:val="single" w:sz="12" w:space="0" w:color="auto"/>
            </w:tcBorders>
            <w:shd w:val="clear" w:color="auto" w:fill="F2F2F2"/>
          </w:tcPr>
          <w:p w14:paraId="33A3301D"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29</w:t>
            </w:r>
          </w:p>
        </w:tc>
        <w:tc>
          <w:tcPr>
            <w:tcW w:w="4536" w:type="dxa"/>
            <w:tcBorders>
              <w:left w:val="single" w:sz="12" w:space="0" w:color="auto"/>
              <w:right w:val="single" w:sz="12" w:space="0" w:color="auto"/>
            </w:tcBorders>
            <w:shd w:val="clear" w:color="auto" w:fill="F2F2F2"/>
          </w:tcPr>
          <w:p w14:paraId="167991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IDELPQ, MSLVGP, SLVGPR, DMSLVG, GDMSLV, LVGPRP</w:t>
            </w:r>
          </w:p>
        </w:tc>
        <w:tc>
          <w:tcPr>
            <w:tcW w:w="1985" w:type="dxa"/>
            <w:tcBorders>
              <w:left w:val="single" w:sz="12" w:space="0" w:color="auto"/>
            </w:tcBorders>
            <w:shd w:val="clear" w:color="auto" w:fill="F2F2F2"/>
          </w:tcPr>
          <w:p w14:paraId="50DEAAFF" w14:textId="77777777" w:rsidR="001064E6" w:rsidRPr="00EF74AD" w:rsidRDefault="001064E6" w:rsidP="0015763C">
            <w:pPr>
              <w:spacing w:after="0"/>
              <w:rPr>
                <w:rFonts w:ascii="Times New Roman" w:hAnsi="Times New Roman"/>
                <w:sz w:val="24"/>
                <w:szCs w:val="24"/>
              </w:rPr>
            </w:pPr>
          </w:p>
        </w:tc>
      </w:tr>
      <w:tr w:rsidR="001064E6" w:rsidRPr="00EF74AD" w14:paraId="55156747" w14:textId="77777777" w:rsidTr="00EF74AD">
        <w:trPr>
          <w:trHeight w:val="736"/>
        </w:trPr>
        <w:tc>
          <w:tcPr>
            <w:tcW w:w="1242" w:type="dxa"/>
            <w:tcBorders>
              <w:right w:val="single" w:sz="12" w:space="0" w:color="auto"/>
            </w:tcBorders>
            <w:shd w:val="clear" w:color="auto" w:fill="FFFFFF"/>
          </w:tcPr>
          <w:p w14:paraId="4CF37AD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33BD69E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CBM13</w:t>
            </w:r>
          </w:p>
        </w:tc>
        <w:tc>
          <w:tcPr>
            <w:tcW w:w="992" w:type="dxa"/>
            <w:tcBorders>
              <w:left w:val="single" w:sz="12" w:space="0" w:color="auto"/>
              <w:right w:val="single" w:sz="12" w:space="0" w:color="auto"/>
            </w:tcBorders>
            <w:shd w:val="clear" w:color="auto" w:fill="auto"/>
          </w:tcPr>
          <w:p w14:paraId="049448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7ACC1A4"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NLQGIW,PANLQG,GRYLLI,QPANLQ,LQGIWN,ANLQGI</w:t>
            </w:r>
          </w:p>
        </w:tc>
        <w:tc>
          <w:tcPr>
            <w:tcW w:w="1985" w:type="dxa"/>
            <w:tcBorders>
              <w:left w:val="single" w:sz="12" w:space="0" w:color="auto"/>
            </w:tcBorders>
            <w:shd w:val="clear" w:color="auto" w:fill="auto"/>
          </w:tcPr>
          <w:p w14:paraId="498D8433" w14:textId="77777777" w:rsidR="001064E6" w:rsidRPr="00EF74AD" w:rsidRDefault="001064E6" w:rsidP="0015763C">
            <w:pPr>
              <w:spacing w:after="0"/>
              <w:rPr>
                <w:rFonts w:ascii="Times New Roman" w:hAnsi="Times New Roman"/>
                <w:sz w:val="24"/>
                <w:szCs w:val="24"/>
              </w:rPr>
            </w:pPr>
          </w:p>
        </w:tc>
      </w:tr>
      <w:tr w:rsidR="006D69F7" w:rsidRPr="00EF74AD" w14:paraId="12AE7C92" w14:textId="77777777" w:rsidTr="00EF74AD">
        <w:trPr>
          <w:trHeight w:val="722"/>
        </w:trPr>
        <w:tc>
          <w:tcPr>
            <w:tcW w:w="1242" w:type="dxa"/>
            <w:tcBorders>
              <w:right w:val="single" w:sz="12" w:space="0" w:color="auto"/>
            </w:tcBorders>
            <w:shd w:val="clear" w:color="auto" w:fill="FFFFFF"/>
          </w:tcPr>
          <w:p w14:paraId="3127E4F6"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CM</w:t>
            </w:r>
          </w:p>
        </w:tc>
        <w:tc>
          <w:tcPr>
            <w:tcW w:w="1276" w:type="dxa"/>
            <w:tcBorders>
              <w:left w:val="single" w:sz="12" w:space="0" w:color="auto"/>
              <w:right w:val="single" w:sz="12" w:space="0" w:color="auto"/>
            </w:tcBorders>
            <w:shd w:val="clear" w:color="auto" w:fill="F2F2F2"/>
          </w:tcPr>
          <w:p w14:paraId="628786D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GH13</w:t>
            </w:r>
          </w:p>
        </w:tc>
        <w:tc>
          <w:tcPr>
            <w:tcW w:w="992" w:type="dxa"/>
            <w:tcBorders>
              <w:left w:val="single" w:sz="12" w:space="0" w:color="auto"/>
              <w:right w:val="single" w:sz="12" w:space="0" w:color="auto"/>
            </w:tcBorders>
            <w:shd w:val="clear" w:color="auto" w:fill="F2F2F2"/>
          </w:tcPr>
          <w:p w14:paraId="044D896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27</w:t>
            </w:r>
          </w:p>
        </w:tc>
        <w:tc>
          <w:tcPr>
            <w:tcW w:w="4536" w:type="dxa"/>
            <w:tcBorders>
              <w:left w:val="single" w:sz="12" w:space="0" w:color="auto"/>
              <w:right w:val="single" w:sz="12" w:space="0" w:color="auto"/>
            </w:tcBorders>
            <w:shd w:val="clear" w:color="auto" w:fill="F2F2F2"/>
          </w:tcPr>
          <w:p w14:paraId="2D9DFC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QIFPDR, IFPDRF, FYQIFP, VFYQIF, AVFYQI, YQIFPD</w:t>
            </w:r>
          </w:p>
        </w:tc>
        <w:tc>
          <w:tcPr>
            <w:tcW w:w="1985" w:type="dxa"/>
            <w:tcBorders>
              <w:left w:val="single" w:sz="12" w:space="0" w:color="auto"/>
            </w:tcBorders>
            <w:shd w:val="clear" w:color="auto" w:fill="F2F2F2"/>
          </w:tcPr>
          <w:p w14:paraId="20F92FE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3.2.1.54:41</w:t>
            </w:r>
          </w:p>
        </w:tc>
      </w:tr>
      <w:tr w:rsidR="001064E6" w:rsidRPr="00EF74AD" w14:paraId="18348839" w14:textId="77777777" w:rsidTr="00EF74AD">
        <w:trPr>
          <w:trHeight w:val="736"/>
        </w:trPr>
        <w:tc>
          <w:tcPr>
            <w:tcW w:w="1242" w:type="dxa"/>
            <w:tcBorders>
              <w:right w:val="single" w:sz="12" w:space="0" w:color="auto"/>
            </w:tcBorders>
            <w:shd w:val="clear" w:color="auto" w:fill="FFFFFF"/>
          </w:tcPr>
          <w:p w14:paraId="4AED987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FM</w:t>
            </w:r>
          </w:p>
        </w:tc>
        <w:tc>
          <w:tcPr>
            <w:tcW w:w="1276" w:type="dxa"/>
            <w:tcBorders>
              <w:left w:val="single" w:sz="12" w:space="0" w:color="auto"/>
              <w:right w:val="single" w:sz="12" w:space="0" w:color="auto"/>
            </w:tcBorders>
            <w:shd w:val="clear" w:color="auto" w:fill="auto"/>
          </w:tcPr>
          <w:p w14:paraId="18002777"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CE7</w:t>
            </w:r>
          </w:p>
        </w:tc>
        <w:tc>
          <w:tcPr>
            <w:tcW w:w="992" w:type="dxa"/>
            <w:tcBorders>
              <w:left w:val="single" w:sz="12" w:space="0" w:color="auto"/>
              <w:right w:val="single" w:sz="12" w:space="0" w:color="auto"/>
            </w:tcBorders>
            <w:shd w:val="clear" w:color="auto" w:fill="auto"/>
          </w:tcPr>
          <w:p w14:paraId="58F6C63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w:t>
            </w:r>
          </w:p>
        </w:tc>
        <w:tc>
          <w:tcPr>
            <w:tcW w:w="4536" w:type="dxa"/>
            <w:tcBorders>
              <w:left w:val="single" w:sz="12" w:space="0" w:color="auto"/>
              <w:right w:val="single" w:sz="12" w:space="0" w:color="auto"/>
            </w:tcBorders>
            <w:shd w:val="clear" w:color="auto" w:fill="auto"/>
          </w:tcPr>
          <w:p w14:paraId="0E1EF87C"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FTDAVR, RVFTDA, RRVFTD,  TDAVRA, DAVRAV, VFTDAV</w:t>
            </w:r>
          </w:p>
        </w:tc>
        <w:tc>
          <w:tcPr>
            <w:tcW w:w="1985" w:type="dxa"/>
            <w:tcBorders>
              <w:left w:val="single" w:sz="12" w:space="0" w:color="auto"/>
            </w:tcBorders>
            <w:shd w:val="clear" w:color="auto" w:fill="auto"/>
          </w:tcPr>
          <w:p w14:paraId="552F71F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3.1.1.72:35</w:t>
            </w:r>
          </w:p>
        </w:tc>
      </w:tr>
      <w:tr w:rsidR="001064E6" w:rsidRPr="00EF74AD" w14:paraId="7FE0D57A" w14:textId="77777777" w:rsidTr="00EF74AD">
        <w:trPr>
          <w:trHeight w:val="736"/>
        </w:trPr>
        <w:tc>
          <w:tcPr>
            <w:tcW w:w="1242" w:type="dxa"/>
            <w:tcBorders>
              <w:right w:val="single" w:sz="12" w:space="0" w:color="auto"/>
            </w:tcBorders>
            <w:shd w:val="clear" w:color="auto" w:fill="FFFFFF"/>
          </w:tcPr>
          <w:p w14:paraId="325AA49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5A69CD76"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CE9</w:t>
            </w:r>
          </w:p>
        </w:tc>
        <w:tc>
          <w:tcPr>
            <w:tcW w:w="992" w:type="dxa"/>
            <w:tcBorders>
              <w:left w:val="single" w:sz="12" w:space="0" w:color="auto"/>
              <w:right w:val="single" w:sz="12" w:space="0" w:color="auto"/>
            </w:tcBorders>
            <w:shd w:val="clear" w:color="auto" w:fill="F2F2F2"/>
          </w:tcPr>
          <w:p w14:paraId="27FC0B1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F2F2F2"/>
          </w:tcPr>
          <w:p w14:paraId="0B419E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TAPAGA, VTDATA, TDATAP, LVTDAT, ATAPAG, DATAPA</w:t>
            </w:r>
          </w:p>
        </w:tc>
        <w:tc>
          <w:tcPr>
            <w:tcW w:w="1985" w:type="dxa"/>
            <w:tcBorders>
              <w:left w:val="single" w:sz="12" w:space="0" w:color="auto"/>
            </w:tcBorders>
            <w:shd w:val="clear" w:color="auto" w:fill="F2F2F2"/>
          </w:tcPr>
          <w:p w14:paraId="6F6139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3.5.1.25:306</w:t>
            </w:r>
          </w:p>
        </w:tc>
      </w:tr>
      <w:tr w:rsidR="006D69F7" w:rsidRPr="00EF74AD" w14:paraId="3FA52DB9" w14:textId="77777777" w:rsidTr="00EF74AD">
        <w:trPr>
          <w:trHeight w:val="1011"/>
        </w:trPr>
        <w:tc>
          <w:tcPr>
            <w:tcW w:w="1242" w:type="dxa"/>
            <w:tcBorders>
              <w:right w:val="single" w:sz="12" w:space="0" w:color="auto"/>
            </w:tcBorders>
            <w:shd w:val="clear" w:color="auto" w:fill="FFFFFF"/>
          </w:tcPr>
          <w:p w14:paraId="6F6AAFA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6AE200D2"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auto"/>
          </w:tcPr>
          <w:p w14:paraId="7B466010"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99</w:t>
            </w:r>
          </w:p>
        </w:tc>
        <w:tc>
          <w:tcPr>
            <w:tcW w:w="4536" w:type="dxa"/>
            <w:tcBorders>
              <w:left w:val="single" w:sz="12" w:space="0" w:color="auto"/>
              <w:right w:val="single" w:sz="12" w:space="0" w:color="auto"/>
            </w:tcBorders>
            <w:shd w:val="clear" w:color="auto" w:fill="auto"/>
          </w:tcPr>
          <w:p w14:paraId="55E035AE"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GCGGRG, VGCGGR, RGTGAA, GGRGTG, GRGTGA, CGGRGT, LVGCGG</w:t>
            </w:r>
          </w:p>
        </w:tc>
        <w:tc>
          <w:tcPr>
            <w:tcW w:w="1985" w:type="dxa"/>
            <w:tcBorders>
              <w:left w:val="single" w:sz="12" w:space="0" w:color="auto"/>
            </w:tcBorders>
            <w:shd w:val="clear" w:color="auto" w:fill="auto"/>
          </w:tcPr>
          <w:p w14:paraId="15783565" w14:textId="77777777" w:rsidR="001064E6" w:rsidRPr="00EF74AD" w:rsidRDefault="001064E6" w:rsidP="0015763C">
            <w:pPr>
              <w:spacing w:after="0"/>
              <w:rPr>
                <w:rFonts w:ascii="Times New Roman" w:hAnsi="Times New Roman"/>
                <w:sz w:val="24"/>
                <w:szCs w:val="24"/>
              </w:rPr>
            </w:pPr>
          </w:p>
        </w:tc>
      </w:tr>
      <w:tr w:rsidR="006D69F7" w:rsidRPr="00EF74AD" w14:paraId="78C893D3" w14:textId="77777777" w:rsidTr="00EF74AD">
        <w:trPr>
          <w:trHeight w:val="1011"/>
        </w:trPr>
        <w:tc>
          <w:tcPr>
            <w:tcW w:w="1242" w:type="dxa"/>
            <w:tcBorders>
              <w:right w:val="single" w:sz="12" w:space="0" w:color="auto"/>
            </w:tcBorders>
            <w:shd w:val="clear" w:color="auto" w:fill="FFFFFF"/>
          </w:tcPr>
          <w:p w14:paraId="3ED7D75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796DFDB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GH28</w:t>
            </w:r>
          </w:p>
        </w:tc>
        <w:tc>
          <w:tcPr>
            <w:tcW w:w="992" w:type="dxa"/>
            <w:tcBorders>
              <w:left w:val="single" w:sz="12" w:space="0" w:color="auto"/>
              <w:right w:val="single" w:sz="12" w:space="0" w:color="auto"/>
            </w:tcBorders>
            <w:shd w:val="clear" w:color="auto" w:fill="F2F2F2"/>
          </w:tcPr>
          <w:p w14:paraId="0BAB947A"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11</w:t>
            </w:r>
          </w:p>
        </w:tc>
        <w:tc>
          <w:tcPr>
            <w:tcW w:w="4536" w:type="dxa"/>
            <w:tcBorders>
              <w:left w:val="single" w:sz="12" w:space="0" w:color="auto"/>
              <w:right w:val="single" w:sz="12" w:space="0" w:color="auto"/>
            </w:tcBorders>
            <w:shd w:val="clear" w:color="auto" w:fill="F2F2F2"/>
          </w:tcPr>
          <w:p w14:paraId="506BBFF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GHGGFV, TRGRGG, KSTRGR, FKSTRG, STRGRG, HGGFVV, GGFVVG</w:t>
            </w:r>
          </w:p>
        </w:tc>
        <w:tc>
          <w:tcPr>
            <w:tcW w:w="1985" w:type="dxa"/>
            <w:tcBorders>
              <w:left w:val="single" w:sz="12" w:space="0" w:color="auto"/>
            </w:tcBorders>
            <w:shd w:val="clear" w:color="auto" w:fill="F2F2F2"/>
          </w:tcPr>
          <w:p w14:paraId="50AF8686" w14:textId="77777777" w:rsidR="001064E6" w:rsidRPr="00EF74AD" w:rsidRDefault="001064E6" w:rsidP="0015763C">
            <w:pPr>
              <w:spacing w:after="0"/>
              <w:rPr>
                <w:rFonts w:ascii="Times New Roman" w:hAnsi="Times New Roman"/>
                <w:sz w:val="24"/>
                <w:szCs w:val="24"/>
              </w:rPr>
            </w:pPr>
          </w:p>
        </w:tc>
      </w:tr>
      <w:tr w:rsidR="006D69F7" w:rsidRPr="00EF74AD" w14:paraId="0B89FE0F" w14:textId="77777777" w:rsidTr="00EF74AD">
        <w:trPr>
          <w:trHeight w:val="1300"/>
        </w:trPr>
        <w:tc>
          <w:tcPr>
            <w:tcW w:w="1242" w:type="dxa"/>
            <w:tcBorders>
              <w:right w:val="single" w:sz="12" w:space="0" w:color="auto"/>
            </w:tcBorders>
            <w:shd w:val="clear" w:color="auto" w:fill="FFFFFF"/>
          </w:tcPr>
          <w:p w14:paraId="41DBFAFE"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2F38A72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GH31</w:t>
            </w:r>
          </w:p>
        </w:tc>
        <w:tc>
          <w:tcPr>
            <w:tcW w:w="992" w:type="dxa"/>
            <w:tcBorders>
              <w:left w:val="single" w:sz="12" w:space="0" w:color="auto"/>
              <w:right w:val="single" w:sz="12" w:space="0" w:color="auto"/>
            </w:tcBorders>
            <w:shd w:val="clear" w:color="auto" w:fill="auto"/>
          </w:tcPr>
          <w:p w14:paraId="2B709A6B"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auto"/>
          </w:tcPr>
          <w:p w14:paraId="19E0D743"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AFAGQQ,TRSAFA,KRVFIL,GQQRYG,VFILTR,AGQQRY,RVFILT,RSAFAG,SDKRVF,SAFAGQ,ILTRSA,FAGQQR,LTRSAF,FILTRS</w:t>
            </w:r>
          </w:p>
        </w:tc>
        <w:tc>
          <w:tcPr>
            <w:tcW w:w="1985" w:type="dxa"/>
            <w:tcBorders>
              <w:left w:val="single" w:sz="12" w:space="0" w:color="auto"/>
            </w:tcBorders>
            <w:shd w:val="clear" w:color="auto" w:fill="auto"/>
          </w:tcPr>
          <w:p w14:paraId="61AED764" w14:textId="77777777" w:rsidR="001064E6" w:rsidRPr="00EF74AD" w:rsidRDefault="001064E6" w:rsidP="0015763C">
            <w:pPr>
              <w:spacing w:after="0"/>
              <w:rPr>
                <w:rFonts w:ascii="Times New Roman" w:hAnsi="Times New Roman"/>
                <w:sz w:val="24"/>
                <w:szCs w:val="24"/>
              </w:rPr>
            </w:pPr>
          </w:p>
        </w:tc>
      </w:tr>
      <w:tr w:rsidR="006D69F7" w:rsidRPr="00EF74AD" w14:paraId="2186A003" w14:textId="77777777" w:rsidTr="00EF74AD">
        <w:trPr>
          <w:trHeight w:val="736"/>
        </w:trPr>
        <w:tc>
          <w:tcPr>
            <w:tcW w:w="1242" w:type="dxa"/>
            <w:tcBorders>
              <w:right w:val="single" w:sz="12" w:space="0" w:color="auto"/>
            </w:tcBorders>
            <w:shd w:val="clear" w:color="auto" w:fill="FFFFFF"/>
          </w:tcPr>
          <w:p w14:paraId="47E43A0C"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1993CBD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GH33</w:t>
            </w:r>
          </w:p>
        </w:tc>
        <w:tc>
          <w:tcPr>
            <w:tcW w:w="992" w:type="dxa"/>
            <w:tcBorders>
              <w:left w:val="single" w:sz="12" w:space="0" w:color="auto"/>
              <w:right w:val="single" w:sz="12" w:space="0" w:color="auto"/>
            </w:tcBorders>
            <w:shd w:val="clear" w:color="auto" w:fill="F2F2F2"/>
          </w:tcPr>
          <w:p w14:paraId="55FF6C5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43</w:t>
            </w:r>
          </w:p>
        </w:tc>
        <w:tc>
          <w:tcPr>
            <w:tcW w:w="4536" w:type="dxa"/>
            <w:tcBorders>
              <w:left w:val="single" w:sz="12" w:space="0" w:color="auto"/>
              <w:right w:val="single" w:sz="12" w:space="0" w:color="auto"/>
            </w:tcBorders>
            <w:shd w:val="clear" w:color="auto" w:fill="F2F2F2"/>
          </w:tcPr>
          <w:p w14:paraId="42EB334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TEAEWE, AEWEYA, PTEAEW, LPTEAE, RLPTEA, EAEWEY</w:t>
            </w:r>
          </w:p>
        </w:tc>
        <w:tc>
          <w:tcPr>
            <w:tcW w:w="1985" w:type="dxa"/>
            <w:tcBorders>
              <w:left w:val="single" w:sz="12" w:space="0" w:color="auto"/>
            </w:tcBorders>
            <w:shd w:val="clear" w:color="auto" w:fill="F2F2F2"/>
          </w:tcPr>
          <w:p w14:paraId="541AC1B8" w14:textId="77777777" w:rsidR="001064E6" w:rsidRPr="00EF74AD" w:rsidRDefault="001064E6" w:rsidP="0015763C">
            <w:pPr>
              <w:spacing w:after="0"/>
              <w:rPr>
                <w:rFonts w:ascii="Times New Roman" w:hAnsi="Times New Roman"/>
                <w:sz w:val="24"/>
                <w:szCs w:val="24"/>
              </w:rPr>
            </w:pPr>
          </w:p>
        </w:tc>
      </w:tr>
      <w:tr w:rsidR="006D69F7" w:rsidRPr="00EF74AD" w14:paraId="60742C25" w14:textId="77777777" w:rsidTr="00EF74AD">
        <w:trPr>
          <w:trHeight w:val="1300"/>
        </w:trPr>
        <w:tc>
          <w:tcPr>
            <w:tcW w:w="1242" w:type="dxa"/>
            <w:tcBorders>
              <w:right w:val="single" w:sz="12" w:space="0" w:color="auto"/>
            </w:tcBorders>
            <w:shd w:val="clear" w:color="auto" w:fill="FFFFFF"/>
          </w:tcPr>
          <w:p w14:paraId="44B569B5"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7EA51D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w:t>
            </w:r>
          </w:p>
        </w:tc>
        <w:tc>
          <w:tcPr>
            <w:tcW w:w="992" w:type="dxa"/>
            <w:tcBorders>
              <w:left w:val="single" w:sz="12" w:space="0" w:color="auto"/>
              <w:right w:val="single" w:sz="12" w:space="0" w:color="auto"/>
            </w:tcBorders>
            <w:shd w:val="clear" w:color="auto" w:fill="auto"/>
          </w:tcPr>
          <w:p w14:paraId="1F71007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55</w:t>
            </w:r>
          </w:p>
        </w:tc>
        <w:tc>
          <w:tcPr>
            <w:tcW w:w="4536" w:type="dxa"/>
            <w:tcBorders>
              <w:left w:val="single" w:sz="12" w:space="0" w:color="auto"/>
              <w:right w:val="single" w:sz="12" w:space="0" w:color="auto"/>
            </w:tcBorders>
            <w:shd w:val="clear" w:color="auto" w:fill="auto"/>
          </w:tcPr>
          <w:p w14:paraId="4D2AD3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NEKENI, DGSPDG, TYNEKE, IPTYNE, DDGSPD, YNEKEN, SPDGTA, PTYNEK, IIPTYN, LVIIPT, GSPDGT, VIIPTY</w:t>
            </w:r>
          </w:p>
        </w:tc>
        <w:tc>
          <w:tcPr>
            <w:tcW w:w="1985" w:type="dxa"/>
            <w:tcBorders>
              <w:left w:val="single" w:sz="12" w:space="0" w:color="auto"/>
            </w:tcBorders>
            <w:shd w:val="clear" w:color="auto" w:fill="auto"/>
          </w:tcPr>
          <w:p w14:paraId="7F0791E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2.4.1.83:53</w:t>
            </w:r>
          </w:p>
        </w:tc>
      </w:tr>
      <w:tr w:rsidR="006D69F7" w:rsidRPr="00EF74AD" w14:paraId="016A2A13" w14:textId="77777777" w:rsidTr="00EF74AD">
        <w:trPr>
          <w:trHeight w:val="1300"/>
        </w:trPr>
        <w:tc>
          <w:tcPr>
            <w:tcW w:w="1242" w:type="dxa"/>
            <w:tcBorders>
              <w:right w:val="single" w:sz="12" w:space="0" w:color="auto"/>
            </w:tcBorders>
            <w:shd w:val="clear" w:color="auto" w:fill="FFFFFF"/>
          </w:tcPr>
          <w:p w14:paraId="63CE6553"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001211D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GT28</w:t>
            </w:r>
          </w:p>
        </w:tc>
        <w:tc>
          <w:tcPr>
            <w:tcW w:w="992" w:type="dxa"/>
            <w:tcBorders>
              <w:left w:val="single" w:sz="12" w:space="0" w:color="auto"/>
              <w:right w:val="single" w:sz="12" w:space="0" w:color="auto"/>
            </w:tcBorders>
            <w:shd w:val="clear" w:color="auto" w:fill="F2F2F2"/>
          </w:tcPr>
          <w:p w14:paraId="50436C80"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13</w:t>
            </w:r>
          </w:p>
        </w:tc>
        <w:tc>
          <w:tcPr>
            <w:tcW w:w="4536" w:type="dxa"/>
            <w:tcBorders>
              <w:left w:val="single" w:sz="12" w:space="0" w:color="auto"/>
              <w:right w:val="single" w:sz="12" w:space="0" w:color="auto"/>
            </w:tcBorders>
            <w:shd w:val="clear" w:color="auto" w:fill="F2F2F2"/>
          </w:tcPr>
          <w:p w14:paraId="45A64CF5"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VNPLLA, LAGGGT, PLLATA, TAGHVN, AGGGTA, HVNPLL, GTAGHV, AGHVNP, GGTAGH, LLAGGG, GGGTAG, GHVNPL</w:t>
            </w:r>
          </w:p>
        </w:tc>
        <w:tc>
          <w:tcPr>
            <w:tcW w:w="1985" w:type="dxa"/>
            <w:tcBorders>
              <w:left w:val="single" w:sz="12" w:space="0" w:color="auto"/>
            </w:tcBorders>
            <w:shd w:val="clear" w:color="auto" w:fill="F2F2F2"/>
          </w:tcPr>
          <w:p w14:paraId="17E32E0B" w14:textId="77777777" w:rsidR="001064E6" w:rsidRPr="00EF74AD" w:rsidRDefault="001064E6" w:rsidP="0015763C">
            <w:pPr>
              <w:spacing w:after="0"/>
              <w:rPr>
                <w:rFonts w:ascii="Times New Roman" w:hAnsi="Times New Roman"/>
                <w:sz w:val="24"/>
                <w:szCs w:val="24"/>
              </w:rPr>
            </w:pPr>
          </w:p>
        </w:tc>
      </w:tr>
      <w:tr w:rsidR="006D69F7" w:rsidRPr="00EF74AD" w14:paraId="180040EC" w14:textId="77777777" w:rsidTr="00EF74AD">
        <w:trPr>
          <w:trHeight w:val="1300"/>
        </w:trPr>
        <w:tc>
          <w:tcPr>
            <w:tcW w:w="1242" w:type="dxa"/>
            <w:tcBorders>
              <w:right w:val="single" w:sz="12" w:space="0" w:color="auto"/>
            </w:tcBorders>
            <w:shd w:val="clear" w:color="auto" w:fill="FFFFFF"/>
          </w:tcPr>
          <w:p w14:paraId="60DCD8B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1372DF1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GT35</w:t>
            </w:r>
          </w:p>
        </w:tc>
        <w:tc>
          <w:tcPr>
            <w:tcW w:w="992" w:type="dxa"/>
            <w:tcBorders>
              <w:left w:val="single" w:sz="12" w:space="0" w:color="auto"/>
              <w:right w:val="single" w:sz="12" w:space="0" w:color="auto"/>
            </w:tcBorders>
            <w:shd w:val="clear" w:color="auto" w:fill="auto"/>
          </w:tcPr>
          <w:p w14:paraId="38E4546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1</w:t>
            </w:r>
          </w:p>
        </w:tc>
        <w:tc>
          <w:tcPr>
            <w:tcW w:w="4536" w:type="dxa"/>
            <w:tcBorders>
              <w:left w:val="single" w:sz="12" w:space="0" w:color="auto"/>
              <w:right w:val="single" w:sz="12" w:space="0" w:color="auto"/>
            </w:tcBorders>
            <w:shd w:val="clear" w:color="auto" w:fill="auto"/>
          </w:tcPr>
          <w:p w14:paraId="2A8713B1"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GTGNMK, GTLDGA, ASGTGN, LTIGTL, EASGTG, SGTGNM, TIGTLD, GALTIG, ALTIGT, NGALTI, IGTLDG</w:t>
            </w:r>
          </w:p>
        </w:tc>
        <w:tc>
          <w:tcPr>
            <w:tcW w:w="1985" w:type="dxa"/>
            <w:tcBorders>
              <w:left w:val="single" w:sz="12" w:space="0" w:color="auto"/>
            </w:tcBorders>
            <w:shd w:val="clear" w:color="auto" w:fill="auto"/>
          </w:tcPr>
          <w:p w14:paraId="1B0B3516"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2.4.1.1:1499</w:t>
            </w:r>
          </w:p>
        </w:tc>
      </w:tr>
      <w:tr w:rsidR="006D69F7" w:rsidRPr="00EF74AD" w14:paraId="390F54E4" w14:textId="77777777" w:rsidTr="00EF74AD">
        <w:trPr>
          <w:trHeight w:val="1011"/>
        </w:trPr>
        <w:tc>
          <w:tcPr>
            <w:tcW w:w="1242" w:type="dxa"/>
            <w:tcBorders>
              <w:right w:val="single" w:sz="12" w:space="0" w:color="auto"/>
            </w:tcBorders>
            <w:shd w:val="clear" w:color="auto" w:fill="FFFFFF"/>
          </w:tcPr>
          <w:p w14:paraId="5CC74C7D"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F2F2F2"/>
          </w:tcPr>
          <w:p w14:paraId="64CE3E6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CBM50</w:t>
            </w:r>
          </w:p>
        </w:tc>
        <w:tc>
          <w:tcPr>
            <w:tcW w:w="992" w:type="dxa"/>
            <w:tcBorders>
              <w:left w:val="single" w:sz="12" w:space="0" w:color="auto"/>
              <w:right w:val="single" w:sz="12" w:space="0" w:color="auto"/>
            </w:tcBorders>
            <w:shd w:val="clear" w:color="auto" w:fill="F2F2F2"/>
          </w:tcPr>
          <w:p w14:paraId="573E1F29"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9</w:t>
            </w:r>
          </w:p>
        </w:tc>
        <w:tc>
          <w:tcPr>
            <w:tcW w:w="4536" w:type="dxa"/>
            <w:tcBorders>
              <w:left w:val="single" w:sz="12" w:space="0" w:color="auto"/>
              <w:right w:val="single" w:sz="12" w:space="0" w:color="auto"/>
            </w:tcBorders>
            <w:shd w:val="clear" w:color="auto" w:fill="F2F2F2"/>
          </w:tcPr>
          <w:p w14:paraId="053E44E2"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KLHFEI,VKLHFE,LHFEIR,TGTDRV,TDRVKL,HFEIRR,DRVKLH,GTDRVK,RVKLHF</w:t>
            </w:r>
          </w:p>
        </w:tc>
        <w:tc>
          <w:tcPr>
            <w:tcW w:w="1985" w:type="dxa"/>
            <w:tcBorders>
              <w:left w:val="single" w:sz="12" w:space="0" w:color="auto"/>
            </w:tcBorders>
            <w:shd w:val="clear" w:color="auto" w:fill="F2F2F2"/>
          </w:tcPr>
          <w:p w14:paraId="40E5558A" w14:textId="77777777" w:rsidR="001064E6" w:rsidRPr="00EF74AD" w:rsidRDefault="001064E6" w:rsidP="0015763C">
            <w:pPr>
              <w:spacing w:after="0"/>
              <w:rPr>
                <w:rFonts w:ascii="Times New Roman" w:hAnsi="Times New Roman"/>
                <w:sz w:val="24"/>
                <w:szCs w:val="24"/>
              </w:rPr>
            </w:pPr>
          </w:p>
        </w:tc>
      </w:tr>
      <w:tr w:rsidR="006D69F7" w:rsidRPr="00EF74AD" w14:paraId="5F426F51" w14:textId="77777777" w:rsidTr="00EF74AD">
        <w:trPr>
          <w:trHeight w:val="1011"/>
        </w:trPr>
        <w:tc>
          <w:tcPr>
            <w:tcW w:w="1242" w:type="dxa"/>
            <w:tcBorders>
              <w:right w:val="single" w:sz="12" w:space="0" w:color="auto"/>
            </w:tcBorders>
            <w:shd w:val="clear" w:color="auto" w:fill="FFFFFF"/>
          </w:tcPr>
          <w:p w14:paraId="1C388CCA"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7DF2AE"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CBM6</w:t>
            </w:r>
          </w:p>
        </w:tc>
        <w:tc>
          <w:tcPr>
            <w:tcW w:w="992" w:type="dxa"/>
            <w:tcBorders>
              <w:left w:val="single" w:sz="12" w:space="0" w:color="auto"/>
              <w:right w:val="single" w:sz="12" w:space="0" w:color="auto"/>
            </w:tcBorders>
            <w:shd w:val="clear" w:color="auto" w:fill="auto"/>
          </w:tcPr>
          <w:p w14:paraId="3AD3DA1F" w14:textId="77777777" w:rsidR="001064E6" w:rsidRPr="00EF74AD" w:rsidRDefault="001064E6" w:rsidP="0015763C">
            <w:pPr>
              <w:spacing w:after="0"/>
              <w:rPr>
                <w:rFonts w:ascii="Times New Roman" w:hAnsi="Times New Roman"/>
                <w:sz w:val="24"/>
                <w:szCs w:val="24"/>
              </w:rPr>
            </w:pPr>
            <w:r w:rsidRPr="00EF74AD">
              <w:rPr>
                <w:rFonts w:ascii="Times New Roman" w:hAnsi="Times New Roman"/>
                <w:sz w:val="24"/>
                <w:szCs w:val="24"/>
              </w:rPr>
              <w:t>53</w:t>
            </w:r>
          </w:p>
        </w:tc>
        <w:tc>
          <w:tcPr>
            <w:tcW w:w="4536" w:type="dxa"/>
            <w:tcBorders>
              <w:left w:val="single" w:sz="12" w:space="0" w:color="auto"/>
              <w:right w:val="single" w:sz="12" w:space="0" w:color="auto"/>
            </w:tcBorders>
            <w:shd w:val="clear" w:color="auto" w:fill="auto"/>
          </w:tcPr>
          <w:p w14:paraId="6C63BA17" w14:textId="77777777" w:rsidR="001064E6" w:rsidRPr="00EF74AD" w:rsidRDefault="00D10655" w:rsidP="0015763C">
            <w:pPr>
              <w:spacing w:after="0"/>
              <w:rPr>
                <w:rFonts w:ascii="Times New Roman" w:hAnsi="Times New Roman"/>
                <w:sz w:val="24"/>
                <w:szCs w:val="24"/>
              </w:rPr>
            </w:pPr>
            <w:r w:rsidRPr="00EF74AD">
              <w:rPr>
                <w:rFonts w:ascii="Times New Roman" w:hAnsi="Times New Roman"/>
                <w:sz w:val="24"/>
                <w:szCs w:val="24"/>
              </w:rPr>
              <w:t>TEAEWE, AEWEYA, PTEAEW, EWEYAA, RLPTEA, LPTEAE, EAEWEY</w:t>
            </w:r>
          </w:p>
        </w:tc>
        <w:tc>
          <w:tcPr>
            <w:tcW w:w="1985" w:type="dxa"/>
            <w:tcBorders>
              <w:left w:val="single" w:sz="12" w:space="0" w:color="auto"/>
            </w:tcBorders>
            <w:shd w:val="clear" w:color="auto" w:fill="auto"/>
          </w:tcPr>
          <w:p w14:paraId="48E6F499" w14:textId="77777777" w:rsidR="001064E6" w:rsidRPr="00EF74AD" w:rsidRDefault="001064E6" w:rsidP="0015763C">
            <w:pPr>
              <w:spacing w:after="0"/>
              <w:rPr>
                <w:rFonts w:ascii="Times New Roman" w:hAnsi="Times New Roman"/>
                <w:sz w:val="24"/>
                <w:szCs w:val="24"/>
              </w:rPr>
            </w:pPr>
          </w:p>
        </w:tc>
      </w:tr>
      <w:tr w:rsidR="006D69F7" w:rsidRPr="00EF74AD" w14:paraId="4FEA4DD3" w14:textId="77777777" w:rsidTr="00EF74AD">
        <w:trPr>
          <w:trHeight w:val="736"/>
        </w:trPr>
        <w:tc>
          <w:tcPr>
            <w:tcW w:w="1242" w:type="dxa"/>
            <w:tcBorders>
              <w:right w:val="single" w:sz="12" w:space="0" w:color="auto"/>
            </w:tcBorders>
            <w:shd w:val="clear" w:color="auto" w:fill="FFFFFF"/>
          </w:tcPr>
          <w:p w14:paraId="12B5592F" w14:textId="77777777" w:rsidR="001064E6" w:rsidRPr="00EF74AD" w:rsidRDefault="001064E6" w:rsidP="0015763C">
            <w:pPr>
              <w:spacing w:after="0"/>
              <w:jc w:val="right"/>
              <w:rPr>
                <w:rFonts w:ascii="Times New Roman" w:eastAsia="Times New Roman" w:hAnsi="Times New Roman"/>
                <w:b/>
                <w:i/>
                <w:iCs/>
                <w:sz w:val="24"/>
                <w:szCs w:val="24"/>
              </w:rPr>
            </w:pPr>
            <w:r w:rsidRPr="00EF74AD">
              <w:rPr>
                <w:rFonts w:ascii="Times New Roman" w:eastAsia="Times New Roman" w:hAnsi="Times New Roman"/>
                <w:b/>
                <w:i/>
                <w:iCs/>
                <w:sz w:val="24"/>
                <w:szCs w:val="24"/>
              </w:rPr>
              <w:t>WH</w:t>
            </w:r>
          </w:p>
        </w:tc>
        <w:tc>
          <w:tcPr>
            <w:tcW w:w="1276" w:type="dxa"/>
            <w:tcBorders>
              <w:left w:val="single" w:sz="12" w:space="0" w:color="auto"/>
              <w:right w:val="single" w:sz="12" w:space="0" w:color="auto"/>
            </w:tcBorders>
            <w:shd w:val="clear" w:color="auto" w:fill="F2F2F2"/>
          </w:tcPr>
          <w:p w14:paraId="522B22FC"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GH0</w:t>
            </w:r>
          </w:p>
        </w:tc>
        <w:tc>
          <w:tcPr>
            <w:tcW w:w="992" w:type="dxa"/>
            <w:tcBorders>
              <w:left w:val="single" w:sz="12" w:space="0" w:color="auto"/>
              <w:right w:val="single" w:sz="12" w:space="0" w:color="auto"/>
            </w:tcBorders>
            <w:shd w:val="clear" w:color="auto" w:fill="F2F2F2"/>
          </w:tcPr>
          <w:p w14:paraId="5BE9FF41"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16</w:t>
            </w:r>
          </w:p>
        </w:tc>
        <w:tc>
          <w:tcPr>
            <w:tcW w:w="4536" w:type="dxa"/>
            <w:tcBorders>
              <w:left w:val="single" w:sz="12" w:space="0" w:color="auto"/>
              <w:right w:val="single" w:sz="12" w:space="0" w:color="auto"/>
            </w:tcBorders>
            <w:shd w:val="clear" w:color="auto" w:fill="F2F2F2"/>
          </w:tcPr>
          <w:p w14:paraId="3AF2350F" w14:textId="77777777" w:rsidR="001064E6" w:rsidRPr="009E6A70" w:rsidRDefault="001064E6" w:rsidP="0015763C">
            <w:pPr>
              <w:spacing w:after="0"/>
              <w:rPr>
                <w:rFonts w:ascii="Times New Roman" w:hAnsi="Times New Roman"/>
                <w:sz w:val="24"/>
                <w:szCs w:val="24"/>
              </w:rPr>
            </w:pPr>
            <w:r w:rsidRPr="009E6A70">
              <w:rPr>
                <w:rFonts w:ascii="Times New Roman" w:hAnsi="Times New Roman"/>
                <w:sz w:val="24"/>
                <w:szCs w:val="24"/>
              </w:rPr>
              <w:t>GRGTGA, LIGCGG, GCGGRG, ALIGCG, GGRGTG, IGCGGR, CGGRGT</w:t>
            </w:r>
          </w:p>
        </w:tc>
        <w:tc>
          <w:tcPr>
            <w:tcW w:w="1985" w:type="dxa"/>
            <w:tcBorders>
              <w:left w:val="single" w:sz="12" w:space="0" w:color="auto"/>
            </w:tcBorders>
            <w:shd w:val="clear" w:color="auto" w:fill="F2F2F2"/>
          </w:tcPr>
          <w:p w14:paraId="78EA4F1F" w14:textId="77777777" w:rsidR="001064E6" w:rsidRPr="00EF74AD" w:rsidRDefault="001064E6" w:rsidP="0015763C">
            <w:pPr>
              <w:spacing w:after="0"/>
              <w:rPr>
                <w:rFonts w:ascii="Times New Roman" w:hAnsi="Times New Roman"/>
                <w:sz w:val="24"/>
                <w:szCs w:val="24"/>
              </w:rPr>
            </w:pPr>
          </w:p>
        </w:tc>
      </w:tr>
      <w:tr w:rsidR="001064E6" w:rsidRPr="00EF74AD" w14:paraId="2E4D08EB" w14:textId="77777777" w:rsidTr="00EF74AD">
        <w:trPr>
          <w:trHeight w:val="736"/>
        </w:trPr>
        <w:tc>
          <w:tcPr>
            <w:tcW w:w="1242" w:type="dxa"/>
            <w:tcBorders>
              <w:right w:val="single" w:sz="12" w:space="0" w:color="auto"/>
            </w:tcBorders>
            <w:shd w:val="clear" w:color="auto" w:fill="FFFFFF"/>
          </w:tcPr>
          <w:p w14:paraId="6AB87157" w14:textId="77777777" w:rsidR="001064E6" w:rsidRPr="00EF74AD" w:rsidRDefault="001064E6" w:rsidP="0015763C">
            <w:pPr>
              <w:spacing w:after="0"/>
              <w:jc w:val="right"/>
              <w:rPr>
                <w:rFonts w:ascii="Times New Roman" w:eastAsia="Times New Roman" w:hAnsi="Times New Roman"/>
                <w:b/>
                <w:i/>
                <w:iCs/>
                <w:sz w:val="24"/>
                <w:szCs w:val="24"/>
              </w:rPr>
            </w:pPr>
          </w:p>
        </w:tc>
        <w:tc>
          <w:tcPr>
            <w:tcW w:w="1276" w:type="dxa"/>
            <w:tcBorders>
              <w:left w:val="single" w:sz="12" w:space="0" w:color="auto"/>
              <w:right w:val="single" w:sz="12" w:space="0" w:color="auto"/>
            </w:tcBorders>
            <w:shd w:val="clear" w:color="auto" w:fill="auto"/>
          </w:tcPr>
          <w:p w14:paraId="40E100B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GH51</w:t>
            </w:r>
          </w:p>
        </w:tc>
        <w:tc>
          <w:tcPr>
            <w:tcW w:w="992" w:type="dxa"/>
            <w:tcBorders>
              <w:left w:val="single" w:sz="12" w:space="0" w:color="auto"/>
              <w:right w:val="single" w:sz="12" w:space="0" w:color="auto"/>
            </w:tcBorders>
            <w:shd w:val="clear" w:color="auto" w:fill="auto"/>
          </w:tcPr>
          <w:p w14:paraId="12E4DB06"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2</w:t>
            </w:r>
          </w:p>
        </w:tc>
        <w:tc>
          <w:tcPr>
            <w:tcW w:w="4536" w:type="dxa"/>
            <w:tcBorders>
              <w:left w:val="single" w:sz="12" w:space="0" w:color="auto"/>
              <w:right w:val="single" w:sz="12" w:space="0" w:color="auto"/>
            </w:tcBorders>
            <w:shd w:val="clear" w:color="auto" w:fill="auto"/>
          </w:tcPr>
          <w:p w14:paraId="70B342A7"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GNENWG, WGCGGN, ENWGCG, NENWGC, GCGGNM, NWGCGG</w:t>
            </w:r>
          </w:p>
        </w:tc>
        <w:tc>
          <w:tcPr>
            <w:tcW w:w="1985" w:type="dxa"/>
            <w:tcBorders>
              <w:left w:val="single" w:sz="12" w:space="0" w:color="auto"/>
            </w:tcBorders>
            <w:shd w:val="clear" w:color="auto" w:fill="auto"/>
          </w:tcPr>
          <w:p w14:paraId="2810F9D4" w14:textId="77777777" w:rsidR="001064E6" w:rsidRPr="006D4ED6" w:rsidRDefault="001064E6" w:rsidP="0015763C">
            <w:pPr>
              <w:spacing w:after="0"/>
              <w:rPr>
                <w:rFonts w:ascii="Times New Roman" w:hAnsi="Times New Roman"/>
                <w:b/>
                <w:sz w:val="24"/>
                <w:szCs w:val="24"/>
              </w:rPr>
            </w:pPr>
            <w:r w:rsidRPr="006D4ED6">
              <w:rPr>
                <w:rFonts w:ascii="Times New Roman" w:hAnsi="Times New Roman"/>
                <w:b/>
                <w:sz w:val="24"/>
                <w:szCs w:val="24"/>
              </w:rPr>
              <w:t>3.2.1.55:729</w:t>
            </w:r>
          </w:p>
        </w:tc>
      </w:tr>
    </w:tbl>
    <w:p w14:paraId="5C5BDD1C" w14:textId="77777777" w:rsidR="006216D3" w:rsidRDefault="006216D3" w:rsidP="004F4910">
      <w:pPr>
        <w:spacing w:line="360" w:lineRule="auto"/>
        <w:jc w:val="both"/>
        <w:rPr>
          <w:rFonts w:ascii="Times New Roman" w:hAnsi="Times New Roman"/>
          <w:sz w:val="24"/>
          <w:szCs w:val="24"/>
        </w:rPr>
      </w:pPr>
    </w:p>
    <w:p w14:paraId="4B3E6EC9" w14:textId="77777777" w:rsidR="009E6A70" w:rsidRDefault="009E6A70" w:rsidP="009E6A70">
      <w:pPr>
        <w:spacing w:line="360" w:lineRule="auto"/>
        <w:jc w:val="both"/>
        <w:rPr>
          <w:rFonts w:ascii="Times New Roman" w:hAnsi="Times New Roman"/>
          <w:sz w:val="24"/>
          <w:szCs w:val="24"/>
        </w:rPr>
      </w:pPr>
      <w:r>
        <w:rPr>
          <w:rFonts w:ascii="Times New Roman" w:hAnsi="Times New Roman"/>
          <w:sz w:val="24"/>
          <w:szCs w:val="24"/>
        </w:rPr>
        <w:t xml:space="preserve">Family GH43 in the BSG metatranscriptome and family GH51 in the WH metatranscriptome were identified from the CAZy database (www.cazy.org) as possessing lignocellulolytic activity. The Krona taxonomic display multi-layered pie-charts </w:t>
      </w:r>
      <w:r>
        <w:rPr>
          <w:rFonts w:ascii="Times New Roman" w:hAnsi="Times New Roman"/>
          <w:sz w:val="24"/>
          <w:szCs w:val="24"/>
        </w:rPr>
        <w:fldChar w:fldCharType="begin" w:fldLock="1"/>
      </w:r>
      <w:r w:rsidR="00E37896">
        <w:rPr>
          <w:rFonts w:ascii="Times New Roman" w:hAnsi="Times New Roman"/>
          <w:sz w:val="24"/>
          <w:szCs w:val="24"/>
        </w:rPr>
        <w:instrText>ADDIN CSL_CITATION {"citationItems":[{"id":"ITEM-1","itemData":{"DOI":"10.1186/1471-2105-12-385","ISSN":"1471-2105","PMID":"21961884","abstract":"Background: A critical output of metagenomic studies is the estimation of abundances of taxonomical or functional groups. The inherent uncertainty in assignments to these groups makes it important to consider both their hierarchical contexts and their prediction confidence. The current tools for visualizing metagenomic data, however, omit or distort quantitative hierarchical relationships and lack the facility for displaying secondary variables.Results: Here we present Krona, a new visualization tool that allows intuitive exploration of relative abundances and confidences within the complex hierarchies of metagenomic classifications. Krona combines a variant of radial, space-filling displays with parametric coloring and interactive polar-coordinate zooming. The HTML5 and JavaScript implementation enables fully interactive charts that can be explored with any modern Web browser, without the need for installed software or plug-ins. This Web-based architecture also allows each chart to be an independent document, making them easy to share via e-mail or post to a standard Web server. To illustrate Krona's utility, we describe its application to various metagenomic data sets and its compatibility with popular metagenomic analysis tools.Conclusions: Krona is both a powerful metagenomic visualization tool and a demonstration of the potential of HTML5 for highly accessible bioinformatic visualizations. Its rich and interactive displays facilitate more informed interpretations of metagenomic analyses, while its implementation as a browser-based application makes it extremely portable and easily adopted into existing analysis packages. Both the Krona rendering code and conversion tools are freely available under a BSD open-source license, and available from: http://krona.sourceforge.net. © 2011 Ondov et al; licensee BioMed Central Ltd.","author":[{"dropping-particle":"","family":"Ondov","given":"Brian D.","non-dropping-particle":"","parse-names":false,"suffix":""},{"dropping-particle":"","family":"Bergman","given":"Nicholas H.","non-dropping-particle":"","parse-names":false,"suffix":""},{"dropping-particle":"","family":"Phillippy","given":"Adam M.","non-dropping-particle":"","parse-names":false,"suffix":""}],"container-title":"BMC bioinformatics","id":"ITEM-1","issued":{"date-parts":[["2011","9","30"]]},"publisher":"BMC Bioinformatics","title":"Interactive metagenomic visualization in a Web browser","type":"article-journal","volume":"12"},"uris":["http://www.mendeley.com/documents/?uuid=90d32a04-46e5-3b07-8ea2-22c33d7676f4"]}],"mendeley":{"formattedCitation":"(Ondov et al., 2011)","plainTextFormattedCitation":"(Ondov et al., 2011)","previouslyFormattedCitation":"(Ondov et al., 2011)"},"properties":{"noteIndex":0},"schema":"https://github.com/citation-style-language/schema/raw/master/csl-citation.json"}</w:instrText>
      </w:r>
      <w:r>
        <w:rPr>
          <w:rFonts w:ascii="Times New Roman" w:hAnsi="Times New Roman"/>
          <w:sz w:val="24"/>
          <w:szCs w:val="24"/>
        </w:rPr>
        <w:fldChar w:fldCharType="separate"/>
      </w:r>
      <w:r w:rsidRPr="009E6A70">
        <w:rPr>
          <w:rFonts w:ascii="Times New Roman" w:hAnsi="Times New Roman"/>
          <w:noProof/>
          <w:sz w:val="24"/>
          <w:szCs w:val="24"/>
        </w:rPr>
        <w:t>(Ondov et al., 2011)</w:t>
      </w:r>
      <w:r>
        <w:rPr>
          <w:rFonts w:ascii="Times New Roman" w:hAnsi="Times New Roman"/>
          <w:sz w:val="24"/>
          <w:szCs w:val="24"/>
        </w:rPr>
        <w:fldChar w:fldCharType="end"/>
      </w:r>
      <w:r>
        <w:rPr>
          <w:rFonts w:ascii="Times New Roman" w:hAnsi="Times New Roman"/>
          <w:sz w:val="24"/>
          <w:szCs w:val="24"/>
        </w:rPr>
        <w:t xml:space="preserve"> from the CAZy database provided further information on which bacterial organisms these enzyme families have been identified. The organisms present in the taxonomic multi-layered pie-charts were then validated against the most abundant organisms present in the respective metatranscriptomes where these lignocellulolytic enzyme families were identified.</w:t>
      </w:r>
    </w:p>
    <w:p w14:paraId="352CF946" w14:textId="1972AECC" w:rsidR="00E37896" w:rsidRDefault="00426C14" w:rsidP="00E37896">
      <w:pPr>
        <w:pStyle w:val="Heading3"/>
      </w:pPr>
      <w:bookmarkStart w:id="306" w:name="_Toc92192711"/>
      <w:r>
        <w:t>4.1</w:t>
      </w:r>
      <w:r w:rsidR="00F17A3E">
        <w:t>0</w:t>
      </w:r>
      <w:r w:rsidR="009B2752">
        <w:t>.10</w:t>
      </w:r>
      <w:r w:rsidR="00B11BFD">
        <w:t xml:space="preserve"> </w:t>
      </w:r>
      <w:r w:rsidR="00E37896">
        <w:t xml:space="preserve">CAZy family GH43 subfamily 16 (GH43_16) from the BSG </w:t>
      </w:r>
      <w:r w:rsidR="00811ABD">
        <w:t>sample</w:t>
      </w:r>
      <w:bookmarkEnd w:id="306"/>
    </w:p>
    <w:p w14:paraId="1963CD9F" w14:textId="77777777" w:rsidR="00E37896" w:rsidRDefault="00E37896" w:rsidP="00E37896">
      <w:pPr>
        <w:spacing w:line="360" w:lineRule="auto"/>
        <w:jc w:val="both"/>
        <w:rPr>
          <w:rFonts w:ascii="Times New Roman" w:hAnsi="Times New Roman"/>
          <w:sz w:val="24"/>
          <w:szCs w:val="24"/>
        </w:rPr>
      </w:pPr>
      <w:r>
        <w:rPr>
          <w:rFonts w:ascii="Times New Roman" w:hAnsi="Times New Roman"/>
          <w:sz w:val="24"/>
          <w:szCs w:val="24"/>
        </w:rPr>
        <w:t>The GH43 enzyme family contains 37 subfamilies whose conserved sequence residues correspond to the results of structural studies and biochemical assays. Enzymes identified from GH43_16 include β</w:t>
      </w:r>
      <w:r w:rsidRPr="00E37896">
        <w:rPr>
          <w:rFonts w:ascii="Times New Roman" w:hAnsi="Times New Roman"/>
          <w:sz w:val="24"/>
          <w:szCs w:val="24"/>
        </w:rPr>
        <w:t>-glycosidase (EC 3.2.1.</w:t>
      </w:r>
      <w:r>
        <w:rPr>
          <w:rFonts w:ascii="Times New Roman" w:hAnsi="Times New Roman"/>
          <w:sz w:val="24"/>
          <w:szCs w:val="24"/>
        </w:rPr>
        <w:t>-), β-D-xylosidase (EC 3.2.1.37), and α</w:t>
      </w:r>
      <w:r w:rsidRPr="00E37896">
        <w:rPr>
          <w:rFonts w:ascii="Times New Roman" w:hAnsi="Times New Roman"/>
          <w:sz w:val="24"/>
          <w:szCs w:val="24"/>
        </w:rPr>
        <w:t>-L-ar</w:t>
      </w:r>
      <w:r>
        <w:rPr>
          <w:rFonts w:ascii="Times New Roman" w:hAnsi="Times New Roman"/>
          <w:sz w:val="24"/>
          <w:szCs w:val="24"/>
        </w:rPr>
        <w:t xml:space="preserve">abinofuranosidase (EC 3.2.1.55)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Pr>
          <w:rFonts w:ascii="Times New Roman" w:hAnsi="Times New Roman"/>
          <w:sz w:val="24"/>
          <w:szCs w:val="24"/>
        </w:rPr>
        <w:fldChar w:fldCharType="separate"/>
      </w:r>
      <w:r w:rsidRPr="00E37896">
        <w:rPr>
          <w:rFonts w:ascii="Times New Roman" w:hAnsi="Times New Roman"/>
          <w:noProof/>
          <w:sz w:val="24"/>
          <w:szCs w:val="24"/>
        </w:rPr>
        <w:t>(Mewis et al., 2016)</w:t>
      </w:r>
      <w:r>
        <w:rPr>
          <w:rFonts w:ascii="Times New Roman" w:hAnsi="Times New Roman"/>
          <w:sz w:val="24"/>
          <w:szCs w:val="24"/>
        </w:rPr>
        <w:fldChar w:fldCharType="end"/>
      </w:r>
      <w:r>
        <w:rPr>
          <w:rFonts w:ascii="Times New Roman" w:hAnsi="Times New Roman"/>
          <w:sz w:val="24"/>
          <w:szCs w:val="24"/>
        </w:rPr>
        <w:t>.</w:t>
      </w:r>
    </w:p>
    <w:p w14:paraId="24D4026A" w14:textId="77777777" w:rsidR="00E37896" w:rsidRDefault="002F2422" w:rsidP="00E37896">
      <w:pPr>
        <w:spacing w:after="0" w:line="360" w:lineRule="auto"/>
        <w:jc w:val="both"/>
        <w:rPr>
          <w:rFonts w:ascii="Times New Roman" w:hAnsi="Times New Roman"/>
          <w:b/>
          <w:sz w:val="24"/>
          <w:szCs w:val="24"/>
        </w:rPr>
      </w:pPr>
      <w:r w:rsidRPr="00A93003">
        <w:rPr>
          <w:rFonts w:ascii="Times New Roman" w:hAnsi="Times New Roman"/>
          <w:noProof/>
          <w:sz w:val="24"/>
          <w:szCs w:val="24"/>
        </w:rPr>
        <w:lastRenderedPageBreak/>
        <w:drawing>
          <wp:inline distT="0" distB="0" distL="0" distR="0" wp14:anchorId="33BAA9D2" wp14:editId="1B11A0A7">
            <wp:extent cx="6184900" cy="37973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4900" cy="3797300"/>
                    </a:xfrm>
                    <a:prstGeom prst="rect">
                      <a:avLst/>
                    </a:prstGeom>
                    <a:noFill/>
                    <a:ln>
                      <a:noFill/>
                    </a:ln>
                  </pic:spPr>
                </pic:pic>
              </a:graphicData>
            </a:graphic>
          </wp:inline>
        </w:drawing>
      </w:r>
    </w:p>
    <w:p w14:paraId="746D5214" w14:textId="270ADC90" w:rsidR="006E3E0A" w:rsidRDefault="006E3E0A" w:rsidP="00043382">
      <w:pPr>
        <w:pStyle w:val="Caption"/>
      </w:pPr>
      <w:bookmarkStart w:id="307" w:name="_Toc92192554"/>
      <w:r>
        <w:t xml:space="preserve">Figure </w:t>
      </w:r>
      <w:r>
        <w:fldChar w:fldCharType="begin"/>
      </w:r>
      <w:r>
        <w:instrText xml:space="preserve"> SEQ Figure \* ARABIC </w:instrText>
      </w:r>
      <w:r>
        <w:fldChar w:fldCharType="separate"/>
      </w:r>
      <w:r w:rsidR="00D2168F">
        <w:rPr>
          <w:noProof/>
        </w:rPr>
        <w:t>28</w:t>
      </w:r>
      <w:r>
        <w:fldChar w:fldCharType="end"/>
      </w:r>
      <w:r>
        <w:t xml:space="preserve">: </w:t>
      </w:r>
      <w:r w:rsidRPr="0057777F">
        <w:t>GH43_16 Krona multi-layered taxonomic pie-chart</w:t>
      </w:r>
      <w:bookmarkEnd w:id="307"/>
    </w:p>
    <w:p w14:paraId="20F2C49A" w14:textId="56F5B548" w:rsidR="00E37896" w:rsidRDefault="00E37896" w:rsidP="00D2168F">
      <w:pPr>
        <w:spacing w:line="240" w:lineRule="auto"/>
        <w:jc w:val="both"/>
        <w:rPr>
          <w:rFonts w:ascii="Times New Roman" w:hAnsi="Times New Roman"/>
          <w:sz w:val="24"/>
          <w:szCs w:val="24"/>
        </w:rPr>
      </w:pPr>
      <w:r>
        <w:rPr>
          <w:rFonts w:ascii="Times New Roman" w:hAnsi="Times New Roman"/>
          <w:sz w:val="24"/>
          <w:szCs w:val="24"/>
        </w:rPr>
        <w:t xml:space="preserve">The Krona chart </w:t>
      </w:r>
      <w:r w:rsidR="00D2168F">
        <w:rPr>
          <w:rFonts w:ascii="Times New Roman" w:hAnsi="Times New Roman"/>
          <w:sz w:val="24"/>
          <w:szCs w:val="24"/>
        </w:rPr>
        <w:t>(</w:t>
      </w:r>
      <w:r w:rsidR="00D2168F" w:rsidRPr="00D2168F">
        <w:rPr>
          <w:rFonts w:ascii="Times New Roman" w:hAnsi="Times New Roman"/>
          <w:b/>
          <w:sz w:val="24"/>
          <w:szCs w:val="24"/>
        </w:rPr>
        <w:t>Figure 28</w:t>
      </w:r>
      <w:r w:rsidR="00D2168F">
        <w:rPr>
          <w:rFonts w:ascii="Times New Roman" w:hAnsi="Times New Roman"/>
          <w:sz w:val="24"/>
          <w:szCs w:val="24"/>
        </w:rPr>
        <w:t xml:space="preserve">) </w:t>
      </w:r>
      <w:r>
        <w:rPr>
          <w:rFonts w:ascii="Times New Roman" w:hAnsi="Times New Roman"/>
          <w:sz w:val="24"/>
          <w:szCs w:val="24"/>
        </w:rPr>
        <w:t>above shows CAZy modules</w:t>
      </w:r>
      <w:r w:rsidR="00586F8B">
        <w:rPr>
          <w:rFonts w:ascii="Times New Roman" w:hAnsi="Times New Roman"/>
          <w:sz w:val="24"/>
          <w:szCs w:val="24"/>
        </w:rPr>
        <w:t xml:space="preserve"> (from the CAZy database)</w:t>
      </w:r>
      <w:r>
        <w:rPr>
          <w:rFonts w:ascii="Times New Roman" w:hAnsi="Times New Roman"/>
          <w:sz w:val="24"/>
          <w:szCs w:val="24"/>
        </w:rPr>
        <w:t xml:space="preserve"> that have been identified in bacterial </w:t>
      </w:r>
      <w:r w:rsidR="00586F8B">
        <w:rPr>
          <w:rFonts w:ascii="Times New Roman" w:hAnsi="Times New Roman"/>
          <w:sz w:val="24"/>
          <w:szCs w:val="24"/>
        </w:rPr>
        <w:t xml:space="preserve">taxonomic </w:t>
      </w:r>
      <w:r>
        <w:rPr>
          <w:rFonts w:ascii="Times New Roman" w:hAnsi="Times New Roman"/>
          <w:sz w:val="24"/>
          <w:szCs w:val="24"/>
        </w:rPr>
        <w:t xml:space="preserve">order </w:t>
      </w:r>
      <w:r w:rsidRPr="00E37896">
        <w:rPr>
          <w:rFonts w:ascii="Times New Roman" w:hAnsi="Times New Roman"/>
          <w:i/>
          <w:sz w:val="24"/>
          <w:szCs w:val="24"/>
        </w:rPr>
        <w:t>Bacteroidales</w:t>
      </w:r>
      <w:r>
        <w:rPr>
          <w:rFonts w:ascii="Times New Roman" w:hAnsi="Times New Roman"/>
          <w:i/>
          <w:sz w:val="24"/>
          <w:szCs w:val="24"/>
        </w:rPr>
        <w:t xml:space="preserve"> </w:t>
      </w:r>
      <w:r w:rsidRPr="00E37896">
        <w:rPr>
          <w:rFonts w:ascii="Times New Roman" w:hAnsi="Times New Roman"/>
          <w:sz w:val="24"/>
          <w:szCs w:val="24"/>
        </w:rPr>
        <w:t xml:space="preserve">where 3 of the 4 most abundant genera </w:t>
      </w:r>
      <w:r>
        <w:rPr>
          <w:rFonts w:ascii="Times New Roman" w:hAnsi="Times New Roman"/>
          <w:sz w:val="24"/>
          <w:szCs w:val="24"/>
        </w:rPr>
        <w:t>(</w:t>
      </w:r>
      <w:r w:rsidRPr="00E37896">
        <w:rPr>
          <w:rFonts w:ascii="Times New Roman" w:hAnsi="Times New Roman"/>
          <w:i/>
          <w:sz w:val="24"/>
          <w:szCs w:val="24"/>
        </w:rPr>
        <w:t xml:space="preserve">Bacteroides,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w:t>
      </w:r>
      <w:r w:rsidRPr="00E37896">
        <w:rPr>
          <w:rFonts w:ascii="Times New Roman" w:hAnsi="Times New Roman"/>
          <w:sz w:val="24"/>
          <w:szCs w:val="24"/>
        </w:rPr>
        <w:t>in the BSG metatranscriptome are classified</w:t>
      </w:r>
      <w:r>
        <w:rPr>
          <w:rFonts w:ascii="Times New Roman" w:hAnsi="Times New Roman"/>
          <w:sz w:val="24"/>
          <w:szCs w:val="24"/>
        </w:rPr>
        <w:t xml:space="preserve">. From </w:t>
      </w:r>
      <w:r w:rsidR="00D2168F" w:rsidRPr="00D2168F">
        <w:rPr>
          <w:rFonts w:ascii="Times New Roman" w:hAnsi="Times New Roman"/>
          <w:sz w:val="24"/>
          <w:szCs w:val="24"/>
        </w:rPr>
        <w:t>this chart</w:t>
      </w:r>
      <w:r>
        <w:rPr>
          <w:rFonts w:ascii="Times New Roman" w:hAnsi="Times New Roman"/>
          <w:sz w:val="24"/>
          <w:szCs w:val="24"/>
        </w:rPr>
        <w:t xml:space="preserve">, most of the GH43_16 CAZy modules have been identified in the </w:t>
      </w:r>
      <w:r w:rsidRPr="00E37896">
        <w:rPr>
          <w:rFonts w:ascii="Times New Roman" w:hAnsi="Times New Roman"/>
          <w:i/>
          <w:sz w:val="24"/>
          <w:szCs w:val="24"/>
        </w:rPr>
        <w:t xml:space="preserve">Bacteroides uniformis </w:t>
      </w:r>
      <w:r w:rsidRPr="00E37896">
        <w:rPr>
          <w:rFonts w:ascii="Times New Roman" w:hAnsi="Times New Roman"/>
          <w:sz w:val="24"/>
          <w:szCs w:val="24"/>
        </w:rPr>
        <w:t>species</w:t>
      </w:r>
      <w:r>
        <w:rPr>
          <w:rFonts w:ascii="Times New Roman" w:hAnsi="Times New Roman"/>
          <w:sz w:val="24"/>
          <w:szCs w:val="24"/>
        </w:rPr>
        <w:t xml:space="preserve">, </w:t>
      </w:r>
      <w:r w:rsidRPr="00E37896">
        <w:rPr>
          <w:rFonts w:ascii="Times New Roman" w:hAnsi="Times New Roman"/>
          <w:i/>
          <w:sz w:val="24"/>
          <w:szCs w:val="24"/>
        </w:rPr>
        <w:t>Bacteroides sp.</w:t>
      </w:r>
      <w:r>
        <w:rPr>
          <w:rFonts w:ascii="Times New Roman" w:hAnsi="Times New Roman"/>
          <w:sz w:val="24"/>
          <w:szCs w:val="24"/>
        </w:rPr>
        <w:t xml:space="preserve">, </w:t>
      </w:r>
      <w:r w:rsidRPr="00E37896">
        <w:rPr>
          <w:rFonts w:ascii="Times New Roman" w:hAnsi="Times New Roman"/>
          <w:i/>
          <w:sz w:val="24"/>
          <w:szCs w:val="24"/>
        </w:rPr>
        <w:t>Bacteroides Eggerthii</w:t>
      </w:r>
      <w:r>
        <w:rPr>
          <w:rFonts w:ascii="Times New Roman" w:hAnsi="Times New Roman"/>
          <w:sz w:val="24"/>
          <w:szCs w:val="24"/>
        </w:rPr>
        <w:t xml:space="preserve"> species, and </w:t>
      </w:r>
      <w:r w:rsidRPr="00E37896">
        <w:rPr>
          <w:rFonts w:ascii="Times New Roman" w:hAnsi="Times New Roman"/>
          <w:i/>
          <w:sz w:val="24"/>
          <w:szCs w:val="24"/>
        </w:rPr>
        <w:t>Bacteroides cellulosilyticus</w:t>
      </w:r>
      <w:r>
        <w:rPr>
          <w:rFonts w:ascii="Times New Roman" w:hAnsi="Times New Roman"/>
          <w:sz w:val="24"/>
          <w:szCs w:val="24"/>
        </w:rPr>
        <w:t xml:space="preserve"> species. From </w:t>
      </w:r>
      <w:r w:rsidR="00515A12">
        <w:rPr>
          <w:rFonts w:ascii="Times New Roman" w:hAnsi="Times New Roman"/>
          <w:b/>
          <w:sz w:val="24"/>
          <w:szCs w:val="24"/>
        </w:rPr>
        <w:t>Table 4.8</w:t>
      </w:r>
      <w:r>
        <w:rPr>
          <w:rFonts w:ascii="Times New Roman" w:hAnsi="Times New Roman"/>
          <w:sz w:val="24"/>
          <w:szCs w:val="24"/>
        </w:rPr>
        <w:t xml:space="preserve">, these bacteria had a collective abundance of 2.111%. From the CAZy database, there were no GH43_16 CAZy modules identified from genera </w:t>
      </w:r>
      <w:r w:rsidRPr="00E37896">
        <w:rPr>
          <w:rFonts w:ascii="Times New Roman" w:hAnsi="Times New Roman"/>
          <w:i/>
          <w:sz w:val="24"/>
          <w:szCs w:val="24"/>
        </w:rPr>
        <w:t xml:space="preserve">Sphingobacterium, Dysgonomonas, </w:t>
      </w:r>
      <w:r w:rsidRPr="00E37896">
        <w:rPr>
          <w:rFonts w:ascii="Times New Roman" w:hAnsi="Times New Roman"/>
          <w:sz w:val="24"/>
          <w:szCs w:val="24"/>
        </w:rPr>
        <w:t>and</w:t>
      </w:r>
      <w:r w:rsidRPr="00E37896">
        <w:rPr>
          <w:rFonts w:ascii="Times New Roman" w:hAnsi="Times New Roman"/>
          <w:i/>
          <w:sz w:val="24"/>
          <w:szCs w:val="24"/>
        </w:rPr>
        <w:t xml:space="preserve"> Prevotella</w:t>
      </w:r>
      <w:r>
        <w:rPr>
          <w:rFonts w:ascii="Times New Roman" w:hAnsi="Times New Roman"/>
          <w:sz w:val="24"/>
          <w:szCs w:val="24"/>
        </w:rPr>
        <w:t xml:space="preserve"> genera, </w:t>
      </w:r>
      <w:r w:rsidR="00586F8B">
        <w:rPr>
          <w:rFonts w:ascii="Times New Roman" w:hAnsi="Times New Roman"/>
          <w:sz w:val="24"/>
          <w:szCs w:val="24"/>
        </w:rPr>
        <w:t>which</w:t>
      </w:r>
      <w:r>
        <w:rPr>
          <w:rFonts w:ascii="Times New Roman" w:hAnsi="Times New Roman"/>
          <w:sz w:val="24"/>
          <w:szCs w:val="24"/>
        </w:rPr>
        <w:t xml:space="preserve"> were the most abundant in the BSG metatranscriptome.</w:t>
      </w:r>
    </w:p>
    <w:p w14:paraId="1C6CFAD3" w14:textId="4684201D" w:rsidR="00E37896" w:rsidRDefault="00426C14" w:rsidP="00E37896">
      <w:pPr>
        <w:pStyle w:val="Heading3"/>
      </w:pPr>
      <w:bookmarkStart w:id="308" w:name="_Toc92192712"/>
      <w:r>
        <w:t>4.1</w:t>
      </w:r>
      <w:r w:rsidR="00F17A3E">
        <w:t>0</w:t>
      </w:r>
      <w:r w:rsidR="009B2752">
        <w:t>.11</w:t>
      </w:r>
      <w:r w:rsidR="00B11BFD">
        <w:t xml:space="preserve"> </w:t>
      </w:r>
      <w:r w:rsidR="00E37896">
        <w:t xml:space="preserve">CAZy family GH51 subfamily 2 (GH51_2) from the </w:t>
      </w:r>
      <w:r w:rsidR="00586F8B">
        <w:t>WH</w:t>
      </w:r>
      <w:r w:rsidR="00E37896">
        <w:t xml:space="preserve"> </w:t>
      </w:r>
      <w:r w:rsidR="00811ABD">
        <w:t>sample</w:t>
      </w:r>
      <w:bookmarkEnd w:id="308"/>
    </w:p>
    <w:p w14:paraId="1BDF30F1" w14:textId="77777777" w:rsidR="00E37896" w:rsidRDefault="00586F8B" w:rsidP="00586F8B">
      <w:pPr>
        <w:spacing w:line="360" w:lineRule="auto"/>
        <w:jc w:val="both"/>
        <w:rPr>
          <w:rFonts w:ascii="Times New Roman" w:hAnsi="Times New Roman"/>
          <w:sz w:val="24"/>
          <w:szCs w:val="24"/>
        </w:rPr>
      </w:pPr>
      <w:r>
        <w:rPr>
          <w:rFonts w:ascii="Times New Roman" w:hAnsi="Times New Roman"/>
          <w:sz w:val="24"/>
          <w:szCs w:val="24"/>
        </w:rPr>
        <w:t xml:space="preserve">From the Hotpep module of dbCAN2, subfamily 2 of the GH51 enzyme family was identified, but the subfamily annotation of this enzyme family was not represented in the CAZy database. Therefore, the generalized GH51 Krona multi-layered taxonomic pie-chart was used to validate the abundant organisms in the WH metatranscriptome. Like the GH43 enzyme family, the GH51 enzyme family contains </w:t>
      </w:r>
      <w:r w:rsidRPr="00586F8B">
        <w:rPr>
          <w:rFonts w:ascii="Times New Roman" w:hAnsi="Times New Roman"/>
          <w:sz w:val="24"/>
          <w:szCs w:val="24"/>
        </w:rPr>
        <w:t xml:space="preserve">α-L-arabinofuranosidases </w:t>
      </w:r>
      <w:r w:rsidR="00B11BFD">
        <w:rPr>
          <w:rFonts w:ascii="Times New Roman" w:hAnsi="Times New Roman"/>
          <w:sz w:val="24"/>
          <w:szCs w:val="24"/>
        </w:rPr>
        <w:t xml:space="preserve">(abf) </w:t>
      </w:r>
      <w:r w:rsidRPr="00586F8B">
        <w:rPr>
          <w:rFonts w:ascii="Times New Roman" w:hAnsi="Times New Roman"/>
          <w:sz w:val="24"/>
          <w:szCs w:val="24"/>
        </w:rPr>
        <w:t xml:space="preserve">(EC 3.2.1.55) to release the </w:t>
      </w:r>
      <w:r>
        <w:rPr>
          <w:rFonts w:ascii="Times New Roman" w:hAnsi="Times New Roman"/>
          <w:sz w:val="24"/>
          <w:szCs w:val="24"/>
        </w:rPr>
        <w:t>arabinofuranosyl (a</w:t>
      </w:r>
      <w:r w:rsidRPr="00586F8B">
        <w:rPr>
          <w:rFonts w:ascii="Times New Roman" w:hAnsi="Times New Roman"/>
          <w:sz w:val="24"/>
          <w:szCs w:val="24"/>
        </w:rPr>
        <w:t>raf</w:t>
      </w:r>
      <w:r>
        <w:rPr>
          <w:rFonts w:ascii="Times New Roman" w:hAnsi="Times New Roman"/>
          <w:sz w:val="24"/>
          <w:szCs w:val="24"/>
        </w:rPr>
        <w:t xml:space="preserve">) side-chains during arabinoxylan hydrolysis </w:t>
      </w:r>
      <w:r>
        <w:rPr>
          <w:rFonts w:ascii="Times New Roman" w:hAnsi="Times New Roman"/>
          <w:sz w:val="24"/>
          <w:szCs w:val="24"/>
        </w:rPr>
        <w:fldChar w:fldCharType="begin" w:fldLock="1"/>
      </w:r>
      <w:r w:rsidR="00A944EE">
        <w:rPr>
          <w:rFonts w:ascii="Times New Roman" w:hAnsi="Times New Roman"/>
          <w:sz w:val="24"/>
          <w:szCs w:val="24"/>
        </w:rPr>
        <w:instrText>ADDIN CSL_CITATION {"citationItems":[{"id":"ITEM-1","itemData":{"DOI":"10.1186/S13068-018-1212-Y/TABLES/2","ISSN":"17546834","abstract":"Background: Arabinoxylan is an abundant polysaccharide in industrially relevant biomasses such as sugarcane, corn stover and grasses. However, the arabinofuranosyl di-substitutions that decorate the xylan backbone are recalcitrant to most known arabinofuranosidases (Abfs). Results: In this work, we identified a novel GH51 Abf (XacAbf51) that forms trimers in solution and can cope efficiently with both mono- and di-substitutions at terminal or internal xylopyranosyl units of arabinoxylan. Using mass spectrometry, the kinetic parameters of the hydrolysis of 33-α-l-arabinofuranosyl-xylotetraose and 23,33-di-α-l-arabinofuranosyl-xylotetraose by XacAbf51 were determined, demonstrating the capacity of this enzyme to cleave arabinofuranosyl linkages of internal mono- and di-substituted xylopyranosyl units. Complementation studies of fungal enzyme cocktails with XacAbf51 revealed an increase of up to 20% in the release of reducing sugars from pretreated sugarcane bagasse, showing the biotechnological potential of a generalist GH51 in biomass saccharification. To elucidate the structural basis for the recognition of internal di-substitutions, the crystal structure of XacAbf51 was determined unveiling the existence of a pocket strategically arranged near to the - 1 subsite that can accommodate a second arabinofuranosyl decoration, a feature not described for any other GH51 Abf structurally characterized so far. Conclusions: In summary, this study reports the first kinetic characterization of internal di-substitution release by a GH51 Abf, provides the structural basis for this activity and reveals a promising candidate for industrial processes involving plant cell wall depolymerization.","author":[{"dropping-particle":"","family":"Santos","given":"Camila Ramos","non-dropping-particle":"Dos","parse-names":false,"suffix":""},{"dropping-particle":"","family":"Giuseppe","given":"Priscila Oliveira","non-dropping-particle":"De","parse-names":false,"suffix":""},{"dropping-particle":"","family":"Souza","given":"Flávio Henrique Moreira","non-dropping-particle":"De","parse-names":false,"suffix":""},{"dropping-particle":"","family":"Zanphorlin","given":"Letícia Maria","non-dropping-particle":"","parse-names":false,"suffix":""},{"dropping-particle":"","family":"Domingues","given":"Mariane Noronha","non-dropping-particle":"","parse-names":false,"suffix":""},{"dropping-particle":"","family":"Pirolla","given":"Renan Augusto Siqueira","non-dropping-particle":"","parse-names":false,"suffix":""},{"dropping-particle":"","family":"Honorato","given":"Rodrigo Vargas","non-dropping-particle":"","parse-names":false,"suffix":""},{"dropping-particle":"","family":"Tonoli","given":"Celisa Caldana Costa","non-dropping-particle":"","parse-names":false,"suffix":""},{"dropping-particle":"","family":"Morais","given":"Mariana Abrahão Bueno","non-dropping-particle":"De","parse-names":false,"suffix":""},{"dropping-particle":"","family":"Matos Martins","given":"Vanesa Peixoto","non-dropping-particle":"De","parse-names":false,"suffix":""},{"dropping-particle":"","family":"Fonseca","given":"Lucas Miranda","non-dropping-particle":"","parse-names":false,"suffix":""},{"dropping-particle":"","family":"Büchli","given":"Fernanda","non-dropping-particle":"","parse-names":false,"suffix":""},{"dropping-particle":"","family":"Oliveira","given":"Paulo Sergio Lopes","non-dropping-particle":"De","parse-names":false,"suffix":""},{"dropping-particle":"","family":"Gozzo","given":"Fábio Cesar","non-dropping-particle":"","parse-names":false,"suffix":""},{"dropping-particle":"","family":"Murakami","given":"Mário Tyago","non-dropping-particle":"","parse-names":false,"suffix":""}],"container-title":"Biotechnology for Biofuels","id":"ITEM-1","issue":"1","issued":{"date-parts":[["2018","8","11"]]},"page":"1-19","publisher":"BioMed Central Ltd.","title":"The mechanism by which a distinguishing arabinofuranosidase can cope with internal di-substitutions in arabinoxylans","type":"article-journal","volume":"11"},"uris":["http://www.mendeley.com/documents/?uuid=8004559f-0b5c-3366-8918-75b13872c444"]}],"mendeley":{"formattedCitation":"(Dos Santos et al., 2018)","plainTextFormattedCitation":"(Dos Santos et al., 2018)","previouslyFormattedCitation":"(Dos Santos et al., 2018)"},"properties":{"noteIndex":0},"schema":"https://github.com/citation-style-language/schema/raw/master/csl-citation.json"}</w:instrText>
      </w:r>
      <w:r>
        <w:rPr>
          <w:rFonts w:ascii="Times New Roman" w:hAnsi="Times New Roman"/>
          <w:sz w:val="24"/>
          <w:szCs w:val="24"/>
        </w:rPr>
        <w:fldChar w:fldCharType="separate"/>
      </w:r>
      <w:r w:rsidRPr="00586F8B">
        <w:rPr>
          <w:rFonts w:ascii="Times New Roman" w:hAnsi="Times New Roman"/>
          <w:noProof/>
          <w:sz w:val="24"/>
          <w:szCs w:val="24"/>
        </w:rPr>
        <w:t>(Dos Santos et al., 2018)</w:t>
      </w:r>
      <w:r>
        <w:rPr>
          <w:rFonts w:ascii="Times New Roman" w:hAnsi="Times New Roman"/>
          <w:sz w:val="24"/>
          <w:szCs w:val="24"/>
        </w:rPr>
        <w:fldChar w:fldCharType="end"/>
      </w:r>
      <w:r>
        <w:rPr>
          <w:rFonts w:ascii="Times New Roman" w:hAnsi="Times New Roman"/>
          <w:sz w:val="24"/>
          <w:szCs w:val="24"/>
        </w:rPr>
        <w:t xml:space="preserve">. </w:t>
      </w:r>
    </w:p>
    <w:p w14:paraId="5C65618B" w14:textId="77777777" w:rsidR="00586F8B" w:rsidRDefault="002F2422" w:rsidP="00586F8B">
      <w:pPr>
        <w:spacing w:line="360" w:lineRule="auto"/>
        <w:jc w:val="both"/>
        <w:rPr>
          <w:rFonts w:ascii="Times New Roman" w:hAnsi="Times New Roman"/>
          <w:sz w:val="24"/>
          <w:szCs w:val="24"/>
        </w:rPr>
      </w:pPr>
      <w:r w:rsidRPr="00A93003">
        <w:rPr>
          <w:rFonts w:ascii="Times New Roman" w:hAnsi="Times New Roman"/>
          <w:noProof/>
          <w:sz w:val="24"/>
          <w:szCs w:val="24"/>
        </w:rPr>
        <w:lastRenderedPageBreak/>
        <w:drawing>
          <wp:inline distT="0" distB="0" distL="0" distR="0" wp14:anchorId="0E4CE576" wp14:editId="370B9B96">
            <wp:extent cx="6184900" cy="42418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900" cy="4241800"/>
                    </a:xfrm>
                    <a:prstGeom prst="rect">
                      <a:avLst/>
                    </a:prstGeom>
                    <a:noFill/>
                    <a:ln>
                      <a:noFill/>
                    </a:ln>
                  </pic:spPr>
                </pic:pic>
              </a:graphicData>
            </a:graphic>
          </wp:inline>
        </w:drawing>
      </w:r>
    </w:p>
    <w:p w14:paraId="385C0317" w14:textId="0AB4431A" w:rsidR="00437A26" w:rsidRPr="00586F8B" w:rsidRDefault="00437A26" w:rsidP="00043382">
      <w:pPr>
        <w:pStyle w:val="Caption"/>
      </w:pPr>
      <w:bookmarkStart w:id="309" w:name="_Toc92192555"/>
      <w:r>
        <w:t xml:space="preserve">Figure </w:t>
      </w:r>
      <w:r>
        <w:fldChar w:fldCharType="begin"/>
      </w:r>
      <w:r>
        <w:instrText xml:space="preserve"> SEQ Figure \* ARABIC </w:instrText>
      </w:r>
      <w:r>
        <w:fldChar w:fldCharType="separate"/>
      </w:r>
      <w:r w:rsidR="00D2168F">
        <w:rPr>
          <w:noProof/>
        </w:rPr>
        <w:t>29</w:t>
      </w:r>
      <w:r>
        <w:fldChar w:fldCharType="end"/>
      </w:r>
      <w:r>
        <w:t xml:space="preserve">: </w:t>
      </w:r>
      <w:r w:rsidRPr="00DD0457">
        <w:t>GH51 Krona multi-layered taxonomic pie-chart</w:t>
      </w:r>
      <w:bookmarkEnd w:id="309"/>
    </w:p>
    <w:p w14:paraId="3CEF4AEB" w14:textId="6358436E" w:rsidR="00586F8B" w:rsidRDefault="00D2168F" w:rsidP="00D2168F">
      <w:pPr>
        <w:spacing w:line="240" w:lineRule="auto"/>
        <w:jc w:val="both"/>
        <w:rPr>
          <w:rFonts w:ascii="Times New Roman" w:hAnsi="Times New Roman"/>
          <w:sz w:val="24"/>
          <w:szCs w:val="24"/>
        </w:rPr>
      </w:pPr>
      <w:r w:rsidRPr="00D2168F">
        <w:rPr>
          <w:rFonts w:ascii="Times New Roman" w:hAnsi="Times New Roman"/>
          <w:b/>
          <w:sz w:val="24"/>
          <w:szCs w:val="24"/>
        </w:rPr>
        <w:t>Figure 29</w:t>
      </w:r>
      <w:r w:rsidR="00586F8B" w:rsidRPr="00D2168F">
        <w:rPr>
          <w:rFonts w:ascii="Times New Roman" w:hAnsi="Times New Roman"/>
          <w:b/>
          <w:sz w:val="24"/>
          <w:szCs w:val="24"/>
        </w:rPr>
        <w:t xml:space="preserve"> </w:t>
      </w:r>
      <w:r w:rsidR="00586F8B">
        <w:rPr>
          <w:rFonts w:ascii="Times New Roman" w:hAnsi="Times New Roman"/>
          <w:sz w:val="24"/>
          <w:szCs w:val="24"/>
        </w:rPr>
        <w:t xml:space="preserve">above shows CAZy modules (from the CAZy database) that have been identified in bacterial taxonomic order </w:t>
      </w:r>
      <w:r w:rsidR="00586F8B" w:rsidRPr="00E37896">
        <w:rPr>
          <w:rFonts w:ascii="Times New Roman" w:hAnsi="Times New Roman"/>
          <w:i/>
          <w:sz w:val="24"/>
          <w:szCs w:val="24"/>
        </w:rPr>
        <w:t>Bacteroidales</w:t>
      </w:r>
      <w:r w:rsidR="00586F8B">
        <w:rPr>
          <w:rFonts w:ascii="Times New Roman" w:hAnsi="Times New Roman"/>
          <w:i/>
          <w:sz w:val="24"/>
          <w:szCs w:val="24"/>
        </w:rPr>
        <w:t xml:space="preserve">, </w:t>
      </w:r>
      <w:r w:rsidR="00586F8B" w:rsidRPr="00E37896">
        <w:rPr>
          <w:rFonts w:ascii="Times New Roman" w:hAnsi="Times New Roman"/>
          <w:sz w:val="24"/>
          <w:szCs w:val="24"/>
        </w:rPr>
        <w:t xml:space="preserve">where 3 of the 4 most abundant genera </w:t>
      </w:r>
      <w:r w:rsidR="00586F8B">
        <w:rPr>
          <w:rFonts w:ascii="Times New Roman" w:hAnsi="Times New Roman"/>
          <w:sz w:val="24"/>
          <w:szCs w:val="24"/>
        </w:rPr>
        <w:t>(</w:t>
      </w:r>
      <w:r w:rsidR="00586F8B" w:rsidRPr="00E37896">
        <w:rPr>
          <w:rFonts w:ascii="Times New Roman" w:hAnsi="Times New Roman"/>
          <w:i/>
          <w:sz w:val="24"/>
          <w:szCs w:val="24"/>
        </w:rPr>
        <w:t xml:space="preserve">Dysgonomonas, Bacteroides, </w:t>
      </w:r>
      <w:r w:rsidR="00586F8B" w:rsidRPr="00E37896">
        <w:rPr>
          <w:rFonts w:ascii="Times New Roman" w:hAnsi="Times New Roman"/>
          <w:sz w:val="24"/>
          <w:szCs w:val="24"/>
        </w:rPr>
        <w:t>and</w:t>
      </w:r>
      <w:r w:rsidR="00586F8B" w:rsidRPr="00E37896">
        <w:rPr>
          <w:rFonts w:ascii="Times New Roman" w:hAnsi="Times New Roman"/>
          <w:i/>
          <w:sz w:val="24"/>
          <w:szCs w:val="24"/>
        </w:rPr>
        <w:t xml:space="preserve"> P</w:t>
      </w:r>
      <w:r w:rsidR="00586F8B">
        <w:rPr>
          <w:rFonts w:ascii="Times New Roman" w:hAnsi="Times New Roman"/>
          <w:i/>
          <w:sz w:val="24"/>
          <w:szCs w:val="24"/>
        </w:rPr>
        <w:t>arabacteroides</w:t>
      </w:r>
      <w:r w:rsidR="00586F8B">
        <w:rPr>
          <w:rFonts w:ascii="Times New Roman" w:hAnsi="Times New Roman"/>
          <w:sz w:val="24"/>
          <w:szCs w:val="24"/>
        </w:rPr>
        <w:t xml:space="preserve">) </w:t>
      </w:r>
      <w:r w:rsidR="00586F8B" w:rsidRPr="00E37896">
        <w:rPr>
          <w:rFonts w:ascii="Times New Roman" w:hAnsi="Times New Roman"/>
          <w:sz w:val="24"/>
          <w:szCs w:val="24"/>
        </w:rPr>
        <w:t xml:space="preserve">in the </w:t>
      </w:r>
      <w:r w:rsidR="00586F8B">
        <w:rPr>
          <w:rFonts w:ascii="Times New Roman" w:hAnsi="Times New Roman"/>
          <w:sz w:val="24"/>
          <w:szCs w:val="24"/>
        </w:rPr>
        <w:t>WH</w:t>
      </w:r>
      <w:r w:rsidR="00586F8B" w:rsidRPr="00E37896">
        <w:rPr>
          <w:rFonts w:ascii="Times New Roman" w:hAnsi="Times New Roman"/>
          <w:sz w:val="24"/>
          <w:szCs w:val="24"/>
        </w:rPr>
        <w:t xml:space="preserve"> metatranscriptome are classified</w:t>
      </w:r>
      <w:r w:rsidR="00586F8B">
        <w:rPr>
          <w:rFonts w:ascii="Times New Roman" w:hAnsi="Times New Roman"/>
          <w:sz w:val="24"/>
          <w:szCs w:val="24"/>
        </w:rPr>
        <w:t xml:space="preserve">. From this figure, most of the GH51 CAZy modules have been identified in the </w:t>
      </w:r>
      <w:r w:rsidR="00586F8B" w:rsidRPr="00E37896">
        <w:rPr>
          <w:rFonts w:ascii="Times New Roman" w:hAnsi="Times New Roman"/>
          <w:i/>
          <w:sz w:val="24"/>
          <w:szCs w:val="24"/>
        </w:rPr>
        <w:t>Bacteroides cellulosilyticus</w:t>
      </w:r>
      <w:r w:rsidR="00586F8B">
        <w:rPr>
          <w:rFonts w:ascii="Times New Roman" w:hAnsi="Times New Roman"/>
          <w:i/>
          <w:sz w:val="24"/>
          <w:szCs w:val="24"/>
        </w:rPr>
        <w:t xml:space="preserve">, Prevotella ruminicola, </w:t>
      </w:r>
      <w:r w:rsidR="00586F8B" w:rsidRPr="00586F8B">
        <w:rPr>
          <w:rFonts w:ascii="Times New Roman" w:hAnsi="Times New Roman"/>
          <w:sz w:val="24"/>
          <w:szCs w:val="24"/>
        </w:rPr>
        <w:t xml:space="preserve">and </w:t>
      </w:r>
      <w:r w:rsidR="00586F8B">
        <w:rPr>
          <w:rFonts w:ascii="Times New Roman" w:hAnsi="Times New Roman"/>
          <w:i/>
          <w:sz w:val="24"/>
          <w:szCs w:val="24"/>
        </w:rPr>
        <w:t xml:space="preserve">Plaudibacter propionicigenes </w:t>
      </w:r>
      <w:r w:rsidR="00586F8B" w:rsidRPr="00586F8B">
        <w:rPr>
          <w:rFonts w:ascii="Times New Roman" w:hAnsi="Times New Roman"/>
          <w:sz w:val="24"/>
          <w:szCs w:val="24"/>
        </w:rPr>
        <w:t>species</w:t>
      </w:r>
      <w:r w:rsidR="00586F8B">
        <w:rPr>
          <w:rFonts w:ascii="Times New Roman" w:hAnsi="Times New Roman"/>
          <w:sz w:val="24"/>
          <w:szCs w:val="24"/>
        </w:rPr>
        <w:t>. From the WH metatranscriptome,</w:t>
      </w:r>
      <w:r w:rsidR="00586F8B" w:rsidRPr="00E37896">
        <w:rPr>
          <w:rFonts w:ascii="Times New Roman" w:hAnsi="Times New Roman"/>
          <w:b/>
          <w:sz w:val="24"/>
          <w:szCs w:val="24"/>
        </w:rPr>
        <w:t xml:space="preserve"> </w:t>
      </w:r>
      <w:r w:rsidR="00586F8B" w:rsidRPr="00586F8B">
        <w:rPr>
          <w:rFonts w:ascii="Times New Roman" w:hAnsi="Times New Roman"/>
          <w:sz w:val="24"/>
          <w:szCs w:val="24"/>
        </w:rPr>
        <w:t>t</w:t>
      </w:r>
      <w:r w:rsidR="00586F8B">
        <w:rPr>
          <w:rFonts w:ascii="Times New Roman" w:hAnsi="Times New Roman"/>
          <w:sz w:val="24"/>
          <w:szCs w:val="24"/>
        </w:rPr>
        <w:t xml:space="preserve">hese species did not attain the &gt;0.1% threshold abundance as indicated in </w:t>
      </w:r>
      <w:r w:rsidR="00515A12">
        <w:rPr>
          <w:rFonts w:ascii="Times New Roman" w:hAnsi="Times New Roman"/>
          <w:b/>
          <w:sz w:val="24"/>
          <w:szCs w:val="24"/>
        </w:rPr>
        <w:t>Table 4.8</w:t>
      </w:r>
      <w:r w:rsidR="00586F8B">
        <w:rPr>
          <w:rFonts w:ascii="Times New Roman" w:hAnsi="Times New Roman"/>
          <w:sz w:val="24"/>
          <w:szCs w:val="24"/>
        </w:rPr>
        <w:t xml:space="preserve">. However, bacterial species </w:t>
      </w:r>
      <w:r w:rsidR="00586F8B" w:rsidRPr="00586F8B">
        <w:rPr>
          <w:rFonts w:ascii="Times New Roman" w:hAnsi="Times New Roman"/>
          <w:i/>
          <w:sz w:val="24"/>
          <w:szCs w:val="24"/>
        </w:rPr>
        <w:t>Parabacteroides diastonis</w:t>
      </w:r>
      <w:r w:rsidR="00586F8B">
        <w:rPr>
          <w:rFonts w:ascii="Times New Roman" w:hAnsi="Times New Roman"/>
          <w:sz w:val="24"/>
          <w:szCs w:val="24"/>
        </w:rPr>
        <w:t xml:space="preserve">, </w:t>
      </w:r>
      <w:r w:rsidR="00586F8B" w:rsidRPr="00586F8B">
        <w:rPr>
          <w:rFonts w:ascii="Times New Roman" w:hAnsi="Times New Roman"/>
          <w:i/>
          <w:sz w:val="24"/>
          <w:szCs w:val="24"/>
        </w:rPr>
        <w:t>Bacteroides fragilis</w:t>
      </w:r>
      <w:r w:rsidR="00586F8B">
        <w:rPr>
          <w:rFonts w:ascii="Times New Roman" w:hAnsi="Times New Roman"/>
          <w:sz w:val="24"/>
          <w:szCs w:val="24"/>
        </w:rPr>
        <w:t xml:space="preserve">, </w:t>
      </w:r>
      <w:r w:rsidR="00586F8B" w:rsidRPr="00586F8B">
        <w:rPr>
          <w:rFonts w:ascii="Times New Roman" w:hAnsi="Times New Roman"/>
          <w:i/>
          <w:sz w:val="24"/>
          <w:szCs w:val="24"/>
        </w:rPr>
        <w:t>Parabacteoides merdae</w:t>
      </w:r>
      <w:r w:rsidR="00586F8B">
        <w:rPr>
          <w:rFonts w:ascii="Times New Roman" w:hAnsi="Times New Roman"/>
          <w:sz w:val="24"/>
          <w:szCs w:val="24"/>
        </w:rPr>
        <w:t xml:space="preserve">, </w:t>
      </w:r>
      <w:r w:rsidR="00586F8B" w:rsidRPr="00586F8B">
        <w:rPr>
          <w:rFonts w:ascii="Times New Roman" w:hAnsi="Times New Roman"/>
          <w:i/>
          <w:sz w:val="24"/>
          <w:szCs w:val="24"/>
        </w:rPr>
        <w:t>Bacteroides thetaiotamicron, Bacteroides uniformis,</w:t>
      </w:r>
      <w:r w:rsidR="00586F8B">
        <w:rPr>
          <w:rFonts w:ascii="Times New Roman" w:hAnsi="Times New Roman"/>
          <w:i/>
          <w:sz w:val="24"/>
          <w:szCs w:val="24"/>
        </w:rPr>
        <w:t xml:space="preserve"> </w:t>
      </w:r>
      <w:r w:rsidR="00586F8B" w:rsidRPr="00586F8B">
        <w:rPr>
          <w:rFonts w:ascii="Times New Roman" w:hAnsi="Times New Roman"/>
          <w:sz w:val="24"/>
          <w:szCs w:val="24"/>
        </w:rPr>
        <w:t>and</w:t>
      </w:r>
      <w:r w:rsidR="00586F8B" w:rsidRPr="00586F8B">
        <w:rPr>
          <w:rFonts w:ascii="Times New Roman" w:hAnsi="Times New Roman"/>
          <w:i/>
          <w:sz w:val="24"/>
          <w:szCs w:val="24"/>
        </w:rPr>
        <w:t xml:space="preserve"> Bacteroides</w:t>
      </w:r>
      <w:r w:rsidR="00586F8B">
        <w:rPr>
          <w:rFonts w:ascii="Times New Roman" w:hAnsi="Times New Roman"/>
          <w:sz w:val="24"/>
          <w:szCs w:val="24"/>
        </w:rPr>
        <w:t xml:space="preserve"> </w:t>
      </w:r>
      <w:r w:rsidR="00586F8B" w:rsidRPr="00586F8B">
        <w:rPr>
          <w:rFonts w:ascii="Times New Roman" w:hAnsi="Times New Roman"/>
          <w:i/>
          <w:sz w:val="24"/>
          <w:szCs w:val="24"/>
        </w:rPr>
        <w:t>ovatus</w:t>
      </w:r>
      <w:r w:rsidR="00586F8B">
        <w:rPr>
          <w:rFonts w:ascii="Times New Roman" w:hAnsi="Times New Roman"/>
          <w:sz w:val="24"/>
          <w:szCs w:val="24"/>
        </w:rPr>
        <w:t xml:space="preserve"> attained the &gt;0.1 abundance threshold (</w:t>
      </w:r>
      <w:r w:rsidR="00D22A97">
        <w:rPr>
          <w:rFonts w:ascii="Times New Roman" w:hAnsi="Times New Roman"/>
          <w:b/>
          <w:sz w:val="24"/>
          <w:szCs w:val="24"/>
        </w:rPr>
        <w:t>Table 4.</w:t>
      </w:r>
      <w:r w:rsidR="00515A12">
        <w:rPr>
          <w:rFonts w:ascii="Times New Roman" w:hAnsi="Times New Roman"/>
          <w:b/>
          <w:sz w:val="24"/>
          <w:szCs w:val="24"/>
        </w:rPr>
        <w:t>8</w:t>
      </w:r>
      <w:r w:rsidR="00586F8B">
        <w:rPr>
          <w:rFonts w:ascii="Times New Roman" w:hAnsi="Times New Roman"/>
          <w:sz w:val="24"/>
          <w:szCs w:val="24"/>
        </w:rPr>
        <w:t xml:space="preserve">), and have been identified in </w:t>
      </w:r>
      <w:r w:rsidR="00586F8B" w:rsidRPr="00586F8B">
        <w:rPr>
          <w:rFonts w:ascii="Times New Roman" w:hAnsi="Times New Roman"/>
          <w:b/>
          <w:sz w:val="24"/>
          <w:szCs w:val="24"/>
        </w:rPr>
        <w:t xml:space="preserve">Figure </w:t>
      </w:r>
      <w:r w:rsidR="00F24AE7">
        <w:rPr>
          <w:rFonts w:ascii="Times New Roman" w:hAnsi="Times New Roman"/>
          <w:b/>
          <w:sz w:val="24"/>
          <w:szCs w:val="24"/>
        </w:rPr>
        <w:t>29</w:t>
      </w:r>
      <w:r w:rsidR="00586F8B">
        <w:rPr>
          <w:rFonts w:ascii="Times New Roman" w:hAnsi="Times New Roman"/>
          <w:sz w:val="24"/>
          <w:szCs w:val="24"/>
        </w:rPr>
        <w:t xml:space="preserve"> to possess CAZy modules of the GH51 enzyme family. These bacteria had a collective abundance of 1.632%</w:t>
      </w:r>
      <w:r w:rsidR="00F24AE7">
        <w:rPr>
          <w:rFonts w:ascii="Times New Roman" w:hAnsi="Times New Roman"/>
          <w:sz w:val="24"/>
          <w:szCs w:val="24"/>
        </w:rPr>
        <w:t xml:space="preserve"> in the WH metatranscriptome</w:t>
      </w:r>
      <w:r w:rsidR="00586F8B">
        <w:rPr>
          <w:rFonts w:ascii="Times New Roman" w:hAnsi="Times New Roman"/>
          <w:sz w:val="24"/>
          <w:szCs w:val="24"/>
        </w:rPr>
        <w:t xml:space="preserve">. The </w:t>
      </w:r>
      <w:r w:rsidR="00586F8B" w:rsidRPr="00586F8B">
        <w:rPr>
          <w:rFonts w:ascii="Times New Roman" w:hAnsi="Times New Roman"/>
          <w:i/>
          <w:sz w:val="24"/>
          <w:szCs w:val="24"/>
        </w:rPr>
        <w:t>Dysgo</w:t>
      </w:r>
      <w:r w:rsidR="00586F8B">
        <w:rPr>
          <w:rFonts w:ascii="Times New Roman" w:hAnsi="Times New Roman"/>
          <w:i/>
          <w:sz w:val="24"/>
          <w:szCs w:val="24"/>
        </w:rPr>
        <w:t>nomonad</w:t>
      </w:r>
      <w:r w:rsidR="00586F8B" w:rsidRPr="00586F8B">
        <w:rPr>
          <w:rFonts w:ascii="Times New Roman" w:hAnsi="Times New Roman"/>
          <w:i/>
          <w:sz w:val="24"/>
          <w:szCs w:val="24"/>
        </w:rPr>
        <w:t>aceae</w:t>
      </w:r>
      <w:r w:rsidR="00586F8B">
        <w:rPr>
          <w:rFonts w:ascii="Times New Roman" w:hAnsi="Times New Roman"/>
          <w:sz w:val="24"/>
          <w:szCs w:val="24"/>
        </w:rPr>
        <w:t xml:space="preserve"> family has also been identified to possess CAZy modules from the GH51 family. However, from </w:t>
      </w:r>
      <w:r w:rsidR="00586F8B" w:rsidRPr="00586F8B">
        <w:rPr>
          <w:rFonts w:ascii="Times New Roman" w:hAnsi="Times New Roman"/>
          <w:b/>
          <w:sz w:val="24"/>
          <w:szCs w:val="24"/>
        </w:rPr>
        <w:t xml:space="preserve">Figure </w:t>
      </w:r>
      <w:r w:rsidR="00F24AE7">
        <w:rPr>
          <w:rFonts w:ascii="Times New Roman" w:hAnsi="Times New Roman"/>
          <w:b/>
          <w:sz w:val="24"/>
          <w:szCs w:val="24"/>
        </w:rPr>
        <w:t>29</w:t>
      </w:r>
      <w:r w:rsidR="00586F8B" w:rsidRPr="00586F8B">
        <w:rPr>
          <w:rFonts w:ascii="Times New Roman" w:hAnsi="Times New Roman"/>
          <w:b/>
          <w:sz w:val="24"/>
          <w:szCs w:val="24"/>
        </w:rPr>
        <w:t xml:space="preserve"> </w:t>
      </w:r>
      <w:r w:rsidR="00586F8B">
        <w:rPr>
          <w:rFonts w:ascii="Times New Roman" w:hAnsi="Times New Roman"/>
          <w:sz w:val="24"/>
          <w:szCs w:val="24"/>
        </w:rPr>
        <w:t xml:space="preserve">above, none had been classified into any of the known </w:t>
      </w:r>
      <w:r w:rsidR="00586F8B" w:rsidRPr="00586F8B">
        <w:rPr>
          <w:rFonts w:ascii="Times New Roman" w:hAnsi="Times New Roman"/>
          <w:i/>
          <w:sz w:val="24"/>
          <w:szCs w:val="24"/>
        </w:rPr>
        <w:t>Dysgonomonas</w:t>
      </w:r>
      <w:r w:rsidR="00586F8B">
        <w:rPr>
          <w:rFonts w:ascii="Times New Roman" w:hAnsi="Times New Roman"/>
          <w:sz w:val="24"/>
          <w:szCs w:val="24"/>
        </w:rPr>
        <w:t xml:space="preserve"> species. From </w:t>
      </w:r>
      <w:r w:rsidR="00515A12">
        <w:rPr>
          <w:rFonts w:ascii="Times New Roman" w:hAnsi="Times New Roman"/>
          <w:b/>
          <w:sz w:val="24"/>
          <w:szCs w:val="24"/>
        </w:rPr>
        <w:t>Table 4.8</w:t>
      </w:r>
      <w:r w:rsidR="00586F8B">
        <w:rPr>
          <w:rFonts w:ascii="Times New Roman" w:hAnsi="Times New Roman"/>
          <w:sz w:val="24"/>
          <w:szCs w:val="24"/>
        </w:rPr>
        <w:t>, these bacteria had a collective abundance of 2.111%. From the CAZy database, no CAZy modules from the GH51 family have been identified from gen</w:t>
      </w:r>
      <w:r w:rsidR="00FE0F28">
        <w:rPr>
          <w:rFonts w:ascii="Times New Roman" w:hAnsi="Times New Roman"/>
          <w:sz w:val="24"/>
          <w:szCs w:val="24"/>
        </w:rPr>
        <w:t>us</w:t>
      </w:r>
      <w:r w:rsidR="00586F8B">
        <w:rPr>
          <w:rFonts w:ascii="Times New Roman" w:hAnsi="Times New Roman"/>
          <w:sz w:val="24"/>
          <w:szCs w:val="24"/>
        </w:rPr>
        <w:t xml:space="preserve"> </w:t>
      </w:r>
      <w:r w:rsidR="00586F8B">
        <w:rPr>
          <w:rFonts w:ascii="Times New Roman" w:hAnsi="Times New Roman"/>
          <w:i/>
          <w:sz w:val="24"/>
          <w:szCs w:val="24"/>
        </w:rPr>
        <w:t xml:space="preserve">Gilliamella, </w:t>
      </w:r>
      <w:r w:rsidR="00586F8B">
        <w:rPr>
          <w:rFonts w:ascii="Times New Roman" w:hAnsi="Times New Roman"/>
          <w:sz w:val="24"/>
          <w:szCs w:val="24"/>
        </w:rPr>
        <w:t xml:space="preserve"> which was among the most abundant in the WH metatranscriptome.</w:t>
      </w:r>
    </w:p>
    <w:p w14:paraId="4319F0BD" w14:textId="2DA34F5D" w:rsidR="00D22A97" w:rsidRDefault="00426C14" w:rsidP="00D22A97">
      <w:pPr>
        <w:pStyle w:val="Heading3"/>
      </w:pPr>
      <w:bookmarkStart w:id="310" w:name="_Toc92192713"/>
      <w:r>
        <w:lastRenderedPageBreak/>
        <w:t>4.1</w:t>
      </w:r>
      <w:r w:rsidR="00F17A3E">
        <w:t>0</w:t>
      </w:r>
      <w:r w:rsidR="009B2752">
        <w:t>.12</w:t>
      </w:r>
      <w:r w:rsidR="00B11BFD">
        <w:t xml:space="preserve"> </w:t>
      </w:r>
      <w:r w:rsidR="00525E21">
        <w:t>Screening for polysaccharide utilization loci (PULs)</w:t>
      </w:r>
      <w:bookmarkEnd w:id="310"/>
    </w:p>
    <w:p w14:paraId="5535548E" w14:textId="77777777" w:rsidR="006F144E" w:rsidRPr="006F144E" w:rsidRDefault="00525E21" w:rsidP="006F144E">
      <w:pPr>
        <w:spacing w:line="360" w:lineRule="auto"/>
        <w:jc w:val="both"/>
        <w:rPr>
          <w:rFonts w:ascii="Times New Roman" w:hAnsi="Times New Roman"/>
          <w:sz w:val="24"/>
          <w:szCs w:val="24"/>
        </w:rPr>
      </w:pPr>
      <w:r w:rsidRPr="00525E21">
        <w:rPr>
          <w:rFonts w:ascii="Times New Roman" w:hAnsi="Times New Roman"/>
          <w:sz w:val="24"/>
          <w:szCs w:val="24"/>
        </w:rPr>
        <w:t xml:space="preserve">To </w:t>
      </w:r>
      <w:r w:rsidR="00807CE1">
        <w:rPr>
          <w:rFonts w:ascii="Times New Roman" w:hAnsi="Times New Roman"/>
          <w:sz w:val="24"/>
          <w:szCs w:val="24"/>
        </w:rPr>
        <w:t>screen for PULs,</w:t>
      </w:r>
      <w:r>
        <w:rPr>
          <w:rFonts w:ascii="Times New Roman" w:hAnsi="Times New Roman"/>
          <w:sz w:val="24"/>
          <w:szCs w:val="24"/>
        </w:rPr>
        <w:t xml:space="preserve"> the metatranscriptome sequences from the highly lignocellulosic diets BSG and WH that revealed lignocellulolytic CAZy families were screened against the dbCAN-PUL database </w:t>
      </w:r>
      <w:r>
        <w:rPr>
          <w:rFonts w:ascii="Times New Roman" w:hAnsi="Times New Roman"/>
          <w:sz w:val="24"/>
          <w:szCs w:val="24"/>
        </w:rPr>
        <w:fldChar w:fldCharType="begin" w:fldLock="1"/>
      </w:r>
      <w:r w:rsidR="000B77B4">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525E21">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and compared with the PULs identified in the control metatranscriptome, CF. From the 15 PULs with the highest percentage identity to these metatranscriptomes, keen interest was taken in PULs that had CAZy hits that corresponded to the CAZy families </w:t>
      </w:r>
      <w:r w:rsidR="00897F23">
        <w:rPr>
          <w:rFonts w:ascii="Times New Roman" w:hAnsi="Times New Roman"/>
          <w:sz w:val="24"/>
          <w:szCs w:val="24"/>
        </w:rPr>
        <w:t>identified using the dbCAN2 Hotpep module (</w:t>
      </w:r>
      <w:r w:rsidRPr="00525E21">
        <w:rPr>
          <w:rFonts w:ascii="Times New Roman" w:hAnsi="Times New Roman"/>
          <w:b/>
          <w:sz w:val="24"/>
          <w:szCs w:val="24"/>
        </w:rPr>
        <w:t>T</w:t>
      </w:r>
      <w:r w:rsidR="00515A12">
        <w:rPr>
          <w:rFonts w:ascii="Times New Roman" w:hAnsi="Times New Roman"/>
          <w:b/>
          <w:sz w:val="24"/>
          <w:szCs w:val="24"/>
        </w:rPr>
        <w:t>able 4.9</w:t>
      </w:r>
      <w:r w:rsidR="00897F23">
        <w:rPr>
          <w:rFonts w:ascii="Times New Roman" w:hAnsi="Times New Roman"/>
          <w:b/>
          <w:sz w:val="24"/>
          <w:szCs w:val="24"/>
        </w:rPr>
        <w:t>)</w:t>
      </w:r>
      <w:r>
        <w:rPr>
          <w:rFonts w:ascii="Times New Roman" w:hAnsi="Times New Roman"/>
          <w:sz w:val="24"/>
          <w:szCs w:val="24"/>
        </w:rPr>
        <w:t>.</w:t>
      </w:r>
    </w:p>
    <w:p w14:paraId="79F9B9E1" w14:textId="77777777" w:rsidR="006F144E" w:rsidRPr="006F144E" w:rsidRDefault="006F144E" w:rsidP="00043382">
      <w:pPr>
        <w:pStyle w:val="Caption"/>
      </w:pPr>
      <w:bookmarkStart w:id="311" w:name="_Toc89593855"/>
      <w:r>
        <w:t xml:space="preserve">Table 4. </w:t>
      </w:r>
      <w:r>
        <w:fldChar w:fldCharType="begin"/>
      </w:r>
      <w:r>
        <w:instrText xml:space="preserve"> SEQ Table_4. \* ARABIC </w:instrText>
      </w:r>
      <w:r>
        <w:fldChar w:fldCharType="separate"/>
      </w:r>
      <w:r>
        <w:rPr>
          <w:noProof/>
        </w:rPr>
        <w:t>10</w:t>
      </w:r>
      <w:r>
        <w:fldChar w:fldCharType="end"/>
      </w:r>
      <w:r>
        <w:t xml:space="preserve">: </w:t>
      </w:r>
      <w:r w:rsidRPr="0075671A">
        <w:t>Screening for polysaccharide utilization loci (PULs)</w:t>
      </w:r>
      <w:bookmarkEnd w:id="311"/>
    </w:p>
    <w:p w14:paraId="3A860608" w14:textId="204721E3" w:rsidR="008920CD" w:rsidRDefault="00525E21" w:rsidP="00525E21">
      <w:pPr>
        <w:spacing w:line="360" w:lineRule="auto"/>
        <w:jc w:val="both"/>
        <w:rPr>
          <w:rFonts w:ascii="Times New Roman" w:hAnsi="Times New Roman"/>
          <w:sz w:val="24"/>
          <w:szCs w:val="24"/>
        </w:rPr>
      </w:pPr>
      <w:r>
        <w:rPr>
          <w:rFonts w:ascii="Times New Roman" w:hAnsi="Times New Roman"/>
          <w:sz w:val="24"/>
          <w:szCs w:val="24"/>
        </w:rPr>
        <w:t xml:space="preserve">PULs screening using dbCAN-PUL in the control </w:t>
      </w:r>
      <w:r w:rsidR="00811ABD">
        <w:rPr>
          <w:rFonts w:ascii="Times New Roman" w:hAnsi="Times New Roman"/>
          <w:sz w:val="24"/>
          <w:szCs w:val="24"/>
        </w:rPr>
        <w:t>sample</w:t>
      </w:r>
      <w:r>
        <w:rPr>
          <w:rFonts w:ascii="Times New Roman" w:hAnsi="Times New Roman"/>
          <w:sz w:val="24"/>
          <w:szCs w:val="24"/>
        </w:rPr>
        <w:t xml:space="preserve"> sequences (CF) and the highly lignocellulosic </w:t>
      </w:r>
      <w:r w:rsidR="00910364">
        <w:rPr>
          <w:rFonts w:ascii="Times New Roman" w:hAnsi="Times New Roman"/>
          <w:sz w:val="24"/>
          <w:szCs w:val="24"/>
        </w:rPr>
        <w:t>metatranscriptomes</w:t>
      </w:r>
      <w:r w:rsidR="00897F23">
        <w:rPr>
          <w:rFonts w:ascii="Times New Roman" w:hAnsi="Times New Roman"/>
          <w:sz w:val="24"/>
          <w:szCs w:val="24"/>
        </w:rPr>
        <w:t>,</w:t>
      </w:r>
      <w:r>
        <w:rPr>
          <w:rFonts w:ascii="Times New Roman" w:hAnsi="Times New Roman"/>
          <w:sz w:val="24"/>
          <w:szCs w:val="24"/>
        </w:rPr>
        <w:t xml:space="preserve"> BSG and WH.</w:t>
      </w:r>
    </w:p>
    <w:p w14:paraId="42A22D2F" w14:textId="77777777" w:rsidR="00FC3F2B" w:rsidRPr="00FC3F2B" w:rsidRDefault="00515A12" w:rsidP="00043382">
      <w:pPr>
        <w:pStyle w:val="Caption"/>
      </w:pPr>
      <w:r>
        <w:t>Table 4.10</w:t>
      </w:r>
      <w:r w:rsidR="00FC3F2B" w:rsidRPr="00FC3F2B">
        <w:t xml:space="preserve">a CF Metatranscriptome </w:t>
      </w:r>
    </w:p>
    <w:tbl>
      <w:tblPr>
        <w:tblW w:w="10314" w:type="dxa"/>
        <w:tblLook w:val="04A0" w:firstRow="1" w:lastRow="0" w:firstColumn="1" w:lastColumn="0" w:noHBand="0" w:noVBand="1"/>
      </w:tblPr>
      <w:tblGrid>
        <w:gridCol w:w="1073"/>
        <w:gridCol w:w="1016"/>
        <w:gridCol w:w="702"/>
        <w:gridCol w:w="1950"/>
        <w:gridCol w:w="1689"/>
        <w:gridCol w:w="994"/>
        <w:gridCol w:w="930"/>
        <w:gridCol w:w="766"/>
        <w:gridCol w:w="1194"/>
      </w:tblGrid>
      <w:tr w:rsidR="00525E21" w:rsidRPr="00BD2FF3" w14:paraId="796FE848" w14:textId="77777777" w:rsidTr="00FC3F2B">
        <w:trPr>
          <w:trHeight w:val="284"/>
        </w:trPr>
        <w:tc>
          <w:tcPr>
            <w:tcW w:w="1073" w:type="dxa"/>
            <w:tcBorders>
              <w:bottom w:val="single" w:sz="4" w:space="0" w:color="7F7F7F"/>
              <w:right w:val="nil"/>
            </w:tcBorders>
            <w:shd w:val="clear" w:color="auto" w:fill="FFFFFF"/>
            <w:noWrap/>
            <w:hideMark/>
          </w:tcPr>
          <w:p w14:paraId="62AC3A7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044BD1A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2" w:type="dxa"/>
            <w:tcBorders>
              <w:bottom w:val="single" w:sz="4" w:space="0" w:color="7F7F7F"/>
            </w:tcBorders>
            <w:shd w:val="clear" w:color="auto" w:fill="FFFFFF"/>
            <w:noWrap/>
            <w:hideMark/>
          </w:tcPr>
          <w:p w14:paraId="6BB5E4A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1950" w:type="dxa"/>
            <w:tcBorders>
              <w:bottom w:val="single" w:sz="4" w:space="0" w:color="7F7F7F"/>
            </w:tcBorders>
            <w:shd w:val="clear" w:color="auto" w:fill="FFFFFF"/>
            <w:noWrap/>
            <w:hideMark/>
          </w:tcPr>
          <w:p w14:paraId="3C10D7D8"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6D354DE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0FAD8AF"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930" w:type="dxa"/>
            <w:tcBorders>
              <w:bottom w:val="single" w:sz="4" w:space="0" w:color="7F7F7F"/>
            </w:tcBorders>
            <w:shd w:val="clear" w:color="auto" w:fill="FFFFFF"/>
            <w:noWrap/>
            <w:hideMark/>
          </w:tcPr>
          <w:p w14:paraId="225780E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11F9C5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94" w:type="dxa"/>
            <w:tcBorders>
              <w:bottom w:val="single" w:sz="4" w:space="0" w:color="7F7F7F"/>
            </w:tcBorders>
            <w:shd w:val="clear" w:color="auto" w:fill="FFFFFF"/>
            <w:noWrap/>
            <w:hideMark/>
          </w:tcPr>
          <w:p w14:paraId="36125C6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3E36A78A" w14:textId="77777777" w:rsidTr="00FC3F2B">
        <w:trPr>
          <w:trHeight w:val="284"/>
        </w:trPr>
        <w:tc>
          <w:tcPr>
            <w:tcW w:w="1073" w:type="dxa"/>
            <w:tcBorders>
              <w:right w:val="single" w:sz="4" w:space="0" w:color="7F7F7F"/>
            </w:tcBorders>
            <w:shd w:val="clear" w:color="auto" w:fill="FFFFFF"/>
            <w:noWrap/>
            <w:hideMark/>
          </w:tcPr>
          <w:p w14:paraId="552EFE9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107:375|+</w:t>
            </w:r>
          </w:p>
        </w:tc>
        <w:tc>
          <w:tcPr>
            <w:tcW w:w="1016" w:type="dxa"/>
            <w:shd w:val="clear" w:color="auto" w:fill="F2F2F2"/>
            <w:noWrap/>
            <w:hideMark/>
          </w:tcPr>
          <w:p w14:paraId="06E9475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PUL0553</w:t>
            </w:r>
          </w:p>
        </w:tc>
        <w:tc>
          <w:tcPr>
            <w:tcW w:w="702" w:type="dxa"/>
            <w:shd w:val="clear" w:color="auto" w:fill="F2F2F2"/>
            <w:noWrap/>
            <w:hideMark/>
          </w:tcPr>
          <w:p w14:paraId="3E618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FD82BC2"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89" w:type="dxa"/>
            <w:shd w:val="clear" w:color="auto" w:fill="F2F2F2"/>
            <w:noWrap/>
            <w:hideMark/>
          </w:tcPr>
          <w:p w14:paraId="631386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CBK67945.1</w:t>
            </w:r>
          </w:p>
        </w:tc>
        <w:tc>
          <w:tcPr>
            <w:tcW w:w="994" w:type="dxa"/>
            <w:shd w:val="clear" w:color="auto" w:fill="F2F2F2"/>
            <w:noWrap/>
            <w:hideMark/>
          </w:tcPr>
          <w:p w14:paraId="7F1F5C3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122AD5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76.19</w:t>
            </w:r>
          </w:p>
        </w:tc>
        <w:tc>
          <w:tcPr>
            <w:tcW w:w="766" w:type="dxa"/>
            <w:shd w:val="clear" w:color="auto" w:fill="F2F2F2"/>
            <w:noWrap/>
            <w:hideMark/>
          </w:tcPr>
          <w:p w14:paraId="5A617F8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9.85E-07</w:t>
            </w:r>
          </w:p>
        </w:tc>
        <w:tc>
          <w:tcPr>
            <w:tcW w:w="1194" w:type="dxa"/>
            <w:shd w:val="clear" w:color="auto" w:fill="F2F2F2"/>
            <w:noWrap/>
            <w:hideMark/>
          </w:tcPr>
          <w:p w14:paraId="6967626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GH97</w:t>
            </w:r>
          </w:p>
        </w:tc>
      </w:tr>
      <w:tr w:rsidR="00525E21" w:rsidRPr="00BD2FF3" w14:paraId="0D320D04" w14:textId="77777777" w:rsidTr="00FC3F2B">
        <w:trPr>
          <w:trHeight w:val="284"/>
        </w:trPr>
        <w:tc>
          <w:tcPr>
            <w:tcW w:w="1073" w:type="dxa"/>
            <w:tcBorders>
              <w:right w:val="single" w:sz="4" w:space="0" w:color="7F7F7F"/>
            </w:tcBorders>
            <w:shd w:val="clear" w:color="auto" w:fill="FFFFFF"/>
            <w:noWrap/>
            <w:hideMark/>
          </w:tcPr>
          <w:p w14:paraId="51C633B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auto"/>
            <w:noWrap/>
            <w:hideMark/>
          </w:tcPr>
          <w:p w14:paraId="3BBB0AD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PUL0328</w:t>
            </w:r>
          </w:p>
        </w:tc>
        <w:tc>
          <w:tcPr>
            <w:tcW w:w="702" w:type="dxa"/>
            <w:shd w:val="clear" w:color="auto" w:fill="auto"/>
            <w:noWrap/>
            <w:hideMark/>
          </w:tcPr>
          <w:p w14:paraId="119B8A4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714E47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Gramella flava JLT2011</w:t>
            </w:r>
          </w:p>
        </w:tc>
        <w:tc>
          <w:tcPr>
            <w:tcW w:w="1689" w:type="dxa"/>
            <w:shd w:val="clear" w:color="auto" w:fill="auto"/>
            <w:noWrap/>
            <w:hideMark/>
          </w:tcPr>
          <w:p w14:paraId="178E8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APU67024.1</w:t>
            </w:r>
          </w:p>
        </w:tc>
        <w:tc>
          <w:tcPr>
            <w:tcW w:w="994" w:type="dxa"/>
            <w:shd w:val="clear" w:color="auto" w:fill="auto"/>
            <w:noWrap/>
            <w:hideMark/>
          </w:tcPr>
          <w:p w14:paraId="51849E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67C4D4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76</w:t>
            </w:r>
          </w:p>
        </w:tc>
        <w:tc>
          <w:tcPr>
            <w:tcW w:w="766" w:type="dxa"/>
            <w:shd w:val="clear" w:color="auto" w:fill="auto"/>
            <w:noWrap/>
            <w:hideMark/>
          </w:tcPr>
          <w:p w14:paraId="0509F41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3.82E-09</w:t>
            </w:r>
          </w:p>
        </w:tc>
        <w:tc>
          <w:tcPr>
            <w:tcW w:w="1194" w:type="dxa"/>
            <w:shd w:val="clear" w:color="auto" w:fill="auto"/>
            <w:noWrap/>
            <w:hideMark/>
          </w:tcPr>
          <w:p w14:paraId="69E4E4F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4946172" w14:textId="77777777" w:rsidTr="00FC3F2B">
        <w:trPr>
          <w:trHeight w:val="284"/>
        </w:trPr>
        <w:tc>
          <w:tcPr>
            <w:tcW w:w="1073" w:type="dxa"/>
            <w:tcBorders>
              <w:right w:val="single" w:sz="4" w:space="0" w:color="7F7F7F"/>
            </w:tcBorders>
            <w:shd w:val="clear" w:color="auto" w:fill="FFFFFF"/>
            <w:noWrap/>
            <w:hideMark/>
          </w:tcPr>
          <w:p w14:paraId="542A080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6B82C9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PUL0557</w:t>
            </w:r>
          </w:p>
        </w:tc>
        <w:tc>
          <w:tcPr>
            <w:tcW w:w="702" w:type="dxa"/>
            <w:shd w:val="clear" w:color="auto" w:fill="F2F2F2"/>
            <w:noWrap/>
            <w:hideMark/>
          </w:tcPr>
          <w:p w14:paraId="13797F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7240F00"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D6056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F2F2F2"/>
            <w:noWrap/>
            <w:hideMark/>
          </w:tcPr>
          <w:p w14:paraId="73D7F5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3EF6511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0A91BD1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140FFE1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0181321" w14:textId="77777777" w:rsidTr="00FC3F2B">
        <w:trPr>
          <w:trHeight w:val="284"/>
        </w:trPr>
        <w:tc>
          <w:tcPr>
            <w:tcW w:w="1073" w:type="dxa"/>
            <w:tcBorders>
              <w:right w:val="single" w:sz="4" w:space="0" w:color="7F7F7F"/>
            </w:tcBorders>
            <w:shd w:val="clear" w:color="auto" w:fill="FFFFFF"/>
            <w:noWrap/>
            <w:hideMark/>
          </w:tcPr>
          <w:p w14:paraId="0B6B342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2ABB5D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PUL0375</w:t>
            </w:r>
          </w:p>
        </w:tc>
        <w:tc>
          <w:tcPr>
            <w:tcW w:w="702" w:type="dxa"/>
            <w:shd w:val="clear" w:color="auto" w:fill="auto"/>
            <w:noWrap/>
            <w:hideMark/>
          </w:tcPr>
          <w:p w14:paraId="7106B7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29B7C62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auto"/>
            <w:noWrap/>
            <w:hideMark/>
          </w:tcPr>
          <w:p w14:paraId="0A39EC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AAO77739.1</w:t>
            </w:r>
          </w:p>
        </w:tc>
        <w:tc>
          <w:tcPr>
            <w:tcW w:w="994" w:type="dxa"/>
            <w:shd w:val="clear" w:color="auto" w:fill="auto"/>
            <w:noWrap/>
            <w:hideMark/>
          </w:tcPr>
          <w:p w14:paraId="6B35FA3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10CD64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329D1AF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auto"/>
            <w:noWrap/>
            <w:hideMark/>
          </w:tcPr>
          <w:p w14:paraId="501F69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E618580" w14:textId="77777777" w:rsidTr="00FC3F2B">
        <w:trPr>
          <w:trHeight w:val="284"/>
        </w:trPr>
        <w:tc>
          <w:tcPr>
            <w:tcW w:w="1073" w:type="dxa"/>
            <w:tcBorders>
              <w:right w:val="single" w:sz="4" w:space="0" w:color="7F7F7F"/>
            </w:tcBorders>
            <w:shd w:val="clear" w:color="auto" w:fill="FFFFFF"/>
            <w:noWrap/>
            <w:hideMark/>
          </w:tcPr>
          <w:p w14:paraId="16A2B680"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7B401A5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PUL0161</w:t>
            </w:r>
          </w:p>
        </w:tc>
        <w:tc>
          <w:tcPr>
            <w:tcW w:w="702" w:type="dxa"/>
            <w:shd w:val="clear" w:color="auto" w:fill="F2F2F2"/>
            <w:noWrap/>
            <w:hideMark/>
          </w:tcPr>
          <w:p w14:paraId="653FBD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5967B3D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7A6A929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WP_011108410.1</w:t>
            </w:r>
          </w:p>
        </w:tc>
        <w:tc>
          <w:tcPr>
            <w:tcW w:w="994" w:type="dxa"/>
            <w:shd w:val="clear" w:color="auto" w:fill="F2F2F2"/>
            <w:noWrap/>
            <w:hideMark/>
          </w:tcPr>
          <w:p w14:paraId="6586D57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0B827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3BCECA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5.01E-07</w:t>
            </w:r>
          </w:p>
        </w:tc>
        <w:tc>
          <w:tcPr>
            <w:tcW w:w="1194" w:type="dxa"/>
            <w:shd w:val="clear" w:color="auto" w:fill="F2F2F2"/>
            <w:noWrap/>
            <w:hideMark/>
          </w:tcPr>
          <w:p w14:paraId="71CF078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2A514218" w14:textId="77777777" w:rsidTr="00FC3F2B">
        <w:trPr>
          <w:trHeight w:val="284"/>
        </w:trPr>
        <w:tc>
          <w:tcPr>
            <w:tcW w:w="1073" w:type="dxa"/>
            <w:tcBorders>
              <w:right w:val="single" w:sz="4" w:space="0" w:color="7F7F7F"/>
            </w:tcBorders>
            <w:shd w:val="clear" w:color="auto" w:fill="FFFFFF"/>
            <w:noWrap/>
            <w:hideMark/>
          </w:tcPr>
          <w:p w14:paraId="6E4B567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auto"/>
            <w:noWrap/>
            <w:hideMark/>
          </w:tcPr>
          <w:p w14:paraId="5B41F53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PUL0378</w:t>
            </w:r>
          </w:p>
        </w:tc>
        <w:tc>
          <w:tcPr>
            <w:tcW w:w="702" w:type="dxa"/>
            <w:shd w:val="clear" w:color="auto" w:fill="auto"/>
            <w:noWrap/>
            <w:hideMark/>
          </w:tcPr>
          <w:p w14:paraId="0C68355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auto"/>
            <w:noWrap/>
            <w:hideMark/>
          </w:tcPr>
          <w:p w14:paraId="14D30A9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7F4A47B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AAO78886.1</w:t>
            </w:r>
          </w:p>
        </w:tc>
        <w:tc>
          <w:tcPr>
            <w:tcW w:w="994" w:type="dxa"/>
            <w:shd w:val="clear" w:color="auto" w:fill="auto"/>
            <w:noWrap/>
            <w:hideMark/>
          </w:tcPr>
          <w:p w14:paraId="5FADA0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auto"/>
            <w:noWrap/>
            <w:hideMark/>
          </w:tcPr>
          <w:p w14:paraId="22E3EBE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1CDCAF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auto"/>
            <w:noWrap/>
            <w:hideMark/>
          </w:tcPr>
          <w:p w14:paraId="59443FD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6DAB8E82" w14:textId="77777777" w:rsidTr="00FC3F2B">
        <w:trPr>
          <w:trHeight w:val="284"/>
        </w:trPr>
        <w:tc>
          <w:tcPr>
            <w:tcW w:w="1073" w:type="dxa"/>
            <w:tcBorders>
              <w:right w:val="single" w:sz="4" w:space="0" w:color="7F7F7F"/>
            </w:tcBorders>
            <w:shd w:val="clear" w:color="auto" w:fill="FFFFFF"/>
            <w:noWrap/>
            <w:hideMark/>
          </w:tcPr>
          <w:p w14:paraId="0A614E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113:249|-</w:t>
            </w:r>
          </w:p>
        </w:tc>
        <w:tc>
          <w:tcPr>
            <w:tcW w:w="1016" w:type="dxa"/>
            <w:shd w:val="clear" w:color="auto" w:fill="F2F2F2"/>
            <w:noWrap/>
            <w:hideMark/>
          </w:tcPr>
          <w:p w14:paraId="52052FD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PUL0163</w:t>
            </w:r>
          </w:p>
        </w:tc>
        <w:tc>
          <w:tcPr>
            <w:tcW w:w="702" w:type="dxa"/>
            <w:shd w:val="clear" w:color="auto" w:fill="F2F2F2"/>
            <w:noWrap/>
            <w:hideMark/>
          </w:tcPr>
          <w:p w14:paraId="2C0A4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205280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thetaiotaomicron/818</w:t>
            </w:r>
          </w:p>
        </w:tc>
        <w:tc>
          <w:tcPr>
            <w:tcW w:w="1689" w:type="dxa"/>
            <w:shd w:val="clear" w:color="auto" w:fill="F2F2F2"/>
            <w:noWrap/>
            <w:hideMark/>
          </w:tcPr>
          <w:p w14:paraId="181797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WP_011108966.1</w:t>
            </w:r>
          </w:p>
        </w:tc>
        <w:tc>
          <w:tcPr>
            <w:tcW w:w="994" w:type="dxa"/>
            <w:shd w:val="clear" w:color="auto" w:fill="F2F2F2"/>
            <w:noWrap/>
            <w:hideMark/>
          </w:tcPr>
          <w:p w14:paraId="5C16E3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751693C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7E3151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5.92E-07</w:t>
            </w:r>
          </w:p>
        </w:tc>
        <w:tc>
          <w:tcPr>
            <w:tcW w:w="1194" w:type="dxa"/>
            <w:shd w:val="clear" w:color="auto" w:fill="F2F2F2"/>
            <w:noWrap/>
            <w:hideMark/>
          </w:tcPr>
          <w:p w14:paraId="45050C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GH125</w:t>
            </w:r>
          </w:p>
        </w:tc>
      </w:tr>
      <w:tr w:rsidR="00525E21" w:rsidRPr="00BD2FF3" w14:paraId="1C7A5154" w14:textId="77777777" w:rsidTr="00FC3F2B">
        <w:trPr>
          <w:trHeight w:val="284"/>
        </w:trPr>
        <w:tc>
          <w:tcPr>
            <w:tcW w:w="1073" w:type="dxa"/>
            <w:tcBorders>
              <w:right w:val="single" w:sz="4" w:space="0" w:color="7F7F7F"/>
            </w:tcBorders>
            <w:shd w:val="clear" w:color="auto" w:fill="FFFFFF"/>
            <w:noWrap/>
            <w:hideMark/>
          </w:tcPr>
          <w:p w14:paraId="6986F7E0"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79E046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PUL0558</w:t>
            </w:r>
          </w:p>
        </w:tc>
        <w:tc>
          <w:tcPr>
            <w:tcW w:w="702" w:type="dxa"/>
            <w:shd w:val="clear" w:color="auto" w:fill="auto"/>
            <w:noWrap/>
            <w:hideMark/>
          </w:tcPr>
          <w:p w14:paraId="2C0C25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68FE8189"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auto"/>
            <w:noWrap/>
            <w:hideMark/>
          </w:tcPr>
          <w:p w14:paraId="06BC4AD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auto"/>
            <w:noWrap/>
            <w:hideMark/>
          </w:tcPr>
          <w:p w14:paraId="008F434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13144D8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0CEF65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auto"/>
            <w:noWrap/>
            <w:hideMark/>
          </w:tcPr>
          <w:p w14:paraId="571D5CB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19B29869" w14:textId="77777777" w:rsidTr="00FC3F2B">
        <w:trPr>
          <w:trHeight w:val="284"/>
        </w:trPr>
        <w:tc>
          <w:tcPr>
            <w:tcW w:w="1073" w:type="dxa"/>
            <w:tcBorders>
              <w:right w:val="single" w:sz="4" w:space="0" w:color="7F7F7F"/>
            </w:tcBorders>
            <w:shd w:val="clear" w:color="auto" w:fill="FFFFFF"/>
            <w:noWrap/>
            <w:hideMark/>
          </w:tcPr>
          <w:p w14:paraId="1B8EBCEA"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4DF215B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PUL0530</w:t>
            </w:r>
          </w:p>
        </w:tc>
        <w:tc>
          <w:tcPr>
            <w:tcW w:w="702" w:type="dxa"/>
            <w:shd w:val="clear" w:color="auto" w:fill="F2F2F2"/>
            <w:noWrap/>
            <w:hideMark/>
          </w:tcPr>
          <w:p w14:paraId="5B386DA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1ED3FE95"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thetaiotaomicron VPI-5482</w:t>
            </w:r>
          </w:p>
        </w:tc>
        <w:tc>
          <w:tcPr>
            <w:tcW w:w="1689" w:type="dxa"/>
            <w:shd w:val="clear" w:color="auto" w:fill="F2F2F2"/>
            <w:noWrap/>
            <w:hideMark/>
          </w:tcPr>
          <w:p w14:paraId="45DA5C3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AAO76117.1</w:t>
            </w:r>
          </w:p>
        </w:tc>
        <w:tc>
          <w:tcPr>
            <w:tcW w:w="994" w:type="dxa"/>
            <w:shd w:val="clear" w:color="auto" w:fill="F2F2F2"/>
            <w:noWrap/>
            <w:hideMark/>
          </w:tcPr>
          <w:p w14:paraId="65108B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46CE934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F2F2F2"/>
            <w:noWrap/>
            <w:hideMark/>
          </w:tcPr>
          <w:p w14:paraId="7DF3EF2A"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3.07E-29</w:t>
            </w:r>
          </w:p>
        </w:tc>
        <w:tc>
          <w:tcPr>
            <w:tcW w:w="1194" w:type="dxa"/>
            <w:shd w:val="clear" w:color="auto" w:fill="F2F2F2"/>
            <w:noWrap/>
            <w:hideMark/>
          </w:tcPr>
          <w:p w14:paraId="122B143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99D748" w14:textId="77777777" w:rsidTr="00FC3F2B">
        <w:trPr>
          <w:trHeight w:val="284"/>
        </w:trPr>
        <w:tc>
          <w:tcPr>
            <w:tcW w:w="1073" w:type="dxa"/>
            <w:tcBorders>
              <w:right w:val="single" w:sz="4" w:space="0" w:color="7F7F7F"/>
            </w:tcBorders>
            <w:shd w:val="clear" w:color="auto" w:fill="FFFFFF"/>
            <w:noWrap/>
            <w:hideMark/>
          </w:tcPr>
          <w:p w14:paraId="738DAA3D"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lastRenderedPageBreak/>
              <w:t>110:395|+</w:t>
            </w:r>
          </w:p>
        </w:tc>
        <w:tc>
          <w:tcPr>
            <w:tcW w:w="1016" w:type="dxa"/>
            <w:shd w:val="clear" w:color="auto" w:fill="auto"/>
            <w:noWrap/>
            <w:hideMark/>
          </w:tcPr>
          <w:p w14:paraId="1CC8EBE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PUL0189</w:t>
            </w:r>
          </w:p>
        </w:tc>
        <w:tc>
          <w:tcPr>
            <w:tcW w:w="702" w:type="dxa"/>
            <w:shd w:val="clear" w:color="auto" w:fill="auto"/>
            <w:noWrap/>
            <w:hideMark/>
          </w:tcPr>
          <w:p w14:paraId="630F05F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26490AC"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auto"/>
            <w:noWrap/>
            <w:hideMark/>
          </w:tcPr>
          <w:p w14:paraId="770EFC4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CBK65850.1</w:t>
            </w:r>
          </w:p>
        </w:tc>
        <w:tc>
          <w:tcPr>
            <w:tcW w:w="994" w:type="dxa"/>
            <w:shd w:val="clear" w:color="auto" w:fill="auto"/>
            <w:noWrap/>
            <w:hideMark/>
          </w:tcPr>
          <w:p w14:paraId="14F25D2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0EBB3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74.627</w:t>
            </w:r>
          </w:p>
        </w:tc>
        <w:tc>
          <w:tcPr>
            <w:tcW w:w="766" w:type="dxa"/>
            <w:shd w:val="clear" w:color="auto" w:fill="auto"/>
            <w:noWrap/>
            <w:hideMark/>
          </w:tcPr>
          <w:p w14:paraId="5D59A567"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6.17E-29</w:t>
            </w:r>
          </w:p>
        </w:tc>
        <w:tc>
          <w:tcPr>
            <w:tcW w:w="1194" w:type="dxa"/>
            <w:shd w:val="clear" w:color="auto" w:fill="auto"/>
            <w:noWrap/>
            <w:hideMark/>
          </w:tcPr>
          <w:p w14:paraId="532B564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7FFF518B" w14:textId="77777777" w:rsidTr="00FC3F2B">
        <w:trPr>
          <w:trHeight w:val="284"/>
        </w:trPr>
        <w:tc>
          <w:tcPr>
            <w:tcW w:w="1073" w:type="dxa"/>
            <w:tcBorders>
              <w:right w:val="single" w:sz="4" w:space="0" w:color="7F7F7F"/>
            </w:tcBorders>
            <w:shd w:val="clear" w:color="auto" w:fill="FFFFFF"/>
            <w:noWrap/>
            <w:hideMark/>
          </w:tcPr>
          <w:p w14:paraId="68E4B7CD"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104:193|+</w:t>
            </w:r>
          </w:p>
        </w:tc>
        <w:tc>
          <w:tcPr>
            <w:tcW w:w="1016" w:type="dxa"/>
            <w:shd w:val="clear" w:color="auto" w:fill="F2F2F2"/>
            <w:noWrap/>
            <w:hideMark/>
          </w:tcPr>
          <w:p w14:paraId="296C1A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PUL0476</w:t>
            </w:r>
          </w:p>
        </w:tc>
        <w:tc>
          <w:tcPr>
            <w:tcW w:w="702" w:type="dxa"/>
            <w:shd w:val="clear" w:color="auto" w:fill="F2F2F2"/>
            <w:noWrap/>
            <w:hideMark/>
          </w:tcPr>
          <w:p w14:paraId="334A10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3B6B1B1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F2F2F2"/>
            <w:noWrap/>
            <w:hideMark/>
          </w:tcPr>
          <w:p w14:paraId="16FC127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WP_012024095.1</w:t>
            </w:r>
          </w:p>
        </w:tc>
        <w:tc>
          <w:tcPr>
            <w:tcW w:w="994" w:type="dxa"/>
            <w:shd w:val="clear" w:color="auto" w:fill="F2F2F2"/>
            <w:noWrap/>
            <w:hideMark/>
          </w:tcPr>
          <w:p w14:paraId="5F5CF40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0C0BD05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74.074</w:t>
            </w:r>
          </w:p>
        </w:tc>
        <w:tc>
          <w:tcPr>
            <w:tcW w:w="766" w:type="dxa"/>
            <w:shd w:val="clear" w:color="auto" w:fill="F2F2F2"/>
            <w:noWrap/>
            <w:hideMark/>
          </w:tcPr>
          <w:p w14:paraId="3C43B0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4.47E-09</w:t>
            </w:r>
          </w:p>
        </w:tc>
        <w:tc>
          <w:tcPr>
            <w:tcW w:w="1194" w:type="dxa"/>
            <w:shd w:val="clear" w:color="auto" w:fill="F2F2F2"/>
            <w:noWrap/>
            <w:hideMark/>
          </w:tcPr>
          <w:p w14:paraId="0BDEDE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GH2</w:t>
            </w:r>
          </w:p>
        </w:tc>
      </w:tr>
      <w:tr w:rsidR="00525E21" w:rsidRPr="00BD2FF3" w14:paraId="4E6993AE" w14:textId="77777777" w:rsidTr="00FC3F2B">
        <w:trPr>
          <w:trHeight w:val="284"/>
        </w:trPr>
        <w:tc>
          <w:tcPr>
            <w:tcW w:w="1073" w:type="dxa"/>
            <w:tcBorders>
              <w:right w:val="single" w:sz="4" w:space="0" w:color="7F7F7F"/>
            </w:tcBorders>
            <w:shd w:val="clear" w:color="auto" w:fill="FFFFFF"/>
            <w:noWrap/>
            <w:hideMark/>
          </w:tcPr>
          <w:p w14:paraId="00E84DD7"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6AFEECD2"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PUL0044</w:t>
            </w:r>
          </w:p>
        </w:tc>
        <w:tc>
          <w:tcPr>
            <w:tcW w:w="702" w:type="dxa"/>
            <w:shd w:val="clear" w:color="auto" w:fill="auto"/>
            <w:noWrap/>
            <w:hideMark/>
          </w:tcPr>
          <w:p w14:paraId="50D02B9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5D24925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ovatus ATCC 8483</w:t>
            </w:r>
          </w:p>
        </w:tc>
        <w:tc>
          <w:tcPr>
            <w:tcW w:w="1689" w:type="dxa"/>
            <w:shd w:val="clear" w:color="auto" w:fill="auto"/>
            <w:noWrap/>
            <w:hideMark/>
          </w:tcPr>
          <w:p w14:paraId="5F103CE6"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EDO10805.1</w:t>
            </w:r>
          </w:p>
        </w:tc>
        <w:tc>
          <w:tcPr>
            <w:tcW w:w="994" w:type="dxa"/>
            <w:shd w:val="clear" w:color="auto" w:fill="auto"/>
            <w:noWrap/>
            <w:hideMark/>
          </w:tcPr>
          <w:p w14:paraId="0CFD1D1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6551FDE1"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auto"/>
            <w:noWrap/>
            <w:hideMark/>
          </w:tcPr>
          <w:p w14:paraId="15858A9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2.57E-28</w:t>
            </w:r>
          </w:p>
        </w:tc>
        <w:tc>
          <w:tcPr>
            <w:tcW w:w="1194" w:type="dxa"/>
            <w:shd w:val="clear" w:color="auto" w:fill="auto"/>
            <w:noWrap/>
            <w:hideMark/>
          </w:tcPr>
          <w:p w14:paraId="3F2375C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E6F0734" w14:textId="77777777" w:rsidTr="00FC3F2B">
        <w:trPr>
          <w:trHeight w:val="284"/>
        </w:trPr>
        <w:tc>
          <w:tcPr>
            <w:tcW w:w="1073" w:type="dxa"/>
            <w:tcBorders>
              <w:right w:val="single" w:sz="4" w:space="0" w:color="7F7F7F"/>
            </w:tcBorders>
            <w:shd w:val="clear" w:color="auto" w:fill="FFFFFF"/>
            <w:noWrap/>
            <w:hideMark/>
          </w:tcPr>
          <w:p w14:paraId="43534BE2"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F2F2F2"/>
            <w:noWrap/>
            <w:hideMark/>
          </w:tcPr>
          <w:p w14:paraId="6D92F67D"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PUL0553</w:t>
            </w:r>
          </w:p>
        </w:tc>
        <w:tc>
          <w:tcPr>
            <w:tcW w:w="702" w:type="dxa"/>
            <w:shd w:val="clear" w:color="auto" w:fill="F2F2F2"/>
            <w:noWrap/>
            <w:hideMark/>
          </w:tcPr>
          <w:p w14:paraId="3A070E0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F2F2F2"/>
            <w:noWrap/>
            <w:hideMark/>
          </w:tcPr>
          <w:p w14:paraId="3BB0E1C1"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Bacteroides xylanisolvens XB1A</w:t>
            </w:r>
          </w:p>
        </w:tc>
        <w:tc>
          <w:tcPr>
            <w:tcW w:w="1689" w:type="dxa"/>
            <w:shd w:val="clear" w:color="auto" w:fill="F2F2F2"/>
            <w:noWrap/>
            <w:hideMark/>
          </w:tcPr>
          <w:p w14:paraId="0BD17518"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CBK67959.1</w:t>
            </w:r>
          </w:p>
        </w:tc>
        <w:tc>
          <w:tcPr>
            <w:tcW w:w="994" w:type="dxa"/>
            <w:shd w:val="clear" w:color="auto" w:fill="F2F2F2"/>
            <w:noWrap/>
            <w:hideMark/>
          </w:tcPr>
          <w:p w14:paraId="7D85D43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F2F2F2"/>
            <w:noWrap/>
            <w:hideMark/>
          </w:tcPr>
          <w:p w14:paraId="122BFCAF"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73.134</w:t>
            </w:r>
          </w:p>
        </w:tc>
        <w:tc>
          <w:tcPr>
            <w:tcW w:w="766" w:type="dxa"/>
            <w:shd w:val="clear" w:color="auto" w:fill="F2F2F2"/>
            <w:noWrap/>
            <w:hideMark/>
          </w:tcPr>
          <w:p w14:paraId="3C8974DB"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3.65E-28</w:t>
            </w:r>
          </w:p>
        </w:tc>
        <w:tc>
          <w:tcPr>
            <w:tcW w:w="1194" w:type="dxa"/>
            <w:shd w:val="clear" w:color="auto" w:fill="F2F2F2"/>
            <w:noWrap/>
            <w:hideMark/>
          </w:tcPr>
          <w:p w14:paraId="0054C0A4"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324284C6" w14:textId="77777777" w:rsidTr="00FC3F2B">
        <w:trPr>
          <w:trHeight w:val="284"/>
        </w:trPr>
        <w:tc>
          <w:tcPr>
            <w:tcW w:w="1073" w:type="dxa"/>
            <w:tcBorders>
              <w:right w:val="single" w:sz="4" w:space="0" w:color="7F7F7F"/>
            </w:tcBorders>
            <w:shd w:val="clear" w:color="auto" w:fill="FFFFFF"/>
            <w:noWrap/>
            <w:hideMark/>
          </w:tcPr>
          <w:p w14:paraId="14743581" w14:textId="77777777" w:rsidR="00525E21" w:rsidRPr="00BD2FF3" w:rsidRDefault="00525E21" w:rsidP="00BD2FF3">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110:395|+</w:t>
            </w:r>
          </w:p>
        </w:tc>
        <w:tc>
          <w:tcPr>
            <w:tcW w:w="1016" w:type="dxa"/>
            <w:shd w:val="clear" w:color="auto" w:fill="auto"/>
            <w:noWrap/>
            <w:hideMark/>
          </w:tcPr>
          <w:p w14:paraId="49354F09"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PUL0342</w:t>
            </w:r>
          </w:p>
        </w:tc>
        <w:tc>
          <w:tcPr>
            <w:tcW w:w="702" w:type="dxa"/>
            <w:shd w:val="clear" w:color="auto" w:fill="auto"/>
            <w:noWrap/>
            <w:hideMark/>
          </w:tcPr>
          <w:p w14:paraId="1D25D67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950" w:type="dxa"/>
            <w:shd w:val="clear" w:color="auto" w:fill="auto"/>
            <w:noWrap/>
            <w:hideMark/>
          </w:tcPr>
          <w:p w14:paraId="4FA0CCDF" w14:textId="77777777" w:rsidR="00525E21" w:rsidRPr="00BD2FF3" w:rsidRDefault="00525E21" w:rsidP="00BD2FF3">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Prevotella ruminicola/839</w:t>
            </w:r>
          </w:p>
        </w:tc>
        <w:tc>
          <w:tcPr>
            <w:tcW w:w="1689" w:type="dxa"/>
            <w:shd w:val="clear" w:color="auto" w:fill="auto"/>
            <w:noWrap/>
            <w:hideMark/>
          </w:tcPr>
          <w:p w14:paraId="66E071B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WP_013064566.1</w:t>
            </w:r>
          </w:p>
        </w:tc>
        <w:tc>
          <w:tcPr>
            <w:tcW w:w="994" w:type="dxa"/>
            <w:shd w:val="clear" w:color="auto" w:fill="auto"/>
            <w:noWrap/>
            <w:hideMark/>
          </w:tcPr>
          <w:p w14:paraId="4B771FC5"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930" w:type="dxa"/>
            <w:shd w:val="clear" w:color="auto" w:fill="auto"/>
            <w:noWrap/>
            <w:hideMark/>
          </w:tcPr>
          <w:p w14:paraId="340A9B70"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72.131</w:t>
            </w:r>
          </w:p>
        </w:tc>
        <w:tc>
          <w:tcPr>
            <w:tcW w:w="766" w:type="dxa"/>
            <w:shd w:val="clear" w:color="auto" w:fill="auto"/>
            <w:noWrap/>
            <w:hideMark/>
          </w:tcPr>
          <w:p w14:paraId="15F9ED7C"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2.10E-26</w:t>
            </w:r>
          </w:p>
        </w:tc>
        <w:tc>
          <w:tcPr>
            <w:tcW w:w="1194" w:type="dxa"/>
            <w:shd w:val="clear" w:color="auto" w:fill="auto"/>
            <w:noWrap/>
            <w:hideMark/>
          </w:tcPr>
          <w:p w14:paraId="301860B3" w14:textId="77777777" w:rsidR="00525E21" w:rsidRPr="00BD2FF3" w:rsidRDefault="00525E21" w:rsidP="00BD2FF3">
            <w:pPr>
              <w:spacing w:after="0" w:line="360" w:lineRule="auto"/>
              <w:jc w:val="both"/>
              <w:rPr>
                <w:rFonts w:ascii="Times New Roman" w:hAnsi="Times New Roman"/>
                <w:b/>
                <w:sz w:val="20"/>
                <w:szCs w:val="20"/>
              </w:rPr>
            </w:pPr>
            <w:r w:rsidRPr="00BD2FF3">
              <w:rPr>
                <w:rFonts w:ascii="Times New Roman" w:hAnsi="Times New Roman"/>
                <w:b/>
                <w:sz w:val="20"/>
                <w:szCs w:val="20"/>
              </w:rPr>
              <w:t>GH95</w:t>
            </w:r>
          </w:p>
        </w:tc>
      </w:tr>
      <w:tr w:rsidR="00525E21" w:rsidRPr="00BD2FF3" w14:paraId="40D35981" w14:textId="77777777" w:rsidTr="00FC3F2B">
        <w:trPr>
          <w:trHeight w:val="284"/>
        </w:trPr>
        <w:tc>
          <w:tcPr>
            <w:tcW w:w="1073" w:type="dxa"/>
            <w:tcBorders>
              <w:right w:val="single" w:sz="4" w:space="0" w:color="7F7F7F"/>
            </w:tcBorders>
            <w:shd w:val="clear" w:color="auto" w:fill="FFFFFF"/>
            <w:noWrap/>
            <w:hideMark/>
          </w:tcPr>
          <w:p w14:paraId="3CEC804A"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108:382|-</w:t>
            </w:r>
          </w:p>
        </w:tc>
        <w:tc>
          <w:tcPr>
            <w:tcW w:w="1016" w:type="dxa"/>
            <w:shd w:val="clear" w:color="auto" w:fill="F2F2F2"/>
            <w:noWrap/>
            <w:hideMark/>
          </w:tcPr>
          <w:p w14:paraId="580260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PUL0016</w:t>
            </w:r>
          </w:p>
        </w:tc>
        <w:tc>
          <w:tcPr>
            <w:tcW w:w="702" w:type="dxa"/>
            <w:shd w:val="clear" w:color="auto" w:fill="F2F2F2"/>
            <w:noWrap/>
            <w:hideMark/>
          </w:tcPr>
          <w:p w14:paraId="6E4F960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950" w:type="dxa"/>
            <w:shd w:val="clear" w:color="auto" w:fill="F2F2F2"/>
            <w:noWrap/>
            <w:hideMark/>
          </w:tcPr>
          <w:p w14:paraId="7E3BC61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Lactococcus lactis/1358</w:t>
            </w:r>
          </w:p>
        </w:tc>
        <w:tc>
          <w:tcPr>
            <w:tcW w:w="1689" w:type="dxa"/>
            <w:shd w:val="clear" w:color="auto" w:fill="F2F2F2"/>
            <w:noWrap/>
            <w:hideMark/>
          </w:tcPr>
          <w:p w14:paraId="562B2CB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WP_011834483.1</w:t>
            </w:r>
          </w:p>
        </w:tc>
        <w:tc>
          <w:tcPr>
            <w:tcW w:w="994" w:type="dxa"/>
            <w:shd w:val="clear" w:color="auto" w:fill="F2F2F2"/>
            <w:noWrap/>
            <w:hideMark/>
          </w:tcPr>
          <w:p w14:paraId="515EF9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930" w:type="dxa"/>
            <w:shd w:val="clear" w:color="auto" w:fill="F2F2F2"/>
            <w:noWrap/>
            <w:hideMark/>
          </w:tcPr>
          <w:p w14:paraId="438A93A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70.833</w:t>
            </w:r>
          </w:p>
        </w:tc>
        <w:tc>
          <w:tcPr>
            <w:tcW w:w="766" w:type="dxa"/>
            <w:shd w:val="clear" w:color="auto" w:fill="F2F2F2"/>
            <w:noWrap/>
            <w:hideMark/>
          </w:tcPr>
          <w:p w14:paraId="365073F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2.55E-08</w:t>
            </w:r>
          </w:p>
        </w:tc>
        <w:tc>
          <w:tcPr>
            <w:tcW w:w="1194" w:type="dxa"/>
            <w:shd w:val="clear" w:color="auto" w:fill="F2F2F2"/>
            <w:noWrap/>
            <w:hideMark/>
          </w:tcPr>
          <w:p w14:paraId="477DD14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w:t>
            </w:r>
          </w:p>
        </w:tc>
      </w:tr>
    </w:tbl>
    <w:p w14:paraId="071D7E3D" w14:textId="77777777" w:rsidR="00525E21" w:rsidRDefault="00525E21" w:rsidP="00525E21">
      <w:pPr>
        <w:spacing w:line="360" w:lineRule="auto"/>
        <w:jc w:val="both"/>
        <w:rPr>
          <w:rFonts w:ascii="Times New Roman" w:hAnsi="Times New Roman"/>
          <w:b/>
          <w:i/>
          <w:sz w:val="24"/>
          <w:szCs w:val="24"/>
        </w:rPr>
      </w:pPr>
    </w:p>
    <w:p w14:paraId="11808B82" w14:textId="77777777" w:rsidR="00FC3F2B" w:rsidRPr="00FC3F2B" w:rsidRDefault="00FC3F2B" w:rsidP="00266E8A">
      <w:pPr>
        <w:pStyle w:val="Caption"/>
        <w:spacing w:after="240"/>
      </w:pPr>
      <w:r w:rsidRPr="00FC3F2B">
        <w:t>Ta</w:t>
      </w:r>
      <w:r w:rsidR="00515A12">
        <w:t>ble 4.10</w:t>
      </w:r>
      <w:r w:rsidRPr="00FC3F2B">
        <w:t>b: BSG metatranscriptome</w:t>
      </w:r>
    </w:p>
    <w:tbl>
      <w:tblPr>
        <w:tblW w:w="10531" w:type="dxa"/>
        <w:tblLook w:val="04A0" w:firstRow="1" w:lastRow="0" w:firstColumn="1" w:lastColumn="0" w:noHBand="0" w:noVBand="1"/>
      </w:tblPr>
      <w:tblGrid>
        <w:gridCol w:w="1073"/>
        <w:gridCol w:w="994"/>
        <w:gridCol w:w="672"/>
        <w:gridCol w:w="2372"/>
        <w:gridCol w:w="1666"/>
        <w:gridCol w:w="961"/>
        <w:gridCol w:w="850"/>
        <w:gridCol w:w="755"/>
        <w:gridCol w:w="1188"/>
      </w:tblGrid>
      <w:tr w:rsidR="00525E21" w:rsidRPr="00BD2FF3" w14:paraId="2F466827" w14:textId="77777777" w:rsidTr="00FC3F2B">
        <w:trPr>
          <w:trHeight w:val="280"/>
        </w:trPr>
        <w:tc>
          <w:tcPr>
            <w:tcW w:w="1073" w:type="dxa"/>
            <w:tcBorders>
              <w:bottom w:val="single" w:sz="4" w:space="0" w:color="7F7F7F"/>
              <w:right w:val="nil"/>
            </w:tcBorders>
            <w:shd w:val="clear" w:color="auto" w:fill="FFFFFF"/>
            <w:noWrap/>
            <w:hideMark/>
          </w:tcPr>
          <w:p w14:paraId="0B74A730"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994" w:type="dxa"/>
            <w:tcBorders>
              <w:bottom w:val="single" w:sz="4" w:space="0" w:color="7F7F7F"/>
            </w:tcBorders>
            <w:shd w:val="clear" w:color="auto" w:fill="FFFFFF"/>
            <w:noWrap/>
            <w:hideMark/>
          </w:tcPr>
          <w:p w14:paraId="153E8F51"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672" w:type="dxa"/>
            <w:tcBorders>
              <w:bottom w:val="single" w:sz="4" w:space="0" w:color="7F7F7F"/>
            </w:tcBorders>
            <w:shd w:val="clear" w:color="auto" w:fill="FFFFFF"/>
            <w:noWrap/>
            <w:hideMark/>
          </w:tcPr>
          <w:p w14:paraId="1C0CD6B7"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72" w:type="dxa"/>
            <w:tcBorders>
              <w:bottom w:val="single" w:sz="4" w:space="0" w:color="7F7F7F"/>
            </w:tcBorders>
            <w:shd w:val="clear" w:color="auto" w:fill="FFFFFF"/>
            <w:noWrap/>
            <w:hideMark/>
          </w:tcPr>
          <w:p w14:paraId="3395FE7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66" w:type="dxa"/>
            <w:tcBorders>
              <w:bottom w:val="single" w:sz="4" w:space="0" w:color="7F7F7F"/>
            </w:tcBorders>
            <w:shd w:val="clear" w:color="auto" w:fill="FFFFFF"/>
            <w:noWrap/>
            <w:hideMark/>
          </w:tcPr>
          <w:p w14:paraId="1C50598D"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61" w:type="dxa"/>
            <w:tcBorders>
              <w:bottom w:val="single" w:sz="4" w:space="0" w:color="7F7F7F"/>
            </w:tcBorders>
            <w:shd w:val="clear" w:color="auto" w:fill="FFFFFF"/>
            <w:noWrap/>
            <w:hideMark/>
          </w:tcPr>
          <w:p w14:paraId="518837C9"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71D0F162"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55" w:type="dxa"/>
            <w:tcBorders>
              <w:bottom w:val="single" w:sz="4" w:space="0" w:color="7F7F7F"/>
            </w:tcBorders>
            <w:shd w:val="clear" w:color="auto" w:fill="FFFFFF"/>
            <w:noWrap/>
            <w:hideMark/>
          </w:tcPr>
          <w:p w14:paraId="77C934DC"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188" w:type="dxa"/>
            <w:tcBorders>
              <w:bottom w:val="single" w:sz="4" w:space="0" w:color="7F7F7F"/>
            </w:tcBorders>
            <w:shd w:val="clear" w:color="auto" w:fill="FFFFFF"/>
            <w:noWrap/>
            <w:hideMark/>
          </w:tcPr>
          <w:p w14:paraId="7CFDCA4A" w14:textId="77777777" w:rsidR="00525E21" w:rsidRPr="00BD2FF3" w:rsidRDefault="00525E21" w:rsidP="00BD2FF3">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525E21" w:rsidRPr="00BD2FF3" w14:paraId="53B2E751" w14:textId="77777777" w:rsidTr="00FC3F2B">
        <w:trPr>
          <w:trHeight w:val="280"/>
        </w:trPr>
        <w:tc>
          <w:tcPr>
            <w:tcW w:w="1073" w:type="dxa"/>
            <w:tcBorders>
              <w:right w:val="single" w:sz="4" w:space="0" w:color="7F7F7F"/>
            </w:tcBorders>
            <w:shd w:val="clear" w:color="auto" w:fill="FFFFFF"/>
            <w:noWrap/>
            <w:hideMark/>
          </w:tcPr>
          <w:p w14:paraId="3B166FF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108:282|-</w:t>
            </w:r>
          </w:p>
        </w:tc>
        <w:tc>
          <w:tcPr>
            <w:tcW w:w="994" w:type="dxa"/>
            <w:shd w:val="clear" w:color="auto" w:fill="F2F2F2"/>
            <w:noWrap/>
            <w:hideMark/>
          </w:tcPr>
          <w:p w14:paraId="66D241B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PUL0382</w:t>
            </w:r>
          </w:p>
        </w:tc>
        <w:tc>
          <w:tcPr>
            <w:tcW w:w="672" w:type="dxa"/>
            <w:shd w:val="clear" w:color="auto" w:fill="F2F2F2"/>
            <w:noWrap/>
            <w:hideMark/>
          </w:tcPr>
          <w:p w14:paraId="2B3065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AA33277"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1D3FCE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AAO79348.1</w:t>
            </w:r>
          </w:p>
        </w:tc>
        <w:tc>
          <w:tcPr>
            <w:tcW w:w="961" w:type="dxa"/>
            <w:shd w:val="clear" w:color="auto" w:fill="F2F2F2"/>
            <w:noWrap/>
            <w:hideMark/>
          </w:tcPr>
          <w:p w14:paraId="1C995B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4256DD9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70.732</w:t>
            </w:r>
          </w:p>
        </w:tc>
        <w:tc>
          <w:tcPr>
            <w:tcW w:w="755" w:type="dxa"/>
            <w:shd w:val="clear" w:color="auto" w:fill="F2F2F2"/>
            <w:noWrap/>
            <w:hideMark/>
          </w:tcPr>
          <w:p w14:paraId="1980B3C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3.01E-18</w:t>
            </w:r>
          </w:p>
        </w:tc>
        <w:tc>
          <w:tcPr>
            <w:tcW w:w="1188" w:type="dxa"/>
            <w:shd w:val="clear" w:color="auto" w:fill="F2F2F2"/>
            <w:noWrap/>
            <w:hideMark/>
          </w:tcPr>
          <w:p w14:paraId="797D36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GH109</w:t>
            </w:r>
          </w:p>
        </w:tc>
      </w:tr>
      <w:tr w:rsidR="00525E21" w:rsidRPr="00BD2FF3" w14:paraId="35BE2A65" w14:textId="77777777" w:rsidTr="00FC3F2B">
        <w:trPr>
          <w:trHeight w:val="280"/>
        </w:trPr>
        <w:tc>
          <w:tcPr>
            <w:tcW w:w="1073" w:type="dxa"/>
            <w:tcBorders>
              <w:right w:val="single" w:sz="4" w:space="0" w:color="7F7F7F"/>
            </w:tcBorders>
            <w:shd w:val="clear" w:color="auto" w:fill="FFFFFF"/>
            <w:noWrap/>
            <w:hideMark/>
          </w:tcPr>
          <w:p w14:paraId="1160E7D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4DAA0B2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PUL0325</w:t>
            </w:r>
          </w:p>
        </w:tc>
        <w:tc>
          <w:tcPr>
            <w:tcW w:w="672" w:type="dxa"/>
            <w:shd w:val="clear" w:color="auto" w:fill="auto"/>
            <w:noWrap/>
            <w:hideMark/>
          </w:tcPr>
          <w:p w14:paraId="0F7AA2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6EC903B6"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auto"/>
            <w:noWrap/>
            <w:hideMark/>
          </w:tcPr>
          <w:p w14:paraId="30A03E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AAO78420.1</w:t>
            </w:r>
          </w:p>
        </w:tc>
        <w:tc>
          <w:tcPr>
            <w:tcW w:w="961" w:type="dxa"/>
            <w:shd w:val="clear" w:color="auto" w:fill="auto"/>
            <w:noWrap/>
            <w:hideMark/>
          </w:tcPr>
          <w:p w14:paraId="0E775A9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3DB55D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w:t>
            </w:r>
          </w:p>
        </w:tc>
        <w:tc>
          <w:tcPr>
            <w:tcW w:w="755" w:type="dxa"/>
            <w:shd w:val="clear" w:color="auto" w:fill="auto"/>
            <w:noWrap/>
            <w:hideMark/>
          </w:tcPr>
          <w:p w14:paraId="607893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6.87E-16</w:t>
            </w:r>
          </w:p>
        </w:tc>
        <w:tc>
          <w:tcPr>
            <w:tcW w:w="1188" w:type="dxa"/>
            <w:shd w:val="clear" w:color="auto" w:fill="auto"/>
            <w:noWrap/>
            <w:hideMark/>
          </w:tcPr>
          <w:p w14:paraId="0CB9249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5CDF1663" w14:textId="77777777" w:rsidTr="00FC3F2B">
        <w:trPr>
          <w:trHeight w:val="280"/>
        </w:trPr>
        <w:tc>
          <w:tcPr>
            <w:tcW w:w="1073" w:type="dxa"/>
            <w:tcBorders>
              <w:right w:val="single" w:sz="4" w:space="0" w:color="7F7F7F"/>
            </w:tcBorders>
            <w:shd w:val="clear" w:color="auto" w:fill="FFFFFF"/>
            <w:noWrap/>
            <w:hideMark/>
          </w:tcPr>
          <w:p w14:paraId="5B6D479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F2F2F2"/>
            <w:noWrap/>
            <w:hideMark/>
          </w:tcPr>
          <w:p w14:paraId="0A60896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672" w:type="dxa"/>
            <w:shd w:val="clear" w:color="auto" w:fill="F2F2F2"/>
            <w:noWrap/>
            <w:hideMark/>
          </w:tcPr>
          <w:p w14:paraId="34851A6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1539CC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66" w:type="dxa"/>
            <w:shd w:val="clear" w:color="auto" w:fill="F2F2F2"/>
            <w:noWrap/>
            <w:hideMark/>
          </w:tcPr>
          <w:p w14:paraId="2FB2DF6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61" w:type="dxa"/>
            <w:shd w:val="clear" w:color="auto" w:fill="F2F2F2"/>
            <w:noWrap/>
            <w:hideMark/>
          </w:tcPr>
          <w:p w14:paraId="7C3058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5C3763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56.923</w:t>
            </w:r>
          </w:p>
        </w:tc>
        <w:tc>
          <w:tcPr>
            <w:tcW w:w="755" w:type="dxa"/>
            <w:shd w:val="clear" w:color="auto" w:fill="F2F2F2"/>
            <w:noWrap/>
            <w:hideMark/>
          </w:tcPr>
          <w:p w14:paraId="169B026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2.83E-15</w:t>
            </w:r>
          </w:p>
        </w:tc>
        <w:tc>
          <w:tcPr>
            <w:tcW w:w="1188" w:type="dxa"/>
            <w:shd w:val="clear" w:color="auto" w:fill="F2F2F2"/>
            <w:noWrap/>
            <w:hideMark/>
          </w:tcPr>
          <w:p w14:paraId="53B83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4928386A" w14:textId="77777777" w:rsidTr="00FC3F2B">
        <w:trPr>
          <w:trHeight w:val="280"/>
        </w:trPr>
        <w:tc>
          <w:tcPr>
            <w:tcW w:w="1073" w:type="dxa"/>
            <w:tcBorders>
              <w:right w:val="single" w:sz="4" w:space="0" w:color="7F7F7F"/>
            </w:tcBorders>
            <w:shd w:val="clear" w:color="auto" w:fill="FFFFFF"/>
            <w:noWrap/>
            <w:hideMark/>
          </w:tcPr>
          <w:p w14:paraId="756ABAC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111:299|+</w:t>
            </w:r>
          </w:p>
        </w:tc>
        <w:tc>
          <w:tcPr>
            <w:tcW w:w="994" w:type="dxa"/>
            <w:shd w:val="clear" w:color="auto" w:fill="auto"/>
            <w:noWrap/>
            <w:hideMark/>
          </w:tcPr>
          <w:p w14:paraId="1A8BD32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PUL0067</w:t>
            </w:r>
          </w:p>
        </w:tc>
        <w:tc>
          <w:tcPr>
            <w:tcW w:w="672" w:type="dxa"/>
            <w:shd w:val="clear" w:color="auto" w:fill="auto"/>
            <w:noWrap/>
            <w:hideMark/>
          </w:tcPr>
          <w:p w14:paraId="012FA8C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1C6AA39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Dysgonomonas gadei ATCC BAA-286</w:t>
            </w:r>
          </w:p>
        </w:tc>
        <w:tc>
          <w:tcPr>
            <w:tcW w:w="1666" w:type="dxa"/>
            <w:shd w:val="clear" w:color="auto" w:fill="auto"/>
            <w:noWrap/>
            <w:hideMark/>
          </w:tcPr>
          <w:p w14:paraId="42120A9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EGJ99270.1</w:t>
            </w:r>
          </w:p>
        </w:tc>
        <w:tc>
          <w:tcPr>
            <w:tcW w:w="961" w:type="dxa"/>
            <w:shd w:val="clear" w:color="auto" w:fill="auto"/>
            <w:noWrap/>
            <w:hideMark/>
          </w:tcPr>
          <w:p w14:paraId="492DB7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9DB4F9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54</w:t>
            </w:r>
          </w:p>
        </w:tc>
        <w:tc>
          <w:tcPr>
            <w:tcW w:w="755" w:type="dxa"/>
            <w:shd w:val="clear" w:color="auto" w:fill="auto"/>
            <w:noWrap/>
            <w:hideMark/>
          </w:tcPr>
          <w:p w14:paraId="6D882E3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9.58E-11</w:t>
            </w:r>
          </w:p>
        </w:tc>
        <w:tc>
          <w:tcPr>
            <w:tcW w:w="1188" w:type="dxa"/>
            <w:shd w:val="clear" w:color="auto" w:fill="auto"/>
            <w:noWrap/>
            <w:hideMark/>
          </w:tcPr>
          <w:p w14:paraId="1C60D06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525E21" w:rsidRPr="00BD2FF3" w14:paraId="1F86DDB1" w14:textId="77777777" w:rsidTr="00FC3F2B">
        <w:trPr>
          <w:trHeight w:val="280"/>
        </w:trPr>
        <w:tc>
          <w:tcPr>
            <w:tcW w:w="1073" w:type="dxa"/>
            <w:tcBorders>
              <w:right w:val="single" w:sz="4" w:space="0" w:color="7F7F7F"/>
            </w:tcBorders>
            <w:shd w:val="clear" w:color="auto" w:fill="FFFFFF"/>
            <w:noWrap/>
            <w:hideMark/>
          </w:tcPr>
          <w:p w14:paraId="27092668"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25132CD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F2F2F2"/>
            <w:noWrap/>
            <w:hideMark/>
          </w:tcPr>
          <w:p w14:paraId="6BABEB6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3D72AA3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72F87A5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417B03B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274AA40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75846A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73F1D50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88ACCDE" w14:textId="77777777" w:rsidTr="00FC3F2B">
        <w:trPr>
          <w:trHeight w:val="280"/>
        </w:trPr>
        <w:tc>
          <w:tcPr>
            <w:tcW w:w="1073" w:type="dxa"/>
            <w:tcBorders>
              <w:right w:val="single" w:sz="4" w:space="0" w:color="7F7F7F"/>
            </w:tcBorders>
            <w:shd w:val="clear" w:color="auto" w:fill="FFFFFF"/>
            <w:noWrap/>
            <w:hideMark/>
          </w:tcPr>
          <w:p w14:paraId="13F388E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00D8935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auto"/>
            <w:noWrap/>
            <w:hideMark/>
          </w:tcPr>
          <w:p w14:paraId="0F9A112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2490F21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67A52BE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4692D5B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1D88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auto"/>
            <w:noWrap/>
            <w:hideMark/>
          </w:tcPr>
          <w:p w14:paraId="2A0B5B9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10C675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6881EFC" w14:textId="77777777" w:rsidTr="00FC3F2B">
        <w:trPr>
          <w:trHeight w:val="280"/>
        </w:trPr>
        <w:tc>
          <w:tcPr>
            <w:tcW w:w="1073" w:type="dxa"/>
            <w:tcBorders>
              <w:right w:val="single" w:sz="4" w:space="0" w:color="7F7F7F"/>
            </w:tcBorders>
            <w:shd w:val="clear" w:color="auto" w:fill="FFFFFF"/>
            <w:noWrap/>
            <w:hideMark/>
          </w:tcPr>
          <w:p w14:paraId="6FE221F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513EA95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6BF47F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DD9759C"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3A81AA2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1B68804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30D871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50</w:t>
            </w:r>
          </w:p>
        </w:tc>
        <w:tc>
          <w:tcPr>
            <w:tcW w:w="755" w:type="dxa"/>
            <w:shd w:val="clear" w:color="auto" w:fill="F2F2F2"/>
            <w:noWrap/>
            <w:hideMark/>
          </w:tcPr>
          <w:p w14:paraId="09048E1F"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0ECCEC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48271C52" w14:textId="77777777" w:rsidTr="00FC3F2B">
        <w:trPr>
          <w:trHeight w:val="280"/>
        </w:trPr>
        <w:tc>
          <w:tcPr>
            <w:tcW w:w="1073" w:type="dxa"/>
            <w:tcBorders>
              <w:right w:val="single" w:sz="4" w:space="0" w:color="7F7F7F"/>
            </w:tcBorders>
            <w:shd w:val="clear" w:color="auto" w:fill="FFFFFF"/>
            <w:noWrap/>
            <w:hideMark/>
          </w:tcPr>
          <w:p w14:paraId="0F19A435"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65BD45F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PUL0532</w:t>
            </w:r>
          </w:p>
        </w:tc>
        <w:tc>
          <w:tcPr>
            <w:tcW w:w="672" w:type="dxa"/>
            <w:shd w:val="clear" w:color="auto" w:fill="auto"/>
            <w:noWrap/>
            <w:hideMark/>
          </w:tcPr>
          <w:p w14:paraId="2932F8B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abf2</w:t>
            </w:r>
          </w:p>
        </w:tc>
        <w:tc>
          <w:tcPr>
            <w:tcW w:w="2372" w:type="dxa"/>
            <w:shd w:val="clear" w:color="auto" w:fill="auto"/>
            <w:noWrap/>
            <w:hideMark/>
          </w:tcPr>
          <w:p w14:paraId="237C5D59"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cellulosilyticus</w:t>
            </w:r>
          </w:p>
        </w:tc>
        <w:tc>
          <w:tcPr>
            <w:tcW w:w="1666" w:type="dxa"/>
            <w:shd w:val="clear" w:color="auto" w:fill="auto"/>
            <w:noWrap/>
            <w:hideMark/>
          </w:tcPr>
          <w:p w14:paraId="7515E32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ALJ58197.1</w:t>
            </w:r>
          </w:p>
        </w:tc>
        <w:tc>
          <w:tcPr>
            <w:tcW w:w="961" w:type="dxa"/>
            <w:shd w:val="clear" w:color="auto" w:fill="auto"/>
            <w:noWrap/>
            <w:hideMark/>
          </w:tcPr>
          <w:p w14:paraId="63B7C4A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1C01109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47.368</w:t>
            </w:r>
          </w:p>
        </w:tc>
        <w:tc>
          <w:tcPr>
            <w:tcW w:w="755" w:type="dxa"/>
            <w:shd w:val="clear" w:color="auto" w:fill="auto"/>
            <w:noWrap/>
            <w:hideMark/>
          </w:tcPr>
          <w:p w14:paraId="6FE55DD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3.63E-09</w:t>
            </w:r>
          </w:p>
        </w:tc>
        <w:tc>
          <w:tcPr>
            <w:tcW w:w="1188" w:type="dxa"/>
            <w:shd w:val="clear" w:color="auto" w:fill="auto"/>
            <w:noWrap/>
            <w:hideMark/>
          </w:tcPr>
          <w:p w14:paraId="4D4E192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B23AC89" w14:textId="77777777" w:rsidTr="00FC3F2B">
        <w:trPr>
          <w:trHeight w:val="280"/>
        </w:trPr>
        <w:tc>
          <w:tcPr>
            <w:tcW w:w="1073" w:type="dxa"/>
            <w:tcBorders>
              <w:right w:val="single" w:sz="4" w:space="0" w:color="7F7F7F"/>
            </w:tcBorders>
            <w:shd w:val="clear" w:color="auto" w:fill="FFFFFF"/>
            <w:noWrap/>
            <w:hideMark/>
          </w:tcPr>
          <w:p w14:paraId="1F765001"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18E8048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PUL0218</w:t>
            </w:r>
          </w:p>
        </w:tc>
        <w:tc>
          <w:tcPr>
            <w:tcW w:w="672" w:type="dxa"/>
            <w:shd w:val="clear" w:color="auto" w:fill="F2F2F2"/>
            <w:noWrap/>
            <w:hideMark/>
          </w:tcPr>
          <w:p w14:paraId="180200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1FE322C3"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termite gut metagenome</w:t>
            </w:r>
          </w:p>
        </w:tc>
        <w:tc>
          <w:tcPr>
            <w:tcW w:w="1666" w:type="dxa"/>
            <w:shd w:val="clear" w:color="auto" w:fill="F2F2F2"/>
            <w:noWrap/>
            <w:hideMark/>
          </w:tcPr>
          <w:p w14:paraId="67B94CF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CCO20976.1</w:t>
            </w:r>
          </w:p>
        </w:tc>
        <w:tc>
          <w:tcPr>
            <w:tcW w:w="961" w:type="dxa"/>
            <w:shd w:val="clear" w:color="auto" w:fill="F2F2F2"/>
            <w:noWrap/>
            <w:hideMark/>
          </w:tcPr>
          <w:p w14:paraId="4ACB379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1205FB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44.737</w:t>
            </w:r>
          </w:p>
        </w:tc>
        <w:tc>
          <w:tcPr>
            <w:tcW w:w="755" w:type="dxa"/>
            <w:shd w:val="clear" w:color="auto" w:fill="F2F2F2"/>
            <w:noWrap/>
            <w:hideMark/>
          </w:tcPr>
          <w:p w14:paraId="0205C53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5.14E-11</w:t>
            </w:r>
          </w:p>
        </w:tc>
        <w:tc>
          <w:tcPr>
            <w:tcW w:w="1188" w:type="dxa"/>
            <w:shd w:val="clear" w:color="auto" w:fill="F2F2F2"/>
            <w:noWrap/>
            <w:hideMark/>
          </w:tcPr>
          <w:p w14:paraId="326C2DB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5994F16C" w14:textId="77777777" w:rsidTr="00FC3F2B">
        <w:trPr>
          <w:trHeight w:val="280"/>
        </w:trPr>
        <w:tc>
          <w:tcPr>
            <w:tcW w:w="1073" w:type="dxa"/>
            <w:tcBorders>
              <w:right w:val="single" w:sz="4" w:space="0" w:color="7F7F7F"/>
            </w:tcBorders>
            <w:shd w:val="clear" w:color="auto" w:fill="FFFFFF"/>
            <w:noWrap/>
            <w:hideMark/>
          </w:tcPr>
          <w:p w14:paraId="229F04CC"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116:443|-</w:t>
            </w:r>
          </w:p>
        </w:tc>
        <w:tc>
          <w:tcPr>
            <w:tcW w:w="994" w:type="dxa"/>
            <w:shd w:val="clear" w:color="auto" w:fill="auto"/>
            <w:noWrap/>
            <w:hideMark/>
          </w:tcPr>
          <w:p w14:paraId="4987D7D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PUL0190</w:t>
            </w:r>
          </w:p>
        </w:tc>
        <w:tc>
          <w:tcPr>
            <w:tcW w:w="672" w:type="dxa"/>
            <w:shd w:val="clear" w:color="auto" w:fill="auto"/>
            <w:noWrap/>
            <w:hideMark/>
          </w:tcPr>
          <w:p w14:paraId="7B70CCE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31721D7A"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xylanisolvens XB1A</w:t>
            </w:r>
          </w:p>
        </w:tc>
        <w:tc>
          <w:tcPr>
            <w:tcW w:w="1666" w:type="dxa"/>
            <w:shd w:val="clear" w:color="auto" w:fill="auto"/>
            <w:noWrap/>
            <w:hideMark/>
          </w:tcPr>
          <w:p w14:paraId="01E19D8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CBK66679.1</w:t>
            </w:r>
          </w:p>
        </w:tc>
        <w:tc>
          <w:tcPr>
            <w:tcW w:w="961" w:type="dxa"/>
            <w:shd w:val="clear" w:color="auto" w:fill="auto"/>
            <w:noWrap/>
            <w:hideMark/>
          </w:tcPr>
          <w:p w14:paraId="4764ED1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5E8ECF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43.182</w:t>
            </w:r>
          </w:p>
        </w:tc>
        <w:tc>
          <w:tcPr>
            <w:tcW w:w="755" w:type="dxa"/>
            <w:shd w:val="clear" w:color="auto" w:fill="auto"/>
            <w:noWrap/>
            <w:hideMark/>
          </w:tcPr>
          <w:p w14:paraId="53D7AD8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3.27E-09</w:t>
            </w:r>
          </w:p>
        </w:tc>
        <w:tc>
          <w:tcPr>
            <w:tcW w:w="1188" w:type="dxa"/>
            <w:shd w:val="clear" w:color="auto" w:fill="auto"/>
            <w:noWrap/>
            <w:hideMark/>
          </w:tcPr>
          <w:p w14:paraId="1427E5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3084CCF2" w14:textId="77777777" w:rsidTr="00FC3F2B">
        <w:trPr>
          <w:trHeight w:val="280"/>
        </w:trPr>
        <w:tc>
          <w:tcPr>
            <w:tcW w:w="1073" w:type="dxa"/>
            <w:tcBorders>
              <w:right w:val="single" w:sz="4" w:space="0" w:color="7F7F7F"/>
            </w:tcBorders>
            <w:shd w:val="clear" w:color="auto" w:fill="FFFFFF"/>
            <w:noWrap/>
            <w:hideMark/>
          </w:tcPr>
          <w:p w14:paraId="41FEA163"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6082350B"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7E39DE4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0D115098"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6C4D82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74812F5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B01E17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42.105</w:t>
            </w:r>
          </w:p>
        </w:tc>
        <w:tc>
          <w:tcPr>
            <w:tcW w:w="755" w:type="dxa"/>
            <w:shd w:val="clear" w:color="auto" w:fill="F2F2F2"/>
            <w:noWrap/>
            <w:hideMark/>
          </w:tcPr>
          <w:p w14:paraId="3233696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795E44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96CC304" w14:textId="77777777" w:rsidTr="00FC3F2B">
        <w:trPr>
          <w:trHeight w:val="280"/>
        </w:trPr>
        <w:tc>
          <w:tcPr>
            <w:tcW w:w="1073" w:type="dxa"/>
            <w:tcBorders>
              <w:right w:val="single" w:sz="4" w:space="0" w:color="7F7F7F"/>
            </w:tcBorders>
            <w:shd w:val="clear" w:color="auto" w:fill="FFFFFF"/>
            <w:noWrap/>
            <w:hideMark/>
          </w:tcPr>
          <w:p w14:paraId="71B720B9"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196F5DF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PUL0395</w:t>
            </w:r>
          </w:p>
        </w:tc>
        <w:tc>
          <w:tcPr>
            <w:tcW w:w="672" w:type="dxa"/>
            <w:shd w:val="clear" w:color="auto" w:fill="auto"/>
            <w:noWrap/>
            <w:hideMark/>
          </w:tcPr>
          <w:p w14:paraId="60753A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auto"/>
            <w:noWrap/>
            <w:hideMark/>
          </w:tcPr>
          <w:p w14:paraId="0C6280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auto"/>
            <w:noWrap/>
            <w:hideMark/>
          </w:tcPr>
          <w:p w14:paraId="39EE1F0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auto"/>
            <w:noWrap/>
            <w:hideMark/>
          </w:tcPr>
          <w:p w14:paraId="7F28DDE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5DD6C8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auto"/>
            <w:noWrap/>
            <w:hideMark/>
          </w:tcPr>
          <w:p w14:paraId="13D6DD0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auto"/>
            <w:noWrap/>
            <w:hideMark/>
          </w:tcPr>
          <w:p w14:paraId="34E8FE33"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2D8AFB52" w14:textId="77777777" w:rsidTr="00FC3F2B">
        <w:trPr>
          <w:trHeight w:val="280"/>
        </w:trPr>
        <w:tc>
          <w:tcPr>
            <w:tcW w:w="1073" w:type="dxa"/>
            <w:tcBorders>
              <w:right w:val="single" w:sz="4" w:space="0" w:color="7F7F7F"/>
            </w:tcBorders>
            <w:shd w:val="clear" w:color="auto" w:fill="FFFFFF"/>
            <w:noWrap/>
            <w:hideMark/>
          </w:tcPr>
          <w:p w14:paraId="0C825E27"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0062AEA7"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PUL0013</w:t>
            </w:r>
          </w:p>
        </w:tc>
        <w:tc>
          <w:tcPr>
            <w:tcW w:w="672" w:type="dxa"/>
            <w:shd w:val="clear" w:color="auto" w:fill="F2F2F2"/>
            <w:noWrap/>
            <w:hideMark/>
          </w:tcPr>
          <w:p w14:paraId="64D2DDC9"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abfB</w:t>
            </w:r>
          </w:p>
        </w:tc>
        <w:tc>
          <w:tcPr>
            <w:tcW w:w="2372" w:type="dxa"/>
            <w:shd w:val="clear" w:color="auto" w:fill="F2F2F2"/>
            <w:noWrap/>
            <w:hideMark/>
          </w:tcPr>
          <w:p w14:paraId="08934CC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1666" w:type="dxa"/>
            <w:shd w:val="clear" w:color="auto" w:fill="F2F2F2"/>
            <w:noWrap/>
            <w:hideMark/>
          </w:tcPr>
          <w:p w14:paraId="15F6221A"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ACE73681.1</w:t>
            </w:r>
          </w:p>
        </w:tc>
        <w:tc>
          <w:tcPr>
            <w:tcW w:w="961" w:type="dxa"/>
            <w:shd w:val="clear" w:color="auto" w:fill="F2F2F2"/>
            <w:noWrap/>
            <w:hideMark/>
          </w:tcPr>
          <w:p w14:paraId="1E86F9D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3B2A8D8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41.509</w:t>
            </w:r>
          </w:p>
        </w:tc>
        <w:tc>
          <w:tcPr>
            <w:tcW w:w="755" w:type="dxa"/>
            <w:shd w:val="clear" w:color="auto" w:fill="F2F2F2"/>
            <w:noWrap/>
            <w:hideMark/>
          </w:tcPr>
          <w:p w14:paraId="6A83921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2.53E-13</w:t>
            </w:r>
          </w:p>
        </w:tc>
        <w:tc>
          <w:tcPr>
            <w:tcW w:w="1188" w:type="dxa"/>
            <w:shd w:val="clear" w:color="auto" w:fill="F2F2F2"/>
            <w:noWrap/>
            <w:hideMark/>
          </w:tcPr>
          <w:p w14:paraId="54892CDD"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7854F8C3" w14:textId="77777777" w:rsidTr="00FC3F2B">
        <w:trPr>
          <w:trHeight w:val="280"/>
        </w:trPr>
        <w:tc>
          <w:tcPr>
            <w:tcW w:w="1073" w:type="dxa"/>
            <w:tcBorders>
              <w:right w:val="single" w:sz="4" w:space="0" w:color="7F7F7F"/>
            </w:tcBorders>
            <w:shd w:val="clear" w:color="auto" w:fill="FFFFFF"/>
            <w:noWrap/>
            <w:hideMark/>
          </w:tcPr>
          <w:p w14:paraId="47D834E2"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auto"/>
            <w:noWrap/>
            <w:hideMark/>
          </w:tcPr>
          <w:p w14:paraId="4C718F8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PUL0309</w:t>
            </w:r>
          </w:p>
        </w:tc>
        <w:tc>
          <w:tcPr>
            <w:tcW w:w="672" w:type="dxa"/>
            <w:shd w:val="clear" w:color="auto" w:fill="auto"/>
            <w:noWrap/>
            <w:hideMark/>
          </w:tcPr>
          <w:p w14:paraId="3B9B13B1"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auto"/>
            <w:noWrap/>
            <w:hideMark/>
          </w:tcPr>
          <w:p w14:paraId="474F403F"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Caldanaerobius polysaccharolyticus/44256</w:t>
            </w:r>
          </w:p>
        </w:tc>
        <w:tc>
          <w:tcPr>
            <w:tcW w:w="1666" w:type="dxa"/>
            <w:shd w:val="clear" w:color="auto" w:fill="auto"/>
            <w:noWrap/>
            <w:hideMark/>
          </w:tcPr>
          <w:p w14:paraId="46608D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WP_026486272.1</w:t>
            </w:r>
          </w:p>
        </w:tc>
        <w:tc>
          <w:tcPr>
            <w:tcW w:w="961" w:type="dxa"/>
            <w:shd w:val="clear" w:color="auto" w:fill="auto"/>
            <w:noWrap/>
            <w:hideMark/>
          </w:tcPr>
          <w:p w14:paraId="0126EE34"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4D8CECA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39.623</w:t>
            </w:r>
          </w:p>
        </w:tc>
        <w:tc>
          <w:tcPr>
            <w:tcW w:w="755" w:type="dxa"/>
            <w:shd w:val="clear" w:color="auto" w:fill="auto"/>
            <w:noWrap/>
            <w:hideMark/>
          </w:tcPr>
          <w:p w14:paraId="325F7925"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2.75E-07</w:t>
            </w:r>
          </w:p>
        </w:tc>
        <w:tc>
          <w:tcPr>
            <w:tcW w:w="1188" w:type="dxa"/>
            <w:shd w:val="clear" w:color="auto" w:fill="auto"/>
            <w:noWrap/>
            <w:hideMark/>
          </w:tcPr>
          <w:p w14:paraId="13B74168"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r w:rsidR="00525E21" w:rsidRPr="00BD2FF3" w14:paraId="6442954C" w14:textId="77777777" w:rsidTr="00FC3F2B">
        <w:trPr>
          <w:trHeight w:val="280"/>
        </w:trPr>
        <w:tc>
          <w:tcPr>
            <w:tcW w:w="1073" w:type="dxa"/>
            <w:tcBorders>
              <w:right w:val="single" w:sz="4" w:space="0" w:color="7F7F7F"/>
            </w:tcBorders>
            <w:shd w:val="clear" w:color="auto" w:fill="FFFFFF"/>
            <w:noWrap/>
            <w:hideMark/>
          </w:tcPr>
          <w:p w14:paraId="6ED843B4" w14:textId="77777777" w:rsidR="00525E21" w:rsidRPr="00BD2FF3" w:rsidRDefault="00525E21" w:rsidP="00BD2FF3">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116:443|-</w:t>
            </w:r>
          </w:p>
        </w:tc>
        <w:tc>
          <w:tcPr>
            <w:tcW w:w="994" w:type="dxa"/>
            <w:shd w:val="clear" w:color="auto" w:fill="F2F2F2"/>
            <w:noWrap/>
            <w:hideMark/>
          </w:tcPr>
          <w:p w14:paraId="79AA3BC2"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PUL0302</w:t>
            </w:r>
          </w:p>
        </w:tc>
        <w:tc>
          <w:tcPr>
            <w:tcW w:w="672" w:type="dxa"/>
            <w:shd w:val="clear" w:color="auto" w:fill="F2F2F2"/>
            <w:noWrap/>
            <w:hideMark/>
          </w:tcPr>
          <w:p w14:paraId="12C38CEC"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72" w:type="dxa"/>
            <w:shd w:val="clear" w:color="auto" w:fill="F2F2F2"/>
            <w:noWrap/>
            <w:hideMark/>
          </w:tcPr>
          <w:p w14:paraId="7301EE8E" w14:textId="77777777" w:rsidR="00525E21" w:rsidRPr="00BD2FF3" w:rsidRDefault="00525E21" w:rsidP="00BD2FF3">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66" w:type="dxa"/>
            <w:shd w:val="clear" w:color="auto" w:fill="F2F2F2"/>
            <w:noWrap/>
            <w:hideMark/>
          </w:tcPr>
          <w:p w14:paraId="2C29BFF6"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AAO75455.1</w:t>
            </w:r>
          </w:p>
        </w:tc>
        <w:tc>
          <w:tcPr>
            <w:tcW w:w="961" w:type="dxa"/>
            <w:shd w:val="clear" w:color="auto" w:fill="F2F2F2"/>
            <w:noWrap/>
            <w:hideMark/>
          </w:tcPr>
          <w:p w14:paraId="58B61C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5D68B14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38.636</w:t>
            </w:r>
          </w:p>
        </w:tc>
        <w:tc>
          <w:tcPr>
            <w:tcW w:w="755" w:type="dxa"/>
            <w:shd w:val="clear" w:color="auto" w:fill="F2F2F2"/>
            <w:noWrap/>
            <w:hideMark/>
          </w:tcPr>
          <w:p w14:paraId="1466D66E"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3.69E-09</w:t>
            </w:r>
          </w:p>
        </w:tc>
        <w:tc>
          <w:tcPr>
            <w:tcW w:w="1188" w:type="dxa"/>
            <w:shd w:val="clear" w:color="auto" w:fill="F2F2F2"/>
            <w:noWrap/>
            <w:hideMark/>
          </w:tcPr>
          <w:p w14:paraId="483CEC50" w14:textId="77777777" w:rsidR="00525E21" w:rsidRPr="00BD2FF3" w:rsidRDefault="00525E21" w:rsidP="00BD2FF3">
            <w:pPr>
              <w:spacing w:after="0" w:line="360" w:lineRule="auto"/>
              <w:jc w:val="both"/>
              <w:rPr>
                <w:rFonts w:ascii="Times New Roman" w:hAnsi="Times New Roman"/>
                <w:sz w:val="20"/>
                <w:szCs w:val="20"/>
              </w:rPr>
            </w:pPr>
            <w:r w:rsidRPr="00BD2FF3">
              <w:rPr>
                <w:rFonts w:ascii="Times New Roman" w:hAnsi="Times New Roman"/>
                <w:sz w:val="20"/>
                <w:szCs w:val="20"/>
              </w:rPr>
              <w:t>GH51</w:t>
            </w:r>
          </w:p>
        </w:tc>
      </w:tr>
    </w:tbl>
    <w:p w14:paraId="69667573" w14:textId="77777777" w:rsidR="009157AC" w:rsidRPr="009157AC" w:rsidRDefault="009157AC" w:rsidP="009157AC">
      <w:pPr>
        <w:spacing w:after="0"/>
        <w:rPr>
          <w:rFonts w:ascii="Times New Roman" w:hAnsi="Times New Roman"/>
          <w:vanish/>
          <w:sz w:val="24"/>
        </w:rPr>
      </w:pPr>
    </w:p>
    <w:p w14:paraId="573DEB69" w14:textId="556DB9F3" w:rsidR="00FC3F2B" w:rsidRDefault="00515A12" w:rsidP="00043382">
      <w:pPr>
        <w:pStyle w:val="Caption"/>
      </w:pPr>
      <w:r>
        <w:t>Table 4.10</w:t>
      </w:r>
      <w:r w:rsidR="00A64166">
        <w:t>c: WH metatranscriptome</w:t>
      </w:r>
    </w:p>
    <w:tbl>
      <w:tblPr>
        <w:tblpPr w:leftFromText="180" w:rightFromText="180" w:vertAnchor="text" w:horzAnchor="margin" w:tblpXSpec="center" w:tblpY="489"/>
        <w:tblW w:w="10875" w:type="dxa"/>
        <w:tblLook w:val="04A0" w:firstRow="1" w:lastRow="0" w:firstColumn="1" w:lastColumn="0" w:noHBand="0" w:noVBand="1"/>
      </w:tblPr>
      <w:tblGrid>
        <w:gridCol w:w="1073"/>
        <w:gridCol w:w="1016"/>
        <w:gridCol w:w="703"/>
        <w:gridCol w:w="2394"/>
        <w:gridCol w:w="1689"/>
        <w:gridCol w:w="994"/>
        <w:gridCol w:w="850"/>
        <w:gridCol w:w="766"/>
        <w:gridCol w:w="1390"/>
      </w:tblGrid>
      <w:tr w:rsidR="00266E8A" w:rsidRPr="00BD2FF3" w14:paraId="7384D2F4" w14:textId="77777777" w:rsidTr="007A7A1E">
        <w:trPr>
          <w:trHeight w:val="217"/>
        </w:trPr>
        <w:tc>
          <w:tcPr>
            <w:tcW w:w="1073" w:type="dxa"/>
            <w:tcBorders>
              <w:bottom w:val="single" w:sz="4" w:space="0" w:color="7F7F7F"/>
              <w:right w:val="nil"/>
            </w:tcBorders>
            <w:shd w:val="clear" w:color="auto" w:fill="FFFFFF"/>
            <w:noWrap/>
            <w:hideMark/>
          </w:tcPr>
          <w:p w14:paraId="1BF55292"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Query ID</w:t>
            </w:r>
          </w:p>
        </w:tc>
        <w:tc>
          <w:tcPr>
            <w:tcW w:w="1016" w:type="dxa"/>
            <w:tcBorders>
              <w:bottom w:val="single" w:sz="4" w:space="0" w:color="7F7F7F"/>
            </w:tcBorders>
            <w:shd w:val="clear" w:color="auto" w:fill="FFFFFF"/>
            <w:noWrap/>
            <w:hideMark/>
          </w:tcPr>
          <w:p w14:paraId="2D6D7D16"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PUL ID</w:t>
            </w:r>
          </w:p>
        </w:tc>
        <w:tc>
          <w:tcPr>
            <w:tcW w:w="703" w:type="dxa"/>
            <w:tcBorders>
              <w:bottom w:val="single" w:sz="4" w:space="0" w:color="7F7F7F"/>
            </w:tcBorders>
            <w:shd w:val="clear" w:color="auto" w:fill="FFFFFF"/>
            <w:noWrap/>
            <w:hideMark/>
          </w:tcPr>
          <w:p w14:paraId="5C648A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name</w:t>
            </w:r>
          </w:p>
        </w:tc>
        <w:tc>
          <w:tcPr>
            <w:tcW w:w="2394" w:type="dxa"/>
            <w:tcBorders>
              <w:bottom w:val="single" w:sz="4" w:space="0" w:color="7F7F7F"/>
            </w:tcBorders>
            <w:shd w:val="clear" w:color="auto" w:fill="FFFFFF"/>
            <w:noWrap/>
            <w:hideMark/>
          </w:tcPr>
          <w:p w14:paraId="182FF9E8"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Locus</w:t>
            </w:r>
          </w:p>
        </w:tc>
        <w:tc>
          <w:tcPr>
            <w:tcW w:w="1689" w:type="dxa"/>
            <w:tcBorders>
              <w:bottom w:val="single" w:sz="4" w:space="0" w:color="7F7F7F"/>
            </w:tcBorders>
            <w:shd w:val="clear" w:color="auto" w:fill="FFFFFF"/>
            <w:noWrap/>
            <w:hideMark/>
          </w:tcPr>
          <w:p w14:paraId="039306E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Protein ID</w:t>
            </w:r>
          </w:p>
        </w:tc>
        <w:tc>
          <w:tcPr>
            <w:tcW w:w="994" w:type="dxa"/>
            <w:tcBorders>
              <w:bottom w:val="single" w:sz="4" w:space="0" w:color="7F7F7F"/>
            </w:tcBorders>
            <w:shd w:val="clear" w:color="auto" w:fill="FFFFFF"/>
            <w:noWrap/>
            <w:hideMark/>
          </w:tcPr>
          <w:p w14:paraId="3A7CD304"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Hit Type</w:t>
            </w:r>
          </w:p>
        </w:tc>
        <w:tc>
          <w:tcPr>
            <w:tcW w:w="850" w:type="dxa"/>
            <w:tcBorders>
              <w:bottom w:val="single" w:sz="4" w:space="0" w:color="7F7F7F"/>
            </w:tcBorders>
            <w:shd w:val="clear" w:color="auto" w:fill="FFFFFF"/>
            <w:noWrap/>
            <w:hideMark/>
          </w:tcPr>
          <w:p w14:paraId="61B80709"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Identity (%)</w:t>
            </w:r>
          </w:p>
        </w:tc>
        <w:tc>
          <w:tcPr>
            <w:tcW w:w="766" w:type="dxa"/>
            <w:tcBorders>
              <w:bottom w:val="single" w:sz="4" w:space="0" w:color="7F7F7F"/>
            </w:tcBorders>
            <w:shd w:val="clear" w:color="auto" w:fill="FFFFFF"/>
            <w:noWrap/>
            <w:hideMark/>
          </w:tcPr>
          <w:p w14:paraId="6BF2C227"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E-value</w:t>
            </w:r>
          </w:p>
        </w:tc>
        <w:tc>
          <w:tcPr>
            <w:tcW w:w="1390" w:type="dxa"/>
            <w:tcBorders>
              <w:bottom w:val="single" w:sz="4" w:space="0" w:color="7F7F7F"/>
            </w:tcBorders>
            <w:shd w:val="clear" w:color="auto" w:fill="FFFFFF"/>
            <w:noWrap/>
            <w:hideMark/>
          </w:tcPr>
          <w:p w14:paraId="5B0F42DC" w14:textId="77777777" w:rsidR="00266E8A" w:rsidRPr="00BD2FF3" w:rsidRDefault="00266E8A" w:rsidP="007A7A1E">
            <w:pPr>
              <w:spacing w:after="0" w:line="360" w:lineRule="auto"/>
              <w:jc w:val="both"/>
              <w:rPr>
                <w:rFonts w:ascii="Times New Roman" w:eastAsia="Times New Roman" w:hAnsi="Times New Roman"/>
                <w:b/>
                <w:bCs/>
                <w:i/>
                <w:iCs/>
                <w:sz w:val="20"/>
                <w:szCs w:val="20"/>
              </w:rPr>
            </w:pPr>
            <w:r w:rsidRPr="00BD2FF3">
              <w:rPr>
                <w:rFonts w:ascii="Times New Roman" w:eastAsia="Times New Roman" w:hAnsi="Times New Roman"/>
                <w:b/>
                <w:bCs/>
                <w:i/>
                <w:iCs/>
                <w:sz w:val="20"/>
                <w:szCs w:val="20"/>
              </w:rPr>
              <w:t>Annotation</w:t>
            </w:r>
          </w:p>
        </w:tc>
      </w:tr>
      <w:tr w:rsidR="00266E8A" w:rsidRPr="00BD2FF3" w14:paraId="10482301" w14:textId="77777777" w:rsidTr="007A7A1E">
        <w:trPr>
          <w:trHeight w:val="217"/>
        </w:trPr>
        <w:tc>
          <w:tcPr>
            <w:tcW w:w="1073" w:type="dxa"/>
            <w:tcBorders>
              <w:right w:val="single" w:sz="4" w:space="0" w:color="7F7F7F"/>
            </w:tcBorders>
            <w:shd w:val="clear" w:color="auto" w:fill="FFFFFF"/>
            <w:noWrap/>
            <w:hideMark/>
          </w:tcPr>
          <w:p w14:paraId="499DBD1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436C35A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952619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5877B51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036B83F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4EB21BD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21E36FD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F2F2F2"/>
            <w:noWrap/>
            <w:hideMark/>
          </w:tcPr>
          <w:p w14:paraId="2D461EF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761EA26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58CF5EA7" w14:textId="77777777" w:rsidTr="007A7A1E">
        <w:trPr>
          <w:trHeight w:val="217"/>
        </w:trPr>
        <w:tc>
          <w:tcPr>
            <w:tcW w:w="1073" w:type="dxa"/>
            <w:tcBorders>
              <w:right w:val="single" w:sz="4" w:space="0" w:color="7F7F7F"/>
            </w:tcBorders>
            <w:shd w:val="clear" w:color="auto" w:fill="FFFFFF"/>
            <w:noWrap/>
            <w:hideMark/>
          </w:tcPr>
          <w:p w14:paraId="3A73A705"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01DB338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5153705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0908C3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304D2B7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1B88C4A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ED07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92.308</w:t>
            </w:r>
          </w:p>
        </w:tc>
        <w:tc>
          <w:tcPr>
            <w:tcW w:w="766" w:type="dxa"/>
            <w:shd w:val="clear" w:color="auto" w:fill="auto"/>
            <w:noWrap/>
            <w:hideMark/>
          </w:tcPr>
          <w:p w14:paraId="6841878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34F93E1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ACBD7DF" w14:textId="77777777" w:rsidTr="007A7A1E">
        <w:trPr>
          <w:trHeight w:val="217"/>
        </w:trPr>
        <w:tc>
          <w:tcPr>
            <w:tcW w:w="1073" w:type="dxa"/>
            <w:tcBorders>
              <w:right w:val="single" w:sz="4" w:space="0" w:color="7F7F7F"/>
            </w:tcBorders>
            <w:shd w:val="clear" w:color="auto" w:fill="FFFFFF"/>
            <w:noWrap/>
            <w:hideMark/>
          </w:tcPr>
          <w:p w14:paraId="266F2142"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105BACBB"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PUL0395</w:t>
            </w:r>
          </w:p>
        </w:tc>
        <w:tc>
          <w:tcPr>
            <w:tcW w:w="703" w:type="dxa"/>
            <w:shd w:val="clear" w:color="auto" w:fill="F2F2F2"/>
            <w:noWrap/>
            <w:hideMark/>
          </w:tcPr>
          <w:p w14:paraId="27FE4DE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F2F2F2"/>
            <w:noWrap/>
            <w:hideMark/>
          </w:tcPr>
          <w:p w14:paraId="61FFC48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F2F2F2"/>
            <w:noWrap/>
            <w:hideMark/>
          </w:tcPr>
          <w:p w14:paraId="2C234390"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F2F2F2"/>
            <w:noWrap/>
            <w:hideMark/>
          </w:tcPr>
          <w:p w14:paraId="5FE3C0F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3F6E421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F2F2F2"/>
            <w:noWrap/>
            <w:hideMark/>
          </w:tcPr>
          <w:p w14:paraId="03E9F99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F2F2F2"/>
            <w:noWrap/>
            <w:hideMark/>
          </w:tcPr>
          <w:p w14:paraId="421A0202"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60EECDB" w14:textId="77777777" w:rsidTr="007A7A1E">
        <w:trPr>
          <w:trHeight w:val="217"/>
        </w:trPr>
        <w:tc>
          <w:tcPr>
            <w:tcW w:w="1073" w:type="dxa"/>
            <w:tcBorders>
              <w:right w:val="single" w:sz="4" w:space="0" w:color="7F7F7F"/>
            </w:tcBorders>
            <w:shd w:val="clear" w:color="auto" w:fill="FFFFFF"/>
            <w:noWrap/>
            <w:hideMark/>
          </w:tcPr>
          <w:p w14:paraId="79257B5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2DF9F08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PUL0013</w:t>
            </w:r>
          </w:p>
        </w:tc>
        <w:tc>
          <w:tcPr>
            <w:tcW w:w="703" w:type="dxa"/>
            <w:shd w:val="clear" w:color="auto" w:fill="auto"/>
            <w:noWrap/>
            <w:hideMark/>
          </w:tcPr>
          <w:p w14:paraId="688E4EB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abfB</w:t>
            </w:r>
          </w:p>
        </w:tc>
        <w:tc>
          <w:tcPr>
            <w:tcW w:w="2394" w:type="dxa"/>
            <w:shd w:val="clear" w:color="auto" w:fill="auto"/>
            <w:noWrap/>
            <w:hideMark/>
          </w:tcPr>
          <w:p w14:paraId="366F18ED"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1689" w:type="dxa"/>
            <w:shd w:val="clear" w:color="auto" w:fill="auto"/>
            <w:noWrap/>
            <w:hideMark/>
          </w:tcPr>
          <w:p w14:paraId="5F1C106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ACE73681.1</w:t>
            </w:r>
          </w:p>
        </w:tc>
        <w:tc>
          <w:tcPr>
            <w:tcW w:w="994" w:type="dxa"/>
            <w:shd w:val="clear" w:color="auto" w:fill="auto"/>
            <w:noWrap/>
            <w:hideMark/>
          </w:tcPr>
          <w:p w14:paraId="52ADB36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CC95A66"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88.889</w:t>
            </w:r>
          </w:p>
        </w:tc>
        <w:tc>
          <w:tcPr>
            <w:tcW w:w="766" w:type="dxa"/>
            <w:shd w:val="clear" w:color="auto" w:fill="auto"/>
            <w:noWrap/>
            <w:hideMark/>
          </w:tcPr>
          <w:p w14:paraId="039DFA4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1.11E-08</w:t>
            </w:r>
          </w:p>
        </w:tc>
        <w:tc>
          <w:tcPr>
            <w:tcW w:w="1390" w:type="dxa"/>
            <w:shd w:val="clear" w:color="auto" w:fill="auto"/>
            <w:noWrap/>
            <w:hideMark/>
          </w:tcPr>
          <w:p w14:paraId="5E97867A"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DD4A5F3" w14:textId="77777777" w:rsidTr="007A7A1E">
        <w:trPr>
          <w:trHeight w:val="217"/>
        </w:trPr>
        <w:tc>
          <w:tcPr>
            <w:tcW w:w="1073" w:type="dxa"/>
            <w:tcBorders>
              <w:right w:val="single" w:sz="4" w:space="0" w:color="7F7F7F"/>
            </w:tcBorders>
            <w:shd w:val="clear" w:color="auto" w:fill="FFFFFF"/>
            <w:noWrap/>
            <w:hideMark/>
          </w:tcPr>
          <w:p w14:paraId="35A17509"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F2F2F2"/>
            <w:noWrap/>
            <w:hideMark/>
          </w:tcPr>
          <w:p w14:paraId="0E13AE4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F2F2F2"/>
            <w:noWrap/>
            <w:hideMark/>
          </w:tcPr>
          <w:p w14:paraId="241131EF"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F2F2F2"/>
            <w:noWrap/>
            <w:hideMark/>
          </w:tcPr>
          <w:p w14:paraId="42B55F63"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F2F2F2"/>
            <w:noWrap/>
            <w:hideMark/>
          </w:tcPr>
          <w:p w14:paraId="43193055"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F2F2F2"/>
            <w:noWrap/>
            <w:hideMark/>
          </w:tcPr>
          <w:p w14:paraId="385FFEC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F2F2F2"/>
            <w:noWrap/>
            <w:hideMark/>
          </w:tcPr>
          <w:p w14:paraId="55BDE03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83.333</w:t>
            </w:r>
          </w:p>
        </w:tc>
        <w:tc>
          <w:tcPr>
            <w:tcW w:w="766" w:type="dxa"/>
            <w:shd w:val="clear" w:color="auto" w:fill="F2F2F2"/>
            <w:noWrap/>
            <w:hideMark/>
          </w:tcPr>
          <w:p w14:paraId="704FD2EE"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F2F2F2"/>
            <w:noWrap/>
            <w:hideMark/>
          </w:tcPr>
          <w:p w14:paraId="415BE7B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79CC2B5E" w14:textId="77777777" w:rsidTr="007A7A1E">
        <w:trPr>
          <w:trHeight w:val="217"/>
        </w:trPr>
        <w:tc>
          <w:tcPr>
            <w:tcW w:w="1073" w:type="dxa"/>
            <w:tcBorders>
              <w:right w:val="single" w:sz="4" w:space="0" w:color="7F7F7F"/>
            </w:tcBorders>
            <w:shd w:val="clear" w:color="auto" w:fill="FFFFFF"/>
            <w:noWrap/>
            <w:hideMark/>
          </w:tcPr>
          <w:p w14:paraId="61EF590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106:209|+</w:t>
            </w:r>
          </w:p>
        </w:tc>
        <w:tc>
          <w:tcPr>
            <w:tcW w:w="1016" w:type="dxa"/>
            <w:shd w:val="clear" w:color="auto" w:fill="auto"/>
            <w:noWrap/>
            <w:hideMark/>
          </w:tcPr>
          <w:p w14:paraId="363673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PUL0482</w:t>
            </w:r>
          </w:p>
        </w:tc>
        <w:tc>
          <w:tcPr>
            <w:tcW w:w="703" w:type="dxa"/>
            <w:shd w:val="clear" w:color="auto" w:fill="auto"/>
            <w:noWrap/>
            <w:hideMark/>
          </w:tcPr>
          <w:p w14:paraId="620448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59699A17"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Flavobacterium johnsoniae/986</w:t>
            </w:r>
          </w:p>
        </w:tc>
        <w:tc>
          <w:tcPr>
            <w:tcW w:w="1689" w:type="dxa"/>
            <w:shd w:val="clear" w:color="auto" w:fill="auto"/>
            <w:noWrap/>
            <w:hideMark/>
          </w:tcPr>
          <w:p w14:paraId="4349585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WP_012026054.1</w:t>
            </w:r>
          </w:p>
        </w:tc>
        <w:tc>
          <w:tcPr>
            <w:tcW w:w="994" w:type="dxa"/>
            <w:shd w:val="clear" w:color="auto" w:fill="auto"/>
            <w:noWrap/>
            <w:hideMark/>
          </w:tcPr>
          <w:p w14:paraId="6FCF08B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748DA7F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auto"/>
            <w:noWrap/>
            <w:hideMark/>
          </w:tcPr>
          <w:p w14:paraId="7971D97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6.18E-12</w:t>
            </w:r>
          </w:p>
        </w:tc>
        <w:tc>
          <w:tcPr>
            <w:tcW w:w="1390" w:type="dxa"/>
            <w:shd w:val="clear" w:color="auto" w:fill="auto"/>
            <w:noWrap/>
            <w:hideMark/>
          </w:tcPr>
          <w:p w14:paraId="1FB18F1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GH78|CBM67</w:t>
            </w:r>
          </w:p>
        </w:tc>
      </w:tr>
      <w:tr w:rsidR="00266E8A" w:rsidRPr="00BD2FF3" w14:paraId="5DF06B51" w14:textId="77777777" w:rsidTr="007A7A1E">
        <w:trPr>
          <w:trHeight w:val="217"/>
        </w:trPr>
        <w:tc>
          <w:tcPr>
            <w:tcW w:w="1073" w:type="dxa"/>
            <w:tcBorders>
              <w:right w:val="single" w:sz="4" w:space="0" w:color="7F7F7F"/>
            </w:tcBorders>
            <w:shd w:val="clear" w:color="auto" w:fill="FFFFFF"/>
            <w:noWrap/>
            <w:hideMark/>
          </w:tcPr>
          <w:p w14:paraId="28A89B34"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101:188|-</w:t>
            </w:r>
          </w:p>
        </w:tc>
        <w:tc>
          <w:tcPr>
            <w:tcW w:w="1016" w:type="dxa"/>
            <w:shd w:val="clear" w:color="auto" w:fill="F2F2F2"/>
            <w:noWrap/>
            <w:hideMark/>
          </w:tcPr>
          <w:p w14:paraId="6756DCA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PUL0436</w:t>
            </w:r>
          </w:p>
        </w:tc>
        <w:tc>
          <w:tcPr>
            <w:tcW w:w="703" w:type="dxa"/>
            <w:shd w:val="clear" w:color="auto" w:fill="F2F2F2"/>
            <w:noWrap/>
            <w:hideMark/>
          </w:tcPr>
          <w:p w14:paraId="0A5BC67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7DD8935F"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Chitinophaga pinensis/79329</w:t>
            </w:r>
          </w:p>
        </w:tc>
        <w:tc>
          <w:tcPr>
            <w:tcW w:w="1689" w:type="dxa"/>
            <w:shd w:val="clear" w:color="auto" w:fill="F2F2F2"/>
            <w:noWrap/>
            <w:hideMark/>
          </w:tcPr>
          <w:p w14:paraId="789A97C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WP_012792687.1</w:t>
            </w:r>
          </w:p>
        </w:tc>
        <w:tc>
          <w:tcPr>
            <w:tcW w:w="994" w:type="dxa"/>
            <w:shd w:val="clear" w:color="auto" w:fill="F2F2F2"/>
            <w:noWrap/>
            <w:hideMark/>
          </w:tcPr>
          <w:p w14:paraId="5DBE69B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6CEA6E0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77.419</w:t>
            </w:r>
          </w:p>
        </w:tc>
        <w:tc>
          <w:tcPr>
            <w:tcW w:w="766" w:type="dxa"/>
            <w:shd w:val="clear" w:color="auto" w:fill="F2F2F2"/>
            <w:noWrap/>
            <w:hideMark/>
          </w:tcPr>
          <w:p w14:paraId="788B75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8.92E-09</w:t>
            </w:r>
          </w:p>
        </w:tc>
        <w:tc>
          <w:tcPr>
            <w:tcW w:w="1390" w:type="dxa"/>
            <w:shd w:val="clear" w:color="auto" w:fill="F2F2F2"/>
            <w:noWrap/>
            <w:hideMark/>
          </w:tcPr>
          <w:p w14:paraId="19333E7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GH65</w:t>
            </w:r>
          </w:p>
        </w:tc>
      </w:tr>
      <w:tr w:rsidR="00266E8A" w:rsidRPr="00BD2FF3" w14:paraId="6F808AA9" w14:textId="77777777" w:rsidTr="007A7A1E">
        <w:trPr>
          <w:trHeight w:val="217"/>
        </w:trPr>
        <w:tc>
          <w:tcPr>
            <w:tcW w:w="1073" w:type="dxa"/>
            <w:tcBorders>
              <w:right w:val="single" w:sz="4" w:space="0" w:color="7F7F7F"/>
            </w:tcBorders>
            <w:shd w:val="clear" w:color="auto" w:fill="FFFFFF"/>
            <w:noWrap/>
            <w:hideMark/>
          </w:tcPr>
          <w:p w14:paraId="6B51E794" w14:textId="77777777" w:rsidR="00266E8A" w:rsidRPr="00BD2FF3" w:rsidRDefault="00266E8A" w:rsidP="007A7A1E">
            <w:pPr>
              <w:spacing w:after="0" w:line="360" w:lineRule="auto"/>
              <w:jc w:val="both"/>
              <w:rPr>
                <w:rFonts w:ascii="Times New Roman" w:eastAsia="Times New Roman" w:hAnsi="Times New Roman"/>
                <w:b/>
                <w:i/>
                <w:iCs/>
                <w:sz w:val="20"/>
                <w:szCs w:val="20"/>
              </w:rPr>
            </w:pPr>
            <w:r w:rsidRPr="00BD2FF3">
              <w:rPr>
                <w:rFonts w:ascii="Times New Roman" w:eastAsia="Times New Roman" w:hAnsi="Times New Roman"/>
                <w:b/>
                <w:i/>
                <w:iCs/>
                <w:sz w:val="20"/>
                <w:szCs w:val="20"/>
              </w:rPr>
              <w:t>118:230|+</w:t>
            </w:r>
          </w:p>
        </w:tc>
        <w:tc>
          <w:tcPr>
            <w:tcW w:w="1016" w:type="dxa"/>
            <w:shd w:val="clear" w:color="auto" w:fill="auto"/>
            <w:noWrap/>
            <w:hideMark/>
          </w:tcPr>
          <w:p w14:paraId="402DFAD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PUL0309</w:t>
            </w:r>
          </w:p>
        </w:tc>
        <w:tc>
          <w:tcPr>
            <w:tcW w:w="703" w:type="dxa"/>
            <w:shd w:val="clear" w:color="auto" w:fill="auto"/>
            <w:noWrap/>
            <w:hideMark/>
          </w:tcPr>
          <w:p w14:paraId="3EFD27D4"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N.A</w:t>
            </w:r>
          </w:p>
        </w:tc>
        <w:tc>
          <w:tcPr>
            <w:tcW w:w="2394" w:type="dxa"/>
            <w:shd w:val="clear" w:color="auto" w:fill="auto"/>
            <w:noWrap/>
            <w:hideMark/>
          </w:tcPr>
          <w:p w14:paraId="10EDD76B" w14:textId="77777777" w:rsidR="00266E8A" w:rsidRPr="00BD2FF3" w:rsidRDefault="00266E8A" w:rsidP="007A7A1E">
            <w:pPr>
              <w:spacing w:after="0" w:line="360" w:lineRule="auto"/>
              <w:jc w:val="both"/>
              <w:rPr>
                <w:rFonts w:ascii="Times New Roman" w:hAnsi="Times New Roman"/>
                <w:b/>
                <w:i/>
                <w:iCs/>
                <w:sz w:val="20"/>
                <w:szCs w:val="20"/>
              </w:rPr>
            </w:pPr>
            <w:r w:rsidRPr="00BD2FF3">
              <w:rPr>
                <w:rFonts w:ascii="Times New Roman" w:hAnsi="Times New Roman"/>
                <w:b/>
                <w:i/>
                <w:iCs/>
                <w:sz w:val="20"/>
                <w:szCs w:val="20"/>
              </w:rPr>
              <w:t>Caldanaerobius polysaccharolyticus/44256</w:t>
            </w:r>
          </w:p>
        </w:tc>
        <w:tc>
          <w:tcPr>
            <w:tcW w:w="1689" w:type="dxa"/>
            <w:shd w:val="clear" w:color="auto" w:fill="auto"/>
            <w:noWrap/>
            <w:hideMark/>
          </w:tcPr>
          <w:p w14:paraId="0F6DF0D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WP_026486272.1</w:t>
            </w:r>
          </w:p>
        </w:tc>
        <w:tc>
          <w:tcPr>
            <w:tcW w:w="994" w:type="dxa"/>
            <w:shd w:val="clear" w:color="auto" w:fill="auto"/>
            <w:noWrap/>
            <w:hideMark/>
          </w:tcPr>
          <w:p w14:paraId="07BC9709"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CAZyme</w:t>
            </w:r>
          </w:p>
        </w:tc>
        <w:tc>
          <w:tcPr>
            <w:tcW w:w="850" w:type="dxa"/>
            <w:shd w:val="clear" w:color="auto" w:fill="auto"/>
            <w:noWrap/>
            <w:hideMark/>
          </w:tcPr>
          <w:p w14:paraId="68FAF993"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76.923</w:t>
            </w:r>
          </w:p>
        </w:tc>
        <w:tc>
          <w:tcPr>
            <w:tcW w:w="766" w:type="dxa"/>
            <w:shd w:val="clear" w:color="auto" w:fill="auto"/>
            <w:noWrap/>
            <w:hideMark/>
          </w:tcPr>
          <w:p w14:paraId="7F457D47"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1.62E-07</w:t>
            </w:r>
          </w:p>
        </w:tc>
        <w:tc>
          <w:tcPr>
            <w:tcW w:w="1390" w:type="dxa"/>
            <w:shd w:val="clear" w:color="auto" w:fill="auto"/>
            <w:noWrap/>
            <w:hideMark/>
          </w:tcPr>
          <w:p w14:paraId="27E3F6D1" w14:textId="77777777" w:rsidR="00266E8A" w:rsidRPr="00BD2FF3" w:rsidRDefault="00266E8A" w:rsidP="007A7A1E">
            <w:pPr>
              <w:spacing w:after="0" w:line="360" w:lineRule="auto"/>
              <w:jc w:val="both"/>
              <w:rPr>
                <w:rFonts w:ascii="Times New Roman" w:hAnsi="Times New Roman"/>
                <w:b/>
                <w:sz w:val="20"/>
                <w:szCs w:val="20"/>
              </w:rPr>
            </w:pPr>
            <w:r w:rsidRPr="00BD2FF3">
              <w:rPr>
                <w:rFonts w:ascii="Times New Roman" w:hAnsi="Times New Roman"/>
                <w:b/>
                <w:sz w:val="20"/>
                <w:szCs w:val="20"/>
              </w:rPr>
              <w:t>GH51</w:t>
            </w:r>
          </w:p>
        </w:tc>
      </w:tr>
      <w:tr w:rsidR="00266E8A" w:rsidRPr="00BD2FF3" w14:paraId="0AA2CFE6" w14:textId="77777777" w:rsidTr="007A7A1E">
        <w:trPr>
          <w:trHeight w:val="217"/>
        </w:trPr>
        <w:tc>
          <w:tcPr>
            <w:tcW w:w="1073" w:type="dxa"/>
            <w:tcBorders>
              <w:right w:val="single" w:sz="4" w:space="0" w:color="7F7F7F"/>
            </w:tcBorders>
            <w:shd w:val="clear" w:color="auto" w:fill="FFFFFF"/>
            <w:noWrap/>
            <w:hideMark/>
          </w:tcPr>
          <w:p w14:paraId="31547453"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lastRenderedPageBreak/>
              <w:t>108:415|-</w:t>
            </w:r>
          </w:p>
        </w:tc>
        <w:tc>
          <w:tcPr>
            <w:tcW w:w="1016" w:type="dxa"/>
            <w:shd w:val="clear" w:color="auto" w:fill="F2F2F2"/>
            <w:noWrap/>
            <w:hideMark/>
          </w:tcPr>
          <w:p w14:paraId="0FFF629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PUL0472</w:t>
            </w:r>
          </w:p>
        </w:tc>
        <w:tc>
          <w:tcPr>
            <w:tcW w:w="703" w:type="dxa"/>
            <w:shd w:val="clear" w:color="auto" w:fill="F2F2F2"/>
            <w:noWrap/>
            <w:hideMark/>
          </w:tcPr>
          <w:p w14:paraId="53768E9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06498FED"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4F2332B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AAO79197.1</w:t>
            </w:r>
          </w:p>
        </w:tc>
        <w:tc>
          <w:tcPr>
            <w:tcW w:w="994" w:type="dxa"/>
            <w:shd w:val="clear" w:color="auto" w:fill="F2F2F2"/>
            <w:noWrap/>
            <w:hideMark/>
          </w:tcPr>
          <w:p w14:paraId="145E6CFB"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0587976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3DC70E9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7.90E-08</w:t>
            </w:r>
          </w:p>
        </w:tc>
        <w:tc>
          <w:tcPr>
            <w:tcW w:w="1390" w:type="dxa"/>
            <w:shd w:val="clear" w:color="auto" w:fill="F2F2F2"/>
            <w:noWrap/>
            <w:hideMark/>
          </w:tcPr>
          <w:p w14:paraId="1886E8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00F08C75" w14:textId="77777777" w:rsidTr="007A7A1E">
        <w:trPr>
          <w:trHeight w:val="217"/>
        </w:trPr>
        <w:tc>
          <w:tcPr>
            <w:tcW w:w="1073" w:type="dxa"/>
            <w:tcBorders>
              <w:right w:val="single" w:sz="4" w:space="0" w:color="7F7F7F"/>
            </w:tcBorders>
            <w:shd w:val="clear" w:color="auto" w:fill="FFFFFF"/>
            <w:noWrap/>
            <w:hideMark/>
          </w:tcPr>
          <w:p w14:paraId="230E7170"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7C22A914"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PUL0380</w:t>
            </w:r>
          </w:p>
        </w:tc>
        <w:tc>
          <w:tcPr>
            <w:tcW w:w="703" w:type="dxa"/>
            <w:shd w:val="clear" w:color="auto" w:fill="auto"/>
            <w:noWrap/>
            <w:hideMark/>
          </w:tcPr>
          <w:p w14:paraId="58BD6AD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75B87645"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409E2FC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auto"/>
            <w:noWrap/>
            <w:hideMark/>
          </w:tcPr>
          <w:p w14:paraId="0F9C935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4CCDEC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auto"/>
            <w:noWrap/>
            <w:hideMark/>
          </w:tcPr>
          <w:p w14:paraId="428B22E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auto"/>
            <w:noWrap/>
            <w:hideMark/>
          </w:tcPr>
          <w:p w14:paraId="6EC7C57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22F5DAA3" w14:textId="77777777" w:rsidTr="007A7A1E">
        <w:trPr>
          <w:trHeight w:val="217"/>
        </w:trPr>
        <w:tc>
          <w:tcPr>
            <w:tcW w:w="1073" w:type="dxa"/>
            <w:tcBorders>
              <w:right w:val="single" w:sz="4" w:space="0" w:color="7F7F7F"/>
            </w:tcBorders>
            <w:shd w:val="clear" w:color="auto" w:fill="FFFFFF"/>
            <w:noWrap/>
            <w:hideMark/>
          </w:tcPr>
          <w:p w14:paraId="27490699"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F2F2F2"/>
            <w:noWrap/>
            <w:hideMark/>
          </w:tcPr>
          <w:p w14:paraId="378EE7D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PUL0353</w:t>
            </w:r>
          </w:p>
        </w:tc>
        <w:tc>
          <w:tcPr>
            <w:tcW w:w="703" w:type="dxa"/>
            <w:shd w:val="clear" w:color="auto" w:fill="F2F2F2"/>
            <w:noWrap/>
            <w:hideMark/>
          </w:tcPr>
          <w:p w14:paraId="0061C4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41C858A6"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F2F2F2"/>
            <w:noWrap/>
            <w:hideMark/>
          </w:tcPr>
          <w:p w14:paraId="3DFDA02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AAO79095.1</w:t>
            </w:r>
          </w:p>
        </w:tc>
        <w:tc>
          <w:tcPr>
            <w:tcW w:w="994" w:type="dxa"/>
            <w:shd w:val="clear" w:color="auto" w:fill="F2F2F2"/>
            <w:noWrap/>
            <w:hideMark/>
          </w:tcPr>
          <w:p w14:paraId="45F6348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14A5E5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75</w:t>
            </w:r>
          </w:p>
        </w:tc>
        <w:tc>
          <w:tcPr>
            <w:tcW w:w="766" w:type="dxa"/>
            <w:shd w:val="clear" w:color="auto" w:fill="F2F2F2"/>
            <w:noWrap/>
            <w:hideMark/>
          </w:tcPr>
          <w:p w14:paraId="6D11D8AA"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2.06E-07</w:t>
            </w:r>
          </w:p>
        </w:tc>
        <w:tc>
          <w:tcPr>
            <w:tcW w:w="1390" w:type="dxa"/>
            <w:shd w:val="clear" w:color="auto" w:fill="F2F2F2"/>
            <w:noWrap/>
            <w:hideMark/>
          </w:tcPr>
          <w:p w14:paraId="60B1E04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5B061009" w14:textId="77777777" w:rsidTr="007A7A1E">
        <w:trPr>
          <w:trHeight w:val="217"/>
        </w:trPr>
        <w:tc>
          <w:tcPr>
            <w:tcW w:w="1073" w:type="dxa"/>
            <w:tcBorders>
              <w:right w:val="single" w:sz="4" w:space="0" w:color="7F7F7F"/>
            </w:tcBorders>
            <w:shd w:val="clear" w:color="auto" w:fill="FFFFFF"/>
            <w:noWrap/>
            <w:hideMark/>
          </w:tcPr>
          <w:p w14:paraId="4CD166B2"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108:415|-</w:t>
            </w:r>
          </w:p>
        </w:tc>
        <w:tc>
          <w:tcPr>
            <w:tcW w:w="1016" w:type="dxa"/>
            <w:shd w:val="clear" w:color="auto" w:fill="auto"/>
            <w:noWrap/>
            <w:hideMark/>
          </w:tcPr>
          <w:p w14:paraId="185D9F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PUL0426</w:t>
            </w:r>
          </w:p>
        </w:tc>
        <w:tc>
          <w:tcPr>
            <w:tcW w:w="703" w:type="dxa"/>
            <w:shd w:val="clear" w:color="auto" w:fill="auto"/>
            <w:noWrap/>
            <w:hideMark/>
          </w:tcPr>
          <w:p w14:paraId="5ABA97A7"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4358C732"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 ATCC 8483</w:t>
            </w:r>
          </w:p>
        </w:tc>
        <w:tc>
          <w:tcPr>
            <w:tcW w:w="1689" w:type="dxa"/>
            <w:shd w:val="clear" w:color="auto" w:fill="auto"/>
            <w:noWrap/>
            <w:hideMark/>
          </w:tcPr>
          <w:p w14:paraId="3FDEA7B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EDO08952.1</w:t>
            </w:r>
          </w:p>
        </w:tc>
        <w:tc>
          <w:tcPr>
            <w:tcW w:w="994" w:type="dxa"/>
            <w:shd w:val="clear" w:color="auto" w:fill="auto"/>
            <w:noWrap/>
            <w:hideMark/>
          </w:tcPr>
          <w:p w14:paraId="5BD546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200D54C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64.706</w:t>
            </w:r>
          </w:p>
        </w:tc>
        <w:tc>
          <w:tcPr>
            <w:tcW w:w="766" w:type="dxa"/>
            <w:shd w:val="clear" w:color="auto" w:fill="auto"/>
            <w:noWrap/>
            <w:hideMark/>
          </w:tcPr>
          <w:p w14:paraId="3A79EF6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2.98E-08</w:t>
            </w:r>
          </w:p>
        </w:tc>
        <w:tc>
          <w:tcPr>
            <w:tcW w:w="1390" w:type="dxa"/>
            <w:shd w:val="clear" w:color="auto" w:fill="auto"/>
            <w:noWrap/>
            <w:hideMark/>
          </w:tcPr>
          <w:p w14:paraId="72E1C9C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GH92</w:t>
            </w:r>
          </w:p>
        </w:tc>
      </w:tr>
      <w:tr w:rsidR="00266E8A" w:rsidRPr="00BD2FF3" w14:paraId="6C6B2113" w14:textId="77777777" w:rsidTr="007A7A1E">
        <w:trPr>
          <w:trHeight w:val="217"/>
        </w:trPr>
        <w:tc>
          <w:tcPr>
            <w:tcW w:w="1073" w:type="dxa"/>
            <w:tcBorders>
              <w:right w:val="single" w:sz="4" w:space="0" w:color="7F7F7F"/>
            </w:tcBorders>
            <w:shd w:val="clear" w:color="auto" w:fill="FFFFFF"/>
            <w:noWrap/>
            <w:hideMark/>
          </w:tcPr>
          <w:p w14:paraId="12A20D27"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107:391|+</w:t>
            </w:r>
          </w:p>
        </w:tc>
        <w:tc>
          <w:tcPr>
            <w:tcW w:w="1016" w:type="dxa"/>
            <w:shd w:val="clear" w:color="auto" w:fill="F2F2F2"/>
            <w:noWrap/>
            <w:hideMark/>
          </w:tcPr>
          <w:p w14:paraId="6DDF498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PUL0526</w:t>
            </w:r>
          </w:p>
        </w:tc>
        <w:tc>
          <w:tcPr>
            <w:tcW w:w="703" w:type="dxa"/>
            <w:shd w:val="clear" w:color="auto" w:fill="F2F2F2"/>
            <w:noWrap/>
            <w:hideMark/>
          </w:tcPr>
          <w:p w14:paraId="2A14173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5FCB2664"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ovatus/28116</w:t>
            </w:r>
          </w:p>
        </w:tc>
        <w:tc>
          <w:tcPr>
            <w:tcW w:w="1689" w:type="dxa"/>
            <w:shd w:val="clear" w:color="auto" w:fill="F2F2F2"/>
            <w:noWrap/>
            <w:hideMark/>
          </w:tcPr>
          <w:p w14:paraId="0F8CB7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WP_004322518.1</w:t>
            </w:r>
          </w:p>
        </w:tc>
        <w:tc>
          <w:tcPr>
            <w:tcW w:w="994" w:type="dxa"/>
            <w:shd w:val="clear" w:color="auto" w:fill="F2F2F2"/>
            <w:noWrap/>
            <w:hideMark/>
          </w:tcPr>
          <w:p w14:paraId="2476D548"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7DE0FAE0"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63.636</w:t>
            </w:r>
          </w:p>
        </w:tc>
        <w:tc>
          <w:tcPr>
            <w:tcW w:w="766" w:type="dxa"/>
            <w:shd w:val="clear" w:color="auto" w:fill="F2F2F2"/>
            <w:noWrap/>
            <w:hideMark/>
          </w:tcPr>
          <w:p w14:paraId="3B056DC5"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5.76E-14</w:t>
            </w:r>
          </w:p>
        </w:tc>
        <w:tc>
          <w:tcPr>
            <w:tcW w:w="1390" w:type="dxa"/>
            <w:shd w:val="clear" w:color="auto" w:fill="F2F2F2"/>
            <w:noWrap/>
            <w:hideMark/>
          </w:tcPr>
          <w:p w14:paraId="5A50E4E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GH3</w:t>
            </w:r>
          </w:p>
        </w:tc>
      </w:tr>
      <w:tr w:rsidR="00266E8A" w:rsidRPr="00BD2FF3" w14:paraId="6FBD41B0" w14:textId="77777777" w:rsidTr="007A7A1E">
        <w:trPr>
          <w:trHeight w:val="217"/>
        </w:trPr>
        <w:tc>
          <w:tcPr>
            <w:tcW w:w="1073" w:type="dxa"/>
            <w:tcBorders>
              <w:right w:val="single" w:sz="4" w:space="0" w:color="7F7F7F"/>
            </w:tcBorders>
            <w:shd w:val="clear" w:color="auto" w:fill="FFFFFF"/>
            <w:noWrap/>
            <w:hideMark/>
          </w:tcPr>
          <w:p w14:paraId="64E0D2F5"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111:254|-</w:t>
            </w:r>
          </w:p>
        </w:tc>
        <w:tc>
          <w:tcPr>
            <w:tcW w:w="1016" w:type="dxa"/>
            <w:shd w:val="clear" w:color="auto" w:fill="auto"/>
            <w:noWrap/>
            <w:hideMark/>
          </w:tcPr>
          <w:p w14:paraId="2009E0F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PUL0564</w:t>
            </w:r>
          </w:p>
        </w:tc>
        <w:tc>
          <w:tcPr>
            <w:tcW w:w="703" w:type="dxa"/>
            <w:shd w:val="clear" w:color="auto" w:fill="auto"/>
            <w:noWrap/>
            <w:hideMark/>
          </w:tcPr>
          <w:p w14:paraId="36091789"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auto"/>
            <w:noWrap/>
            <w:hideMark/>
          </w:tcPr>
          <w:p w14:paraId="15D8C381"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thetaiotaomicron VPI-5482</w:t>
            </w:r>
          </w:p>
        </w:tc>
        <w:tc>
          <w:tcPr>
            <w:tcW w:w="1689" w:type="dxa"/>
            <w:shd w:val="clear" w:color="auto" w:fill="auto"/>
            <w:noWrap/>
            <w:hideMark/>
          </w:tcPr>
          <w:p w14:paraId="37D0F27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AAO79262.1</w:t>
            </w:r>
          </w:p>
        </w:tc>
        <w:tc>
          <w:tcPr>
            <w:tcW w:w="994" w:type="dxa"/>
            <w:shd w:val="clear" w:color="auto" w:fill="auto"/>
            <w:noWrap/>
            <w:hideMark/>
          </w:tcPr>
          <w:p w14:paraId="65F1DD4C"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auto"/>
            <w:noWrap/>
            <w:hideMark/>
          </w:tcPr>
          <w:p w14:paraId="0AC39D4E"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63.333</w:t>
            </w:r>
          </w:p>
        </w:tc>
        <w:tc>
          <w:tcPr>
            <w:tcW w:w="766" w:type="dxa"/>
            <w:shd w:val="clear" w:color="auto" w:fill="auto"/>
            <w:noWrap/>
            <w:hideMark/>
          </w:tcPr>
          <w:p w14:paraId="0D76740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4.98E-10</w:t>
            </w:r>
          </w:p>
        </w:tc>
        <w:tc>
          <w:tcPr>
            <w:tcW w:w="1390" w:type="dxa"/>
            <w:shd w:val="clear" w:color="auto" w:fill="auto"/>
            <w:noWrap/>
            <w:hideMark/>
          </w:tcPr>
          <w:p w14:paraId="144D2CD2"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GH27|CBM35</w:t>
            </w:r>
          </w:p>
        </w:tc>
      </w:tr>
      <w:tr w:rsidR="00266E8A" w:rsidRPr="00BD2FF3" w14:paraId="4E4AC622" w14:textId="77777777" w:rsidTr="007A7A1E">
        <w:trPr>
          <w:trHeight w:val="217"/>
        </w:trPr>
        <w:tc>
          <w:tcPr>
            <w:tcW w:w="1073" w:type="dxa"/>
            <w:tcBorders>
              <w:right w:val="single" w:sz="4" w:space="0" w:color="7F7F7F"/>
            </w:tcBorders>
            <w:shd w:val="clear" w:color="auto" w:fill="FFFFFF"/>
            <w:noWrap/>
            <w:hideMark/>
          </w:tcPr>
          <w:p w14:paraId="4A8DEF21" w14:textId="77777777" w:rsidR="00266E8A" w:rsidRPr="00BD2FF3" w:rsidRDefault="00266E8A" w:rsidP="007A7A1E">
            <w:pPr>
              <w:spacing w:after="0" w:line="360" w:lineRule="auto"/>
              <w:jc w:val="both"/>
              <w:rPr>
                <w:rFonts w:ascii="Times New Roman" w:eastAsia="Times New Roman" w:hAnsi="Times New Roman"/>
                <w:i/>
                <w:iCs/>
                <w:sz w:val="20"/>
                <w:szCs w:val="20"/>
              </w:rPr>
            </w:pPr>
            <w:r w:rsidRPr="00BD2FF3">
              <w:rPr>
                <w:rFonts w:ascii="Times New Roman" w:eastAsia="Times New Roman" w:hAnsi="Times New Roman"/>
                <w:i/>
                <w:iCs/>
                <w:sz w:val="20"/>
                <w:szCs w:val="20"/>
              </w:rPr>
              <w:t>109:324|-</w:t>
            </w:r>
          </w:p>
        </w:tc>
        <w:tc>
          <w:tcPr>
            <w:tcW w:w="1016" w:type="dxa"/>
            <w:shd w:val="clear" w:color="auto" w:fill="F2F2F2"/>
            <w:noWrap/>
            <w:hideMark/>
          </w:tcPr>
          <w:p w14:paraId="421B97EF"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PUL0505</w:t>
            </w:r>
          </w:p>
        </w:tc>
        <w:tc>
          <w:tcPr>
            <w:tcW w:w="703" w:type="dxa"/>
            <w:shd w:val="clear" w:color="auto" w:fill="F2F2F2"/>
            <w:noWrap/>
            <w:hideMark/>
          </w:tcPr>
          <w:p w14:paraId="37A0889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N.A</w:t>
            </w:r>
          </w:p>
        </w:tc>
        <w:tc>
          <w:tcPr>
            <w:tcW w:w="2394" w:type="dxa"/>
            <w:shd w:val="clear" w:color="auto" w:fill="F2F2F2"/>
            <w:noWrap/>
            <w:hideMark/>
          </w:tcPr>
          <w:p w14:paraId="24A4B763" w14:textId="77777777" w:rsidR="00266E8A" w:rsidRPr="00BD2FF3" w:rsidRDefault="00266E8A" w:rsidP="007A7A1E">
            <w:pPr>
              <w:spacing w:after="0" w:line="360" w:lineRule="auto"/>
              <w:jc w:val="both"/>
              <w:rPr>
                <w:rFonts w:ascii="Times New Roman" w:hAnsi="Times New Roman"/>
                <w:i/>
                <w:iCs/>
                <w:sz w:val="20"/>
                <w:szCs w:val="20"/>
              </w:rPr>
            </w:pPr>
            <w:r w:rsidRPr="00BD2FF3">
              <w:rPr>
                <w:rFonts w:ascii="Times New Roman" w:hAnsi="Times New Roman"/>
                <w:i/>
                <w:iCs/>
                <w:sz w:val="20"/>
                <w:szCs w:val="20"/>
              </w:rPr>
              <w:t>Bacteroides fragilis NCTC 9343</w:t>
            </w:r>
          </w:p>
        </w:tc>
        <w:tc>
          <w:tcPr>
            <w:tcW w:w="1689" w:type="dxa"/>
            <w:shd w:val="clear" w:color="auto" w:fill="F2F2F2"/>
            <w:noWrap/>
            <w:hideMark/>
          </w:tcPr>
          <w:p w14:paraId="5E1C2316"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CAH08299.1</w:t>
            </w:r>
          </w:p>
        </w:tc>
        <w:tc>
          <w:tcPr>
            <w:tcW w:w="994" w:type="dxa"/>
            <w:shd w:val="clear" w:color="auto" w:fill="F2F2F2"/>
            <w:noWrap/>
            <w:hideMark/>
          </w:tcPr>
          <w:p w14:paraId="787ADFD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CAZyme</w:t>
            </w:r>
          </w:p>
        </w:tc>
        <w:tc>
          <w:tcPr>
            <w:tcW w:w="850" w:type="dxa"/>
            <w:shd w:val="clear" w:color="auto" w:fill="F2F2F2"/>
            <w:noWrap/>
            <w:hideMark/>
          </w:tcPr>
          <w:p w14:paraId="1CE9A3E1"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57.143</w:t>
            </w:r>
          </w:p>
        </w:tc>
        <w:tc>
          <w:tcPr>
            <w:tcW w:w="766" w:type="dxa"/>
            <w:shd w:val="clear" w:color="auto" w:fill="F2F2F2"/>
            <w:noWrap/>
            <w:hideMark/>
          </w:tcPr>
          <w:p w14:paraId="4A40BCE3"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3.42E-07</w:t>
            </w:r>
          </w:p>
        </w:tc>
        <w:tc>
          <w:tcPr>
            <w:tcW w:w="1390" w:type="dxa"/>
            <w:shd w:val="clear" w:color="auto" w:fill="F2F2F2"/>
            <w:noWrap/>
            <w:hideMark/>
          </w:tcPr>
          <w:p w14:paraId="309B3B9D" w14:textId="77777777" w:rsidR="00266E8A" w:rsidRPr="00BD2FF3" w:rsidRDefault="00266E8A" w:rsidP="007A7A1E">
            <w:pPr>
              <w:spacing w:after="0" w:line="360" w:lineRule="auto"/>
              <w:jc w:val="both"/>
              <w:rPr>
                <w:rFonts w:ascii="Times New Roman" w:hAnsi="Times New Roman"/>
                <w:sz w:val="20"/>
                <w:szCs w:val="20"/>
              </w:rPr>
            </w:pPr>
            <w:r w:rsidRPr="00BD2FF3">
              <w:rPr>
                <w:rFonts w:ascii="Times New Roman" w:hAnsi="Times New Roman"/>
                <w:sz w:val="20"/>
                <w:szCs w:val="20"/>
              </w:rPr>
              <w:t>GT2</w:t>
            </w:r>
          </w:p>
        </w:tc>
      </w:tr>
    </w:tbl>
    <w:p w14:paraId="6D83743E" w14:textId="77777777" w:rsidR="00266E8A" w:rsidRPr="00266E8A" w:rsidRDefault="00266E8A" w:rsidP="00266E8A"/>
    <w:p w14:paraId="7D7D0337" w14:textId="77777777" w:rsidR="00525E21" w:rsidRPr="00525E21" w:rsidRDefault="00525E21" w:rsidP="00553AE2">
      <w:pPr>
        <w:spacing w:after="0" w:line="360" w:lineRule="auto"/>
        <w:jc w:val="both"/>
        <w:rPr>
          <w:rFonts w:ascii="Times New Roman" w:hAnsi="Times New Roman"/>
          <w:b/>
          <w:sz w:val="24"/>
          <w:szCs w:val="24"/>
        </w:rPr>
      </w:pPr>
      <w:r w:rsidRPr="00525E21">
        <w:rPr>
          <w:rFonts w:ascii="Times New Roman" w:hAnsi="Times New Roman"/>
          <w:b/>
          <w:sz w:val="24"/>
          <w:szCs w:val="24"/>
        </w:rPr>
        <w:t xml:space="preserve">Key </w:t>
      </w:r>
    </w:p>
    <w:p w14:paraId="3FF160A6" w14:textId="77777777" w:rsidR="00525E21" w:rsidRDefault="00525E21" w:rsidP="00553AE2">
      <w:pPr>
        <w:spacing w:after="0" w:line="360" w:lineRule="auto"/>
        <w:jc w:val="both"/>
        <w:rPr>
          <w:rFonts w:ascii="Times New Roman" w:hAnsi="Times New Roman"/>
          <w:sz w:val="24"/>
          <w:szCs w:val="24"/>
        </w:rPr>
      </w:pPr>
      <w:r>
        <w:rPr>
          <w:rFonts w:ascii="Times New Roman" w:hAnsi="Times New Roman"/>
          <w:sz w:val="24"/>
          <w:szCs w:val="24"/>
        </w:rPr>
        <w:t xml:space="preserve">N.A – Not assigned </w:t>
      </w:r>
    </w:p>
    <w:p w14:paraId="2A1589F6" w14:textId="77777777" w:rsidR="00553AE2" w:rsidRDefault="00553AE2" w:rsidP="00553AE2">
      <w:pPr>
        <w:spacing w:after="0" w:line="360" w:lineRule="auto"/>
        <w:jc w:val="both"/>
        <w:rPr>
          <w:rFonts w:ascii="Times New Roman" w:hAnsi="Times New Roman"/>
          <w:sz w:val="24"/>
          <w:szCs w:val="24"/>
        </w:rPr>
      </w:pPr>
      <w:r w:rsidRPr="00553AE2">
        <w:rPr>
          <w:rFonts w:ascii="Times New Roman" w:hAnsi="Times New Roman"/>
          <w:sz w:val="24"/>
          <w:szCs w:val="24"/>
        </w:rPr>
        <w:t xml:space="preserve">abfB - </w:t>
      </w:r>
      <w:r>
        <w:rPr>
          <w:rFonts w:ascii="Times New Roman" w:hAnsi="Times New Roman"/>
          <w:sz w:val="24"/>
          <w:szCs w:val="24"/>
        </w:rPr>
        <w:t>α</w:t>
      </w:r>
      <w:r w:rsidRPr="00553AE2">
        <w:rPr>
          <w:rFonts w:ascii="Times New Roman" w:hAnsi="Times New Roman"/>
          <w:sz w:val="24"/>
          <w:szCs w:val="24"/>
        </w:rPr>
        <w:t>-L-arabinofuranosidase B</w:t>
      </w:r>
    </w:p>
    <w:p w14:paraId="175A6B0D" w14:textId="77777777" w:rsidR="00553AE2" w:rsidRPr="00553AE2" w:rsidRDefault="00553AE2" w:rsidP="00553AE2">
      <w:pPr>
        <w:spacing w:after="0" w:line="360" w:lineRule="auto"/>
        <w:jc w:val="both"/>
        <w:rPr>
          <w:rFonts w:ascii="Times New Roman" w:hAnsi="Times New Roman"/>
          <w:sz w:val="24"/>
          <w:szCs w:val="24"/>
        </w:rPr>
      </w:pPr>
      <w:r>
        <w:rPr>
          <w:rFonts w:ascii="Times New Roman" w:hAnsi="Times New Roman"/>
          <w:sz w:val="24"/>
          <w:szCs w:val="24"/>
        </w:rPr>
        <w:t>abf2 - α-L-arabinofuranosidase 2</w:t>
      </w:r>
    </w:p>
    <w:p w14:paraId="02C98C8C" w14:textId="77777777" w:rsidR="00525E21" w:rsidRDefault="00525E21" w:rsidP="00553AE2">
      <w:pPr>
        <w:spacing w:line="360" w:lineRule="auto"/>
        <w:jc w:val="both"/>
        <w:rPr>
          <w:rFonts w:ascii="Times New Roman" w:hAnsi="Times New Roman"/>
          <w:sz w:val="24"/>
          <w:szCs w:val="24"/>
        </w:rPr>
      </w:pPr>
      <w:r w:rsidRPr="00525E21">
        <w:rPr>
          <w:rFonts w:ascii="Times New Roman" w:hAnsi="Times New Roman"/>
          <w:b/>
          <w:sz w:val="24"/>
          <w:szCs w:val="24"/>
        </w:rPr>
        <w:t xml:space="preserve">Bold </w:t>
      </w:r>
      <w:r>
        <w:rPr>
          <w:rFonts w:ascii="Times New Roman" w:hAnsi="Times New Roman"/>
          <w:sz w:val="24"/>
          <w:szCs w:val="24"/>
        </w:rPr>
        <w:t>– CAZy family identified by the dbCAN2 Hotpep module (</w:t>
      </w:r>
      <w:r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9</w:t>
      </w:r>
      <w:r>
        <w:rPr>
          <w:rFonts w:ascii="Times New Roman" w:hAnsi="Times New Roman"/>
          <w:sz w:val="24"/>
          <w:szCs w:val="24"/>
        </w:rPr>
        <w:t>)</w:t>
      </w:r>
    </w:p>
    <w:p w14:paraId="09217A87" w14:textId="4D18EBB7" w:rsidR="00F01590" w:rsidRDefault="00525E21" w:rsidP="00553AE2">
      <w:pPr>
        <w:spacing w:line="360" w:lineRule="auto"/>
        <w:jc w:val="both"/>
        <w:rPr>
          <w:rFonts w:ascii="Times New Roman" w:hAnsi="Times New Roman"/>
          <w:iCs/>
          <w:sz w:val="24"/>
          <w:szCs w:val="24"/>
        </w:rPr>
      </w:pPr>
      <w:r>
        <w:rPr>
          <w:rFonts w:ascii="Times New Roman" w:hAnsi="Times New Roman"/>
          <w:sz w:val="24"/>
          <w:szCs w:val="24"/>
        </w:rPr>
        <w:t xml:space="preserve">From </w:t>
      </w:r>
      <w:r w:rsidRPr="00525E21">
        <w:rPr>
          <w:rFonts w:ascii="Times New Roman" w:hAnsi="Times New Roman"/>
          <w:b/>
          <w:sz w:val="24"/>
          <w:szCs w:val="24"/>
        </w:rPr>
        <w:t xml:space="preserve">Table </w:t>
      </w:r>
      <w:r w:rsidR="00515A12">
        <w:rPr>
          <w:rFonts w:ascii="Times New Roman" w:hAnsi="Times New Roman"/>
          <w:b/>
          <w:sz w:val="24"/>
          <w:szCs w:val="24"/>
        </w:rPr>
        <w:t>4.10</w:t>
      </w:r>
      <w:r w:rsidRPr="00525E21">
        <w:rPr>
          <w:rFonts w:ascii="Times New Roman" w:hAnsi="Times New Roman"/>
          <w:b/>
          <w:sz w:val="24"/>
          <w:szCs w:val="24"/>
        </w:rPr>
        <w:t>a</w:t>
      </w:r>
      <w:r>
        <w:rPr>
          <w:rFonts w:ascii="Times New Roman" w:hAnsi="Times New Roman"/>
          <w:sz w:val="24"/>
          <w:szCs w:val="24"/>
        </w:rPr>
        <w:t>, multiple PUL hits for CAZy class GH95 that was identified in the control dietary transcriptome using the dbCAN2 Hotpep module</w:t>
      </w:r>
      <w:r w:rsidR="00C07636">
        <w:rPr>
          <w:rFonts w:ascii="Times New Roman" w:hAnsi="Times New Roman"/>
          <w:sz w:val="24"/>
          <w:szCs w:val="24"/>
        </w:rPr>
        <w:t xml:space="preserve"> were detected</w:t>
      </w:r>
      <w:r>
        <w:rPr>
          <w:rFonts w:ascii="Times New Roman" w:hAnsi="Times New Roman"/>
          <w:sz w:val="24"/>
          <w:szCs w:val="24"/>
        </w:rPr>
        <w:t xml:space="preserve">. These hits were PUL0558 and PUL0530 from locus </w:t>
      </w:r>
      <w:r w:rsidRPr="00525E21">
        <w:rPr>
          <w:rFonts w:ascii="Times New Roman" w:hAnsi="Times New Roman"/>
          <w:i/>
          <w:iCs/>
          <w:sz w:val="24"/>
          <w:szCs w:val="24"/>
        </w:rPr>
        <w:t>Bacteroides thetaiotaomicron VPI-5482</w:t>
      </w:r>
      <w:r>
        <w:rPr>
          <w:rFonts w:ascii="Times New Roman" w:hAnsi="Times New Roman"/>
          <w:i/>
          <w:iCs/>
          <w:sz w:val="24"/>
          <w:szCs w:val="24"/>
        </w:rPr>
        <w:t xml:space="preserve">, </w:t>
      </w:r>
      <w:r w:rsidRPr="00525E21">
        <w:rPr>
          <w:rFonts w:ascii="Times New Roman" w:hAnsi="Times New Roman"/>
          <w:iCs/>
          <w:sz w:val="24"/>
          <w:szCs w:val="24"/>
        </w:rPr>
        <w:t>PUL0189</w:t>
      </w:r>
      <w:r w:rsidR="00426C14">
        <w:rPr>
          <w:rFonts w:ascii="Times New Roman" w:hAnsi="Times New Roman"/>
          <w:iCs/>
          <w:sz w:val="24"/>
          <w:szCs w:val="24"/>
        </w:rPr>
        <w:t>,</w:t>
      </w:r>
      <w:r>
        <w:rPr>
          <w:rFonts w:ascii="Times New Roman" w:hAnsi="Times New Roman"/>
          <w:iCs/>
          <w:sz w:val="24"/>
          <w:szCs w:val="24"/>
        </w:rPr>
        <w:t xml:space="preserve"> and PUL0553 from </w:t>
      </w:r>
      <w:r w:rsidRPr="00525E21">
        <w:rPr>
          <w:rFonts w:ascii="Times New Roman" w:hAnsi="Times New Roman"/>
          <w:i/>
          <w:iCs/>
          <w:sz w:val="24"/>
          <w:szCs w:val="24"/>
        </w:rPr>
        <w:t>Bacteroides xylanisolvens XB1A</w:t>
      </w:r>
      <w:r>
        <w:rPr>
          <w:rFonts w:ascii="Times New Roman" w:hAnsi="Times New Roman"/>
          <w:i/>
          <w:iCs/>
          <w:sz w:val="24"/>
          <w:szCs w:val="24"/>
        </w:rPr>
        <w:t>,</w:t>
      </w:r>
      <w:r w:rsidRPr="00525E21">
        <w:t xml:space="preserve"> </w:t>
      </w:r>
      <w:r>
        <w:rPr>
          <w:rFonts w:ascii="Times New Roman" w:hAnsi="Times New Roman"/>
          <w:sz w:val="24"/>
          <w:szCs w:val="24"/>
        </w:rPr>
        <w:t xml:space="preserve">PUL0044 from </w:t>
      </w:r>
      <w:r w:rsidRPr="00525E21">
        <w:rPr>
          <w:rFonts w:ascii="Times New Roman" w:hAnsi="Times New Roman"/>
          <w:i/>
          <w:iCs/>
          <w:sz w:val="24"/>
          <w:szCs w:val="24"/>
        </w:rPr>
        <w:t>Bacteroides ovatus ATCC 8483</w:t>
      </w:r>
      <w:r>
        <w:rPr>
          <w:rFonts w:ascii="Times New Roman" w:hAnsi="Times New Roman"/>
          <w:i/>
          <w:iCs/>
          <w:sz w:val="24"/>
          <w:szCs w:val="24"/>
        </w:rPr>
        <w:t xml:space="preserve">, </w:t>
      </w:r>
      <w:r w:rsidRPr="00525E21">
        <w:rPr>
          <w:rFonts w:ascii="Times New Roman" w:hAnsi="Times New Roman"/>
          <w:iCs/>
          <w:sz w:val="24"/>
          <w:szCs w:val="24"/>
        </w:rPr>
        <w:t>and</w:t>
      </w:r>
      <w:r>
        <w:rPr>
          <w:rFonts w:ascii="Times New Roman" w:hAnsi="Times New Roman"/>
          <w:i/>
          <w:iCs/>
          <w:sz w:val="24"/>
          <w:szCs w:val="24"/>
        </w:rPr>
        <w:t xml:space="preserve"> </w:t>
      </w:r>
      <w:r>
        <w:rPr>
          <w:rFonts w:ascii="Times New Roman" w:hAnsi="Times New Roman"/>
          <w:iCs/>
          <w:sz w:val="24"/>
          <w:szCs w:val="24"/>
        </w:rPr>
        <w:t xml:space="preserve">PUL 0342 from </w:t>
      </w:r>
      <w:r w:rsidRPr="00525E21">
        <w:rPr>
          <w:rFonts w:ascii="Times New Roman" w:hAnsi="Times New Roman"/>
          <w:i/>
          <w:iCs/>
          <w:sz w:val="24"/>
          <w:szCs w:val="24"/>
        </w:rPr>
        <w:t>Prevotella ruminicola/839</w:t>
      </w:r>
      <w:r>
        <w:rPr>
          <w:rFonts w:ascii="Times New Roman" w:hAnsi="Times New Roman"/>
          <w:i/>
          <w:iCs/>
          <w:sz w:val="24"/>
          <w:szCs w:val="24"/>
        </w:rPr>
        <w:t>.</w:t>
      </w:r>
      <w:r>
        <w:rPr>
          <w:rFonts w:ascii="Times New Roman" w:hAnsi="Times New Roman"/>
          <w:iCs/>
          <w:sz w:val="24"/>
          <w:szCs w:val="24"/>
        </w:rPr>
        <w:t xml:space="preserve"> However, none of these organisms belonged to the 4 </w:t>
      </w:r>
      <w:r w:rsidR="00C07636">
        <w:rPr>
          <w:rFonts w:ascii="Times New Roman" w:hAnsi="Times New Roman"/>
          <w:iCs/>
          <w:sz w:val="24"/>
          <w:szCs w:val="24"/>
        </w:rPr>
        <w:t xml:space="preserve">most </w:t>
      </w:r>
      <w:r>
        <w:rPr>
          <w:rFonts w:ascii="Times New Roman" w:hAnsi="Times New Roman"/>
          <w:iCs/>
          <w:sz w:val="24"/>
          <w:szCs w:val="24"/>
        </w:rPr>
        <w:t>abundant genera identified from the CF metatranscriptome (</w:t>
      </w:r>
      <w:r w:rsidR="00515A12">
        <w:rPr>
          <w:rFonts w:ascii="Times New Roman" w:hAnsi="Times New Roman"/>
          <w:b/>
          <w:iCs/>
          <w:sz w:val="24"/>
          <w:szCs w:val="24"/>
        </w:rPr>
        <w:t>Table 4.8</w:t>
      </w:r>
      <w:r>
        <w:rPr>
          <w:rFonts w:ascii="Times New Roman" w:hAnsi="Times New Roman"/>
          <w:iCs/>
          <w:sz w:val="24"/>
          <w:szCs w:val="24"/>
        </w:rPr>
        <w:t xml:space="preserve">). However, </w:t>
      </w:r>
      <w:r w:rsidRPr="00525E21">
        <w:rPr>
          <w:rFonts w:ascii="Times New Roman" w:hAnsi="Times New Roman"/>
          <w:i/>
          <w:iCs/>
          <w:sz w:val="24"/>
          <w:szCs w:val="24"/>
        </w:rPr>
        <w:t>Bacteroides</w:t>
      </w:r>
      <w:r>
        <w:rPr>
          <w:rFonts w:ascii="Times New Roman" w:hAnsi="Times New Roman"/>
          <w:iCs/>
          <w:sz w:val="24"/>
          <w:szCs w:val="24"/>
        </w:rPr>
        <w:t xml:space="preserve"> and </w:t>
      </w:r>
      <w:r w:rsidRPr="00525E21">
        <w:rPr>
          <w:rFonts w:ascii="Times New Roman" w:hAnsi="Times New Roman"/>
          <w:i/>
          <w:iCs/>
          <w:sz w:val="24"/>
          <w:szCs w:val="24"/>
        </w:rPr>
        <w:t>Prevotella</w:t>
      </w:r>
      <w:r>
        <w:rPr>
          <w:rFonts w:ascii="Times New Roman" w:hAnsi="Times New Roman"/>
          <w:iCs/>
          <w:sz w:val="24"/>
          <w:szCs w:val="24"/>
        </w:rPr>
        <w:t xml:space="preserve"> genera were detected in high abundance from the 16S rRNA taxonomic </w:t>
      </w:r>
      <w:r w:rsidR="00266E8A">
        <w:rPr>
          <w:rFonts w:ascii="Times New Roman" w:hAnsi="Times New Roman"/>
          <w:iCs/>
          <w:sz w:val="24"/>
          <w:szCs w:val="24"/>
        </w:rPr>
        <w:t xml:space="preserve">analysis of the order Bacteroidales </w:t>
      </w:r>
      <w:r>
        <w:rPr>
          <w:rFonts w:ascii="Times New Roman" w:hAnsi="Times New Roman"/>
          <w:iCs/>
          <w:sz w:val="24"/>
          <w:szCs w:val="24"/>
        </w:rPr>
        <w:t>for the CF diet (</w:t>
      </w:r>
      <w:r w:rsidR="00C07636">
        <w:rPr>
          <w:rFonts w:ascii="Times New Roman" w:hAnsi="Times New Roman"/>
          <w:b/>
          <w:noProof/>
          <w:sz w:val="24"/>
          <w:szCs w:val="24"/>
        </w:rPr>
        <w:t xml:space="preserve">Figure </w:t>
      </w:r>
      <w:r w:rsidR="00982B09">
        <w:rPr>
          <w:rFonts w:ascii="Times New Roman" w:hAnsi="Times New Roman"/>
          <w:b/>
          <w:noProof/>
          <w:sz w:val="24"/>
          <w:szCs w:val="24"/>
        </w:rPr>
        <w:t>19</w:t>
      </w:r>
      <w:r w:rsidR="00C07636">
        <w:rPr>
          <w:rFonts w:ascii="Times New Roman" w:hAnsi="Times New Roman"/>
          <w:b/>
          <w:noProof/>
          <w:sz w:val="24"/>
          <w:szCs w:val="24"/>
        </w:rPr>
        <w:t>,20</w:t>
      </w:r>
      <w:r>
        <w:rPr>
          <w:rFonts w:ascii="Times New Roman" w:hAnsi="Times New Roman"/>
          <w:iCs/>
          <w:sz w:val="24"/>
          <w:szCs w:val="24"/>
        </w:rPr>
        <w:t xml:space="preserve">). From </w:t>
      </w:r>
      <w:r w:rsidR="00FC3F2B">
        <w:rPr>
          <w:rFonts w:ascii="Times New Roman" w:hAnsi="Times New Roman"/>
          <w:b/>
          <w:iCs/>
          <w:sz w:val="24"/>
          <w:szCs w:val="24"/>
        </w:rPr>
        <w:t>Table 4.</w:t>
      </w:r>
      <w:r w:rsidR="00515A12">
        <w:rPr>
          <w:rFonts w:ascii="Times New Roman" w:hAnsi="Times New Roman"/>
          <w:b/>
          <w:iCs/>
          <w:sz w:val="24"/>
          <w:szCs w:val="24"/>
        </w:rPr>
        <w:t>10</w:t>
      </w:r>
      <w:r w:rsidRPr="00553AE2">
        <w:rPr>
          <w:rFonts w:ascii="Times New Roman" w:hAnsi="Times New Roman"/>
          <w:b/>
          <w:iCs/>
          <w:sz w:val="24"/>
          <w:szCs w:val="24"/>
        </w:rPr>
        <w:t>b</w:t>
      </w:r>
      <w:r>
        <w:rPr>
          <w:rFonts w:ascii="Times New Roman" w:hAnsi="Times New Roman"/>
          <w:iCs/>
          <w:sz w:val="24"/>
          <w:szCs w:val="24"/>
        </w:rPr>
        <w:t>, none of the</w:t>
      </w:r>
      <w:r w:rsidR="00553AE2">
        <w:rPr>
          <w:rFonts w:ascii="Times New Roman" w:hAnsi="Times New Roman"/>
          <w:iCs/>
          <w:sz w:val="24"/>
          <w:szCs w:val="24"/>
        </w:rPr>
        <w:t xml:space="preserve"> PUL hits detected in the highly lignocellulosic diet, BSG, belonged to any of the</w:t>
      </w:r>
      <w:r>
        <w:rPr>
          <w:rFonts w:ascii="Times New Roman" w:hAnsi="Times New Roman"/>
          <w:iCs/>
          <w:sz w:val="24"/>
          <w:szCs w:val="24"/>
        </w:rPr>
        <w:t xml:space="preserve"> CAZy families identified </w:t>
      </w:r>
      <w:r w:rsidR="00553AE2">
        <w:rPr>
          <w:rFonts w:ascii="Times New Roman" w:hAnsi="Times New Roman"/>
          <w:sz w:val="24"/>
          <w:szCs w:val="24"/>
        </w:rPr>
        <w:t xml:space="preserve">using the dbCAN2 Hotpep module in </w:t>
      </w:r>
      <w:r w:rsidR="00553AE2" w:rsidRPr="00525E21">
        <w:rPr>
          <w:rFonts w:ascii="Times New Roman" w:hAnsi="Times New Roman"/>
          <w:b/>
          <w:sz w:val="24"/>
          <w:szCs w:val="24"/>
        </w:rPr>
        <w:t>Table 4</w:t>
      </w:r>
      <w:r w:rsidR="00D22A97">
        <w:rPr>
          <w:rFonts w:ascii="Times New Roman" w:hAnsi="Times New Roman"/>
          <w:b/>
          <w:sz w:val="24"/>
          <w:szCs w:val="24"/>
        </w:rPr>
        <w:t>.</w:t>
      </w:r>
      <w:r w:rsidR="00515A12">
        <w:rPr>
          <w:rFonts w:ascii="Times New Roman" w:hAnsi="Times New Roman"/>
          <w:b/>
          <w:sz w:val="24"/>
          <w:szCs w:val="24"/>
        </w:rPr>
        <w:t>10</w:t>
      </w:r>
      <w:r w:rsidR="00553AE2">
        <w:rPr>
          <w:rFonts w:ascii="Times New Roman" w:hAnsi="Times New Roman"/>
          <w:sz w:val="24"/>
          <w:szCs w:val="24"/>
        </w:rPr>
        <w:t xml:space="preserve">. However, PUL0395 and PUL0013 identified as </w:t>
      </w:r>
      <w:r w:rsidR="00553AE2">
        <w:rPr>
          <w:rFonts w:ascii="Times New Roman" w:hAnsi="Times New Roman"/>
          <w:sz w:val="24"/>
          <w:szCs w:val="24"/>
        </w:rPr>
        <w:lastRenderedPageBreak/>
        <w:t>belonging to GH51 produce the same family of enzymes (α-L-arabinofuranosidases - EC3.2.1.55) as GH43 subfamily 16 identified in the BSG metatranscriptome. These 2 PUL hits encoding the abfB enzyme</w:t>
      </w:r>
      <w:r w:rsidR="00172F2F">
        <w:rPr>
          <w:rFonts w:ascii="Times New Roman" w:hAnsi="Times New Roman"/>
          <w:sz w:val="24"/>
          <w:szCs w:val="24"/>
        </w:rPr>
        <w:t>,</w:t>
      </w:r>
      <w:r w:rsidR="00553AE2">
        <w:rPr>
          <w:rFonts w:ascii="Times New Roman" w:hAnsi="Times New Roman"/>
          <w:sz w:val="24"/>
          <w:szCs w:val="24"/>
        </w:rPr>
        <w:t xml:space="preserve"> were however not assigned to any organism. From </w:t>
      </w:r>
      <w:r w:rsidR="00FC3F2B">
        <w:rPr>
          <w:rFonts w:ascii="Times New Roman" w:hAnsi="Times New Roman"/>
          <w:b/>
          <w:sz w:val="24"/>
          <w:szCs w:val="24"/>
        </w:rPr>
        <w:t>Table 4.</w:t>
      </w:r>
      <w:r w:rsidR="00515A12">
        <w:rPr>
          <w:rFonts w:ascii="Times New Roman" w:hAnsi="Times New Roman"/>
          <w:b/>
          <w:sz w:val="24"/>
          <w:szCs w:val="24"/>
        </w:rPr>
        <w:t>10</w:t>
      </w:r>
      <w:r w:rsidR="00553AE2" w:rsidRPr="00553AE2">
        <w:rPr>
          <w:rFonts w:ascii="Times New Roman" w:hAnsi="Times New Roman"/>
          <w:b/>
          <w:sz w:val="24"/>
          <w:szCs w:val="24"/>
        </w:rPr>
        <w:t>c</w:t>
      </w:r>
      <w:r w:rsidR="00553AE2">
        <w:rPr>
          <w:rFonts w:ascii="Times New Roman" w:hAnsi="Times New Roman"/>
          <w:sz w:val="24"/>
          <w:szCs w:val="24"/>
        </w:rPr>
        <w:t xml:space="preserve">, the 3 top PUL hits (PUL0395, PUL0013, and PUL0309) that were detected in the highly lignocellulosic WH </w:t>
      </w:r>
      <w:r w:rsidR="00811ABD">
        <w:rPr>
          <w:rFonts w:ascii="Times New Roman" w:hAnsi="Times New Roman"/>
          <w:sz w:val="24"/>
          <w:szCs w:val="24"/>
        </w:rPr>
        <w:t>sample</w:t>
      </w:r>
      <w:r w:rsidR="00553AE2">
        <w:rPr>
          <w:rFonts w:ascii="Times New Roman" w:hAnsi="Times New Roman"/>
          <w:sz w:val="24"/>
          <w:szCs w:val="24"/>
        </w:rPr>
        <w:t xml:space="preserve"> belonged to the GH51 CAZy family. This was concordant with the results obtained using the dbCAN2 Hotpep module in </w:t>
      </w:r>
      <w:r w:rsidR="00553AE2" w:rsidRPr="00525E21">
        <w:rPr>
          <w:rFonts w:ascii="Times New Roman" w:hAnsi="Times New Roman"/>
          <w:b/>
          <w:sz w:val="24"/>
          <w:szCs w:val="24"/>
        </w:rPr>
        <w:t>Table 4</w:t>
      </w:r>
      <w:r w:rsidR="00515A12">
        <w:rPr>
          <w:rFonts w:ascii="Times New Roman" w:hAnsi="Times New Roman"/>
          <w:b/>
          <w:sz w:val="24"/>
          <w:szCs w:val="24"/>
        </w:rPr>
        <w:t>.9</w:t>
      </w:r>
      <w:r w:rsidR="00553AE2">
        <w:rPr>
          <w:rFonts w:ascii="Times New Roman" w:hAnsi="Times New Roman"/>
          <w:b/>
          <w:sz w:val="24"/>
          <w:szCs w:val="24"/>
        </w:rPr>
        <w:t xml:space="preserve">. </w:t>
      </w:r>
      <w:r w:rsidR="00553AE2">
        <w:rPr>
          <w:rFonts w:ascii="Times New Roman" w:hAnsi="Times New Roman"/>
          <w:sz w:val="24"/>
          <w:szCs w:val="24"/>
        </w:rPr>
        <w:t xml:space="preserve">However, only PUL0309 was assigned to an organism - </w:t>
      </w:r>
      <w:r w:rsidR="00553AE2" w:rsidRPr="00553AE2">
        <w:rPr>
          <w:rFonts w:ascii="Times New Roman" w:hAnsi="Times New Roman"/>
          <w:i/>
          <w:iCs/>
          <w:sz w:val="24"/>
          <w:szCs w:val="24"/>
        </w:rPr>
        <w:t>Caldanaerobius polysaccharolyticus</w:t>
      </w:r>
      <w:r w:rsidR="00553AE2">
        <w:rPr>
          <w:rFonts w:ascii="Times New Roman" w:hAnsi="Times New Roman"/>
          <w:i/>
          <w:iCs/>
          <w:sz w:val="24"/>
          <w:szCs w:val="24"/>
        </w:rPr>
        <w:t xml:space="preserve">. </w:t>
      </w:r>
      <w:r w:rsidR="00172F2F">
        <w:rPr>
          <w:rFonts w:ascii="Times New Roman" w:hAnsi="Times New Roman"/>
          <w:iCs/>
          <w:sz w:val="24"/>
          <w:szCs w:val="24"/>
        </w:rPr>
        <w:t xml:space="preserve">From the dbCAN-PUL results, </w:t>
      </w:r>
      <w:r w:rsidR="00553AE2">
        <w:rPr>
          <w:rFonts w:ascii="Times New Roman" w:hAnsi="Times New Roman"/>
          <w:iCs/>
          <w:sz w:val="24"/>
          <w:szCs w:val="24"/>
        </w:rPr>
        <w:t xml:space="preserve">PUL0395 and PUL0013 </w:t>
      </w:r>
      <w:r w:rsidR="00172F2F">
        <w:rPr>
          <w:rFonts w:ascii="Times New Roman" w:hAnsi="Times New Roman"/>
          <w:iCs/>
          <w:sz w:val="24"/>
          <w:szCs w:val="24"/>
        </w:rPr>
        <w:t xml:space="preserve">identified in the BSG and WH metatranscriptomes </w:t>
      </w:r>
      <w:r w:rsidR="00553AE2">
        <w:rPr>
          <w:rFonts w:ascii="Times New Roman" w:hAnsi="Times New Roman"/>
          <w:iCs/>
          <w:sz w:val="24"/>
          <w:szCs w:val="24"/>
        </w:rPr>
        <w:t>encoding the abfB enzyme were not assigned to an</w:t>
      </w:r>
      <w:r w:rsidR="00172F2F">
        <w:rPr>
          <w:rFonts w:ascii="Times New Roman" w:hAnsi="Times New Roman"/>
          <w:iCs/>
          <w:sz w:val="24"/>
          <w:szCs w:val="24"/>
        </w:rPr>
        <w:t>y</w:t>
      </w:r>
      <w:r w:rsidR="00553AE2">
        <w:rPr>
          <w:rFonts w:ascii="Times New Roman" w:hAnsi="Times New Roman"/>
          <w:iCs/>
          <w:sz w:val="24"/>
          <w:szCs w:val="24"/>
        </w:rPr>
        <w:t xml:space="preserve"> organism</w:t>
      </w:r>
      <w:r w:rsidR="00172F2F">
        <w:rPr>
          <w:rFonts w:ascii="Times New Roman" w:hAnsi="Times New Roman"/>
          <w:iCs/>
          <w:sz w:val="24"/>
          <w:szCs w:val="24"/>
        </w:rPr>
        <w:t xml:space="preserve"> (</w:t>
      </w:r>
      <w:r w:rsidR="00172F2F" w:rsidRPr="00172F2F">
        <w:rPr>
          <w:rFonts w:ascii="Times New Roman" w:hAnsi="Times New Roman"/>
          <w:b/>
          <w:iCs/>
          <w:sz w:val="24"/>
          <w:szCs w:val="24"/>
        </w:rPr>
        <w:t>Table 4.10 b,c</w:t>
      </w:r>
      <w:r w:rsidR="00172F2F">
        <w:rPr>
          <w:rFonts w:ascii="Times New Roman" w:hAnsi="Times New Roman"/>
          <w:iCs/>
          <w:sz w:val="24"/>
          <w:szCs w:val="24"/>
        </w:rPr>
        <w:t>)</w:t>
      </w:r>
      <w:r w:rsidR="00553AE2">
        <w:rPr>
          <w:rFonts w:ascii="Times New Roman" w:hAnsi="Times New Roman"/>
          <w:iCs/>
          <w:sz w:val="24"/>
          <w:szCs w:val="24"/>
        </w:rPr>
        <w:t>.</w:t>
      </w:r>
    </w:p>
    <w:p w14:paraId="64665234" w14:textId="77777777" w:rsidR="00525E21" w:rsidRDefault="00F01590" w:rsidP="00F01590">
      <w:pPr>
        <w:pStyle w:val="Heading1"/>
        <w:spacing w:after="240"/>
        <w:jc w:val="center"/>
      </w:pPr>
      <w:r>
        <w:br w:type="page"/>
      </w:r>
      <w:bookmarkStart w:id="312" w:name="_Toc92192714"/>
      <w:r>
        <w:lastRenderedPageBreak/>
        <w:t xml:space="preserve">5.0 CHAPTER 5: </w:t>
      </w:r>
      <w:commentRangeStart w:id="313"/>
      <w:commentRangeStart w:id="314"/>
      <w:r w:rsidRPr="00F01590">
        <w:t>DISCUSSION</w:t>
      </w:r>
      <w:commentRangeEnd w:id="313"/>
      <w:r w:rsidR="00A72E3A">
        <w:rPr>
          <w:rStyle w:val="CommentReference"/>
          <w:rFonts w:ascii="Calibri" w:eastAsia="Calibri" w:hAnsi="Calibri"/>
          <w:b w:val="0"/>
        </w:rPr>
        <w:commentReference w:id="313"/>
      </w:r>
      <w:bookmarkEnd w:id="312"/>
      <w:commentRangeEnd w:id="314"/>
      <w:r w:rsidR="0055771A">
        <w:rPr>
          <w:rStyle w:val="CommentReference"/>
          <w:rFonts w:ascii="Calibri" w:eastAsia="Calibri" w:hAnsi="Calibri"/>
          <w:b w:val="0"/>
        </w:rPr>
        <w:commentReference w:id="314"/>
      </w:r>
    </w:p>
    <w:p w14:paraId="446C7876" w14:textId="77777777" w:rsidR="00782692" w:rsidRDefault="00782692" w:rsidP="00782692">
      <w:pPr>
        <w:spacing w:line="360" w:lineRule="auto"/>
        <w:jc w:val="both"/>
        <w:rPr>
          <w:rFonts w:ascii="Times New Roman" w:hAnsi="Times New Roman"/>
          <w:sz w:val="24"/>
          <w:szCs w:val="24"/>
        </w:rPr>
      </w:pPr>
      <w:r w:rsidRPr="001E717C">
        <w:rPr>
          <w:rFonts w:ascii="Times New Roman" w:hAnsi="Times New Roman"/>
          <w:sz w:val="24"/>
          <w:szCs w:val="24"/>
        </w:rPr>
        <w:t>Production</w:t>
      </w:r>
      <w:r>
        <w:rPr>
          <w:rFonts w:ascii="Times New Roman" w:hAnsi="Times New Roman"/>
          <w:sz w:val="24"/>
          <w:szCs w:val="24"/>
        </w:rPr>
        <w:t xml:space="preserve"> of second-generation biofuels has been </w:t>
      </w:r>
      <w:r w:rsidR="00786990">
        <w:rPr>
          <w:rFonts w:ascii="Times New Roman" w:hAnsi="Times New Roman"/>
          <w:sz w:val="24"/>
          <w:szCs w:val="24"/>
        </w:rPr>
        <w:t>continually</w:t>
      </w:r>
      <w:r>
        <w:rPr>
          <w:rFonts w:ascii="Times New Roman" w:hAnsi="Times New Roman"/>
          <w:sz w:val="24"/>
          <w:szCs w:val="24"/>
        </w:rPr>
        <w:t xml:space="preserve"> proposed as a viable and sustainable alternative to the fast-depleting, ecologically unfriendly petroleum-based fuels. These fuels</w:t>
      </w:r>
      <w:r w:rsidR="00786990">
        <w:rPr>
          <w:rFonts w:ascii="Times New Roman" w:hAnsi="Times New Roman"/>
          <w:sz w:val="24"/>
          <w:szCs w:val="24"/>
        </w:rPr>
        <w:t>,</w:t>
      </w:r>
      <w:r>
        <w:rPr>
          <w:rFonts w:ascii="Times New Roman" w:hAnsi="Times New Roman"/>
          <w:sz w:val="24"/>
          <w:szCs w:val="24"/>
        </w:rPr>
        <w:t xml:space="preserve"> mainly produced from lignocellulosic agricultural and industrial wastes, present a sustainable model of waste management without posing a threat to food security as they are produced from non-food</w:t>
      </w:r>
      <w:r w:rsidR="00786990">
        <w:rPr>
          <w:rFonts w:ascii="Times New Roman" w:hAnsi="Times New Roman"/>
          <w:sz w:val="24"/>
          <w:szCs w:val="24"/>
        </w:rPr>
        <w:t>-</w:t>
      </w:r>
      <w:r>
        <w:rPr>
          <w:rFonts w:ascii="Times New Roman" w:hAnsi="Times New Roman"/>
          <w:sz w:val="24"/>
          <w:szCs w:val="24"/>
        </w:rPr>
        <w:t xml:space="preserve">grade materials. However, despite the immense ecological benefits they present, inherent challenges in their production process hinder their commercial feasibility and </w:t>
      </w:r>
      <w:r w:rsidR="00786990">
        <w:rPr>
          <w:rFonts w:ascii="Times New Roman" w:hAnsi="Times New Roman"/>
          <w:sz w:val="24"/>
          <w:szCs w:val="24"/>
        </w:rPr>
        <w:t>integration into everyday use as they</w:t>
      </w:r>
      <w:r>
        <w:rPr>
          <w:rFonts w:ascii="Times New Roman" w:hAnsi="Times New Roman"/>
          <w:sz w:val="24"/>
          <w:szCs w:val="24"/>
        </w:rPr>
        <w:t xml:space="preserve"> </w:t>
      </w:r>
      <w:r w:rsidR="00786990">
        <w:rPr>
          <w:rFonts w:ascii="Times New Roman" w:hAnsi="Times New Roman"/>
          <w:sz w:val="24"/>
          <w:szCs w:val="24"/>
        </w:rPr>
        <w:t>sustain</w:t>
      </w:r>
      <w:r>
        <w:rPr>
          <w:rFonts w:ascii="Times New Roman" w:hAnsi="Times New Roman"/>
          <w:sz w:val="24"/>
          <w:szCs w:val="24"/>
        </w:rPr>
        <w:t xml:space="preserve"> high production costs, which are not incurred in the production of first-generation biofuels. These challenges are attributed to the pretreatment step required to disintegrate lignin and </w:t>
      </w:r>
      <w:r w:rsidRPr="00EB72FD">
        <w:rPr>
          <w:rFonts w:ascii="Times New Roman" w:hAnsi="Times New Roman"/>
          <w:sz w:val="24"/>
          <w:szCs w:val="24"/>
        </w:rPr>
        <w:t>disrupt</w:t>
      </w:r>
      <w:r>
        <w:rPr>
          <w:rFonts w:ascii="Times New Roman" w:hAnsi="Times New Roman"/>
          <w:sz w:val="24"/>
          <w:szCs w:val="24"/>
        </w:rPr>
        <w:t xml:space="preserve"> the </w:t>
      </w:r>
      <w:r w:rsidRPr="00EB72FD">
        <w:rPr>
          <w:rFonts w:ascii="Times New Roman" w:hAnsi="Times New Roman"/>
          <w:sz w:val="24"/>
          <w:szCs w:val="24"/>
        </w:rPr>
        <w:t>crystalline structure</w:t>
      </w:r>
      <w:r>
        <w:rPr>
          <w:rFonts w:ascii="Times New Roman" w:hAnsi="Times New Roman"/>
          <w:sz w:val="24"/>
          <w:szCs w:val="24"/>
        </w:rPr>
        <w:t xml:space="preserve"> of complex sugars present in lignocellulosic feedstock i.e. cellulose</w:t>
      </w:r>
      <w:r w:rsidRPr="00EB72FD">
        <w:rPr>
          <w:rFonts w:ascii="Times New Roman" w:hAnsi="Times New Roman"/>
          <w:sz w:val="24"/>
          <w:szCs w:val="24"/>
        </w:rPr>
        <w:t xml:space="preserve"> </w:t>
      </w:r>
      <w:r>
        <w:rPr>
          <w:rFonts w:ascii="Times New Roman" w:hAnsi="Times New Roman"/>
          <w:sz w:val="24"/>
          <w:szCs w:val="24"/>
        </w:rPr>
        <w:t xml:space="preserve">and hemicellulose, and the hydrolysis step required to break down these complex sugars </w:t>
      </w:r>
      <w:r w:rsidRPr="00EB72FD">
        <w:rPr>
          <w:rFonts w:ascii="Times New Roman" w:hAnsi="Times New Roman"/>
          <w:sz w:val="24"/>
          <w:szCs w:val="24"/>
        </w:rPr>
        <w:t xml:space="preserve">into fermentable sugars </w:t>
      </w:r>
      <w:r>
        <w:rPr>
          <w:rFonts w:ascii="Times New Roman" w:hAnsi="Times New Roman"/>
          <w:sz w:val="24"/>
          <w:szCs w:val="24"/>
        </w:rPr>
        <w:t>that can be fermented into bioethanol fuel and other value-added products. There is hence a need for inexpensive and time-efficient methods to pretreat and hydrolyze lignocellulosic biomass to improve the economic feasibility of second-generation biofuels. Microbio</w:t>
      </w:r>
      <w:r w:rsidR="00786990">
        <w:rPr>
          <w:rFonts w:ascii="Times New Roman" w:hAnsi="Times New Roman"/>
          <w:sz w:val="24"/>
          <w:szCs w:val="24"/>
        </w:rPr>
        <w:t>me</w:t>
      </w:r>
      <w:r>
        <w:rPr>
          <w:rFonts w:ascii="Times New Roman" w:hAnsi="Times New Roman"/>
          <w:sz w:val="24"/>
          <w:szCs w:val="24"/>
        </w:rPr>
        <w:t xml:space="preserve"> studies have continued to enrich our knowledge of complex microbial communities and reveal microorganisms capable of producing enzymes that can effectively degrade recalcitrant polymers and hydrolyze complex polysaccharides to readily utilizable forms.</w:t>
      </w:r>
    </w:p>
    <w:p w14:paraId="105620C9" w14:textId="77777777"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This study aimed at identifying and functionally characterizing lignocellulosic-biomass degrading microorganisms and enzymes from the BSF larval gut microbiome as well as to formulate and implement a metatranscriptomics analysis pipeline to examine the effects dietary intervention had on the microbiome profiles of the BSF larvae.</w:t>
      </w:r>
    </w:p>
    <w:p w14:paraId="5334714C" w14:textId="6BB542E5" w:rsidR="00782692" w:rsidRDefault="00782692" w:rsidP="00782692">
      <w:pPr>
        <w:spacing w:line="360" w:lineRule="auto"/>
        <w:jc w:val="both"/>
        <w:rPr>
          <w:rFonts w:ascii="Times New Roman" w:hAnsi="Times New Roman"/>
          <w:sz w:val="24"/>
          <w:szCs w:val="24"/>
        </w:rPr>
      </w:pPr>
      <w:commentRangeStart w:id="315"/>
      <w:commentRangeStart w:id="316"/>
      <w:r>
        <w:rPr>
          <w:rFonts w:ascii="Times New Roman" w:hAnsi="Times New Roman"/>
          <w:sz w:val="24"/>
          <w:szCs w:val="24"/>
        </w:rPr>
        <w:t xml:space="preserve">Based on the ICP-MS analysis results in </w:t>
      </w:r>
      <w:r w:rsidRPr="00A9524D">
        <w:rPr>
          <w:rFonts w:ascii="Times New Roman" w:hAnsi="Times New Roman"/>
          <w:b/>
          <w:sz w:val="24"/>
          <w:szCs w:val="24"/>
        </w:rPr>
        <w:t>Table 4.1</w:t>
      </w:r>
      <w:r>
        <w:rPr>
          <w:rFonts w:ascii="Times New Roman" w:hAnsi="Times New Roman"/>
          <w:sz w:val="24"/>
          <w:szCs w:val="24"/>
        </w:rPr>
        <w:t xml:space="preserve">, </w:t>
      </w:r>
      <w:r w:rsidR="00056676">
        <w:rPr>
          <w:rFonts w:ascii="Times New Roman" w:hAnsi="Times New Roman"/>
          <w:sz w:val="24"/>
          <w:szCs w:val="24"/>
        </w:rPr>
        <w:t xml:space="preserve">crude fiber, </w:t>
      </w:r>
      <w:r w:rsidR="00B8709B">
        <w:rPr>
          <w:rFonts w:ascii="Times New Roman" w:hAnsi="Times New Roman"/>
          <w:sz w:val="24"/>
          <w:szCs w:val="24"/>
        </w:rPr>
        <w:t xml:space="preserve">the dietary fraction that is associated with poorly digestible, recalcitrant components such as lignin, cellulose, and hemicellulose </w:t>
      </w:r>
      <w:r w:rsidR="00B8709B">
        <w:rPr>
          <w:rFonts w:ascii="Times New Roman" w:hAnsi="Times New Roman"/>
          <w:sz w:val="24"/>
          <w:szCs w:val="24"/>
        </w:rPr>
        <w:t xml:space="preserve">was found to </w:t>
      </w:r>
      <w:r w:rsidR="00056676">
        <w:rPr>
          <w:rFonts w:ascii="Times New Roman" w:hAnsi="Times New Roman"/>
          <w:sz w:val="24"/>
          <w:szCs w:val="24"/>
        </w:rPr>
        <w:t xml:space="preserve">be highest in </w:t>
      </w:r>
      <w:r>
        <w:rPr>
          <w:rFonts w:ascii="Times New Roman" w:hAnsi="Times New Roman"/>
          <w:sz w:val="24"/>
          <w:szCs w:val="24"/>
        </w:rPr>
        <w:t xml:space="preserve">diets BSG (19.5%) and WH (23.3%) </w:t>
      </w:r>
      <w:r w:rsidR="001F748C">
        <w:rPr>
          <w:rFonts w:ascii="Times New Roman" w:hAnsi="Times New Roman"/>
          <w:sz w:val="24"/>
          <w:szCs w:val="24"/>
        </w:rPr>
        <w:fldChar w:fldCharType="begin" w:fldLock="1"/>
      </w:r>
      <w:r w:rsidR="0053259B">
        <w:rPr>
          <w:rFonts w:ascii="Times New Roman" w:hAnsi="Times New Roman"/>
          <w:sz w:val="24"/>
          <w:szCs w:val="24"/>
        </w:rPr>
        <w:instrText>ADDIN CSL_CITATION {"citationItems":[{"id":"ITEM-1","itemData":{"DOI":"10.1093/JAOAC/49.3.546","ISSN":"1060-3271","abstract":"A literature review of the use of crude fiber for the estimation of the poorly digestible part of feedstuffs, together with a discussion of the factors that affect nutritive availability of different chemical entities in feeds, shows that crude fiber may be unsuitable for the evaluation of feeds. The new system described, utilizing detergents, divides dry matter of feeds along lines consistent with modern views in nutrition and emphasizes the cell-wall and lignin contents in feeding materials of plant origin and the acid-detergent insoluble fraction in high protein feeds of plant and animal origin.","author":[{"dropping-particle":"","family":"Soest","given":"P J","non-dropping-particle":"Van","parse-names":false,"suffix":""}],"container-title":"Journal of AOAC INTERNATIONAL","id":"ITEM-1","issue":"3","issued":{"date-parts":[["1966","6","1"]]},"page":"546-551","publisher":"Oxford Academic","title":"Nonnutritive Residues: A System of Analysis for the Replacement of Crude Fiber","type":"article-journal","volume":"49"},"uris":["http://www.mendeley.com/documents/?uuid=67e8b8f3-755c-378f-98ba-aa2428e517d8"]}],"mendeley":{"formattedCitation":"(Van Soest, 1966)","plainTextFormattedCitation":"(Van Soest, 1966)","previouslyFormattedCitation":"(Van Soest, 1966)"},"properties":{"noteIndex":0},"schema":"https://github.com/citation-style-language/schema/raw/master/csl-citation.json"}</w:instrText>
      </w:r>
      <w:r w:rsidR="001F748C">
        <w:rPr>
          <w:rFonts w:ascii="Times New Roman" w:hAnsi="Times New Roman"/>
          <w:sz w:val="24"/>
          <w:szCs w:val="24"/>
        </w:rPr>
        <w:fldChar w:fldCharType="separate"/>
      </w:r>
      <w:r w:rsidR="001F748C" w:rsidRPr="001F748C">
        <w:rPr>
          <w:rFonts w:ascii="Times New Roman" w:hAnsi="Times New Roman"/>
          <w:noProof/>
          <w:sz w:val="24"/>
          <w:szCs w:val="24"/>
        </w:rPr>
        <w:t>(Van Soest, 1966)</w:t>
      </w:r>
      <w:r w:rsidR="001F748C">
        <w:rPr>
          <w:rFonts w:ascii="Times New Roman" w:hAnsi="Times New Roman"/>
          <w:sz w:val="24"/>
          <w:szCs w:val="24"/>
        </w:rPr>
        <w:fldChar w:fldCharType="end"/>
      </w:r>
      <w:r w:rsidR="001F748C">
        <w:rPr>
          <w:rFonts w:ascii="Times New Roman" w:hAnsi="Times New Roman"/>
          <w:sz w:val="24"/>
          <w:szCs w:val="24"/>
        </w:rPr>
        <w:t>.</w:t>
      </w:r>
      <w:r>
        <w:rPr>
          <w:rFonts w:ascii="Times New Roman" w:hAnsi="Times New Roman"/>
          <w:sz w:val="24"/>
          <w:szCs w:val="24"/>
        </w:rPr>
        <w:t xml:space="preserve"> The highest SRI (</w:t>
      </w:r>
      <w:r w:rsidRPr="00A9524D">
        <w:rPr>
          <w:rFonts w:ascii="Times New Roman" w:hAnsi="Times New Roman"/>
          <w:b/>
          <w:sz w:val="24"/>
          <w:szCs w:val="24"/>
        </w:rPr>
        <w:t xml:space="preserve">Figure </w:t>
      </w:r>
      <w:r w:rsidR="00266E8A">
        <w:rPr>
          <w:rFonts w:ascii="Times New Roman" w:hAnsi="Times New Roman"/>
          <w:b/>
          <w:sz w:val="24"/>
          <w:szCs w:val="24"/>
        </w:rPr>
        <w:t>4</w:t>
      </w:r>
      <w:r>
        <w:rPr>
          <w:rFonts w:ascii="Times New Roman" w:hAnsi="Times New Roman"/>
          <w:sz w:val="24"/>
          <w:szCs w:val="24"/>
        </w:rPr>
        <w:t>), mean weight of larvae (</w:t>
      </w:r>
      <w:r>
        <w:rPr>
          <w:rFonts w:ascii="Times New Roman" w:hAnsi="Times New Roman"/>
          <w:b/>
          <w:sz w:val="24"/>
          <w:szCs w:val="24"/>
        </w:rPr>
        <w:t xml:space="preserve">Figure </w:t>
      </w:r>
      <w:r w:rsidR="00266E8A">
        <w:rPr>
          <w:rFonts w:ascii="Times New Roman" w:hAnsi="Times New Roman"/>
          <w:b/>
          <w:sz w:val="24"/>
          <w:szCs w:val="24"/>
        </w:rPr>
        <w:t>5</w:t>
      </w:r>
      <w:r>
        <w:rPr>
          <w:rFonts w:ascii="Times New Roman" w:hAnsi="Times New Roman"/>
          <w:sz w:val="24"/>
          <w:szCs w:val="24"/>
        </w:rPr>
        <w:t>), mean larval lengths (</w:t>
      </w:r>
      <w:r>
        <w:rPr>
          <w:rFonts w:ascii="Times New Roman" w:hAnsi="Times New Roman"/>
          <w:b/>
          <w:sz w:val="24"/>
          <w:szCs w:val="24"/>
        </w:rPr>
        <w:t xml:space="preserve">Figure </w:t>
      </w:r>
      <w:r w:rsidR="00266E8A">
        <w:rPr>
          <w:rFonts w:ascii="Times New Roman" w:hAnsi="Times New Roman"/>
          <w:b/>
          <w:sz w:val="24"/>
          <w:szCs w:val="24"/>
        </w:rPr>
        <w:t>8</w:t>
      </w:r>
      <w:r>
        <w:rPr>
          <w:rFonts w:ascii="Times New Roman" w:hAnsi="Times New Roman"/>
          <w:sz w:val="24"/>
          <w:szCs w:val="24"/>
        </w:rPr>
        <w:t>), and the fastest rates of pupation (</w:t>
      </w:r>
      <w:r>
        <w:rPr>
          <w:rFonts w:ascii="Times New Roman" w:hAnsi="Times New Roman"/>
          <w:b/>
          <w:sz w:val="24"/>
          <w:szCs w:val="24"/>
        </w:rPr>
        <w:t xml:space="preserve">Figure </w:t>
      </w:r>
      <w:r w:rsidR="00266E8A">
        <w:rPr>
          <w:rFonts w:ascii="Times New Roman" w:hAnsi="Times New Roman"/>
          <w:b/>
          <w:sz w:val="24"/>
          <w:szCs w:val="24"/>
        </w:rPr>
        <w:t>9</w:t>
      </w:r>
      <w:r>
        <w:rPr>
          <w:rFonts w:ascii="Times New Roman" w:hAnsi="Times New Roman"/>
          <w:sz w:val="24"/>
          <w:szCs w:val="24"/>
        </w:rPr>
        <w:t xml:space="preserve">), were </w:t>
      </w:r>
      <w:r w:rsidR="00786990">
        <w:rPr>
          <w:rFonts w:ascii="Times New Roman" w:hAnsi="Times New Roman"/>
          <w:sz w:val="24"/>
          <w:szCs w:val="24"/>
        </w:rPr>
        <w:t>recorded</w:t>
      </w:r>
      <w:r>
        <w:rPr>
          <w:rFonts w:ascii="Times New Roman" w:hAnsi="Times New Roman"/>
          <w:sz w:val="24"/>
          <w:szCs w:val="24"/>
        </w:rPr>
        <w:t xml:space="preserve"> in the control diet, CF, while the lowest were recorded in the WH dietary substrate. </w:t>
      </w:r>
      <w:commentRangeEnd w:id="315"/>
      <w:r w:rsidR="00031A2E">
        <w:rPr>
          <w:rStyle w:val="CommentReference"/>
        </w:rPr>
        <w:commentReference w:id="315"/>
      </w:r>
      <w:commentRangeEnd w:id="316"/>
      <w:r w:rsidR="00F9195B">
        <w:rPr>
          <w:rStyle w:val="CommentReference"/>
        </w:rPr>
        <w:commentReference w:id="316"/>
      </w:r>
      <w:commentRangeStart w:id="317"/>
      <w:commentRangeStart w:id="318"/>
      <w:r>
        <w:rPr>
          <w:rFonts w:ascii="Times New Roman" w:hAnsi="Times New Roman"/>
          <w:sz w:val="24"/>
          <w:szCs w:val="24"/>
        </w:rPr>
        <w:t>These were attributed to the</w:t>
      </w:r>
      <w:r w:rsidR="00493FC0">
        <w:rPr>
          <w:rFonts w:ascii="Times New Roman" w:hAnsi="Times New Roman"/>
          <w:sz w:val="24"/>
          <w:szCs w:val="24"/>
        </w:rPr>
        <w:t xml:space="preserve"> low fiber levels of this diet</w:t>
      </w:r>
      <w:r>
        <w:rPr>
          <w:rFonts w:ascii="Times New Roman" w:hAnsi="Times New Roman"/>
          <w:sz w:val="24"/>
          <w:szCs w:val="24"/>
        </w:rPr>
        <w:t xml:space="preserve"> </w:t>
      </w:r>
      <w:r w:rsidR="0001715B">
        <w:rPr>
          <w:rFonts w:ascii="Times New Roman" w:hAnsi="Times New Roman"/>
          <w:sz w:val="24"/>
          <w:szCs w:val="24"/>
        </w:rPr>
        <w:t xml:space="preserve">which rendered </w:t>
      </w:r>
      <w:r w:rsidR="00AC3A9F">
        <w:rPr>
          <w:rFonts w:ascii="Times New Roman" w:hAnsi="Times New Roman"/>
          <w:sz w:val="24"/>
          <w:szCs w:val="24"/>
        </w:rPr>
        <w:t xml:space="preserve">it </w:t>
      </w:r>
      <w:r w:rsidR="00AC3A9F">
        <w:rPr>
          <w:rFonts w:ascii="Times New Roman" w:hAnsi="Times New Roman"/>
          <w:sz w:val="24"/>
          <w:szCs w:val="24"/>
        </w:rPr>
        <w:t>highly digestible</w:t>
      </w:r>
      <w:r w:rsidR="0053259B">
        <w:rPr>
          <w:rFonts w:ascii="Times New Roman" w:hAnsi="Times New Roman"/>
          <w:sz w:val="24"/>
          <w:szCs w:val="24"/>
        </w:rPr>
        <w:t>. The diet also contains</w:t>
      </w:r>
      <w:r w:rsidR="0001715B">
        <w:rPr>
          <w:rFonts w:ascii="Times New Roman" w:hAnsi="Times New Roman"/>
          <w:sz w:val="24"/>
          <w:szCs w:val="24"/>
        </w:rPr>
        <w:t xml:space="preserve"> </w:t>
      </w:r>
      <w:r w:rsidR="00AC3A9F">
        <w:rPr>
          <w:rFonts w:ascii="Times New Roman" w:hAnsi="Times New Roman"/>
          <w:sz w:val="24"/>
          <w:szCs w:val="24"/>
        </w:rPr>
        <w:t xml:space="preserve">well-balanced </w:t>
      </w:r>
      <w:r w:rsidR="0001715B">
        <w:rPr>
          <w:rFonts w:ascii="Times New Roman" w:hAnsi="Times New Roman"/>
          <w:sz w:val="24"/>
          <w:szCs w:val="24"/>
        </w:rPr>
        <w:t xml:space="preserve">nutrients </w:t>
      </w:r>
      <w:r w:rsidR="0053259B">
        <w:rPr>
          <w:rFonts w:ascii="Times New Roman" w:hAnsi="Times New Roman"/>
          <w:sz w:val="24"/>
          <w:szCs w:val="24"/>
        </w:rPr>
        <w:t xml:space="preserve">which are </w:t>
      </w:r>
      <w:r w:rsidR="0001715B">
        <w:rPr>
          <w:rFonts w:ascii="Times New Roman" w:hAnsi="Times New Roman"/>
          <w:sz w:val="24"/>
          <w:szCs w:val="24"/>
        </w:rPr>
        <w:t>readily available</w:t>
      </w:r>
      <w:r w:rsidR="0053259B">
        <w:rPr>
          <w:rFonts w:ascii="Times New Roman" w:hAnsi="Times New Roman"/>
          <w:sz w:val="24"/>
          <w:szCs w:val="24"/>
        </w:rPr>
        <w:t xml:space="preserve"> and utilizable translating to faster growth and pupation levels </w:t>
      </w:r>
      <w:r w:rsidR="0089399C">
        <w:rPr>
          <w:rFonts w:ascii="Times New Roman" w:hAnsi="Times New Roman"/>
          <w:sz w:val="24"/>
          <w:szCs w:val="24"/>
        </w:rPr>
        <w:fldChar w:fldCharType="begin" w:fldLock="1"/>
      </w:r>
      <w:r w:rsidR="00784CFB">
        <w:rPr>
          <w:rFonts w:ascii="Times New Roman" w:hAnsi="Times New Roman"/>
          <w:sz w:val="24"/>
          <w:szCs w:val="24"/>
        </w:rPr>
        <w:instrText>ADDIN CSL_CITATION {"citationItems":[{"id":"ITEM-1","itemData":{"DOI":"10.3920/JIFF2016.0055","ISSN":"23524588","abstract":"The black soldier fly (BSF; Hermetia illucens L.; Diptera: Stratiomyidae) has been studied for its capability to convert organic waste to high quality protein, control certain harmful bacteria and insect pests, provide potential chemical precursors to produce biodiesel and for its use as feed for a variety of animals. Nutritional value of BSF larvae is discussed, as well as the effect of biotic and abiotic factors on both larval body composition and performance. Although BSF larvae contain high protein levels (from 37 to 63% dry matter; DM), and other macro- and micronutrients important for animal feed, the available studies on including BSF larvae in feed rations for poultry, pigs and fish suggest that it could only partially replace traditional feedstuff, because high or complete replacement resulted in reduced performance. This is due to factors such as high fat content (from 7 to 39% DM), ash (from 9 to 28% DM), and consequences of processing. Therefore, further studies are needed on nutrient composition, digestibility and availability for target species and on improved methods to process larvae, among other aspects. Additionally, it is clear that factors including quantity and quality of food, temperature, substrate moisture and/or larval crowding can affect BSF performance. However, the biology of BSF, in particular of the adult stage, has not been studied in detail. This review provides background information on the nutritional value of BSF larvae, its suitability as animal feed, biotic and abiotic conditions that affect its performance, and identifies which knowledge is required to ensure more dependable yields of BSF-mass rearing and development of economically feasible methods to take advantage of this species as animal feed.","author":[{"dropping-particle":"","family":"Barragan-Fonseca","given":"K. B.","non-dropping-particle":"","parse-names":false,"suffix":""},{"dropping-particle":"","family":"Dicke","given":"M.","non-dropping-particle":"","parse-names":false,"suffix":""},{"dropping-particle":"","family":"Loon","given":"J. J.A.","non-dropping-particle":"van","parse-names":false,"suffix":""}],"container-title":"Journal of Insects as Food and Feed","id":"ITEM-1","issue":"2","issued":{"date-parts":[["2017"]]},"page":"105-120","title":"Nutritional value of the black soldier fly (Hermetia illucens L.) and its suitability as animal feed - a review","type":"article-journal","volume":"3"},"uris":["http://www.mendeley.com/documents/?uuid=31ba12f5-7387-4298-bf0d-426341bb837e"]},{"id":"ITEM-2","itemData":{"DOI":"10.3389/fmicb.2020.00993","ISSN":"1664302X","abstract":"An organism’s gut microbiome handles most of the metabolic processes associated with food intake and digestion but can also strongly affect health and behavior. A stable microbial core community in the gut provides general metabolic competences for substrate degradation and is robust against extrinsic disturbances like changing diets or pathogens. Black Soldier Fly larvae (BSFL; Hermetia illucens) are well known for their ability to efficiently degrade a wide spectrum of organic materials. The ingested substrates build up the high fat and protein content in their bodies that make the larvae interesting for the animal feedstuff industry. In this study, we subjected BSFL to three distinct types of diets carrying a low bioburden and assessed the diets’ impact on larval development and on the composition of the bacterial and archaeal gut community. No significant impact on the gut microbiome across treatments pointed us to the presence of a predominant core community backed by a diverse spectrum of low-abundance taxa. Actinomyces spp., Dysgonomonas spp., and Enterococcus spp. as main members of this community provide various functional and metabolic skills that could be crucial for the thriving of BSFL in various environments. This indicates that the type of diet could play a lesser role in guts of BSFL than previously assumed and that instead a stable autochthonous collection of bacteria provides the tools for degrading of a broad range of substrates. Characterizing the interplay between the core gut microbiome and BSFL helps to understand the involved degradation processes and could contribute to further improving large-scale BSFL rearing.","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dropping-particle":"","family":"Insam","given":"Heribert","non-dropping-particle":"","parse-names":false,"suffix":""}],"container-title":"Frontiers in Microbiology","id":"ITEM-2","issue":"May","issued":{"date-parts":[["2020"]]},"page":"1-14","title":"The Core Gut Microbiome of Black Soldier Fly (Hermetia illucens) Larvae Raised on Low-Bioburden Diets","type":"article-journal","volume":"11"},"uris":["http://www.mendeley.com/documents/?uuid=867f7894-d951-4a8a-bd72-8327a6b7b3ba"]},{"id":"ITEM-3","itemData":{"DOI":"10.3389/FMICB.2021.619112/BIBTEX","ISSN":"1664302X","abstract":"Canteens represent an essential food supply hub for educational institutions, companies, and business parks. Many people in these locations rely on a guaranteed service with consistent quality. It is an ongoing challenge to satisfy the demand for sufficient serving numbers, portion sizes, and menu variations to cover food intolerances and different palates of customers. However, overestimating this demand or fluctuating quality of dishes leads to an inevitable loss of unconsumed food due to leftovers. In this study, the food waste fraction of canteen leftovers was identified as an optimal diet for black soldier fly (Hermetia illucens) larvae based on 50% higher consumption and 15% higher waste reduction indices compared with control chicken feed diet. Although the digestibility of food waste was nearly twice as high, the conversion efficiency of ingested and digested chicken feed remains unparalleled (17.9 ± 0.6 and 37.5 ± 0.9 in CFD and 7.9 ± 0.9 and 9.6 ± 1.0 in FWD, respectively). The oil separator waste fraction, however, inhibited biomass gain by at least 85% and ultimately led to a larval mortality of up to 96%. In addition to monitoring larval development, we characterized physicochemical properties of pre- and post-process food waste substrates. High-throughput amplicon sequencing identified Firmicutes, Proteobacteria, and Bacteroidota as the most abundant phyla, and Morganella, Acinetobacter, and certain Lactobacillales species were identified as indicator species. By using metagenome imputation, we additionally gained insights into the functional spectrum of gut microbial communities. We anticipate that the results will contribute to the development of decentralized waste-management sites that make use of larvae to process food waste as it has become common practice for biogas plants.","author":[{"dropping-particle":"","family":"Klammsteiner","given":"Thomas","non-dropping-particle":"","parse-names":false,"suffix":""},{"dropping-particle":"","family":"Walter","given":"Andreas","non-dropping-particle":"","parse-names":false,"suffix":""},{"dropping-particle":"","family":"Bogataj","given":"Tajda","non-dropping-particle":"","parse-names":false,"suffix":""},{"dropping-particle":"","family":"Heussler","given":"Carina D.","non-dropping-particle":"","parse-names":false,"suffix":""},{"dropping-particle":"","family":"Stres","given":"Blaž","non-dropping-particle":"","parse-names":false,"suffix":""},{"dropping-particle":"","family":"Steiner","given":"Florian M.","non-dropping-particle":"","parse-names":false,"suffix":""},{"dropping-particle":"","family":"Schlick-Steiner","given":"Birgit C.","non-dropping-particle":"","parse-names":false,"suffix":""},{"dropping-particle":"","family":"Insam","given":"Heribert","non-dropping-particle":"","parse-names":false,"suffix":""}],"container-title":"Frontiers in Microbiology","id":"ITEM-3","issued":{"date-parts":[["2021","1","21"]]},"page":"20","publisher":"Frontiers Media S.A.","title":"Impact of Processed Food (Canteen and Oil Wastes) on the Development of Black Soldier Fly (Hermetia illucens) Larvae and Their Gut Microbiome Functions","type":"article-journal","volume":"12"},"uris":["http://www.mendeley.com/documents/?uuid=f705f479-c63b-38a4-8577-de5d2dfac7bf"]}],"mendeley":{"formattedCitation":"(Barragan-Fonseca et al., 2017; Klammsteiner et al., 2020, 2021)","plainTextFormattedCitation":"(Barragan-Fonseca et al., 2017; Klammsteiner et al., 2020, 2021)","previouslyFormattedCitation":"(Barragan-Fonseca et al., 2017; Klammsteiner et al., 2020, 2021)"},"properties":{"noteIndex":0},"schema":"https://github.com/citation-style-language/schema/raw/master/csl-citation.json"}</w:instrText>
      </w:r>
      <w:r w:rsidR="0089399C">
        <w:rPr>
          <w:rFonts w:ascii="Times New Roman" w:hAnsi="Times New Roman"/>
          <w:sz w:val="24"/>
          <w:szCs w:val="24"/>
        </w:rPr>
        <w:fldChar w:fldCharType="separate"/>
      </w:r>
      <w:r w:rsidR="0089399C" w:rsidRPr="0089399C">
        <w:rPr>
          <w:rFonts w:ascii="Times New Roman" w:hAnsi="Times New Roman"/>
          <w:noProof/>
          <w:sz w:val="24"/>
          <w:szCs w:val="24"/>
        </w:rPr>
        <w:t xml:space="preserve">(Barragan-Fonseca </w:t>
      </w:r>
      <w:r w:rsidR="0089399C" w:rsidRPr="0089399C">
        <w:rPr>
          <w:rFonts w:ascii="Times New Roman" w:hAnsi="Times New Roman"/>
          <w:noProof/>
          <w:sz w:val="24"/>
          <w:szCs w:val="24"/>
        </w:rPr>
        <w:lastRenderedPageBreak/>
        <w:t>et al., 2017; Klammsteiner et al., 2020, 2021)</w:t>
      </w:r>
      <w:r w:rsidR="0089399C">
        <w:rPr>
          <w:rFonts w:ascii="Times New Roman" w:hAnsi="Times New Roman"/>
          <w:sz w:val="24"/>
          <w:szCs w:val="24"/>
        </w:rPr>
        <w:fldChar w:fldCharType="end"/>
      </w:r>
      <w:r>
        <w:rPr>
          <w:rFonts w:ascii="Times New Roman" w:hAnsi="Times New Roman"/>
          <w:sz w:val="24"/>
          <w:szCs w:val="24"/>
        </w:rPr>
        <w:t xml:space="preserve">. </w:t>
      </w:r>
      <w:commentRangeEnd w:id="317"/>
      <w:r w:rsidR="007443F7">
        <w:rPr>
          <w:rStyle w:val="CommentReference"/>
        </w:rPr>
        <w:commentReference w:id="317"/>
      </w:r>
      <w:commentRangeEnd w:id="318"/>
      <w:r w:rsidR="00784CFB">
        <w:rPr>
          <w:rStyle w:val="CommentReference"/>
        </w:rPr>
        <w:commentReference w:id="318"/>
      </w:r>
      <w:r w:rsidR="0066368A">
        <w:rPr>
          <w:rFonts w:ascii="Times New Roman" w:hAnsi="Times New Roman"/>
          <w:sz w:val="24"/>
          <w:szCs w:val="24"/>
        </w:rPr>
        <w:t xml:space="preserve">A study by </w:t>
      </w:r>
      <w:r w:rsidR="00784CFB">
        <w:rPr>
          <w:rFonts w:ascii="Times New Roman" w:hAnsi="Times New Roman"/>
          <w:sz w:val="24"/>
          <w:szCs w:val="24"/>
        </w:rPr>
        <w:fldChar w:fldCharType="begin" w:fldLock="1"/>
      </w:r>
      <w:r w:rsidR="00784CFB">
        <w:rPr>
          <w:rFonts w:ascii="Times New Roman" w:hAnsi="Times New Roman"/>
          <w:sz w:val="24"/>
          <w:szCs w:val="24"/>
        </w:rPr>
        <w:instrText>ADDIN CSL_CITATION {"citationItems":[{"id":"ITEM-1","itemData":{"author":[{"dropping-particle":"","family":"Diener","given":"Stefan","non-dropping-particle":"","parse-names":false,"suffix":""},{"dropping-particle":"","family":"Zurbrugg","given":"Christian","non-dropping-particle":"","parse-names":false,"suffix":""},{"dropping-particle":"","family":"Tockner","given":"Klement","non-dropping-particle":"","parse-names":false,"suffix":""}],"container-title":"Waste Management &amp; Research","id":"ITEM-1","issued":{"date-parts":[["2009"]]},"page":"603-610","title":"Swiss feeding rate.pdf","type":"article","volume":"27"},"uris":["http://www.mendeley.com/documents/?uuid=5b36e5f4-e670-4d2e-acda-ea1e6023bf15"]}],"mendeley":{"formattedCitation":"(Diener et al., 2009)","plainTextFormattedCitation":"(Diener et al., 2009)","previouslyFormattedCitation":"(Diener et al., 2009)"},"properties":{"noteIndex":0},"schema":"https://github.com/citation-style-language/schema/raw/master/csl-citation.json"}</w:instrText>
      </w:r>
      <w:r w:rsidR="00784CFB">
        <w:rPr>
          <w:rFonts w:ascii="Times New Roman" w:hAnsi="Times New Roman"/>
          <w:sz w:val="24"/>
          <w:szCs w:val="24"/>
        </w:rPr>
        <w:fldChar w:fldCharType="separate"/>
      </w:r>
      <w:r w:rsidR="00784CFB" w:rsidRPr="00784CFB">
        <w:rPr>
          <w:rFonts w:ascii="Times New Roman" w:hAnsi="Times New Roman"/>
          <w:noProof/>
          <w:sz w:val="24"/>
          <w:szCs w:val="24"/>
        </w:rPr>
        <w:t>(Diener et al., 2009)</w:t>
      </w:r>
      <w:r w:rsidR="00784CFB">
        <w:rPr>
          <w:rFonts w:ascii="Times New Roman" w:hAnsi="Times New Roman"/>
          <w:sz w:val="24"/>
          <w:szCs w:val="24"/>
        </w:rPr>
        <w:fldChar w:fldCharType="end"/>
      </w:r>
      <w:r w:rsidR="00784CFB">
        <w:rPr>
          <w:rFonts w:ascii="Times New Roman" w:hAnsi="Times New Roman"/>
          <w:sz w:val="24"/>
          <w:szCs w:val="24"/>
        </w:rPr>
        <w:t xml:space="preserve"> </w:t>
      </w:r>
      <w:r w:rsidR="0066368A">
        <w:rPr>
          <w:rFonts w:ascii="Times New Roman" w:hAnsi="Times New Roman"/>
          <w:sz w:val="24"/>
          <w:szCs w:val="24"/>
        </w:rPr>
        <w:t xml:space="preserve">also reported higher </w:t>
      </w:r>
      <w:r w:rsidR="00481BEC">
        <w:rPr>
          <w:rFonts w:ascii="Times New Roman" w:hAnsi="Times New Roman"/>
          <w:sz w:val="24"/>
          <w:szCs w:val="24"/>
        </w:rPr>
        <w:t xml:space="preserve">feed </w:t>
      </w:r>
      <w:r w:rsidR="0066368A">
        <w:rPr>
          <w:rFonts w:ascii="Times New Roman" w:hAnsi="Times New Roman"/>
          <w:sz w:val="24"/>
          <w:szCs w:val="24"/>
        </w:rPr>
        <w:t xml:space="preserve">bioconversion rates </w:t>
      </w:r>
      <w:r w:rsidR="00481BEC">
        <w:rPr>
          <w:rFonts w:ascii="Times New Roman" w:hAnsi="Times New Roman"/>
          <w:sz w:val="24"/>
          <w:szCs w:val="24"/>
        </w:rPr>
        <w:t xml:space="preserve">for </w:t>
      </w:r>
      <w:r w:rsidR="00784CFB">
        <w:rPr>
          <w:rFonts w:ascii="Times New Roman" w:hAnsi="Times New Roman"/>
          <w:sz w:val="24"/>
          <w:szCs w:val="24"/>
        </w:rPr>
        <w:t xml:space="preserve">the </w:t>
      </w:r>
      <w:r w:rsidR="00481BEC">
        <w:rPr>
          <w:rFonts w:ascii="Times New Roman" w:hAnsi="Times New Roman"/>
          <w:sz w:val="24"/>
          <w:szCs w:val="24"/>
        </w:rPr>
        <w:t xml:space="preserve">CF diet at lower feeding rations, </w:t>
      </w:r>
      <w:r w:rsidR="00784CFB">
        <w:rPr>
          <w:rFonts w:ascii="Times New Roman" w:hAnsi="Times New Roman"/>
          <w:sz w:val="24"/>
          <w:szCs w:val="24"/>
        </w:rPr>
        <w:t xml:space="preserve">with a higher weight of prepupae and shorter larval development times. However, despite the higher fiber levels in the BSG dietary substrate, larvae bred on this diet </w:t>
      </w:r>
      <w:r w:rsidR="00784CFB">
        <w:rPr>
          <w:rFonts w:ascii="Times New Roman" w:hAnsi="Times New Roman"/>
          <w:sz w:val="24"/>
          <w:szCs w:val="24"/>
        </w:rPr>
        <w:t>attained the threshold pupation rate (25%) faster (day 47) than the CM dietary substrate (day 68) which contained lower fiber levels</w:t>
      </w:r>
      <w:r w:rsidR="00644A1F">
        <w:rPr>
          <w:rFonts w:ascii="Times New Roman" w:hAnsi="Times New Roman"/>
          <w:sz w:val="24"/>
          <w:szCs w:val="24"/>
        </w:rPr>
        <w:t xml:space="preserve"> </w:t>
      </w:r>
      <w:r w:rsidR="00644A1F">
        <w:rPr>
          <w:rFonts w:ascii="Times New Roman" w:hAnsi="Times New Roman"/>
          <w:sz w:val="24"/>
          <w:szCs w:val="24"/>
        </w:rPr>
        <w:t>(</w:t>
      </w:r>
      <w:r w:rsidR="00644A1F" w:rsidRPr="00784CFB">
        <w:rPr>
          <w:rFonts w:ascii="Times New Roman" w:hAnsi="Times New Roman"/>
          <w:b/>
          <w:sz w:val="24"/>
          <w:szCs w:val="24"/>
        </w:rPr>
        <w:t>Table 4.1</w:t>
      </w:r>
      <w:r w:rsidR="00644A1F">
        <w:rPr>
          <w:rFonts w:ascii="Times New Roman" w:hAnsi="Times New Roman"/>
          <w:sz w:val="24"/>
          <w:szCs w:val="24"/>
        </w:rPr>
        <w:t>)</w:t>
      </w:r>
      <w:r w:rsidR="00784CFB">
        <w:rPr>
          <w:rFonts w:ascii="Times New Roman" w:hAnsi="Times New Roman"/>
          <w:sz w:val="24"/>
          <w:szCs w:val="24"/>
        </w:rPr>
        <w:t>. However, both BSG and CM diets recorded comparatively similar SRI levels and mean lengths</w:t>
      </w:r>
      <w:r w:rsidR="00644A1F">
        <w:rPr>
          <w:rFonts w:ascii="Times New Roman" w:hAnsi="Times New Roman"/>
          <w:b/>
          <w:sz w:val="24"/>
          <w:szCs w:val="24"/>
        </w:rPr>
        <w:t xml:space="preserve"> (Figures 4 and 8)</w:t>
      </w:r>
      <w:r w:rsidR="00784CFB">
        <w:rPr>
          <w:rFonts w:ascii="Times New Roman" w:hAnsi="Times New Roman"/>
          <w:sz w:val="24"/>
          <w:szCs w:val="24"/>
        </w:rPr>
        <w:t xml:space="preserve">. </w:t>
      </w:r>
      <w:r w:rsidR="00784CFB">
        <w:rPr>
          <w:rFonts w:ascii="Times New Roman" w:hAnsi="Times New Roman"/>
          <w:sz w:val="24"/>
          <w:szCs w:val="24"/>
        </w:rPr>
        <w:t xml:space="preserve">This could be attributed to the mechanical, biological, and chemical treatments such as milling, heating, mashing, and microbial transformations </w:t>
      </w:r>
      <w:r w:rsidR="00784CFB">
        <w:rPr>
          <w:rFonts w:ascii="Times New Roman" w:hAnsi="Times New Roman"/>
          <w:sz w:val="24"/>
          <w:szCs w:val="24"/>
        </w:rPr>
        <w:t xml:space="preserve">subjected to BSG </w:t>
      </w:r>
      <w:r w:rsidR="00784CFB">
        <w:rPr>
          <w:rFonts w:ascii="Times New Roman" w:hAnsi="Times New Roman"/>
          <w:sz w:val="24"/>
          <w:szCs w:val="24"/>
        </w:rPr>
        <w:t>during the production of beer reducing the</w:t>
      </w:r>
      <w:r w:rsidR="00644A1F">
        <w:rPr>
          <w:rFonts w:ascii="Times New Roman" w:hAnsi="Times New Roman"/>
          <w:sz w:val="24"/>
          <w:szCs w:val="24"/>
        </w:rPr>
        <w:t xml:space="preserve"> structural</w:t>
      </w:r>
      <w:r w:rsidR="00784CFB">
        <w:rPr>
          <w:rFonts w:ascii="Times New Roman" w:hAnsi="Times New Roman"/>
          <w:sz w:val="24"/>
          <w:szCs w:val="24"/>
        </w:rPr>
        <w:t xml:space="preserve"> integrity of the </w:t>
      </w:r>
      <w:r w:rsidR="00644A1F">
        <w:rPr>
          <w:rFonts w:ascii="Times New Roman" w:hAnsi="Times New Roman"/>
          <w:sz w:val="24"/>
          <w:szCs w:val="24"/>
        </w:rPr>
        <w:t>more recalcitrant</w:t>
      </w:r>
      <w:r w:rsidR="00644A1F">
        <w:rPr>
          <w:rFonts w:ascii="Times New Roman" w:hAnsi="Times New Roman"/>
          <w:sz w:val="24"/>
          <w:szCs w:val="24"/>
        </w:rPr>
        <w:t xml:space="preserve"> </w:t>
      </w:r>
      <w:r w:rsidR="00784CFB">
        <w:rPr>
          <w:rFonts w:ascii="Times New Roman" w:hAnsi="Times New Roman"/>
          <w:sz w:val="24"/>
          <w:szCs w:val="24"/>
        </w:rPr>
        <w:t>components</w:t>
      </w:r>
      <w:r w:rsidR="00784CFB">
        <w:rPr>
          <w:rFonts w:ascii="Times New Roman" w:hAnsi="Times New Roman"/>
          <w:sz w:val="24"/>
          <w:szCs w:val="24"/>
        </w:rPr>
        <w:t xml:space="preserve"> </w:t>
      </w:r>
      <w:r w:rsidR="00644A1F">
        <w:rPr>
          <w:rFonts w:ascii="Times New Roman" w:hAnsi="Times New Roman"/>
          <w:sz w:val="24"/>
          <w:szCs w:val="24"/>
        </w:rPr>
        <w:t xml:space="preserve">of the diet </w:t>
      </w:r>
      <w:r w:rsidR="00784CFB">
        <w:rPr>
          <w:rFonts w:ascii="Times New Roman" w:hAnsi="Times New Roman"/>
          <w:sz w:val="24"/>
          <w:szCs w:val="24"/>
        </w:rPr>
        <w:t>i.e. lignocellulosic fractions, in turn,</w:t>
      </w:r>
      <w:r w:rsidR="00784CFB">
        <w:rPr>
          <w:rFonts w:ascii="Times New Roman" w:hAnsi="Times New Roman"/>
          <w:sz w:val="24"/>
          <w:szCs w:val="24"/>
        </w:rPr>
        <w:t xml:space="preserve"> increasing </w:t>
      </w:r>
      <w:r w:rsidR="00784CFB">
        <w:rPr>
          <w:rFonts w:ascii="Times New Roman" w:hAnsi="Times New Roman"/>
          <w:sz w:val="24"/>
          <w:szCs w:val="24"/>
        </w:rPr>
        <w:t>the levels of readily</w:t>
      </w:r>
      <w:r w:rsidR="00784CFB">
        <w:rPr>
          <w:rFonts w:ascii="Times New Roman" w:hAnsi="Times New Roman"/>
          <w:sz w:val="24"/>
          <w:szCs w:val="24"/>
        </w:rPr>
        <w:t xml:space="preserve"> </w:t>
      </w:r>
      <w:r w:rsidR="00784CFB">
        <w:rPr>
          <w:rFonts w:ascii="Times New Roman" w:hAnsi="Times New Roman"/>
          <w:sz w:val="24"/>
          <w:szCs w:val="24"/>
        </w:rPr>
        <w:t>digestib</w:t>
      </w:r>
      <w:r w:rsidR="00784CFB">
        <w:rPr>
          <w:rFonts w:ascii="Times New Roman" w:hAnsi="Times New Roman"/>
          <w:sz w:val="24"/>
          <w:szCs w:val="24"/>
        </w:rPr>
        <w:t>l</w:t>
      </w:r>
      <w:r w:rsidR="00784CFB">
        <w:rPr>
          <w:rFonts w:ascii="Times New Roman" w:hAnsi="Times New Roman"/>
          <w:sz w:val="24"/>
          <w:szCs w:val="24"/>
        </w:rPr>
        <w:t xml:space="preserve">e carbon sources for the larvae </w:t>
      </w:r>
      <w:r w:rsidR="00784CFB">
        <w:rPr>
          <w:rFonts w:ascii="Times New Roman" w:hAnsi="Times New Roman"/>
          <w:sz w:val="24"/>
          <w:szCs w:val="24"/>
        </w:rPr>
        <w:fldChar w:fldCharType="begin" w:fldLock="1"/>
      </w:r>
      <w:r w:rsidR="00644A1F">
        <w:rPr>
          <w:rFonts w:ascii="Times New Roman" w:hAnsi="Times New Roman"/>
          <w:sz w:val="24"/>
          <w:szCs w:val="24"/>
        </w:rPr>
        <w:instrText>ADDIN CSL_CITATION {"citationItems":[{"id":"ITEM-1","itemData":{"DOI":"10.1007/S10123-002-0062-3","ISSN":"1139-6709","PMID":"12180781","abstract":"In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Microbiology","id":"ITEM-1","issue":"2","issued":{"date-parts":[["2002"]]},"page":"53-63","publisher":"Int Microbiol","title":"Biodegradation and biological treatments of cellulose, hemicellulose and lignin: an overview","type":"article-journal","volume":"5"},"uris":["http://www.mendeley.com/documents/?uuid=ab100898-309b-3440-ac98-fc00d3bafcfc"]},{"id":"ITEM-2","itemData":{"DOI":"10.1016/j.jclepro.2018.10.017","ISSN":"09596526","abstract":"Global population growth has led to an urgent need for more efficient food production systems. Moreover, as income levels increase, dietary preferences are shifting to more animal-based products. However, current feed protein sources deplete wild fish populations and contribute to rainforest deforestation. Capturing the resources in organic waste could help alleviate environmental impacts of food production. The larvae of the black soldier fly (Hermetia illucens) are ferocious feeders on decomposing organic material and could be used as protein source in animal feed. This study evaluated development of black soldier fly larvae on eight urban organic waste fractions and two control substrates. Principal component analysis was conducted to identify substrate properties that contributed to treatment efficiency and larval development. The main treatment factors found to be affected by substrate were waste-to-biomass conversion ratio, larval development time and final prepupal weight. The substrate properties with the greatest impact on biomass conversion ratio and larval development time were content of total volatile solids and protein content, while only total volatile solids content affected final prepupal weight. It was concluded that black soldier fly larvae are versatile in their feedstock preferences and can be used to treat a variety of organic waste streams, provided that the total volatile solids and nitrogen content are sufficiently high to support larval development. Abattoir waste, food waste, human faeces and a mixture of abattoir waste – fruits &amp; vegetables are waste streams that are highly suitable for fly larvae treatment.","author":[{"dropping-particle":"","family":"Lalander","given":"C.","non-dropping-particle":"","parse-names":false,"suffix":""},{"dropping-particle":"","family":"Diener","given":"S.","non-dropping-particle":"","parse-names":false,"suffix":""},{"dropping-particle":"","family":"Zurbrügg","given":"C.","non-dropping-particle":"","parse-names":false,"suffix":""},{"dropping-particle":"","family":"Vinnerås","given":"B.","non-dropping-particle":"","parse-names":false,"suffix":""}],"container-title":"Journal of Cleaner Production","id":"ITEM-2","issued":{"date-parts":[["2019"]]},"page":"211-219","publisher":"Elsevier Ltd","title":"Effects of feedstock on larval development and process efficiency in waste treatment with black soldier fly (Hermetia illucens)","type":"article-journal","volume":"208"},"uris":["http://www.mendeley.com/documents/?uuid=86970476-037d-4af5-9552-4335395932af"]}],"mendeley":{"formattedCitation":"(Lalander et al., 2019; Pérez et al., 2002)","plainTextFormattedCitation":"(Lalander et al., 2019; Pérez et al., 2002)","previouslyFormattedCitation":"(Lalander et al., 2019; Pérez et al., 2002)"},"properties":{"noteIndex":0},"schema":"https://github.com/citation-style-language/schema/raw/master/csl-citation.json"}</w:instrText>
      </w:r>
      <w:r w:rsidR="00784CFB">
        <w:rPr>
          <w:rFonts w:ascii="Times New Roman" w:hAnsi="Times New Roman"/>
          <w:sz w:val="24"/>
          <w:szCs w:val="24"/>
        </w:rPr>
        <w:fldChar w:fldCharType="separate"/>
      </w:r>
      <w:r w:rsidR="00784CFB" w:rsidRPr="00784CFB">
        <w:rPr>
          <w:rFonts w:ascii="Times New Roman" w:hAnsi="Times New Roman"/>
          <w:noProof/>
          <w:sz w:val="24"/>
          <w:szCs w:val="24"/>
        </w:rPr>
        <w:t>(Lalander et al., 2019; Pérez et al., 2002)</w:t>
      </w:r>
      <w:r w:rsidR="00784CFB">
        <w:rPr>
          <w:rFonts w:ascii="Times New Roman" w:hAnsi="Times New Roman"/>
          <w:sz w:val="24"/>
          <w:szCs w:val="24"/>
        </w:rPr>
        <w:fldChar w:fldCharType="end"/>
      </w:r>
      <w:r w:rsidR="00784CFB">
        <w:rPr>
          <w:rFonts w:ascii="Times New Roman" w:hAnsi="Times New Roman"/>
          <w:sz w:val="24"/>
          <w:szCs w:val="24"/>
        </w:rPr>
        <w:t>.</w:t>
      </w:r>
    </w:p>
    <w:p w14:paraId="23D4427B" w14:textId="3CC4FAD3" w:rsidR="00202D7C" w:rsidRDefault="00202D7C" w:rsidP="00782692">
      <w:pPr>
        <w:spacing w:line="360" w:lineRule="auto"/>
        <w:jc w:val="both"/>
        <w:rPr>
          <w:rStyle w:val="eop"/>
          <w:rFonts w:ascii="Times New Roman" w:hAnsi="Times New Roman"/>
          <w:color w:val="0E101A"/>
          <w:sz w:val="24"/>
          <w:szCs w:val="24"/>
          <w:lang w:val="en-GB"/>
        </w:rPr>
      </w:pPr>
      <w:r>
        <w:rPr>
          <w:rFonts w:ascii="Times New Roman" w:hAnsi="Times New Roman"/>
          <w:sz w:val="24"/>
          <w:szCs w:val="24"/>
        </w:rPr>
        <w:t xml:space="preserve">An inherent challenge encountered with </w:t>
      </w:r>
      <w:commentRangeStart w:id="319"/>
      <w:commentRangeStart w:id="320"/>
      <w:r>
        <w:rPr>
          <w:rFonts w:ascii="Times New Roman" w:hAnsi="Times New Roman"/>
          <w:sz w:val="24"/>
          <w:szCs w:val="24"/>
        </w:rPr>
        <w:t>most ribodepletion kits</w:t>
      </w:r>
      <w:commentRangeEnd w:id="319"/>
      <w:r>
        <w:rPr>
          <w:rStyle w:val="CommentReference"/>
        </w:rPr>
        <w:commentReference w:id="319"/>
      </w:r>
      <w:commentRangeEnd w:id="320"/>
      <w:r w:rsidR="0055771A">
        <w:rPr>
          <w:rStyle w:val="CommentReference"/>
        </w:rPr>
        <w:commentReference w:id="320"/>
      </w:r>
      <w:r>
        <w:rPr>
          <w:rFonts w:ascii="Times New Roman" w:hAnsi="Times New Roman"/>
          <w:sz w:val="24"/>
          <w:szCs w:val="24"/>
        </w:rPr>
        <w:t xml:space="preserve"> is that they are optimized towards specific commonly studied hosts i.e. mammalian, bovine, and murine species but very few of such resources exist for invertebrate species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{"citationItems":[{"id":"ITEM-1","itemData":{"DOI":"10.1038/srep34850","ISSN":"2045-2322","PMID":"27713560","abstract":"Despite numerous advances in genomics and bioinformatics, technological hurdles remain to examine host-microbe transcriptomics. Sometimes the transcriptome of either or both can be ascertained merely by generating more sequencing reads. However, many cases exist where bacterial mRNA needs to be enriched further to enable cost-effective sequencing of the pathogen or endosymbiont. While a suitable method is commercially available for mammalian samples of this type, development of such methods has languished for invertebrate samples. Furthermore, a common method across multiple taxa would facilitate comparisons between bacteria in invertebrate vectors and their vertebrate hosts. Here, a method is described to concurrently remove polyadenylated transcripts, prokaryotic rRNA, and eukaryotic rRNA, including those with low amounts of starting material (e.g. 100 ng). In a Wolbachia-Drosophila system, this bacterial mRNA enrichment yielded a 3-fold increase in Wolbachia mRNA abundance and a concomitant 3.3-fold increase in the percentage of transcripts detected. More specifically, 70% of the genome could be recovered by transcriptome sequencing compared to 21% in the total RNA. Sequencing of similar bacterial mRNA-enriched samples generated from Ehrlichia-infected canine cells covers 93% of the Ehrlichia genome, suggesting ubiquitous transcription across the entire Ehrlichia chaffeensis genome. This technique can potentially be used to enrich bacterial mRNA in many studies of host-microbe interactions.","author":[{"dropping-particle":"","family":"Kumar","given":"Nikhil","non-dropping-particle":"","parse-names":false,"suffix":""},{"dropping-particle":"","family":"Lin","given":"Mingqun","non-dropping-particle":"","parse-names":false,"suffix":""},{"dropping-particle":"","family":"Zhao","given":"Xuechu","non-dropping-particle":"","parse-names":false,"suffix":""},{"dropping-particle":"","family":"Ott","given":"Sandra","non-dropping-particle":"","parse-names":false,"suffix":""},{"dropping-particle":"","family":"Santana-Cruz","given":"Ivette","non-dropping-particle":"","parse-names":false,"suffix":""},{"dropping-particle":"","family":"Daugherty","given":"Sean","non-dropping-particle":"","parse-names":false,"suffix":""},{"dropping-particle":"","family":"Rikihisa","given":"Yasuko","non-dropping-particle":"","parse-names":false,"suffix":""},{"dropping-particle":"","family":"Sadzewicz","given":"Lisa","non-dropping-particle":"","parse-names":false,"suffix":""},{"dropping-particle":"","family":"Tallon","given":"Luke J.","non-dropping-particle":"","parse-names":false,"suffix":""},{"dropping-particle":"","family":"Fraser","given":"Claire M.","non-dropping-particle":"","parse-names":false,"suffix":""},{"dropping-particle":"","family":"Dunning Hotopp","given":"Julie C.","non-dropping-particle":"","parse-names":false,"suffix":""}],"container-title":"Scientific Reports 2016 6:1","id":"ITEM-1","issue":"1","issued":{"date-parts":[["2016","10","7"]]},"page":"1-10","publisher":"Nature Publishing Group","title":"Efficient Enrichment of Bacterial mRNA from Host-Bacteria Total RNA Samples","type":"article-journal","volume":"6"},"uris":["http://www.mendeley.com/documents/?uuid=5ea813b5-3cae-32fc-95a8-6accf6daf63e"]}],"mendeley":{"formattedCitation":"(N. Kumar et al., 2016)","plainTextFormattedCitation":"(N. Kumar et al., 2016)","previouslyFormattedCitation":"(N. Kumar et al., 2016)"},"properties":{"noteIndex":0},"schema":"https://github.com/citation-style-language/schema/raw/master/csl-citation.json"}</w:instrText>
      </w:r>
      <w:r>
        <w:rPr>
          <w:rFonts w:ascii="Times New Roman" w:hAnsi="Times New Roman"/>
          <w:sz w:val="24"/>
          <w:szCs w:val="24"/>
        </w:rPr>
        <w:fldChar w:fldCharType="separate"/>
      </w:r>
      <w:r w:rsidRPr="00ED1BFF">
        <w:rPr>
          <w:rFonts w:ascii="Times New Roman" w:hAnsi="Times New Roman"/>
          <w:noProof/>
          <w:sz w:val="24"/>
          <w:szCs w:val="24"/>
        </w:rPr>
        <w:t>(N. Kumar et al., 2016)</w:t>
      </w:r>
      <w:r>
        <w:rPr>
          <w:rFonts w:ascii="Times New Roman" w:hAnsi="Times New Roman"/>
          <w:sz w:val="24"/>
          <w:szCs w:val="24"/>
        </w:rPr>
        <w:fldChar w:fldCharType="end"/>
      </w:r>
      <w:r>
        <w:rPr>
          <w:rStyle w:val="CommentReference"/>
        </w:rPr>
        <w:commentReference w:id="321"/>
      </w:r>
      <w:r>
        <w:rPr>
          <w:rStyle w:val="CommentReference"/>
        </w:rPr>
        <w:commentReference w:id="322"/>
      </w:r>
      <w:r>
        <w:rPr>
          <w:rFonts w:ascii="Times New Roman" w:hAnsi="Times New Roman"/>
          <w:sz w:val="24"/>
          <w:szCs w:val="24"/>
        </w:rPr>
        <w:t>. For our</w:t>
      </w:r>
      <w:r>
        <w:rPr>
          <w:rFonts w:ascii="Times New Roman" w:hAnsi="Times New Roman"/>
          <w:sz w:val="24"/>
          <w:szCs w:val="24"/>
        </w:rPr>
        <w:t xml:space="preserve"> </w:t>
      </w:r>
      <w:r>
        <w:rPr>
          <w:rFonts w:ascii="Times New Roman" w:hAnsi="Times New Roman"/>
          <w:sz w:val="24"/>
          <w:szCs w:val="24"/>
        </w:rPr>
        <w:t>study, we lacked a suitable ribodepletion kit for insect hosts, necessitating the use of total RNA as the starting material, an option supported by the SQK-PCB109 library preparation kit from ONT. The kit entailed a step that annealed most of the mRNA while leaving</w:t>
      </w:r>
      <w:r>
        <w:rPr>
          <w:rFonts w:ascii="Times New Roman" w:hAnsi="Times New Roman"/>
          <w:sz w:val="24"/>
          <w:szCs w:val="24"/>
        </w:rPr>
        <w:t xml:space="preserve"> </w:t>
      </w:r>
      <w:r>
        <w:rPr>
          <w:rFonts w:ascii="Times New Roman" w:hAnsi="Times New Roman"/>
          <w:sz w:val="24"/>
          <w:szCs w:val="24"/>
        </w:rPr>
        <w:t>out most of the reads of rRNA origin. This constituted the physical ribodepletion step that is routinely done using ribodepletion kits to remove most rRNA sequences while maximizing the numbers of mRNA reads that are required for metatranscriptomic analysis. Successful ribodepletion was further analyzed using gel electrophoresis (</w:t>
      </w:r>
      <w:r w:rsidRPr="003D1E40">
        <w:rPr>
          <w:rFonts w:ascii="Times New Roman" w:hAnsi="Times New Roman"/>
          <w:b/>
          <w:sz w:val="24"/>
          <w:szCs w:val="24"/>
        </w:rPr>
        <w:t>Figure 11</w:t>
      </w:r>
      <w:r>
        <w:rPr>
          <w:rFonts w:ascii="Times New Roman" w:hAnsi="Times New Roman"/>
          <w:sz w:val="24"/>
          <w:szCs w:val="24"/>
        </w:rPr>
        <w:t xml:space="preserve">) where cDNA smears, ranging from 0.5-2 Kb, were formed. From gel electrophoresis, a smear instead of a distinct band or a high molecular weight product is indicative of a </w:t>
      </w:r>
      <w:r>
        <w:rPr>
          <w:rFonts w:ascii="Times New Roman" w:hAnsi="Times New Roman"/>
          <w:sz w:val="24"/>
          <w:szCs w:val="24"/>
        </w:rPr>
        <w:t>high</w:t>
      </w:r>
      <w:r>
        <w:rPr>
          <w:rFonts w:ascii="Times New Roman" w:hAnsi="Times New Roman"/>
          <w:sz w:val="24"/>
          <w:szCs w:val="24"/>
        </w:rPr>
        <w:t xml:space="preserve">-quality </w:t>
      </w:r>
      <w:r w:rsidRPr="003D1E40">
        <w:rPr>
          <w:rFonts w:ascii="Times New Roman" w:hAnsi="Times New Roman"/>
          <w:sz w:val="24"/>
          <w:szCs w:val="24"/>
        </w:rPr>
        <w:t>mRNA or</w:t>
      </w:r>
      <w:r>
        <w:rPr>
          <w:rFonts w:ascii="Times New Roman" w:hAnsi="Times New Roman"/>
          <w:sz w:val="24"/>
          <w:szCs w:val="24"/>
        </w:rPr>
        <w:t xml:space="preserve"> cDNA preparation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{"citationItems":[{"id":"ITEM-1","itemData":{"DOI":"10.1016/j.mimet.2008.05.019","ISSN":"01677012","PMID":"18582973","abstract":"The advent of metagenomics has revealed that our planet harbors millions of previously undiscovered microbial species. However, functional insights into the activities of microbial communities cannot easily be obtained using metagenomics. Using transcriptional analyses to study microbial gene functions is currently problematic due to difficulties working with unstable microbial mRNA as a small fraction of total cellular RNA. Current techniques can be expensive and time consuming, and still result in significant levels of rRNA contamination. We have adapted techniques to rapidly isolate high high-quality RNA from environmental samples and developed a simple method for specific isolation of mRNA by size separation. This new technique was evaluated by constructing cDNA libraries directly from uncultured environmental microbial communities, including agricultural soil samples, aquatic flocculants, organic composts, mammalian oral and faecal samples, and wastewater sludge. The sequencing of a fraction of these cDNA clones revealed a high degree of novelty, demonstrating the potential of this approach to capture a large number of unique transcripts directly from the environment. To our knowledge, this is the first study that uses gel electrophoresis to isolate mRNA from microbial communities. We conclude that this method could be used to provide insights into the microbial 'metatranscriptome' of entire microbial communities. Coupled with high-throughput sequencing or the construction of cDNA microarrays, this approach will provide a useful tool to study the transcriptional activities of microorganisms, including those of entire microbial communities and of non-culturable microorganisms. © 2008 Elsevier B.V. All rights reserved.","author":[{"dropping-particle":"","family":"McGrath","given":"Ken C.","non-dropping-particle":"","parse-names":false,"suffix":""},{"dropping-particle":"","family":"Thomas-Hall","given":"Skye R.","non-dropping-particle":"","parse-names":false,"suffix":""},{"dropping-particle":"","family":"Cheng","given":"Chu Ting","non-dropping-particle":"","parse-names":false,"suffix":""},{"dropping-particle":"","family":"Leo","given":"Lesina","non-dropping-particle":"","parse-names":false,"suffix":""},{"dropping-particle":"","family":"Alexa","given":"Andrei","non-dropping-particle":"","parse-names":false,"suffix":""},{"dropping-particle":"","family":"Schmidt","given":"Susanne","non-dropping-particle":"","parse-names":false,"suffix":""},{"dropping-particle":"","family":"Schenk","given":"Peer M.","non-dropping-particle":"","parse-names":false,"suffix":""}],"container-title":"Journal of Microbiological Methods","id":"ITEM-1","issue":"2","issued":{"date-parts":[["2008"]]},"page":"172-176","title":"Isolation and analysis of mRNA from environmental microbial communities","type":"article-journal","volume":"75"},"uris":["http://www.mendeley.com/documents/?uuid=e4baff27-0179-4e33-a24f-a68bc678fda9"]},{"id":"ITEM-2","itemData":{"DOI":"10.1187/CBE.04-09-0051","ISSN":"15367509","PMID":"15917874","abstract":"In order to engage their students in a core methodology of the new genomics era, an ever-increasing number of faculty at primarily undergraduate institutions are gaining access to microarray technology. Their students are conducting successful microarray experiments designed to address a variety of interesting questions. A next step in these teaching and research laboratory projects is often validation of the microarray data for individual selected genes. In the research community, this usually involves the use of real-time polymerase chain reaction (PCR), a technology that requires instrumentation and reagents that are prohibitively expensive for most undergraduate institutions. The results of a survey of faculty teaching undergraduates in classroom and research settings indicate a clear need for an alternative approach. We sought to develop an inexpensive and student-friendly gel electrophoresis-based PCR method for quantifying messenger RNA (mRNA) levels using undergraduate researchers as models for students in teaching and research laboratories. We compared the results for three selected genes measured by microarray analysis, real-time PCR, and the gel electrophoresis-based method. The data support the use of the gel electrophoresis-based method as an inexpensive, convenient, yet reliable alternative for quantifying mRNA levels in undergraduate laboratories. © 2005 by The American Society for Cell Biology.","author":[{"dropping-particle":"","family":"Bradford","given":"William D.","non-dropping-particle":"","parse-names":false,"suffix":""},{"dropping-particle":"","family":"Cahoon","given":"Laty","non-dropping-particle":"","parse-names":false,"suffix":""},{"dropping-particle":"","family":"Freel","given":"Sara R.","non-dropping-particle":"","parse-names":false,"suffix":""},{"dropping-particle":"","family":"Hoopes","given":"Laura L.Mays","non-dropping-particle":"","parse-names":false,"suffix":""},{"dropping-particle":"","family":"Eckdahl","given":"Todd T.","non-dropping-particle":"","parse-names":false,"suffix":""}],"container-title":"Cell Biology Education","id":"ITEM-2","issue":"2","issued":{"date-parts":[["2005","6"]]},"page":"157","publisher":"American Society for Cell Biology","title":"An Inexpensive Gel Electrophoresis-Based Polymerase Chain Reaction Method for Quantifying mRNA Levels","type":"article-journal","volume":"4"},"uris":["http://www.mendeley.com/documents/?uuid=917f9141-97f0-34be-a3d0-119064422d97"]}],"mendeley":{"formattedCitation":"(Bradford et al., 2005; McGrath et al., 2008)","plainTextFormattedCitation":"(Bradford et al., 2005; McGrath et al., 2008)","previouslyFormattedCitation":"(Bradford et al., 2005; McGrath et al., 2008)"},"properties":{"noteIndex":0},"schema":"https://github.com/citation-style-language/schema/raw/master/csl-citation.json"}</w:instrText>
      </w:r>
      <w:r>
        <w:rPr>
          <w:rFonts w:ascii="Times New Roman" w:hAnsi="Times New Roman"/>
          <w:sz w:val="24"/>
          <w:szCs w:val="24"/>
        </w:rPr>
        <w:fldChar w:fldCharType="separate"/>
      </w:r>
      <w:r w:rsidRPr="003D1E40">
        <w:rPr>
          <w:rFonts w:ascii="Times New Roman" w:hAnsi="Times New Roman"/>
          <w:noProof/>
          <w:sz w:val="24"/>
          <w:szCs w:val="24"/>
        </w:rPr>
        <w:t>(Bradford et al., 2005; McGrath et al., 2008)</w:t>
      </w:r>
      <w:r>
        <w:rPr>
          <w:rFonts w:ascii="Times New Roman" w:hAnsi="Times New Roman"/>
          <w:sz w:val="24"/>
          <w:szCs w:val="24"/>
        </w:rPr>
        <w:fldChar w:fldCharType="end"/>
      </w:r>
      <w:r>
        <w:rPr>
          <w:rFonts w:ascii="Times New Roman" w:hAnsi="Times New Roman"/>
          <w:sz w:val="24"/>
          <w:szCs w:val="24"/>
        </w:rPr>
        <w:t>. From the in-silico ribodepletion step, the residual rRNA reads constituted 25.6 - 44% of the total reads (</w:t>
      </w:r>
      <w:r w:rsidRPr="0013606B">
        <w:rPr>
          <w:rFonts w:ascii="Times New Roman" w:hAnsi="Times New Roman"/>
          <w:b/>
          <w:sz w:val="24"/>
          <w:szCs w:val="24"/>
        </w:rPr>
        <w:t>Table 4.5</w:t>
      </w:r>
      <w:r>
        <w:rPr>
          <w:rFonts w:ascii="Times New Roman" w:hAnsi="Times New Roman"/>
          <w:sz w:val="24"/>
          <w:szCs w:val="24"/>
        </w:rPr>
        <w:t xml:space="preserve">). This shows that the physical ribodepletion had an efficacy of  &gt;56%. The reads filtered out during the in-silico ribodepletion step formed the basis of our rRNA analysis. </w:t>
      </w:r>
      <w:r w:rsidR="00904655">
        <w:rPr>
          <w:rFonts w:ascii="Times New Roman" w:hAnsi="Times New Roman"/>
          <w:sz w:val="24"/>
          <w:szCs w:val="24"/>
        </w:rPr>
        <w:t xml:space="preserve">Such an approach has been adopted in the MetaTrans analysis pipeline by </w:t>
      </w:r>
      <w:r w:rsidR="00904655">
        <w:rPr>
          <w:rFonts w:ascii="Times New Roman" w:hAnsi="Times New Roman"/>
          <w:sz w:val="24"/>
          <w:szCs w:val="24"/>
        </w:rPr>
        <w:fldChar w:fldCharType="begin" w:fldLock="1"/>
      </w:r>
      <w:r w:rsidR="00904655">
        <w:rPr>
          <w:rFonts w:ascii="Times New Roman" w:hAnsi="Times New Roman"/>
          <w:sz w:val="24"/>
          <w:szCs w:val="24"/>
        </w:rPr>
        <w:instrText>ADDIN CSL_CITATION {"citationItems":[{"id":"ITEM-1","itemData":{"DOI":"10.1038/srep26447","ISSN":"2045-2322","PMID":"27211518","abstract":"To date, meta-omic approaches use high-throughput sequencing technologies, which produce a huge amount of data, thus challenging modern computers. Here we present MetaTrans, an efficient open-source pipeline to analyze the structure and functions of active microbial communities using the power of multi-threading computers. The pipeline is designed to perform two types of RNA-Seq analyses: taxonomic and gene expression. It performs quality-control assessment, rRNA removal, maps reads against functional databases and also handles differential gene expression analysis. Its efficacy was validated by analyzing data from synthetic mock communities, data from a previous study and data generated from twelve human fecal samples. Compared to an existing web application server, MetaTrans shows more efficiency in terms of runtime (around 2 hours per million of transcripts) and presents adapted tools to compare gene expression levels. It has been tested with a human gut microbiome database but also proposes an option to use a general database in order to analyze other ecosystems. For the installation and use of the pipeline, we provide a detailed guide at the following website (\n                  www.metatrans.org\n                  \n                ).","author":[{"dropping-particle":"","family":"Martinez","given":"Xavier","non-dropping-particle":"","parse-names":false,"suffix":""},{"dropping-particle":"","family":"Pozuelo","given":"Marta","non-dropping-particle":"","parse-names":false,"suffix":""},{"dropping-particle":"","family":"Pascal","given":"Victoria","non-dropping-particle":"","parse-names":false,"suffix":""},{"dropping-particle":"","family":"Campos","given":"David","non-dropping-particle":"","parse-names":false,"suffix":""},{"dropping-particle":"","family":"Gut","given":"Ivo","non-dropping-particle":"","parse-names":false,"suffix":""},{"dropping-particle":"","family":"Gut","given":"Marta","non-dropping-particle":"","parse-names":false,"suffix":""},{"dropping-particle":"","family":"Azpiroz","given":"Fernando","non-dropping-particle":"","parse-names":false,"suffix":""},{"dropping-particle":"","family":"Guarner","given":"Francisco","non-dropping-particle":"","parse-names":false,"suffix":""},{"dropping-particle":"","family":"Manichanh","given":"Chaysavanh","non-dropping-particle":"","parse-names":false,"suffix":""}],"container-title":"Scientific Reports 2016 6:1","id":"ITEM-1","issue":"1","issued":{"date-parts":[["2016","5","23"]]},"page":"1-12","publisher":"Nature Publishing Group","title":"MetaTrans: an open-source pipeline for metatranscriptomics","type":"article-journal","volume":"6"},"uris":["http://www.mendeley.com/documents/?uuid=5e65d1d6-d521-32ab-b735-7e13fe5b29bb"]}],"mendeley":{"formattedCitation":"(Martinez et al., 2016)","plainTextFormattedCitation":"(Martinez et al., 2016)","previouslyFormattedCitation":"(Martinez et al., 2016)"},"properties":{"noteIndex":0},"schema":"https://github.com/citation-style-language/schema/raw/master/csl-citation.json"}</w:instrText>
      </w:r>
      <w:r w:rsidR="00904655">
        <w:rPr>
          <w:rFonts w:ascii="Times New Roman" w:hAnsi="Times New Roman"/>
          <w:sz w:val="24"/>
          <w:szCs w:val="24"/>
        </w:rPr>
        <w:fldChar w:fldCharType="separate"/>
      </w:r>
      <w:r w:rsidR="00904655" w:rsidRPr="00904655">
        <w:rPr>
          <w:rFonts w:ascii="Times New Roman" w:hAnsi="Times New Roman"/>
          <w:noProof/>
          <w:sz w:val="24"/>
          <w:szCs w:val="24"/>
        </w:rPr>
        <w:t>(Martinez et al., 2016)</w:t>
      </w:r>
      <w:r w:rsidR="00904655">
        <w:rPr>
          <w:rFonts w:ascii="Times New Roman" w:hAnsi="Times New Roman"/>
          <w:sz w:val="24"/>
          <w:szCs w:val="24"/>
        </w:rPr>
        <w:fldChar w:fldCharType="end"/>
      </w:r>
      <w:r w:rsidR="00904655">
        <w:rPr>
          <w:rFonts w:ascii="Times New Roman" w:hAnsi="Times New Roman"/>
          <w:sz w:val="24"/>
          <w:szCs w:val="24"/>
        </w:rPr>
        <w:t xml:space="preserve">. </w:t>
      </w:r>
      <w:r>
        <w:rPr>
          <w:rFonts w:ascii="Times New Roman" w:hAnsi="Times New Roman"/>
          <w:sz w:val="24"/>
          <w:szCs w:val="24"/>
        </w:rPr>
        <w:t xml:space="preserve">Ribodepletion kits vary greatly in their efficiency, with the best performing kits reducing up to ~80% of rRNA reads, necessitating the additional in-silico ribodepletion step to remove the residual rRNA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{"citationItems":[{"id":"ITEM-1","itemData":{"DOI":"10.1186/S12859-018-2189-Z","ISSN":"1471-2105","abstract":"Complex microbial communities are an area of growing interest in biology. Metatranscriptomics allows researchers to quantify microbial gene expression in an environmental sample via high-throughput sequencing. Metatranscriptomic experiments are computationally intensive because the experiments generate a large volume of sequence data and each sequence must be compared with reference sequences from thousands of organisms. SAMSA2 is an upgrade to the original Simple Annotation of Metatranscriptomes by Sequence Analysis (SAMSA) pipeline that has been redesigned for standalone use on a supercomputing cluster. SAMSA2 is faster due to the use of the DIAMOND aligner, and more flexible and reproducible because it uses local databases. SAMSA2 is available with detailed documentation, and example input and output files along with examples of master scripts for full pipeline execution. SAMSA2 is a rapid and efficient metatranscriptome pipeline for analyzing large RNA-seq datasets in a supercomputing cluster environment. SAMSA2 provides simplified output that can be examined directly or used for further analyses, and its reference databases may be upgraded, altered or customized to fit the needs of any experiment.","author":[{"dropping-particle":"","family":"Westreich","given":"Samuel T.","non-dropping-particle":"","parse-names":false,"suffix":""},{"dropping-particle":"","family":"Treiber","given":"Michelle L.","non-dropping-particle":"","parse-names":false,"suffix":""},{"dropping-particle":"","family":"Mills","given":"David A.","non-dropping-particle":"","parse-names":false,"suffix":""},{"dropping-particle":"","family":"Korf","given":"Ian","non-dropping-particle":"","parse-names":false,"suffix":""},{"dropping-particle":"","family":"Lemay","given":"Danielle G.","non-dropping-particle":"","parse-names":false,"suffix":""}],"container-title":"BMC Bioinformatics 2018 19:1","id":"ITEM-1","issue":"1","issued":{"date-parts":[["2018","5","21"]]},"page":"1-11","publisher":"BioMed Central","title":"SAMSA2: a standalone metatranscriptome analysis pipeline","type":"article-journal","volume":"19"},"uris":["http://www.mendeley.com/documents/?uuid=4b5e10d6-9299-3b76-8383-f7ea692ef508"]}],"mendeley":{"formattedCitation":"(Westreich et al., 2018)","plainTextFormattedCitation":"(Westreich et al., 2018)","previouslyFormattedCitation":"(Westreich et al., 2018)"},"properties":{"noteIndex":0},"schema":"https://github.com/citation-style-language/schema/raw/master/csl-citation.json"}</w:instrText>
      </w:r>
      <w:r>
        <w:rPr>
          <w:rFonts w:ascii="Times New Roman" w:hAnsi="Times New Roman"/>
          <w:sz w:val="24"/>
          <w:szCs w:val="24"/>
        </w:rPr>
        <w:fldChar w:fldCharType="separate"/>
      </w:r>
      <w:r w:rsidRPr="00CE59B2">
        <w:rPr>
          <w:rFonts w:ascii="Times New Roman" w:hAnsi="Times New Roman"/>
          <w:noProof/>
          <w:sz w:val="24"/>
          <w:szCs w:val="24"/>
        </w:rPr>
        <w:t>(Westreich et al., 2018)</w:t>
      </w:r>
      <w:r>
        <w:rPr>
          <w:rFonts w:ascii="Times New Roman" w:hAnsi="Times New Roman"/>
          <w:sz w:val="24"/>
          <w:szCs w:val="24"/>
        </w:rPr>
        <w:fldChar w:fldCharType="end"/>
      </w:r>
      <w:r>
        <w:rPr>
          <w:rFonts w:ascii="Times New Roman" w:hAnsi="Times New Roman"/>
          <w:sz w:val="24"/>
          <w:szCs w:val="24"/>
        </w:rPr>
        <w:t>. Further obtaining non-host mRNA reads from the sequenced samples presented another challenge, since the vast majority of the mRNA reads sequenced were of host origin (</w:t>
      </w:r>
      <w:r w:rsidRPr="003D1E40">
        <w:rPr>
          <w:rFonts w:ascii="Times New Roman" w:hAnsi="Times New Roman"/>
          <w:b/>
          <w:sz w:val="24"/>
          <w:szCs w:val="24"/>
        </w:rPr>
        <w:t>Table 4.7</w:t>
      </w:r>
      <w:r>
        <w:rPr>
          <w:rFonts w:ascii="Times New Roman" w:hAnsi="Times New Roman"/>
          <w:sz w:val="24"/>
          <w:szCs w:val="24"/>
        </w:rPr>
        <w:t xml:space="preserve">). </w:t>
      </w:r>
      <w:r>
        <w:rPr>
          <w:rStyle w:val="eop"/>
          <w:rFonts w:ascii="Times New Roman" w:hAnsi="Times New Roman"/>
          <w:color w:val="0E101A"/>
          <w:sz w:val="24"/>
          <w:szCs w:val="24"/>
          <w:lang w:val="en-GB"/>
        </w:rPr>
        <w:lastRenderedPageBreak/>
        <w:t>Despite ribodepletion resulting in the loss of some indicators on organism abundance within study metatranscriptomes, mRNA sequences can be used as a substitute for examining the overall organism prevalence within a microbial community. Additionally, rRNA reads have also been associated with higher incidences of false positives during organism annotation making mRNA sequences a more comprehensive measure of abundance, diversity, and prevalent functions</w:t>
      </w:r>
      <w:r>
        <w:rPr>
          <w:rStyle w:val="CommentReference"/>
        </w:rPr>
        <w:t xml:space="preserve"> </w:t>
      </w:r>
      <w:r w:rsidRPr="00B9296E">
        <w:rPr>
          <w:rStyle w:val="CommentReference"/>
          <w:rFonts w:ascii="Times New Roman" w:hAnsi="Times New Roman"/>
          <w:sz w:val="24"/>
          <w:szCs w:val="24"/>
        </w:rPr>
        <w:fldChar w:fldCharType="begin" w:fldLock="1"/>
      </w:r>
      <w:r>
        <w:rPr>
          <w:rStyle w:val="CommentReference"/>
          <w:rFonts w:ascii="Times New Roman" w:hAnsi="Times New Roman"/>
          <w:sz w:val="24"/>
          <w:szCs w:val="24"/>
        </w:rPr>
        <w:instrText>ADDIN CSL_CITATION {"citationItems":[{"id":"ITEM-1","itemData":{"DOI":"10.1186/S12859-016-1270-8","ISSN":"14712105","PMID":"27687690","abstract":"Background: Although metatranscriptomics-the study of diverse microbial population activity based on RNA-seq data-is rapidly growing in popularity, there are limited options for biologists to analyze this type of data. Current approaches for processing metatranscriptomes rely on restricted databases and a dedicated computing cluster, or metagenome-based approaches that have not been fully evaluated for processing metatranscriptomic datasets. We created a new bioinformatics pipeline, designed specifically for metatranscriptome dataset analysis, which runs in conjunction with Metagenome-RAST (MG-RAST) servers. Designed for use by researchers with relatively little bioinformatics experience, SAMSA offers a breakdown of metatranscriptome transcription activity levels by organism or transcript function, and is fully open source. We used this new tool to evaluate best practices for sequencing stool metatranscriptomes. Results: Working with the MG-RAST annotation server, we constructed the Simple Annotation of Metatranscriptomes by Sequence Analysis (SAMSA) software package, a complete pipeline for the analysis of gut microbiome data. SAMSA can summarize and evaluate raw annotation results, identifying abundant species and significant functional differences between metatranscriptomes. Using pilot data and simulated subsets, we determined experimental requirements for fecal gut metatranscriptomes. Sequences need to be either long reads (longer than 100 bp) or joined paired-end reads. Each sample needs 40-50 million raw sequences, which can be expected to yield the 5-10 million annotated reads necessary for accurate abundance measures. We also demonstrated that ribosomal RNA depletion does not equally deplete ribosomes from all species within a sample, and remaining rRNA sequences should be discarded. Using publicly available metatranscriptome data in which rRNA was not depleted, we were able to demonstrate that overall organism transcriptional activity can be measured using mRNA counts. We were also able to detect significant differences between control and experimental groups in both organism transcriptional activity and specific cellular functions. Conclusions: By making this new pipeline publicly available, we have created a powerful new tool for metatranscriptomics research, offering a new method for greater insight into the activity of diverse microbial communities. We further recommend that stool metatranscriptomes be ribodepleted and sequenced in a 100 b…","author":[{"dropping-particle":"","family":"Westreich","given":"Samuel T.","non-dropping-particle":"","parse-names":false,"suffix":""},{"dropping-particle":"","family":"Korf","given":"Ian","non-dropping-particle":"","parse-names":false,"suffix":""},{"dropping-particle":"","family":"Mills","given":"David A.","non-dropping-particle":"","parse-names":false,"suffix":""},{"dropping-particle":"","family":"Lemay","given":"Danielle G.","non-dropping-particle":"","parse-names":false,"suffix":""}],"container-title":"BMC Bioinformatics","id":"ITEM-1","issue":"1","issued":{"date-parts":[["2016","9","29"]]},"publisher":"BioMed Central","title":"SAMSA: a comprehensive metatranscriptome analysis pipeline","type":"article-journal","volume":"17"},"uris":["http://www.mendeley.com/documents/?uuid=6c517460-ec05-3a0d-ad56-561636984c39"]}],"mendeley":{"formattedCitation":"(Westreich et al., 2016)","plainTextFormattedCitation":"(Westreich et al., 2016)","previouslyFormattedCitation":"(Westreich et al., 2016)"},"properties":{"noteIndex":0},"schema":"https://github.com/citation-style-language/schema/raw/master/csl-citation.json"}</w:instrText>
      </w:r>
      <w:r w:rsidRPr="00B9296E">
        <w:rPr>
          <w:rStyle w:val="CommentReference"/>
          <w:rFonts w:ascii="Times New Roman" w:hAnsi="Times New Roman"/>
          <w:sz w:val="24"/>
          <w:szCs w:val="24"/>
        </w:rPr>
        <w:fldChar w:fldCharType="separate"/>
      </w:r>
      <w:r w:rsidRPr="00B9296E">
        <w:rPr>
          <w:rStyle w:val="CommentReference"/>
          <w:rFonts w:ascii="Times New Roman" w:hAnsi="Times New Roman"/>
          <w:noProof/>
          <w:sz w:val="24"/>
          <w:szCs w:val="24"/>
        </w:rPr>
        <w:t>(Westreich et al., 2016)</w:t>
      </w:r>
      <w:r w:rsidRPr="00B9296E">
        <w:rPr>
          <w:rStyle w:val="CommentReference"/>
          <w:rFonts w:ascii="Times New Roman" w:hAnsi="Times New Roman"/>
          <w:sz w:val="24"/>
          <w:szCs w:val="24"/>
        </w:rPr>
        <w:fldChar w:fldCharType="end"/>
      </w:r>
      <w:r w:rsidRPr="00B9296E">
        <w:rPr>
          <w:rStyle w:val="eop"/>
          <w:rFonts w:ascii="Times New Roman" w:hAnsi="Times New Roman"/>
          <w:color w:val="0E101A"/>
          <w:sz w:val="24"/>
          <w:szCs w:val="24"/>
          <w:lang w:val="en-GB"/>
        </w:rPr>
        <w:t>.</w:t>
      </w:r>
    </w:p>
    <w:p w14:paraId="6BD751AF" w14:textId="0601E354" w:rsidR="00904655" w:rsidRDefault="00904655" w:rsidP="00782692">
      <w:pPr>
        <w:spacing w:line="360" w:lineRule="auto"/>
        <w:jc w:val="both"/>
        <w:rPr>
          <w:rFonts w:ascii="Times New Roman" w:hAnsi="Times New Roman"/>
          <w:sz w:val="24"/>
          <w:szCs w:val="24"/>
        </w:rPr>
      </w:pPr>
      <w:r>
        <w:rPr>
          <w:rFonts w:ascii="Times New Roman" w:hAnsi="Times New Roman"/>
          <w:sz w:val="24"/>
          <w:szCs w:val="24"/>
        </w:rPr>
        <w:t xml:space="preserve">A sharp reduction in the number of originally classified reads in comparison to the unmapped reads required for the metatranscriptomic organism and functional annotation was observed as shown in </w:t>
      </w:r>
      <w:commentRangeStart w:id="323"/>
      <w:commentRangeStart w:id="324"/>
      <w:r w:rsidRPr="0013606B">
        <w:rPr>
          <w:rFonts w:ascii="Times New Roman" w:hAnsi="Times New Roman"/>
          <w:b/>
          <w:sz w:val="24"/>
          <w:szCs w:val="24"/>
        </w:rPr>
        <w:t>Table 4.7</w:t>
      </w:r>
      <w:r>
        <w:rPr>
          <w:rFonts w:ascii="Times New Roman" w:hAnsi="Times New Roman"/>
          <w:sz w:val="24"/>
          <w:szCs w:val="24"/>
        </w:rPr>
        <w:t xml:space="preserve">. </w:t>
      </w:r>
      <w:commentRangeEnd w:id="323"/>
      <w:r>
        <w:rPr>
          <w:rStyle w:val="CommentReference"/>
        </w:rPr>
        <w:commentReference w:id="323"/>
      </w:r>
      <w:commentRangeEnd w:id="324"/>
      <w:r>
        <w:rPr>
          <w:rStyle w:val="CommentReference"/>
        </w:rPr>
        <w:commentReference w:id="324"/>
      </w:r>
      <w:r>
        <w:rPr>
          <w:rFonts w:ascii="Times New Roman" w:hAnsi="Times New Roman"/>
          <w:sz w:val="24"/>
          <w:szCs w:val="24"/>
        </w:rPr>
        <w:t xml:space="preserve"> This was indicative of the main challenges encountered in metatranscriptomic analysis such as the high level of contamination by rRNA, the need for very large numbers of sequence reads, and annotation limitations presented by the extant algorithms, tools, and databases most of which were originally designed for non-metatranscriptomic functions </w:t>
      </w:r>
      <w:r>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{"citationItems":[{"id":"ITEM-1","itemData":{"DOI":"10.3389/FGENE.2019.00904/BIBTEX","ISSN":"16648021","abstract":"Sequencing-based analyses of microbiomes have traditionally focused on addressing the question of community membership and profiling taxonomic abundance through amplicon sequencing of 16 rRNA genes. More recently, shotgun metagenomics, which involves the random sequencing of all genomic content of a microbiome, has dominated this arena due to advancements in sequencing technology throughput and capability to profile genes as well as microbiome membership. While these methods have revealed a great number of insights into a wide variety of microbiomes, both of these approaches only describe the presence of organisms or genes, and not whether they are active members of the microbiome. To obtain deeper insights into how a microbial community responds over time to their changing environmental conditions, microbiome scientists are beginning to employ large-scale metatranscriptomics approaches. Here, we present a comprehensive review on computational metatranscriptomics approaches to study microbial community transcriptomes. We review the major advancements in this burgeoning field, compare strengths and weaknesses to other microbiome analysis methods, list available tools and workflows, and describe use cases and limitations of this method. We envision that this field will continue to grow exponentially, as will the scope of projects (e.g. longitudinal studies of community transcriptional responses to perturbations over time) and the resulting data. This review will provide a list of options for computational analysis of these data and will highlight areas in need of development.","author":[{"dropping-particle":"","family":"Shakya","given":"Migun","non-dropping-particle":"","parse-names":false,"suffix":""},{"dropping-particle":"","family":"Lo","given":"Chien Chi","non-dropping-particle":"","parse-names":false,"suffix":""},{"dropping-particle":"","family":"Chain","given":"Patrick S.G.","non-dropping-particle":"","parse-names":false,"suffix":""}],"container-title":"Frontiers in Genetics","id":"ITEM-1","issue":"SEP","issued":{"date-parts":[["2019","9","1"]]},"page":"904","publisher":"Frontiers Media S.A.","title":"Advances and challenges in metatranscriptomic analysis","type":"article-journal","volume":"10"},"uris":["http://www.mendeley.com/documents/?uuid=bc3cfce6-313c-38a6-8d91-cbdedd05d28b"]}],"mendeley":{"formattedCitation":"(Shakya et al., 2019)","plainTextFormattedCitation":"(Shakya et al., 2019)","previouslyFormattedCitation":"(Shakya et al., 2019)"},"properties":{"noteIndex":0},"schema":"https://github.com/citation-style-language/schema/raw/master/csl-citation.json"}</w:instrText>
      </w:r>
      <w:r>
        <w:rPr>
          <w:rFonts w:ascii="Times New Roman" w:hAnsi="Times New Roman"/>
          <w:sz w:val="24"/>
          <w:szCs w:val="24"/>
        </w:rPr>
        <w:fldChar w:fldCharType="separate"/>
      </w:r>
      <w:r w:rsidRPr="00904655">
        <w:rPr>
          <w:rFonts w:ascii="Times New Roman" w:hAnsi="Times New Roman"/>
          <w:noProof/>
          <w:sz w:val="24"/>
          <w:szCs w:val="24"/>
        </w:rPr>
        <w:t>(Shakya et al., 2019)</w:t>
      </w:r>
      <w:r>
        <w:rPr>
          <w:rFonts w:ascii="Times New Roman" w:hAnsi="Times New Roman"/>
          <w:sz w:val="24"/>
          <w:szCs w:val="24"/>
        </w:rPr>
        <w:fldChar w:fldCharType="end"/>
      </w:r>
      <w:r>
        <w:rPr>
          <w:rFonts w:ascii="Times New Roman" w:hAnsi="Times New Roman"/>
          <w:sz w:val="24"/>
          <w:szCs w:val="24"/>
        </w:rPr>
        <w:t xml:space="preserve">. The mapped reads were used to evaluate the efficiency of the error correction step.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{"citationItems":[{"id":"ITEM-1","itemData":{"DOI":"10.1021/ACSINFECDIS.8B00369","ISSN":"23738227","PMID":"30702856","abstract":"Host–pathogen interactions, particularly in the context of bacterial infections, are dynamic exchanges where transcriptional heterogeneity from both the host and the pathogen can lead to many diver...","author":[{"dropping-particle":"","family":"Penaranda","given":"Cristina","non-dropping-particle":"","parse-names":false,"suffix":""},{"dropping-particle":"","family":"Hung","given":"Deborah T.","non-dropping-particle":"","parse-names":false,"suffix":""}],"container-title":"ACS Infectious Diseases","id":"ITEM-1","issue":"3","issued":{"date-parts":[["2019","3","8"]]},"page":"336-344","publisher":"American Chemical Society","title":"Single-Cell RNA Sequencing to Understand Host–Pathogen Interactions","type":"article-journal","volume":"5"},"uris":["http://www.mendeley.com/documents/?uuid=0a8f83a0-0047-3fa0-9828-75d68f4f2f35"]}],"mendeley":{"formattedCitation":"(Penaranda &amp; Hung, 2019)","plainTextFormattedCitation":"(Penaranda &amp; Hung, 2019)","previouslyFormattedCitation":"(Penaranda &amp; Hung, 2019)"},"properties":{"noteIndex":0},"schema":"https://github.com/citation-style-language/schema/raw/master/csl-citation.json"}</w:instrText>
      </w:r>
      <w:r>
        <w:rPr>
          <w:rFonts w:ascii="Times New Roman" w:hAnsi="Times New Roman"/>
          <w:sz w:val="24"/>
          <w:szCs w:val="24"/>
        </w:rPr>
        <w:fldChar w:fldCharType="separate"/>
      </w:r>
      <w:r w:rsidRPr="005B1B81">
        <w:rPr>
          <w:rFonts w:ascii="Times New Roman" w:hAnsi="Times New Roman"/>
          <w:noProof/>
          <w:sz w:val="24"/>
          <w:szCs w:val="24"/>
        </w:rPr>
        <w:t>(Penaranda &amp; Hung, 2019)</w:t>
      </w:r>
      <w:r>
        <w:rPr>
          <w:rFonts w:ascii="Times New Roman" w:hAnsi="Times New Roman"/>
          <w:sz w:val="24"/>
          <w:szCs w:val="24"/>
        </w:rPr>
        <w:fldChar w:fldCharType="end"/>
      </w:r>
      <w:r>
        <w:rPr>
          <w:rFonts w:ascii="Times New Roman" w:hAnsi="Times New Roman"/>
          <w:sz w:val="24"/>
          <w:szCs w:val="24"/>
        </w:rPr>
        <w:t xml:space="preserve"> shows that bacterial cells can produce up to 100 times less total mRNA compared to their eukaryotic host. Therefore, in light of this finding, it would be highly efficient to employ sequencing approaches that generate high amounts of sequence data, or better still, sequence one sample multiple times to maximize the amount of bacterial mRNA generated.</w:t>
      </w:r>
    </w:p>
    <w:p w14:paraId="0B240FA5" w14:textId="33300EDA" w:rsidR="00AA371A" w:rsidRDefault="00782692" w:rsidP="00E8755A">
      <w:pPr>
        <w:spacing w:line="360" w:lineRule="auto"/>
        <w:jc w:val="both"/>
        <w:rPr>
          <w:rFonts w:ascii="Times New Roman" w:hAnsi="Times New Roman"/>
          <w:sz w:val="24"/>
          <w:szCs w:val="24"/>
        </w:rPr>
      </w:pPr>
      <w:r>
        <w:rPr>
          <w:rFonts w:ascii="Times New Roman" w:hAnsi="Times New Roman"/>
          <w:sz w:val="24"/>
          <w:szCs w:val="24"/>
        </w:rPr>
        <w:t xml:space="preserve">This study revealed that dietary intervention using substrates of varying lignocellulosic content had a significant effect on the microorganism profiles and in turn the functional profiles of the BSF larvae. Two of three genera that were hypothesized from preliminary BSF larvae microbiota studies </w:t>
      </w:r>
      <w:r w:rsidR="00786990">
        <w:rPr>
          <w:rFonts w:ascii="Times New Roman" w:hAnsi="Times New Roman"/>
          <w:sz w:val="24"/>
          <w:szCs w:val="24"/>
        </w:rPr>
        <w:t>(</w:t>
      </w:r>
      <w:r w:rsidR="00786990" w:rsidRPr="00A9524D">
        <w:rPr>
          <w:rFonts w:ascii="Times New Roman" w:hAnsi="Times New Roman"/>
          <w:i/>
          <w:sz w:val="24"/>
          <w:szCs w:val="24"/>
        </w:rPr>
        <w:t>Bacteroides</w:t>
      </w:r>
      <w:r w:rsidR="00786990">
        <w:rPr>
          <w:rFonts w:ascii="Times New Roman" w:hAnsi="Times New Roman"/>
          <w:sz w:val="24"/>
          <w:szCs w:val="24"/>
        </w:rPr>
        <w:t xml:space="preserve"> and </w:t>
      </w:r>
      <w:r w:rsidR="00786990" w:rsidRPr="00A9524D">
        <w:rPr>
          <w:rFonts w:ascii="Times New Roman" w:hAnsi="Times New Roman"/>
          <w:i/>
          <w:sz w:val="24"/>
          <w:szCs w:val="24"/>
        </w:rPr>
        <w:t>Dysgonomonas</w:t>
      </w:r>
      <w:r w:rsidR="00786990" w:rsidRPr="00786990">
        <w:rPr>
          <w:rFonts w:ascii="Times New Roman" w:hAnsi="Times New Roman"/>
          <w:sz w:val="24"/>
          <w:szCs w:val="24"/>
        </w:rPr>
        <w:t>)</w:t>
      </w:r>
      <w:r w:rsidR="00786990" w:rsidRPr="00A9524D">
        <w:rPr>
          <w:rFonts w:ascii="Times New Roman" w:hAnsi="Times New Roman"/>
          <w:i/>
          <w:sz w:val="24"/>
          <w:szCs w:val="24"/>
        </w:rPr>
        <w:t xml:space="preserve"> </w:t>
      </w:r>
      <w:r w:rsidRPr="00F01590">
        <w:rPr>
          <w:rFonts w:ascii="Times New Roman" w:hAnsi="Times New Roman"/>
          <w:sz w:val="24"/>
          <w:szCs w:val="24"/>
        </w:rPr>
        <w:t>(Tanga et al., 2021; Jeon et al., 2011; Jiang et al., 2019</w:t>
      </w:r>
      <w:r>
        <w:rPr>
          <w:rFonts w:ascii="Times New Roman" w:hAnsi="Times New Roman"/>
          <w:sz w:val="24"/>
          <w:szCs w:val="24"/>
        </w:rPr>
        <w:t xml:space="preserve">) to be directly involved in the degradation of lignocellulosic substrates were found to be highly abundant in the two highly lignocellulosic </w:t>
      </w:r>
      <w:r w:rsidR="00910364">
        <w:rPr>
          <w:rFonts w:ascii="Times New Roman" w:hAnsi="Times New Roman"/>
          <w:sz w:val="24"/>
          <w:szCs w:val="24"/>
        </w:rPr>
        <w:t>metatranscriptomes</w:t>
      </w:r>
      <w:r>
        <w:rPr>
          <w:rFonts w:ascii="Times New Roman" w:hAnsi="Times New Roman"/>
          <w:sz w:val="24"/>
          <w:szCs w:val="24"/>
        </w:rPr>
        <w:t xml:space="preserve">, BSG and WH but not in the other </w:t>
      </w:r>
      <w:r w:rsidR="00910364">
        <w:rPr>
          <w:rFonts w:ascii="Times New Roman" w:hAnsi="Times New Roman"/>
          <w:sz w:val="24"/>
          <w:szCs w:val="24"/>
        </w:rPr>
        <w:t>metatranscriptomes</w:t>
      </w:r>
      <w:r>
        <w:rPr>
          <w:rFonts w:ascii="Times New Roman" w:hAnsi="Times New Roman"/>
          <w:sz w:val="24"/>
          <w:szCs w:val="24"/>
        </w:rPr>
        <w:t xml:space="preserve"> (</w:t>
      </w:r>
      <w:r w:rsidRPr="00BA78C9">
        <w:rPr>
          <w:rFonts w:ascii="Times New Roman" w:hAnsi="Times New Roman"/>
          <w:b/>
          <w:sz w:val="24"/>
          <w:szCs w:val="24"/>
        </w:rPr>
        <w:t>Table 4.7</w:t>
      </w:r>
      <w:r>
        <w:rPr>
          <w:rFonts w:ascii="Times New Roman" w:hAnsi="Times New Roman"/>
          <w:sz w:val="24"/>
          <w:szCs w:val="24"/>
        </w:rPr>
        <w:t xml:space="preserve">). These two genera belong to the taxonomic order Bacteroidales where about 40% of the PULs present in the PULDB database have been identified, and half of these PULs belong to the </w:t>
      </w:r>
      <w:r w:rsidRPr="00BA78C9">
        <w:rPr>
          <w:rFonts w:ascii="Times New Roman" w:hAnsi="Times New Roman"/>
          <w:i/>
          <w:sz w:val="24"/>
          <w:szCs w:val="24"/>
        </w:rPr>
        <w:t>Bacteroides</w:t>
      </w:r>
      <w:r>
        <w:rPr>
          <w:rFonts w:ascii="Times New Roman" w:hAnsi="Times New Roman"/>
          <w:sz w:val="24"/>
          <w:szCs w:val="24"/>
        </w:rPr>
        <w:t xml:space="preserve"> genus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w:t>
      </w:r>
    </w:p>
    <w:p w14:paraId="65E49756" w14:textId="2322FDD8" w:rsidR="00782692" w:rsidRDefault="00782692" w:rsidP="00782692">
      <w:pPr>
        <w:spacing w:line="360" w:lineRule="auto"/>
        <w:jc w:val="both"/>
        <w:rPr>
          <w:rFonts w:ascii="Times New Roman" w:hAnsi="Times New Roman"/>
          <w:sz w:val="24"/>
          <w:szCs w:val="24"/>
        </w:rPr>
      </w:pPr>
      <w:r>
        <w:rPr>
          <w:rFonts w:ascii="Times New Roman" w:hAnsi="Times New Roman"/>
          <w:sz w:val="24"/>
          <w:szCs w:val="24"/>
        </w:rPr>
        <w:t xml:space="preserve">Notably, also dominant in 4 of the 5 </w:t>
      </w:r>
      <w:r w:rsidR="00910364">
        <w:rPr>
          <w:rFonts w:ascii="Times New Roman" w:hAnsi="Times New Roman"/>
          <w:sz w:val="24"/>
          <w:szCs w:val="24"/>
        </w:rPr>
        <w:t>metatranscriptomes</w:t>
      </w:r>
      <w:r>
        <w:rPr>
          <w:rFonts w:ascii="Times New Roman" w:hAnsi="Times New Roman"/>
          <w:sz w:val="24"/>
          <w:szCs w:val="24"/>
        </w:rPr>
        <w:t xml:space="preserve"> (BSG, CF, CM, and FM) were organisms from the genera </w:t>
      </w:r>
      <w:r w:rsidRPr="00BA78C9">
        <w:rPr>
          <w:rFonts w:ascii="Times New Roman" w:hAnsi="Times New Roman"/>
          <w:i/>
          <w:sz w:val="24"/>
          <w:szCs w:val="24"/>
        </w:rPr>
        <w:t>Sphingobacterium</w:t>
      </w:r>
      <w:r>
        <w:rPr>
          <w:rFonts w:ascii="Times New Roman" w:hAnsi="Times New Roman"/>
          <w:sz w:val="24"/>
          <w:szCs w:val="24"/>
        </w:rPr>
        <w:t xml:space="preserve">. Sphingobacteria have been previously found in the guts of insects that feed on wood substrates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{"citationItems":[{"id":"ITEM-1","itemData":{"DOI":"10.1603/0046-225X-35.3.625","ISSN":"0046225X","abstract":"Commensal microorganisms have significant impacts on the health of many insect hosts. Little is known, however, about the structure of commensal bacterial communities associated with the Cerambycidae, despite the important roles this large family of herbivorous endophytic insects plays in ecosystem processes, economic losses to ornamental and forest trees, and biological invasions. We analyzed the bacterial commensal communities of the exotic Asian longhorned beetle, Anoplophora glabripennis, and the native linden borer, Saperda vestita, by randomly sequencing 16S rRNA gene fragments from bacterial DNA extracted directly from the gut of larvae. The 16S rRNA gene sequences sampled from S. vestita were derived entirely from the γ-Proteobacteria phylum of Bacteria. In contrast, the gut of A. glabripennis larvae contained members of the α-Proteobacteria, β-Proteobacteria, γ-Proteobacteria, Firmicutes, Actinobacteria, and Bacteroidetes. A better understanding of insect-microbe interactions may lead to new strategies to reduce the effects of these pest species. © 2006 Entomological Society of America.","author":[{"dropping-particle":"","family":"Schloss","given":"Patrick D.","non-dropping-particle":"","parse-names":false,"suffix":""},{"dropping-particle":"","family":"Delalibera","given":"Italo","non-dropping-particle":"","parse-names":false,"suffix":""},{"dropping-particle":"","family":"Handelsman","given":"Jo","non-dropping-particle":"","parse-names":false,"suffix":""},{"dropping-particle":"","family":"Raffa","given":"Kenneth F.","non-dropping-particle":"","parse-names":false,"suffix":""}],"container-title":"Environmental Entomology","id":"ITEM-1","issue":"3","issued":{"date-parts":[["2006"]]},"page":"625-629","title":"Bacteria associated with the guts of two wood-boring beetles: Anoplophora glabripennis and Saperda vestita (Cerambycidae)","type":"article-journal","volume":"35"},"uris":["http://www.mendeley.com/documents/?uuid=890686c3-eadd-4610-b14a-330f8864aaee"]}],"mendeley":{"formattedCitation":"(Schloss et al., 2006)","plainTextFormattedCitation":"(Schloss et al., 2006)","previouslyFormattedCitation":"(Schloss et al., 2006)"},"properties":{"noteIndex":0},"schema":"https://github.com/citation-style-language/schema/raw/master/csl-citation.json"}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(Schloss et al., 2006)</w:t>
      </w:r>
      <w:r>
        <w:rPr>
          <w:rFonts w:ascii="Times New Roman" w:hAnsi="Times New Roman"/>
          <w:sz w:val="24"/>
          <w:szCs w:val="24"/>
        </w:rPr>
        <w:fldChar w:fldCharType="end"/>
      </w:r>
      <w:r>
        <w:rPr>
          <w:rFonts w:ascii="Times New Roman" w:hAnsi="Times New Roman"/>
          <w:sz w:val="24"/>
          <w:szCs w:val="24"/>
        </w:rPr>
        <w:t xml:space="preserve"> and have been found to possess xylanases directly involved in hemicellulose degradation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{"citationItems":[{"id":"ITEM-1","itemData":{"DOI":"10.1007/S00253-009-2081-X","ISSN":"1432-0614","PMID":"19554324","abstract":"A xylanase-encoding gene, designated xynA19, was cloned from Sphingobacterium sp. TN19-a symbiotic bacterium isolated from the gut of Batocera horsfieldi larvae-and expressed in Escherichia coli BL21 (DE3). The full-length xynA19 (1,155 bp in length) encodes a 384-residue polypeptide (XynA19) containing a predicted signal peptide of 24 residues and a catalytic domain belonging to glycosyl hydrolase family 10 (GH 10). The deduced amino acid sequence of XynA19 is most similar (53.1% identity) to an endo-1,4-β- xylanase from Prevotella bryantii B14. Phylogenetic analysis of GH 10 Bacteroidia xylanases indicated that GH 10 xylanases from Sphingobacteria were separated into two clusters, and XynA19 is more closely related to the xylanases of Bacteroidia from gut or rumen than to those of Flavobacteria and Sphingobacteria from other sources. Recombinant XynA19 (r-XynA19) showed apparent optimal activity at pH 6.5 and 45°C. Compared with thermophilic and mesophilic counterparts, r-XynA19 was more active at low temperatures, retaining &gt;65% of its maximum activity at 20-28°C and ~40% even at 10°C, and modeling indicated that XynA19 has fewer hydrogen bonds and salt bridges. These properties suggest that XynA19 has various potential applications, especially in aquaculture and the food industry. © 2009 Springer-Verlag.","author":[{"dropping-particle":"","family":"Zhou","given":"Junpei","non-dropping-particle":"","parse-names":false,"suffix":""},{"dropping-particle":"","family":"Huang","given":"Huoqing","non-dropping-particle":"","parse-names":false,"suffix":""},{"dropping-particle":"","family":"Meng","given":"Kun","non-dropping-particle":"","parse-names":false,"suffix":""},{"dropping-particle":"","family":"Shi","given":"Pengjun","non-dropping-particle":"","parse-names":false,"suffix":""},{"dropping-particle":"","family":"Wang","given":"Yaru","non-dropping-particle":"","parse-names":false,"suffix":""},{"dropping-particle":"","family":"Luo","given":"Huiying","non-dropping-particle":"","parse-names":false,"suffix":""},{"dropping-particle":"","family":"Yang","given":"Peilong","non-dropping-particle":"","parse-names":false,"suffix":""},{"dropping-particle":"","family":"Bai","given":"Yingguo","non-dropping-particle":"","parse-names":false,"suffix":""},{"dropping-particle":"","family":"Zhou","given":"Zhigang","non-dropping-particle":"","parse-names":false,"suffix":""},{"dropping-particle":"","family":"Yao","given":"Bin","non-dropping-particle":"","parse-names":false,"suffix":""}],"container-title":"Applied microbiology and biotechnology","id":"ITEM-1","issue":"2","issued":{"date-parts":[["2009","11"]]},"page":"323-333","publisher":"Appl Microbiol Biotechnol","title":"Molecular and biochemical characterization of a novel xylanase from the symbiotic Sphingobacterium sp. TN19","type":"article-journal","volume":"85"},"uris":["http://www.mendeley.com/documents/?uuid=e093db63-1966-37aa-a9de-09e0d208770d"]}],"mendeley":{"formattedCitation":"(Zhou et al., 2009)","plainTextFormattedCitation":"(Zhou et al., 2009)","previouslyFormattedCitation":"(Zhou et al., 2009)"},"properties":{"noteIndex":0},"schema":"https://github.com/citation-style-language/schema/raw/master/csl-citation.json"}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(Zhou et al., 2009)</w:t>
      </w:r>
      <w:r>
        <w:rPr>
          <w:rFonts w:ascii="Times New Roman" w:hAnsi="Times New Roman"/>
          <w:sz w:val="24"/>
          <w:szCs w:val="24"/>
        </w:rPr>
        <w:fldChar w:fldCharType="end"/>
      </w:r>
      <w:r>
        <w:rPr>
          <w:rFonts w:ascii="Times New Roman" w:hAnsi="Times New Roman"/>
          <w:sz w:val="24"/>
          <w:szCs w:val="24"/>
        </w:rPr>
        <w:t xml:space="preserve">.  From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 xml:space="preserve">(Terrapon et al., </w:t>
      </w:r>
      <w:r w:rsidRPr="00BA78C9">
        <w:rPr>
          <w:rFonts w:ascii="Times New Roman" w:hAnsi="Times New Roman"/>
          <w:noProof/>
          <w:sz w:val="24"/>
          <w:szCs w:val="24"/>
        </w:rPr>
        <w:lastRenderedPageBreak/>
        <w:t>2018)</w:t>
      </w:r>
      <w:r>
        <w:rPr>
          <w:rFonts w:ascii="Times New Roman" w:hAnsi="Times New Roman"/>
          <w:sz w:val="24"/>
          <w:szCs w:val="24"/>
        </w:rPr>
        <w:fldChar w:fldCharType="end"/>
      </w:r>
      <w:r>
        <w:rPr>
          <w:rFonts w:ascii="Times New Roman" w:hAnsi="Times New Roman"/>
          <w:sz w:val="24"/>
          <w:szCs w:val="24"/>
        </w:rPr>
        <w:t xml:space="preserve">, PUL hits associated with CAZy GH51 have been identified in some </w:t>
      </w:r>
      <w:r w:rsidRPr="00BA78C9">
        <w:rPr>
          <w:rFonts w:ascii="Times New Roman" w:hAnsi="Times New Roman"/>
          <w:i/>
          <w:sz w:val="24"/>
          <w:szCs w:val="24"/>
        </w:rPr>
        <w:t>Sphingobacterium sp</w:t>
      </w:r>
      <w:r>
        <w:rPr>
          <w:rFonts w:ascii="Times New Roman" w:hAnsi="Times New Roman"/>
          <w:i/>
          <w:sz w:val="24"/>
          <w:szCs w:val="24"/>
        </w:rPr>
        <w:t>.,</w:t>
      </w:r>
      <w:r>
        <w:rPr>
          <w:rFonts w:ascii="Times New Roman" w:hAnsi="Times New Roman"/>
          <w:sz w:val="24"/>
          <w:szCs w:val="24"/>
        </w:rPr>
        <w:t xml:space="preserve"> but after screening with dbCAN-PUL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(Ausland et al., 2021)</w:t>
      </w:r>
      <w:r>
        <w:rPr>
          <w:rFonts w:ascii="Times New Roman" w:hAnsi="Times New Roman"/>
          <w:sz w:val="24"/>
          <w:szCs w:val="24"/>
        </w:rPr>
        <w:fldChar w:fldCharType="end"/>
      </w:r>
      <w:r>
        <w:rPr>
          <w:rFonts w:ascii="Times New Roman" w:hAnsi="Times New Roman"/>
          <w:sz w:val="24"/>
          <w:szCs w:val="24"/>
        </w:rPr>
        <w:t xml:space="preserve">, none of the PULs recorded in the WH </w:t>
      </w:r>
      <w:r w:rsidR="00811ABD">
        <w:rPr>
          <w:rFonts w:ascii="Times New Roman" w:hAnsi="Times New Roman"/>
          <w:sz w:val="24"/>
          <w:szCs w:val="24"/>
        </w:rPr>
        <w:t>sample</w:t>
      </w:r>
      <w:r>
        <w:rPr>
          <w:rFonts w:ascii="Times New Roman" w:hAnsi="Times New Roman"/>
          <w:sz w:val="24"/>
          <w:szCs w:val="24"/>
        </w:rPr>
        <w:t xml:space="preserve"> were associated with bacteria from this genera. However, none of the PULs identified from the dbCAN-PUL and PULDB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{"citationItems":[{"id":"ITEM-1","itemData":{"DOI":"10.1093/NAR/GKX1022","ISSN":"0305-1048","PMID":"29088389","abstract":"The Polysaccharide Utilization Loci (PUL) database was launched in 2015 to present PUL predictions in â 1/470 Bacteroidetes species isolated from the human gastrointestinal tract, as well as PULs derived from the experimental data reported in the literature. In 2018 PULDB offers access to 820 genomes, sampled from various environments and covering a much wider taxonomical range. A Krona dynamic chart was set up to facilitate browsing through taxonomy. Literature surveys now allows the presentation of the most recent (i) PUL repertoires deduced from RNAseq large-scale experiments, (ii) PULs that have been subjected to in-depth biochemical analysis and (iii) new Carbohydrate-Active enzyme (CAZyme) families that contributed to the refinement of PUL predictions. To improve PUL visualization and genome browsing, the previous annotation of genes encoding CAZymes, regulators, integrases and SusCD has now been expanded to include functionally relevant protein families whose genes are significantly found in the vicinity of PULs: Sulfatases, proteases, ROK repressors, epimerases and ATP-Binding Cassette and Major Facilitator Superfamily transporters. To cope with cases where susCD may be absent due to incomplete assemblies/split PULs, we present â CAZyme cluster' predictions. Finally, a PUL alignment tool, operating on the tagged families instead of amino-acid sequences, was integrated to retrieve PULs similar to a query of interest. The updated PULDB website is accessible at www.cazy.org/PULDB-new/","author":[{"dropping-particle":"","family":"Terrapon","given":"Nicolas","non-dropping-particle":"","parse-names":false,"suffix":""},{"dropping-particle":"","family":"Lombard","given":"Vincent","non-dropping-particle":"","parse-names":false,"suffix":""},{"dropping-particle":"","family":"Drula","given":"Élodie","non-dropping-particle":"","parse-names":false,"suffix":""},{"dropping-particle":"","family":"Lapébie","given":"Pascal","non-dropping-particle":"","parse-names":false,"suffix":""},{"dropping-particle":"","family":"Al-Masaudi","given":"Saad","non-dropping-particle":"","parse-names":false,"suffix":""},{"dropping-particle":"","family":"Gilbert","given":"Harry J.","non-dropping-particle":"","parse-names":false,"suffix":""},{"dropping-particle":"","family":"Henrissat","given":"Bernard","non-dropping-particle":"","parse-names":false,"suffix":""}],"container-title":"Nucleic Acids Research","id":"ITEM-1","issue":"D1","issued":{"date-parts":[["2018","1","4"]]},"page":"D677-D683","publisher":"Oxford Academic","title":"PULDB: the expanded database of Polysaccharide Utilization Loci","type":"article-journal","volume":"46"},"uris":["http://www.mendeley.com/documents/?uuid=2c2d3f59-5f52-3d3b-b73f-8203a7c20cd2"]}],"mendeley":{"formattedCitation":"(Terrapon et al., 2018)","plainTextFormattedCitation":"(Terrapon et al., 2018)","previouslyFormattedCitation":"(Terrapon et al., 2018)"},"properties":{"noteIndex":0},"schema":"https://github.com/citation-style-language/schema/raw/master/csl-citation.json"}</w:instrText>
      </w:r>
      <w:r>
        <w:rPr>
          <w:rFonts w:ascii="Times New Roman" w:hAnsi="Times New Roman"/>
          <w:sz w:val="24"/>
          <w:szCs w:val="24"/>
        </w:rPr>
        <w:fldChar w:fldCharType="separate"/>
      </w:r>
      <w:r w:rsidRPr="00BA78C9">
        <w:rPr>
          <w:rFonts w:ascii="Times New Roman" w:hAnsi="Times New Roman"/>
          <w:noProof/>
          <w:sz w:val="24"/>
          <w:szCs w:val="24"/>
        </w:rPr>
        <w:t>(Terrapon et al., 2018)</w:t>
      </w:r>
      <w:r>
        <w:rPr>
          <w:rFonts w:ascii="Times New Roman" w:hAnsi="Times New Roman"/>
          <w:sz w:val="24"/>
          <w:szCs w:val="24"/>
        </w:rPr>
        <w:fldChar w:fldCharType="end"/>
      </w:r>
      <w:r>
        <w:rPr>
          <w:rFonts w:ascii="Times New Roman" w:hAnsi="Times New Roman"/>
          <w:sz w:val="24"/>
          <w:szCs w:val="24"/>
        </w:rPr>
        <w:t xml:space="preserve"> databases for CAZy GH43 subfamily 16 found in the BSG </w:t>
      </w:r>
      <w:r w:rsidR="00811ABD">
        <w:rPr>
          <w:rFonts w:ascii="Times New Roman" w:hAnsi="Times New Roman"/>
          <w:sz w:val="24"/>
          <w:szCs w:val="24"/>
        </w:rPr>
        <w:t>sample</w:t>
      </w:r>
      <w:r>
        <w:rPr>
          <w:rFonts w:ascii="Times New Roman" w:hAnsi="Times New Roman"/>
          <w:sz w:val="24"/>
          <w:szCs w:val="24"/>
        </w:rPr>
        <w:t xml:space="preserve"> were associated with </w:t>
      </w:r>
      <w:r w:rsidRPr="00BA78C9">
        <w:rPr>
          <w:rFonts w:ascii="Times New Roman" w:hAnsi="Times New Roman"/>
          <w:i/>
          <w:sz w:val="24"/>
          <w:szCs w:val="24"/>
        </w:rPr>
        <w:t>S</w:t>
      </w:r>
      <w:r>
        <w:rPr>
          <w:rFonts w:ascii="Times New Roman" w:hAnsi="Times New Roman"/>
          <w:i/>
          <w:sz w:val="24"/>
          <w:szCs w:val="24"/>
        </w:rPr>
        <w:t xml:space="preserve">phingobacterium sp. </w:t>
      </w:r>
      <w:r>
        <w:rPr>
          <w:rFonts w:ascii="Times New Roman" w:hAnsi="Times New Roman"/>
          <w:sz w:val="24"/>
          <w:szCs w:val="24"/>
        </w:rPr>
        <w:t>(</w:t>
      </w:r>
      <w:r w:rsidRPr="00BA78C9">
        <w:rPr>
          <w:rFonts w:ascii="Times New Roman" w:hAnsi="Times New Roman"/>
          <w:b/>
          <w:sz w:val="24"/>
          <w:szCs w:val="24"/>
        </w:rPr>
        <w:t>Table 4.9</w:t>
      </w:r>
      <w:r>
        <w:rPr>
          <w:rFonts w:ascii="Times New Roman" w:hAnsi="Times New Roman"/>
          <w:sz w:val="24"/>
          <w:szCs w:val="24"/>
        </w:rPr>
        <w:t xml:space="preserve">). </w:t>
      </w:r>
      <w:r w:rsidR="00644A1F">
        <w:rPr>
          <w:rFonts w:ascii="Times New Roman" w:hAnsi="Times New Roman"/>
          <w:sz w:val="24"/>
          <w:szCs w:val="24"/>
        </w:rPr>
        <w:t>Possible reasons behind t</w:t>
      </w:r>
      <w:r>
        <w:rPr>
          <w:rFonts w:ascii="Times New Roman" w:hAnsi="Times New Roman"/>
          <w:sz w:val="24"/>
          <w:szCs w:val="24"/>
        </w:rPr>
        <w:t xml:space="preserve">his </w:t>
      </w:r>
      <w:r w:rsidR="00644A1F">
        <w:rPr>
          <w:rFonts w:ascii="Times New Roman" w:hAnsi="Times New Roman"/>
          <w:sz w:val="24"/>
          <w:szCs w:val="24"/>
        </w:rPr>
        <w:t xml:space="preserve">observation </w:t>
      </w:r>
      <w:r>
        <w:rPr>
          <w:rFonts w:ascii="Times New Roman" w:hAnsi="Times New Roman"/>
          <w:sz w:val="24"/>
          <w:szCs w:val="24"/>
        </w:rPr>
        <w:t xml:space="preserve">could be </w:t>
      </w:r>
      <w:r w:rsidR="00644A1F">
        <w:rPr>
          <w:rFonts w:ascii="Times New Roman" w:hAnsi="Times New Roman"/>
          <w:sz w:val="24"/>
          <w:szCs w:val="24"/>
        </w:rPr>
        <w:t>that the highly abundant</w:t>
      </w:r>
      <w:r w:rsidR="00644A1F">
        <w:rPr>
          <w:rFonts w:ascii="Times New Roman" w:hAnsi="Times New Roman"/>
          <w:sz w:val="24"/>
          <w:szCs w:val="24"/>
        </w:rPr>
        <w:t xml:space="preserve"> </w:t>
      </w:r>
      <w:r>
        <w:rPr>
          <w:rFonts w:ascii="Times New Roman" w:hAnsi="Times New Roman"/>
          <w:i/>
          <w:sz w:val="24"/>
          <w:szCs w:val="24"/>
        </w:rPr>
        <w:t>Sphingobacterium</w:t>
      </w:r>
      <w:r w:rsidRPr="00BA78C9">
        <w:rPr>
          <w:rFonts w:ascii="Times New Roman" w:hAnsi="Times New Roman"/>
          <w:i/>
          <w:sz w:val="24"/>
          <w:szCs w:val="24"/>
        </w:rPr>
        <w:t xml:space="preserve"> sp.</w:t>
      </w:r>
      <w:r>
        <w:rPr>
          <w:rFonts w:ascii="Times New Roman" w:hAnsi="Times New Roman"/>
          <w:sz w:val="24"/>
          <w:szCs w:val="24"/>
        </w:rPr>
        <w:t xml:space="preserve"> identified from these </w:t>
      </w:r>
      <w:r w:rsidR="00910364">
        <w:rPr>
          <w:rFonts w:ascii="Times New Roman" w:hAnsi="Times New Roman"/>
          <w:sz w:val="24"/>
          <w:szCs w:val="24"/>
        </w:rPr>
        <w:t>metatranscriptomes</w:t>
      </w:r>
      <w:r>
        <w:rPr>
          <w:rFonts w:ascii="Times New Roman" w:hAnsi="Times New Roman"/>
          <w:sz w:val="24"/>
          <w:szCs w:val="24"/>
        </w:rPr>
        <w:t xml:space="preserve"> </w:t>
      </w:r>
      <w:r w:rsidR="00644A1F">
        <w:rPr>
          <w:rFonts w:ascii="Times New Roman" w:hAnsi="Times New Roman"/>
          <w:sz w:val="24"/>
          <w:szCs w:val="24"/>
        </w:rPr>
        <w:t>were involved in executing other functions in these metatranscriptomes</w:t>
      </w:r>
      <w:r w:rsidR="00644A1F">
        <w:rPr>
          <w:rStyle w:val="CommentReference"/>
        </w:rPr>
        <w:commentReference w:id="325"/>
      </w:r>
      <w:r w:rsidR="00644A1F">
        <w:rPr>
          <w:rStyle w:val="CommentReference"/>
        </w:rPr>
        <w:commentReference w:id="326"/>
      </w:r>
      <w:r w:rsidR="00644A1F">
        <w:rPr>
          <w:rFonts w:ascii="Times New Roman" w:hAnsi="Times New Roman"/>
          <w:sz w:val="24"/>
          <w:szCs w:val="24"/>
        </w:rPr>
        <w:t xml:space="preserve">, or that they </w:t>
      </w:r>
      <w:r>
        <w:rPr>
          <w:rFonts w:ascii="Times New Roman" w:hAnsi="Times New Roman"/>
          <w:sz w:val="24"/>
          <w:szCs w:val="24"/>
        </w:rPr>
        <w:t>were not organized into gene clusters</w:t>
      </w:r>
      <w:r w:rsidR="00644A1F">
        <w:rPr>
          <w:rFonts w:ascii="Times New Roman" w:hAnsi="Times New Roman"/>
          <w:sz w:val="24"/>
          <w:szCs w:val="24"/>
        </w:rPr>
        <w:t xml:space="preserve"> (PULs)</w:t>
      </w:r>
      <w:r>
        <w:rPr>
          <w:rFonts w:ascii="Times New Roman" w:hAnsi="Times New Roman"/>
          <w:sz w:val="24"/>
          <w:szCs w:val="24"/>
        </w:rPr>
        <w:t xml:space="preserve"> responsible for the breakdown of complex polysaccharides.</w:t>
      </w:r>
      <w:r w:rsidR="00644A1F">
        <w:rPr>
          <w:rFonts w:ascii="Times New Roman" w:hAnsi="Times New Roman"/>
          <w:sz w:val="24"/>
          <w:szCs w:val="24"/>
        </w:rPr>
        <w:t xml:space="preserve"> However, a study by </w:t>
      </w:r>
      <w:r w:rsidR="00644A1F">
        <w:rPr>
          <w:rFonts w:ascii="Times New Roman" w:hAnsi="Times New Roman"/>
          <w:sz w:val="24"/>
          <w:szCs w:val="24"/>
        </w:rPr>
        <w:fldChar w:fldCharType="begin" w:fldLock="1"/>
      </w:r>
      <w:r w:rsidR="003D1E40">
        <w:rPr>
          <w:rFonts w:ascii="Times New Roman" w:hAnsi="Times New Roman"/>
          <w:sz w:val="24"/>
          <w:szCs w:val="24"/>
        </w:rPr>
        <w:instrText>ADDIN CSL_CITATION {"citationItems":[{"id":"ITEM-1","itemData":{"DOI":"10.1128/AEM.01864-18","ISSN":"10985336","PMID":"30504212","abstract":"The larva of the black soldier fly (Hermetia illucens) has emerged as an efficient system for the bioconversion of organic waste. Although many research efforts are devoted to the optimization of rearing conditions to increase the yield of the bioconversion process, microbiological aspects related to this insect are still neglected. Here, we describe the microbiota of the midgut of H. illucens larvae, showing the effect of different diets and midgut regions in shaping microbial load and diversity. The bacterial communities residing in the three parts of the midgut, characterized by remarkable changes in luminal pH values, differed in terms of bacterial numbers and microbiota composition. The microbiota of the anterior part of the midgut showed the highest diversity, which gradually decreased along the midgut, whereas bacterial load had an opposite trend, being maximal in the posterior region. The results also showed that the influence of the microbial content of ingested food was limited to the anterior part of the midgut, and that the feeding activity of H. illucens larvae did not significantly affect the microbiota of the substrate. Moreover, a high protein content compared to other macronutrients in the feeding substrate seemed to favor midgut dysbiosis. The overall data indicate the importance of taking into account the presence of different midgut structural and functional domains, as well as the substrate microbiota, in any further study that aims at clarifying microbiological aspects concerning H. illucens larval midgut.","author":[{"dropping-particle":"","family":"Bruno","given":"Daniele","non-dropping-particle":"","parse-names":false,"suffix":""},{"dropping-particle":"","family":"Bonelli","given":"Marco","non-dropping-particle":"","parse-names":false,"suffix":""},{"dropping-particle":"","family":"Filippis","given":"Francesca","non-dropping-particle":"De","parse-names":false,"suffix":""},{"dropping-particle":"","family":"Lelio","given":"Ilaria","non-dropping-particle":"Di","parse-names":false,"suffix":""},{"dropping-particle":"","family":"Tettamanti","given":"Gianluca","non-dropping-particle":"","parse-names":false,"suffix":""},{"dropping-particle":"","family":"Casartelli","given":"Morena","non-dropping-particle":"","parse-names":false,"suffix":""},{"dropping-particle":"","family":"Ercolini","given":"Danilo","non-dropping-particle":"","parse-names":false,"suffix":""},{"dropping-particle":"","family":"Caccia","given":"Silvia","non-dropping-particle":"","parse-names":false,"suffix":""}],"container-title":"Applied and Environmental Microbiology","id":"ITEM-1","issue":"2","issued":{"date-parts":[["2019","1","15"]]},"publisher":"American Society for Microbiology","title":"The intestinal microbiota of Hermetia illucens larvae is affected by diet and shows a diverse composition in the different midgut regions","type":"article-journal","volume":"85"},"uris":["http://www.mendeley.com/documents/?uuid=5bc0116e-6b1f-3d67-b500-73e7aec77f56"]}],"mendeley":{"formattedCitation":"(Bruno et al., 2019)","plainTextFormattedCitation":"(Bruno et al., 2019)","previouslyFormattedCitation":"(Bruno et al., 2019)"},"properties":{"noteIndex":0},"schema":"https://github.com/citation-style-language/schema/raw/master/csl-citation.json"}</w:instrText>
      </w:r>
      <w:r w:rsidR="00644A1F">
        <w:rPr>
          <w:rFonts w:ascii="Times New Roman" w:hAnsi="Times New Roman"/>
          <w:sz w:val="24"/>
          <w:szCs w:val="24"/>
        </w:rPr>
        <w:fldChar w:fldCharType="separate"/>
      </w:r>
      <w:r w:rsidR="00644A1F" w:rsidRPr="00644A1F">
        <w:rPr>
          <w:rFonts w:ascii="Times New Roman" w:hAnsi="Times New Roman"/>
          <w:noProof/>
          <w:sz w:val="24"/>
          <w:szCs w:val="24"/>
        </w:rPr>
        <w:t>(Bruno et al., 2019)</w:t>
      </w:r>
      <w:r w:rsidR="00644A1F">
        <w:rPr>
          <w:rFonts w:ascii="Times New Roman" w:hAnsi="Times New Roman"/>
          <w:sz w:val="24"/>
          <w:szCs w:val="24"/>
        </w:rPr>
        <w:fldChar w:fldCharType="end"/>
      </w:r>
      <w:r w:rsidR="00644A1F">
        <w:rPr>
          <w:rFonts w:ascii="Times New Roman" w:hAnsi="Times New Roman"/>
          <w:sz w:val="24"/>
          <w:szCs w:val="24"/>
        </w:rPr>
        <w:t xml:space="preserve"> identified the high abundance of </w:t>
      </w:r>
      <w:r w:rsidR="00644A1F" w:rsidRPr="00644A1F">
        <w:rPr>
          <w:rFonts w:ascii="Times New Roman" w:hAnsi="Times New Roman"/>
          <w:i/>
          <w:sz w:val="24"/>
          <w:szCs w:val="24"/>
        </w:rPr>
        <w:t>Sphingobacterium</w:t>
      </w:r>
      <w:r w:rsidR="00644A1F">
        <w:rPr>
          <w:rFonts w:ascii="Times New Roman" w:hAnsi="Times New Roman"/>
          <w:sz w:val="24"/>
          <w:szCs w:val="24"/>
        </w:rPr>
        <w:t xml:space="preserve"> sp. to be associated with remarkable potential for degradation of complex polysaccharides. </w:t>
      </w:r>
      <w:r w:rsidR="00644A1F">
        <w:rPr>
          <w:rFonts w:ascii="Times New Roman" w:hAnsi="Times New Roman"/>
          <w:sz w:val="24"/>
          <w:szCs w:val="24"/>
        </w:rPr>
        <w:t>Since the PUL resources are recent, a</w:t>
      </w:r>
      <w:r w:rsidR="00644A1F">
        <w:rPr>
          <w:rFonts w:ascii="Times New Roman" w:hAnsi="Times New Roman"/>
          <w:sz w:val="24"/>
          <w:szCs w:val="24"/>
        </w:rPr>
        <w:t xml:space="preserve"> possible explanation for this could</w:t>
      </w:r>
      <w:r w:rsidR="00644A1F">
        <w:rPr>
          <w:rFonts w:ascii="Times New Roman" w:hAnsi="Times New Roman"/>
          <w:sz w:val="24"/>
          <w:szCs w:val="24"/>
        </w:rPr>
        <w:t xml:space="preserve"> </w:t>
      </w:r>
      <w:r w:rsidR="00644A1F">
        <w:rPr>
          <w:rFonts w:ascii="Times New Roman" w:hAnsi="Times New Roman"/>
          <w:sz w:val="24"/>
          <w:szCs w:val="24"/>
        </w:rPr>
        <w:t xml:space="preserve">be that PULs from </w:t>
      </w:r>
      <w:r w:rsidR="00644A1F" w:rsidRPr="00644A1F">
        <w:rPr>
          <w:rFonts w:ascii="Times New Roman" w:hAnsi="Times New Roman"/>
          <w:i/>
          <w:sz w:val="24"/>
          <w:szCs w:val="24"/>
        </w:rPr>
        <w:t>Sphingobacteri</w:t>
      </w:r>
      <w:r w:rsidR="00644A1F" w:rsidRPr="00644A1F">
        <w:rPr>
          <w:rFonts w:ascii="Times New Roman" w:hAnsi="Times New Roman"/>
          <w:i/>
          <w:sz w:val="24"/>
          <w:szCs w:val="24"/>
        </w:rPr>
        <w:t>um</w:t>
      </w:r>
      <w:r w:rsidR="00644A1F">
        <w:rPr>
          <w:rFonts w:ascii="Times New Roman" w:hAnsi="Times New Roman"/>
          <w:sz w:val="24"/>
          <w:szCs w:val="24"/>
        </w:rPr>
        <w:t xml:space="preserve"> sp. </w:t>
      </w:r>
      <w:r w:rsidR="00644A1F">
        <w:rPr>
          <w:rFonts w:ascii="Times New Roman" w:hAnsi="Times New Roman"/>
          <w:sz w:val="24"/>
          <w:szCs w:val="24"/>
        </w:rPr>
        <w:t>are yet to be identified and curated.</w:t>
      </w:r>
      <w:r w:rsidR="00644A1F">
        <w:rPr>
          <w:rFonts w:ascii="Times New Roman" w:hAnsi="Times New Roman"/>
          <w:sz w:val="24"/>
          <w:szCs w:val="24"/>
        </w:rPr>
        <w:t xml:space="preserve"> </w:t>
      </w:r>
      <w:r w:rsidR="00644A1F">
        <w:rPr>
          <w:rFonts w:ascii="Times New Roman" w:hAnsi="Times New Roman"/>
          <w:sz w:val="24"/>
          <w:szCs w:val="24"/>
        </w:rPr>
        <w:fldChar w:fldCharType="begin" w:fldLock="1"/>
      </w:r>
      <w:r w:rsidR="00644A1F">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sidR="00644A1F">
        <w:rPr>
          <w:rFonts w:ascii="Times New Roman" w:hAnsi="Times New Roman"/>
          <w:sz w:val="24"/>
          <w:szCs w:val="24"/>
        </w:rPr>
        <w:fldChar w:fldCharType="separate"/>
      </w:r>
      <w:r w:rsidR="00644A1F" w:rsidRPr="00644A1F">
        <w:rPr>
          <w:rFonts w:ascii="Times New Roman" w:hAnsi="Times New Roman"/>
          <w:noProof/>
          <w:sz w:val="24"/>
          <w:szCs w:val="24"/>
        </w:rPr>
        <w:t>(Yang et al., 2021)</w:t>
      </w:r>
      <w:r w:rsidR="00644A1F">
        <w:rPr>
          <w:rFonts w:ascii="Times New Roman" w:hAnsi="Times New Roman"/>
          <w:sz w:val="24"/>
          <w:szCs w:val="24"/>
        </w:rPr>
        <w:fldChar w:fldCharType="end"/>
      </w:r>
      <w:r w:rsidR="00644A1F">
        <w:rPr>
          <w:rFonts w:ascii="Times New Roman" w:hAnsi="Times New Roman"/>
          <w:sz w:val="24"/>
          <w:szCs w:val="24"/>
        </w:rPr>
        <w:t xml:space="preserve"> identified </w:t>
      </w:r>
      <w:r w:rsidR="00644A1F" w:rsidRPr="00644A1F">
        <w:rPr>
          <w:rFonts w:ascii="Times New Roman" w:hAnsi="Times New Roman"/>
          <w:i/>
          <w:sz w:val="24"/>
          <w:szCs w:val="24"/>
        </w:rPr>
        <w:t>Shphingobacterium</w:t>
      </w:r>
      <w:r w:rsidR="00644A1F">
        <w:rPr>
          <w:rFonts w:ascii="Times New Roman" w:hAnsi="Times New Roman"/>
          <w:sz w:val="24"/>
          <w:szCs w:val="24"/>
        </w:rPr>
        <w:t xml:space="preserve"> sp.</w:t>
      </w:r>
      <w:r>
        <w:rPr>
          <w:rFonts w:ascii="Times New Roman" w:hAnsi="Times New Roman"/>
          <w:sz w:val="24"/>
          <w:szCs w:val="24"/>
        </w:rPr>
        <w:t xml:space="preserve"> </w:t>
      </w:r>
      <w:r w:rsidR="00644A1F">
        <w:rPr>
          <w:rFonts w:ascii="Times New Roman" w:hAnsi="Times New Roman"/>
          <w:sz w:val="24"/>
          <w:szCs w:val="24"/>
        </w:rPr>
        <w:t xml:space="preserve">to be highly abundant (&gt;5%) in starved groups of BSF larvae. This differed from the results obtained in our study, which showed higher dominance of </w:t>
      </w:r>
      <w:r w:rsidR="00644A1F" w:rsidRPr="00644A1F">
        <w:rPr>
          <w:rFonts w:ascii="Times New Roman" w:hAnsi="Times New Roman"/>
          <w:i/>
          <w:sz w:val="24"/>
          <w:szCs w:val="24"/>
        </w:rPr>
        <w:t xml:space="preserve">Sphingobacterium </w:t>
      </w:r>
      <w:r w:rsidR="00644A1F" w:rsidRPr="00644A1F">
        <w:rPr>
          <w:rFonts w:ascii="Times New Roman" w:hAnsi="Times New Roman"/>
          <w:sz w:val="24"/>
          <w:szCs w:val="24"/>
        </w:rPr>
        <w:t>sp</w:t>
      </w:r>
      <w:r w:rsidR="00644A1F" w:rsidRPr="00644A1F">
        <w:rPr>
          <w:rFonts w:ascii="Times New Roman" w:hAnsi="Times New Roman"/>
          <w:i/>
          <w:sz w:val="24"/>
          <w:szCs w:val="24"/>
        </w:rPr>
        <w:t>.</w:t>
      </w:r>
      <w:r w:rsidR="00644A1F">
        <w:rPr>
          <w:rFonts w:ascii="Times New Roman" w:hAnsi="Times New Roman"/>
          <w:sz w:val="24"/>
          <w:szCs w:val="24"/>
        </w:rPr>
        <w:t xml:space="preserve"> in the larvae fed on more digestible dietary substrates such as CF and CM. </w:t>
      </w:r>
      <w:r w:rsidRPr="00644A1F">
        <w:rPr>
          <w:rFonts w:ascii="Times New Roman" w:hAnsi="Times New Roman"/>
          <w:i/>
          <w:sz w:val="24"/>
          <w:szCs w:val="24"/>
        </w:rPr>
        <w:t>Sphingobacteri</w:t>
      </w:r>
      <w:r w:rsidR="00644A1F" w:rsidRPr="00644A1F">
        <w:rPr>
          <w:rFonts w:ascii="Times New Roman" w:hAnsi="Times New Roman"/>
          <w:i/>
          <w:sz w:val="24"/>
          <w:szCs w:val="24"/>
        </w:rPr>
        <w:t>um</w:t>
      </w:r>
      <w:r w:rsidR="00644A1F">
        <w:rPr>
          <w:rFonts w:ascii="Times New Roman" w:hAnsi="Times New Roman"/>
          <w:sz w:val="24"/>
          <w:szCs w:val="24"/>
        </w:rPr>
        <w:t xml:space="preserve"> sp.</w:t>
      </w:r>
      <w:r>
        <w:rPr>
          <w:rFonts w:ascii="Times New Roman" w:hAnsi="Times New Roman"/>
          <w:sz w:val="24"/>
          <w:szCs w:val="24"/>
        </w:rPr>
        <w:t xml:space="preserve"> have been identified from some BSF studies to constitute the core gut microbiota</w:t>
      </w:r>
      <w:r w:rsidR="004B3E60">
        <w:rPr>
          <w:rFonts w:ascii="Times New Roman" w:hAnsi="Times New Roman"/>
          <w:sz w:val="24"/>
          <w:szCs w:val="24"/>
        </w:rPr>
        <w:t xml:space="preserve"> </w:t>
      </w:r>
      <w:r w:rsidR="004B3E60">
        <w:rPr>
          <w:rFonts w:ascii="Times New Roman" w:hAnsi="Times New Roman"/>
          <w:sz w:val="24"/>
          <w:szCs w:val="24"/>
        </w:rPr>
        <w:fldChar w:fldCharType="begin" w:fldLock="1"/>
      </w:r>
      <w:r w:rsidR="001F748C">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Larvae","type":"article-journal","volume":"12"},"uris":["http://www.mendeley.com/documents/?uuid=4bd3e6a4-ae54-3735-af0c-76b8a953766d"]},{"id":"ITEM-2","itemData":{"DOI":"10.1186/S13213-021-01626-8/FIGURES/4","ISSN":"18692044","abstract":"Purpose: Black soldier fly transforms organic waste into insect protein and fat, which makes it valuable for ecological utilization. This process is associated with the intestinal microbiota. This research was developed to determine the type and functional characteristics of intestinal microbiota present in black soldier fly larvae. Methods: In this research, metagenomics has been used to study black soldier fly larvae gut bacteria, which involves the high abundance of the gut microbe advantage bacterium group, the impact, and the physiological functions of the microbiota. Furthermore, intestinal bacteria and their related functions were investigated by bioinformatics analysis to evaluate potential microbial strains that may be used to improve feed utilization efficiency in factory farming. Result: The results showed that black soldier fly larvae’s intestine contains more than 11,000 bacteria. The high relative abundance of group W (larvae fed with 75% wheat bran and 25% soybean powder) may promote feed utilization efficiency, whereas high relative abundance of group T microbiota (larvae fed with 75% wheat bran and 25% soybean powder supplemented with 1% tetracycline) may play an important role in black soldier fly larvae survival. Conclusion: The gut bacteria in black soldier fly larvae were involved in polysaccharide biosynthesis and metabolism, translation, membrane transport, energy metabolism, cytoskeleton, extracellular structures, inorganic ion transport and metabolism, nucleotide metabolism, and coenzyme transport physiological processes. The 35 significant differential microbes in group W may have a positive impact on feed utilization and physiological process.","author":[{"dropping-particle":"","family":"Zhineng","given":"Yuan","non-dropping-particle":"","parse-names":false,"suffix":""},{"dropping-particle":"","family":"Ying","given":"Ma","non-dropping-particle":"","parse-names":false,"suffix":""},{"dropping-particle":"","family":"Bingjie","given":"Tang","non-dropping-particle":"","parse-names":false,"suffix":""},{"dropping-particle":"","family":"Rouxian","given":"Zeng","non-dropping-particle":"","parse-names":false,"suffix":""},{"dropping-particle":"","family":"Qiang","given":"Zhou","non-dropping-particle":"","parse-names":false,"suffix":""}],"container-title":"Annals of Microbiology","id":"ITEM-2","issue":"1","issued":{"date-parts":[["2021","12","1"]]},"page":"1-9","publisher":"BioMed Central Ltd","title":"Intestinal microbiota and functional characteristics of black soldier fly larvae (Hermetia illucens)","type":"article-journal","volume":"71"},"uris":["http://www.mendeley.com/documents/?uuid=ae2afdd7-8a90-3aaa-a07d-1cd9fbe61ffe"]},{"id":"ITEM-3","itemData":{"DOI":"10.3390/microorganisms9081642","ISBN":"4964197219170","ISSN":"20762607","abstract":"Black soldier fly larvae (BSFL) are fast-growing, resilient insects that can break down a variety of organic substrates and convert them into valuable proteins and lipids for applications in the feed industry. Decomposition is mediated by an abundant and versatile gut microbiome, which has been studied for more than a decade. However, little is known about the phylogeny, properties and functions of bacterial isolates from the BSFL gut. We therefore characterized the BSFL gut microbiome in detail, evaluating bacterial diversity by culture-dependent methods and amplicon sequencing of the 16S rRNA gene. Redundant strains were identified by genomic fingerprinting and 105 non-redundant isolates were then tested for their ability to inhibit pathogens. We cultivated representatives of 26 genera, covering 47% of the families and 33% of the genera detected by amplicon sequencing. Among these isolates, we found several representatives of the most abundant genera: Morganella, Enterococcus, Proteus and Providencia. We also isolated diverse members of the less-abundant phylum Actinobacteria, and a novel genus of the order Clostridiales. We found that 15 of the isolates inhibited at least one of the tested pathogens, suggesting a role in helping to prevent colonization by pathogens in the gut. The resulting culture collection of unique BSFL gut bacteria provides a promising resource for multiple industrial applications.","author":[{"dropping-particle":"","family":"Tegtmeier","given":"Dorothee","non-dropping-particle":"","parse-names":false,"suffix":""},{"dropping-particle":"","family":"Hurka","given":"Sabine","non-dropping-particle":"","parse-names":false,"suffix":""},{"dropping-particle":"","family":"Mihajlovic","given":"Sanja","non-dropping-particle":"","parse-names":false,"suffix":""},{"dropping-particle":"","family":"Bodenschatz","given":"Maren","non-dropping-particle":"","parse-names":false,"suffix":""},{"dropping-particle":"","family":"Schlimbach","given":"Stephanie","non-dropping-particle":"","parse-names":false,"suffix":""},{"dropping-particle":"","family":"Vilcinskas","given":"Andreas","non-dropping-particle":"","parse-names":false,"suffix":""}],"container-title":"Microorganisms","id":"ITEM-3","issue":"8","issued":{"date-parts":[["2021"]]},"title":"Culture-independent and culture-dependent characterization of the black soldier fly gut microbiome reveals a large proportion of culturable bacteria with potential for industrial applications","type":"article-journal","volume":"9"},"uris":["http://www.mendeley.com/documents/?uuid=ee0e2782-dce6-4b53-b3d8-6a55336103fa"]}],"mendeley":{"formattedCitation":"(Tegtmeier et al., 2021; Yang et al., 2021; Zhineng et al., 2021)","plainTextFormattedCitation":"(Tegtmeier et al., 2021; Yang et al., 2021; Zhineng et al., 2021)","previouslyFormattedCitation":"(Tegtmeier et al., 2021; Yang et al., 2021; Zhineng et al., 2021)"},"properties":{"noteIndex":0},"schema":"https://github.com/citation-style-language/schema/raw/master/csl-citation.json"}</w:instrText>
      </w:r>
      <w:r w:rsidR="004B3E60">
        <w:rPr>
          <w:rFonts w:ascii="Times New Roman" w:hAnsi="Times New Roman"/>
          <w:sz w:val="24"/>
          <w:szCs w:val="24"/>
        </w:rPr>
        <w:fldChar w:fldCharType="separate"/>
      </w:r>
      <w:r w:rsidR="004B3E60" w:rsidRPr="004B3E60">
        <w:rPr>
          <w:rFonts w:ascii="Times New Roman" w:hAnsi="Times New Roman"/>
          <w:noProof/>
          <w:sz w:val="24"/>
          <w:szCs w:val="24"/>
        </w:rPr>
        <w:t>(Tegtmeier et al., 2021; Yang et al., 2021; Zhineng et al., 2021)</w:t>
      </w:r>
      <w:r w:rsidR="004B3E60">
        <w:rPr>
          <w:rFonts w:ascii="Times New Roman" w:hAnsi="Times New Roman"/>
          <w:sz w:val="24"/>
          <w:szCs w:val="24"/>
        </w:rPr>
        <w:fldChar w:fldCharType="end"/>
      </w:r>
      <w:commentRangeStart w:id="327"/>
      <w:commentRangeStart w:id="328"/>
      <w:r>
        <w:rPr>
          <w:rFonts w:ascii="Times New Roman" w:hAnsi="Times New Roman"/>
          <w:sz w:val="24"/>
          <w:szCs w:val="24"/>
        </w:rPr>
        <w:t xml:space="preserve">, </w:t>
      </w:r>
      <w:commentRangeEnd w:id="327"/>
      <w:r w:rsidR="00C63586">
        <w:rPr>
          <w:rStyle w:val="CommentReference"/>
        </w:rPr>
        <w:commentReference w:id="327"/>
      </w:r>
      <w:commentRangeEnd w:id="328"/>
      <w:r w:rsidR="004B3E60">
        <w:rPr>
          <w:rStyle w:val="CommentReference"/>
        </w:rPr>
        <w:commentReference w:id="328"/>
      </w:r>
      <w:r>
        <w:rPr>
          <w:rFonts w:ascii="Times New Roman" w:hAnsi="Times New Roman"/>
          <w:sz w:val="24"/>
          <w:szCs w:val="24"/>
        </w:rPr>
        <w:t xml:space="preserve">but in none of these studies </w:t>
      </w:r>
      <w:r w:rsidR="00786990">
        <w:rPr>
          <w:rFonts w:ascii="Times New Roman" w:hAnsi="Times New Roman"/>
          <w:sz w:val="24"/>
          <w:szCs w:val="24"/>
        </w:rPr>
        <w:t>were</w:t>
      </w:r>
      <w:r>
        <w:rPr>
          <w:rFonts w:ascii="Times New Roman" w:hAnsi="Times New Roman"/>
          <w:sz w:val="24"/>
          <w:szCs w:val="24"/>
        </w:rPr>
        <w:t xml:space="preserve"> they been identified as the most dominant species. </w:t>
      </w:r>
    </w:p>
    <w:p w14:paraId="1070FE2B" w14:textId="33C361B2" w:rsidR="00202D7C" w:rsidRDefault="00202D7C" w:rsidP="00782692">
      <w:pPr>
        <w:spacing w:line="360" w:lineRule="auto"/>
        <w:jc w:val="both"/>
        <w:rPr>
          <w:rFonts w:ascii="Times New Roman" w:hAnsi="Times New Roman"/>
          <w:sz w:val="24"/>
          <w:szCs w:val="24"/>
        </w:rPr>
      </w:pPr>
      <w:commentRangeStart w:id="329"/>
      <w:r>
        <w:rPr>
          <w:rFonts w:ascii="Times New Roman" w:hAnsi="Times New Roman"/>
          <w:sz w:val="24"/>
          <w:szCs w:val="24"/>
        </w:rPr>
        <w:t>Taxonomic</w:t>
      </w:r>
      <w:r>
        <w:rPr>
          <w:rFonts w:ascii="Times New Roman" w:hAnsi="Times New Roman"/>
          <w:sz w:val="24"/>
          <w:szCs w:val="24"/>
        </w:rPr>
        <w:t xml:space="preserve"> validation using 16S rRNA sequences</w:t>
      </w:r>
      <w:r>
        <w:rPr>
          <w:rFonts w:ascii="Times New Roman" w:hAnsi="Times New Roman"/>
          <w:sz w:val="24"/>
          <w:szCs w:val="24"/>
        </w:rPr>
        <w:t xml:space="preserve"> subset to</w:t>
      </w:r>
      <w:r>
        <w:rPr>
          <w:rFonts w:ascii="Times New Roman" w:hAnsi="Times New Roman"/>
          <w:sz w:val="24"/>
          <w:szCs w:val="24"/>
        </w:rPr>
        <w:t xml:space="preserve"> order Bacteroidales revealed genera </w:t>
      </w:r>
      <w:commentRangeStart w:id="330"/>
      <w:commentRangeStart w:id="331"/>
      <w:r w:rsidRPr="00176678">
        <w:rPr>
          <w:rFonts w:ascii="Times New Roman" w:hAnsi="Times New Roman"/>
          <w:i/>
          <w:sz w:val="24"/>
          <w:szCs w:val="24"/>
        </w:rPr>
        <w:t>Coprobacter</w:t>
      </w:r>
      <w:r>
        <w:rPr>
          <w:rFonts w:ascii="Times New Roman" w:hAnsi="Times New Roman"/>
          <w:sz w:val="24"/>
          <w:szCs w:val="24"/>
        </w:rPr>
        <w:t xml:space="preserve"> and </w:t>
      </w:r>
      <w:r w:rsidRPr="00176678">
        <w:rPr>
          <w:rFonts w:ascii="Times New Roman" w:hAnsi="Times New Roman"/>
          <w:i/>
          <w:sz w:val="24"/>
          <w:szCs w:val="24"/>
        </w:rPr>
        <w:t>Prevotella</w:t>
      </w:r>
      <w:r>
        <w:rPr>
          <w:rFonts w:ascii="Times New Roman" w:hAnsi="Times New Roman"/>
          <w:sz w:val="24"/>
          <w:szCs w:val="24"/>
        </w:rPr>
        <w:t xml:space="preserve"> as among the five most abundant genera in all dietary substrates </w:t>
      </w:r>
      <w:commentRangeEnd w:id="330"/>
      <w:r>
        <w:rPr>
          <w:rStyle w:val="CommentReference"/>
        </w:rPr>
        <w:commentReference w:id="330"/>
      </w:r>
      <w:commentRangeEnd w:id="331"/>
      <w:r>
        <w:rPr>
          <w:rStyle w:val="CommentReference"/>
        </w:rPr>
        <w:commentReference w:id="331"/>
      </w:r>
      <w:r>
        <w:rPr>
          <w:rFonts w:ascii="Times New Roman" w:hAnsi="Times New Roman"/>
          <w:sz w:val="24"/>
          <w:szCs w:val="24"/>
        </w:rPr>
        <w:t>(</w:t>
      </w:r>
      <w:r w:rsidRPr="00176678">
        <w:rPr>
          <w:rFonts w:ascii="Times New Roman" w:hAnsi="Times New Roman"/>
          <w:b/>
          <w:sz w:val="24"/>
          <w:szCs w:val="24"/>
        </w:rPr>
        <w:t>Figure 18</w:t>
      </w:r>
      <w:r>
        <w:rPr>
          <w:rFonts w:ascii="Times New Roman" w:hAnsi="Times New Roman"/>
          <w:sz w:val="24"/>
          <w:szCs w:val="24"/>
        </w:rPr>
        <w:t xml:space="preserve">). However, in metatranscriptomic analysis, genus </w:t>
      </w:r>
      <w:r w:rsidRPr="00176678">
        <w:rPr>
          <w:rFonts w:ascii="Times New Roman" w:hAnsi="Times New Roman"/>
          <w:i/>
          <w:sz w:val="24"/>
          <w:szCs w:val="24"/>
        </w:rPr>
        <w:t>Prevotella</w:t>
      </w:r>
      <w:r>
        <w:rPr>
          <w:rFonts w:ascii="Times New Roman" w:hAnsi="Times New Roman"/>
          <w:sz w:val="24"/>
          <w:szCs w:val="24"/>
        </w:rPr>
        <w:t xml:space="preserve"> was only found to be among the most abundant genera in the highly lignocellulosic BSG diet, while genus </w:t>
      </w:r>
      <w:r w:rsidRPr="00176678">
        <w:rPr>
          <w:rFonts w:ascii="Times New Roman" w:hAnsi="Times New Roman"/>
          <w:i/>
          <w:sz w:val="24"/>
          <w:szCs w:val="24"/>
        </w:rPr>
        <w:t xml:space="preserve">Coprobacter </w:t>
      </w:r>
      <w:r>
        <w:rPr>
          <w:rFonts w:ascii="Times New Roman" w:hAnsi="Times New Roman"/>
          <w:sz w:val="24"/>
          <w:szCs w:val="24"/>
        </w:rPr>
        <w:t xml:space="preserve">was not identified among the four most abundant genera in any of the metatranscriptomes. Nonetheless, genera </w:t>
      </w:r>
      <w:r w:rsidRPr="00176678">
        <w:rPr>
          <w:rFonts w:ascii="Times New Roman" w:hAnsi="Times New Roman"/>
          <w:i/>
          <w:sz w:val="24"/>
          <w:szCs w:val="24"/>
        </w:rPr>
        <w:t>Bacteroides</w:t>
      </w:r>
      <w:r>
        <w:rPr>
          <w:rFonts w:ascii="Times New Roman" w:hAnsi="Times New Roman"/>
          <w:sz w:val="24"/>
          <w:szCs w:val="24"/>
        </w:rPr>
        <w:t xml:space="preserve"> and </w:t>
      </w:r>
      <w:r w:rsidRPr="00176678">
        <w:rPr>
          <w:rFonts w:ascii="Times New Roman" w:hAnsi="Times New Roman"/>
          <w:i/>
          <w:sz w:val="24"/>
          <w:szCs w:val="24"/>
        </w:rPr>
        <w:t>Dysgonomonas</w:t>
      </w:r>
      <w:r>
        <w:rPr>
          <w:rFonts w:ascii="Times New Roman" w:hAnsi="Times New Roman"/>
          <w:sz w:val="24"/>
          <w:szCs w:val="24"/>
        </w:rPr>
        <w:t xml:space="preserve"> that were abundant in the highly lignocellulosic BSG and WH metatranscriptomes, were also found to be among the most abundant in their respective 16S rRNA sequences. </w:t>
      </w:r>
      <w:commentRangeEnd w:id="329"/>
      <w:r>
        <w:rPr>
          <w:rStyle w:val="CommentReference"/>
        </w:rPr>
        <w:commentReference w:id="329"/>
      </w:r>
      <w:commentRangeStart w:id="332"/>
      <w:r>
        <w:rPr>
          <w:rFonts w:ascii="Times New Roman" w:hAnsi="Times New Roman"/>
          <w:sz w:val="24"/>
          <w:szCs w:val="24"/>
        </w:rPr>
        <w:t>These additional bacterial genera identified from the 16S rRNA analysis were possibly representative of the inactive gut microbiota. These bacteria may have not been identified with metatranscriptomic analysis whose focus is on microbes with active functions in the microbial community.</w:t>
      </w:r>
      <w:commentRangeEnd w:id="332"/>
      <w:r>
        <w:rPr>
          <w:rStyle w:val="CommentReference"/>
        </w:rPr>
        <w:commentReference w:id="332"/>
      </w:r>
      <w:r>
        <w:rPr>
          <w:rFonts w:ascii="Times New Roman" w:hAnsi="Times New Roman"/>
          <w:sz w:val="24"/>
          <w:szCs w:val="24"/>
        </w:rPr>
        <w:t xml:space="preserve"> Other possible reasons behind this discrepancy may have arisen from the misclassification of short-length sequences that are highly similar, or due to sequencing and basecalling errors. Moreover, the 16S rRNA sequences were filtered before the </w:t>
      </w:r>
      <w:r>
        <w:rPr>
          <w:rFonts w:ascii="Times New Roman" w:hAnsi="Times New Roman"/>
          <w:sz w:val="24"/>
          <w:szCs w:val="24"/>
        </w:rPr>
        <w:lastRenderedPageBreak/>
        <w:t xml:space="preserve">error correction step, and no specific variable region of the 16S rRNA gene was being targeted by these filtered sequences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{"citationItems":[{"id":"ITEM-1","itemData":{"DOI":"10.1038/s41598-020-80826-9","ISBN":"0123456789","ISSN":"2045-2322","PMID":"33462291","abstract":"Characterizing the microbial communities inhabiting specimens is one of the primary objectives of microbiome studies. A short-read sequencing platform for reading partial regions of the 16S rRNA gene is most commonly used by reducing the cost burden of next-generation sequencing (NGS), but misclassification at the species level due to its length being too short to consider sequence similarity remains a challenge. Loop Genomics recently proposed a new 16S full-length-based synthetic long-read sequencing technology (sFL16S). We compared a 16S full-length-based synthetic long-read (sFL16S) and V3-V4 short-read (V3V4) methods using 24 human GUT microbiota samples. Our comparison analyses of sFL16S and V3V4 sequencing data showed that they were highly similar at all classification resolutions except the species level. At the species level, we confirmed that sFL16S showed better resolutions than V3V4 in analyses of alpha-diversity, relative abundance frequency and identification accuracy. Furthermore, we demonstrated that sFL16S could overcome the microbial misidentification caused by different sequence similarity in each 16S variable region through comparison the identification accuracy of Bifidobacterium, Bacteroides, and Alistipes strains classified from both methods. Therefore, this study suggests that the new sFL16S method is a suitable tool to overcome the weakness of the V3V4 method.","author":[{"dropping-particle":"","family":"Jeong","given":"Jinuk","non-dropping-particle":"","parse-names":false,"suffix":""},{"dropping-particle":"","family":"Yun","given":"Kyeongeui","non-dropping-particle":"","parse-names":false,"suffix":""},{"dropping-particle":"","family":"Mun","given":"Seyoung","non-dropping-particle":"","parse-names":false,"suffix":""},{"dropping-particle":"","family":"Chung","given":"Won Hyong","non-dropping-particle":"","parse-names":false,"suffix":""},{"dropping-particle":"","family":"Choi","given":"Song Yi","non-dropping-particle":"","parse-names":false,"suffix":""},{"dropping-particle":"do","family":"Nam","given":"Young","non-dropping-particle":"","parse-names":false,"suffix":""},{"dropping-particle":"","family":"Lim","given":"Mi Young","non-dropping-particle":"","parse-names":false,"suffix":""},{"dropping-particle":"","family":"Hong","given":"Chang Pyo","non-dropping-particle":"","parse-names":false,"suffix":""},{"dropping-particle":"","family":"Park","given":"Chan Hyeok","non-dropping-particle":"","parse-names":false,"suffix":""},{"dropping-particle":"","family":"Ahn","given":"Yong","non-dropping-particle":"","parse-names":false,"suffix":""},{"dropping-particle":"","family":"Han","given":"Kyudong","non-dropping-particle":"","parse-names":false,"suffix":""}],"container-title":"Scientific Reports 2021 11:1","id":"ITEM-1","issue":"1","issued":{"date-parts":[["2021","1","18"]]},"page":"1-12","publisher":"Nature Publishing Group","title":"The effect of taxonomic classification by full-length 16S rRNA sequencing with a synthetic long-read technology","type":"article-journal","volume":"11"},"uris":["http://www.mendeley.com/documents/?uuid=ddf1abec-cb10-33ac-aca2-97ba8a6597ce"]}],"mendeley":{"formattedCitation":"(Jeong et al., 2021)","plainTextFormattedCitation":"(Jeong et al., 2021)","previouslyFormattedCitation":"(Jeong et al., 2021)"},"properties":{"noteIndex":0},"schema":"https://github.com/citation-style-language/schema/raw/master/csl-citation.json"}</w:instrText>
      </w:r>
      <w:r>
        <w:rPr>
          <w:rFonts w:ascii="Times New Roman" w:hAnsi="Times New Roman"/>
          <w:sz w:val="24"/>
          <w:szCs w:val="24"/>
        </w:rPr>
        <w:fldChar w:fldCharType="separate"/>
      </w:r>
      <w:r w:rsidRPr="00176678">
        <w:rPr>
          <w:rFonts w:ascii="Times New Roman" w:hAnsi="Times New Roman"/>
          <w:noProof/>
          <w:sz w:val="24"/>
          <w:szCs w:val="24"/>
        </w:rPr>
        <w:t>(Jeong et al., 2021)</w:t>
      </w:r>
      <w:r>
        <w:rPr>
          <w:rFonts w:ascii="Times New Roman" w:hAnsi="Times New Roman"/>
          <w:sz w:val="24"/>
          <w:szCs w:val="24"/>
        </w:rPr>
        <w:fldChar w:fldCharType="end"/>
      </w:r>
      <w:r>
        <w:rPr>
          <w:rFonts w:ascii="Times New Roman" w:hAnsi="Times New Roman"/>
          <w:sz w:val="24"/>
          <w:szCs w:val="24"/>
        </w:rPr>
        <w:t xml:space="preserve">. Additionally, the 85% identity threshold set while filtering for the 16S rRNA sequences to rescue more sequences may have been too lenient and could have been a likely source of taxonomic misclassification. Taxonomic classification with 16S rRNA sequences has been reported to be more accurate with a high abundance of sequence reads and a high identity threshold (~99%)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{"citationItems":[{"id":"ITEM-1","itemData":{"DOI":"10.1038/s41467-019-12669-6","ISSN":"2041-1723","PMID":"31604942","abstract":"Popular naive Bayes taxonomic classifiers for amplicon sequences assume that all species in the reference database are equally likely to be observed. We demonstrate that classification accuracy degrades linearly with the degree to which that assumption is violated, and in practice it is always violated. By incorporating environment-specific taxonomic abundance information, we demonstrate a significant increase in the species-level classification accuracy across common sample types. At the species level, overall average error rates decline from 25% to 14%, which is favourably comparable to the error rates that existing classifiers achieve at the genus level (16%). Our findings indicate that for most practical purposes, the assumption that reference species are equally likely to be observed is untenable. q2-clawback provides a straightforward alternative for samples from common environments. Taxonomy classification of amplicon sequences is an important step in investigating microbial communities in microbiome analysis. Here, the authors show incorporating environment-specific taxonomic abundance information can lead to improved species-level classification accuracy across common sample types.","author":[{"dropping-particle":"","family":"Kaehler","given":"Benjamin D.","non-dropping-particle":"","parse-names":false,"suffix":""},{"dropping-particle":"","family":"Bokulich","given":"Nicholas A.","non-dropping-particle":"","parse-names":false,"suffix":""},{"dropping-particle":"","family":"McDonald","given":"Daniel","non-dropping-particle":"","parse-names":false,"suffix":""},{"dropping-particle":"","family":"Knight","given":"Rob","non-dropping-particle":"","parse-names":false,"suffix":""},{"dropping-particle":"","family":"Caporaso","given":"J. Gregory","non-dropping-particle":"","parse-names":false,"suffix":""},{"dropping-particle":"","family":"Huttley","given":"Gavin A.","non-dropping-particle":"","parse-names":false,"suffix":""}],"container-title":"Nature Communications 2019 10:1","id":"ITEM-1","issue":"1","issued":{"date-parts":[["2019","10","11"]]},"page":"1-10","publisher":"Nature Publishing Group","title":"Species abundance information improves sequence taxonomy classification accuracy","type":"article-journal","volume":"10"},"uris":["http://www.mendeley.com/documents/?uuid=2bfa0a80-c3ea-3f56-a6bc-0ef7af4b4cc2"]}],"mendeley":{"formattedCitation":"(Kaehler et al., 2019)","plainTextFormattedCitation":"(Kaehler et al., 2019)","previouslyFormattedCitation":"(Kaehler et al., 2019)"},"properties":{"noteIndex":0},"schema":"https://github.com/citation-style-language/schema/raw/master/csl-citation.json"}</w:instrText>
      </w:r>
      <w:r>
        <w:rPr>
          <w:rFonts w:ascii="Times New Roman" w:hAnsi="Times New Roman"/>
          <w:sz w:val="24"/>
          <w:szCs w:val="24"/>
        </w:rPr>
        <w:fldChar w:fldCharType="separate"/>
      </w:r>
      <w:r w:rsidRPr="009F68A7">
        <w:rPr>
          <w:rFonts w:ascii="Times New Roman" w:hAnsi="Times New Roman"/>
          <w:noProof/>
          <w:sz w:val="24"/>
          <w:szCs w:val="24"/>
        </w:rPr>
        <w:t>(Kaehler et al., 2019)</w:t>
      </w:r>
      <w:r>
        <w:rPr>
          <w:rFonts w:ascii="Times New Roman" w:hAnsi="Times New Roman"/>
          <w:sz w:val="24"/>
          <w:szCs w:val="24"/>
        </w:rPr>
        <w:fldChar w:fldCharType="end"/>
      </w:r>
      <w:r>
        <w:rPr>
          <w:rFonts w:ascii="Times New Roman" w:hAnsi="Times New Roman"/>
          <w:sz w:val="24"/>
          <w:szCs w:val="24"/>
        </w:rPr>
        <w:t>.</w:t>
      </w:r>
    </w:p>
    <w:p w14:paraId="2E09532B" w14:textId="6594C4BD" w:rsidR="00202D7C" w:rsidRDefault="00202D7C" w:rsidP="00782692">
      <w:pPr>
        <w:spacing w:line="360" w:lineRule="auto"/>
        <w:jc w:val="both"/>
        <w:rPr>
          <w:rFonts w:ascii="Times New Roman" w:hAnsi="Times New Roman"/>
          <w:sz w:val="24"/>
          <w:szCs w:val="24"/>
        </w:rPr>
      </w:pPr>
      <w:r>
        <w:rPr>
          <w:rFonts w:ascii="Times New Roman" w:hAnsi="Times New Roman"/>
          <w:sz w:val="24"/>
          <w:szCs w:val="24"/>
        </w:rPr>
        <w:t xml:space="preserve">From the functional analysis performed using the SEED Subsystems Hierarchical database, dodged bar plots in </w:t>
      </w:r>
      <w:r w:rsidRPr="00410329">
        <w:rPr>
          <w:rFonts w:ascii="Times New Roman" w:hAnsi="Times New Roman"/>
          <w:b/>
          <w:sz w:val="24"/>
          <w:szCs w:val="24"/>
        </w:rPr>
        <w:t>Figure 26</w:t>
      </w:r>
      <w:r>
        <w:rPr>
          <w:rFonts w:ascii="Times New Roman" w:hAnsi="Times New Roman"/>
          <w:sz w:val="24"/>
          <w:szCs w:val="24"/>
        </w:rPr>
        <w:t xml:space="preserve"> show that most of the functions were highly enriched in the CF metatranscriptomes with a few exceptions</w:t>
      </w:r>
      <w:commentRangeStart w:id="333"/>
      <w:commentRangeStart w:id="334"/>
      <w:r>
        <w:rPr>
          <w:rFonts w:ascii="Times New Roman" w:hAnsi="Times New Roman"/>
          <w:sz w:val="24"/>
          <w:szCs w:val="24"/>
        </w:rPr>
        <w:t>, indicative of the high metabolic activity in the control diet. This could be attributed to the ease of digestibility of this diet</w:t>
      </w:r>
      <w:commentRangeEnd w:id="333"/>
      <w:r>
        <w:rPr>
          <w:rStyle w:val="CommentReference"/>
        </w:rPr>
        <w:commentReference w:id="333"/>
      </w:r>
      <w:commentRangeEnd w:id="334"/>
      <w:r>
        <w:rPr>
          <w:rFonts w:ascii="Times New Roman" w:hAnsi="Times New Roman"/>
          <w:sz w:val="24"/>
          <w:szCs w:val="24"/>
        </w:rPr>
        <w:t>,</w:t>
      </w:r>
      <w:r>
        <w:rPr>
          <w:rStyle w:val="CommentReference"/>
        </w:rPr>
        <w:commentReference w:id="334"/>
      </w:r>
      <w:r>
        <w:rPr>
          <w:rFonts w:ascii="Times New Roman" w:hAnsi="Times New Roman"/>
          <w:sz w:val="24"/>
          <w:szCs w:val="24"/>
        </w:rPr>
        <w:t xml:space="preserve"> which contains more balanced levels of macronutrients and micronutrients (</w:t>
      </w:r>
      <w:r w:rsidRPr="00CD0686">
        <w:rPr>
          <w:rFonts w:ascii="Times New Roman" w:hAnsi="Times New Roman"/>
          <w:b/>
          <w:sz w:val="24"/>
          <w:szCs w:val="24"/>
        </w:rPr>
        <w:t>Figure 10</w:t>
      </w:r>
      <w:r>
        <w:rPr>
          <w:rFonts w:ascii="Times New Roman" w:hAnsi="Times New Roman"/>
          <w:sz w:val="24"/>
          <w:szCs w:val="24"/>
        </w:rPr>
        <w:t xml:space="preserve">). A study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{"citationItems":[{"id":"ITEM-1","itemData":{"DOI":"10.3389/FMICB.2021.601253/BIBTEX","ISSN":"1664302X","abstract":"Unlike for vertebrates, the impact of starvation on the gut microbiome of invertebrates is poorly studied. Deciphering shifts in metabolically active associated bacterial communities in vertebrates has led to determining the role of the associated microbiome in the sensation of hunger and discoveries of associated regulatory mechanisms. From an invertebrate perspective, such as the black soldier fly, such information could lead to enhanced processes for optimized biomass production and waste conversion. Bacteria associated with food substrates of black soldier fly are known to impact corresponding larval life-history traits (e.g., larval development); however, whether black soldier fly larval host state (i.e., starved) impacts the gut microbiome is not known. In this study, we measured microbial community structural and functional shifts due to black soldier fly larvae starvation. Data generated demonstrate such a physiological state (i.e., starvation) does in fact impact both aspects of the microbiome. At the phylum level, community diversity decreased significantly during black soldier fly larval starvation (p = 0.0025). Genus level DESeq2 analysis identified five genera with significantly different relative abundance (q &lt; 0.05) across the 24 and 48 H post initiation of starvation: Actinomyces, Microbacterium, Enterococcus, Sphingobacterium, and Leucobacter. Finally, we inferred potential gene function and significantly predicted functional KEGG Orthology (KO) abundance. We demonstrated the metabolically active microbial community structure and function could be influenced by host-feeding status. Such perturbations, even when short in duration (e.g., 24 H) could stunt larval growth and waste conversion due to lacking a full complement of bacteria and associated functions.","author":[{"dropping-particle":"","family":"Yang","given":"Fengchun","non-dropping-particle":"","parse-names":false,"suffix":""},{"dropping-particle":"","family":"Tomberlin","given":"Jeffery K.","non-dropping-particle":"","parse-names":false,"suffix":""},{"dropping-particle":"","family":"Jordan","given":"Heather R.","non-dropping-particle":"","parse-names":false,"suffix":""}],"container-title":"Frontiers in Microbiology","id":"ITEM-1","issued":{"date-parts":[["2021","2","16"]]},"page":"160","publisher":"Frontiers Media S.A.","title":"Starvation Alters Gut Microbiome in Black Soldier Fly (Diptera: Stratiomyidae) Larvae","type":"article-journal","volume":"12"},"uris":["http://www.mendeley.com/documents/?uuid=4bd3e6a4-ae54-3735-af0c-76b8a953766d"]}],"mendeley":{"formattedCitation":"(Yang et al., 2021)","plainTextFormattedCitation":"(Yang et al., 2021)","previouslyFormattedCitation":"(Yang et al., 2021)"},"properties":{"noteIndex":0},"schema":"https://github.com/citation-style-language/schema/raw/master/csl-citation.json"}</w:instrText>
      </w:r>
      <w:r>
        <w:rPr>
          <w:rFonts w:ascii="Times New Roman" w:hAnsi="Times New Roman"/>
          <w:sz w:val="24"/>
          <w:szCs w:val="24"/>
        </w:rPr>
        <w:fldChar w:fldCharType="separate"/>
      </w:r>
      <w:r w:rsidRPr="00644A1F">
        <w:rPr>
          <w:rFonts w:ascii="Times New Roman" w:hAnsi="Times New Roman"/>
          <w:noProof/>
          <w:sz w:val="24"/>
          <w:szCs w:val="24"/>
        </w:rPr>
        <w:t>(Yang et al., 2021)</w:t>
      </w:r>
      <w:r>
        <w:rPr>
          <w:rFonts w:ascii="Times New Roman" w:hAnsi="Times New Roman"/>
          <w:sz w:val="24"/>
          <w:szCs w:val="24"/>
        </w:rPr>
        <w:fldChar w:fldCharType="end"/>
      </w:r>
      <w:r>
        <w:rPr>
          <w:rFonts w:ascii="Times New Roman" w:hAnsi="Times New Roman"/>
          <w:sz w:val="24"/>
          <w:szCs w:val="24"/>
        </w:rPr>
        <w:t xml:space="preserve"> showed that there was a significant reduction in metabolically active microbiota due to starvation or stress which in our case, might be induced by less digestible dietary substrates. Most notably, from</w:t>
      </w:r>
      <w:r w:rsidRPr="007A7A1E">
        <w:rPr>
          <w:rFonts w:ascii="Times New Roman" w:hAnsi="Times New Roman"/>
          <w:sz w:val="24"/>
          <w:szCs w:val="24"/>
        </w:rPr>
        <w:t xml:space="preserve"> </w:t>
      </w:r>
      <w:r w:rsidRPr="00F9049E">
        <w:rPr>
          <w:rFonts w:ascii="Times New Roman" w:hAnsi="Times New Roman"/>
          <w:b/>
          <w:sz w:val="24"/>
          <w:szCs w:val="24"/>
        </w:rPr>
        <w:t>Table 4.1</w:t>
      </w:r>
      <w:r>
        <w:rPr>
          <w:rFonts w:ascii="Times New Roman" w:hAnsi="Times New Roman"/>
          <w:b/>
          <w:sz w:val="24"/>
          <w:szCs w:val="24"/>
        </w:rPr>
        <w:t>,</w:t>
      </w:r>
      <w:r w:rsidRPr="007A7A1E">
        <w:rPr>
          <w:rFonts w:ascii="Times New Roman" w:hAnsi="Times New Roman"/>
          <w:sz w:val="24"/>
          <w:szCs w:val="24"/>
        </w:rPr>
        <w:t xml:space="preserve"> </w:t>
      </w:r>
      <w:r>
        <w:rPr>
          <w:rFonts w:ascii="Times New Roman" w:hAnsi="Times New Roman"/>
          <w:sz w:val="24"/>
          <w:szCs w:val="24"/>
        </w:rPr>
        <w:t>the CF dietary substrate contained the highest energy content levels</w:t>
      </w:r>
      <w:r w:rsidRPr="007A7A1E">
        <w:rPr>
          <w:rFonts w:ascii="Times New Roman" w:hAnsi="Times New Roman"/>
          <w:sz w:val="24"/>
          <w:szCs w:val="24"/>
        </w:rPr>
        <w:t xml:space="preserve"> (13 MJ/Kg) </w:t>
      </w:r>
      <w:r>
        <w:rPr>
          <w:rFonts w:ascii="Times New Roman" w:hAnsi="Times New Roman"/>
          <w:sz w:val="24"/>
          <w:szCs w:val="24"/>
        </w:rPr>
        <w:t xml:space="preserve">and the lowest fiber levels (5.95%) providing more available and </w:t>
      </w:r>
      <w:r w:rsidRPr="007A7A1E">
        <w:rPr>
          <w:rFonts w:ascii="Times New Roman" w:hAnsi="Times New Roman"/>
          <w:sz w:val="24"/>
          <w:szCs w:val="24"/>
        </w:rPr>
        <w:t>digestible carbon sources</w:t>
      </w:r>
      <w:r>
        <w:rPr>
          <w:rFonts w:ascii="Times New Roman" w:hAnsi="Times New Roman"/>
          <w:sz w:val="24"/>
          <w:szCs w:val="24"/>
        </w:rPr>
        <w:t xml:space="preserve"> for the larvae, and lower amounts of the slowly digestible long-chain fiber compounds such as lignin, cellulose, and hemicellulose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{"citationItems":[{"id":"ITEM-1","itemData":{"DOI":"10.1007/S10123-002-0062-3","ISSN":"1139-6709","PMID":"12180781","abstract":"In nature, cellulose, lignocellulose and lignin are major sources of plant biomass; therefore, their recycling is indispensable for the carbon cycle. Each polymer is degraded by a variety of microorganisms which produce a battery of enzymes that work synergically. In the near future, processes that use lignocellulolytic enzymes or are based on microorganisms could lead to new, environmentally friendly technologies. This study reviews recent advances in the various biological treatments that can turn these three lignicellulose biopolymers into alternative fuels. In addition, biotechnological innovations based on natural delignification and applied to pulp and paper manufacture are also outlined. © Springer-Verlag and SEM 2002.","author":[{"dropping-particle":"","family":"Pérez","given":"J.","non-dropping-particle":"","parse-names":false,"suffix":""},{"dropping-particle":"","family":"Muñoz-Dorado","given":"J.","non-dropping-particle":"","parse-names":false,"suffix":""},{"dropping-particle":"","family":"La Rubia","given":"T.","non-dropping-particle":"De","parse-names":false,"suffix":""},{"dropping-particle":"","family":"Martínez","given":"J.","non-dropping-particle":"","parse-names":false,"suffix":""}],"container-title":"International microbiology : the official journal of the Spanish Society for Microbiology","id":"ITEM-1","issue":"2","issued":{"date-parts":[["2002"]]},"page":"53-63","publisher":"Int Microbiol","title":"Biodegradation and biological treatments of cellulose, hemicellulose and lignin: an overview","type":"article-journal","volume":"5"},"uris":["http://www.mendeley.com/documents/?uuid=ab100898-309b-3440-ac98-fc00d3bafcfc"]}],"mendeley":{"formattedCitation":"(Pérez et al., 2002)","plainTextFormattedCitation":"(Pérez et al., 2002)","previouslyFormattedCitation":"(Pérez et al., 2002)"},"properties":{"noteIndex":0},"schema":"https://github.com/citation-style-language/schema/raw/master/csl-citation.json"}</w:instrText>
      </w:r>
      <w:r>
        <w:rPr>
          <w:rFonts w:ascii="Times New Roman" w:hAnsi="Times New Roman"/>
          <w:sz w:val="24"/>
          <w:szCs w:val="24"/>
        </w:rPr>
        <w:fldChar w:fldCharType="separate"/>
      </w:r>
      <w:r w:rsidRPr="00CD0686">
        <w:rPr>
          <w:rFonts w:ascii="Times New Roman" w:hAnsi="Times New Roman"/>
          <w:noProof/>
          <w:sz w:val="24"/>
          <w:szCs w:val="24"/>
        </w:rPr>
        <w:t>(Pérez et al., 2002)</w:t>
      </w:r>
      <w:r>
        <w:rPr>
          <w:rFonts w:ascii="Times New Roman" w:hAnsi="Times New Roman"/>
          <w:sz w:val="24"/>
          <w:szCs w:val="24"/>
        </w:rPr>
        <w:fldChar w:fldCharType="end"/>
      </w:r>
      <w:r>
        <w:rPr>
          <w:rFonts w:ascii="Times New Roman" w:hAnsi="Times New Roman"/>
          <w:sz w:val="24"/>
          <w:szCs w:val="24"/>
        </w:rPr>
        <w:t xml:space="preserve">. </w:t>
      </w:r>
      <w:r w:rsidRPr="007A7A1E">
        <w:rPr>
          <w:rFonts w:ascii="Times New Roman" w:hAnsi="Times New Roman"/>
          <w:sz w:val="24"/>
          <w:szCs w:val="24"/>
        </w:rPr>
        <w:t xml:space="preserve"> </w:t>
      </w:r>
      <w:r>
        <w:rPr>
          <w:rFonts w:ascii="Times New Roman" w:hAnsi="Times New Roman"/>
          <w:sz w:val="24"/>
          <w:szCs w:val="24"/>
        </w:rPr>
        <w:t xml:space="preserve">On the other hand, </w:t>
      </w:r>
      <w:r w:rsidRPr="007A7A1E">
        <w:rPr>
          <w:rFonts w:ascii="Times New Roman" w:hAnsi="Times New Roman"/>
          <w:sz w:val="24"/>
          <w:szCs w:val="24"/>
        </w:rPr>
        <w:t>despite considerable energy content levels in the WH dietary substrate (9.1 MJ/Kg), the SRI levels (</w:t>
      </w:r>
      <w:r w:rsidRPr="00453EFA">
        <w:rPr>
          <w:rFonts w:ascii="Times New Roman" w:hAnsi="Times New Roman"/>
          <w:b/>
          <w:sz w:val="24"/>
          <w:szCs w:val="24"/>
        </w:rPr>
        <w:t>Figure 4</w:t>
      </w:r>
      <w:r w:rsidRPr="007A7A1E">
        <w:rPr>
          <w:rFonts w:ascii="Times New Roman" w:hAnsi="Times New Roman"/>
          <w:sz w:val="24"/>
          <w:szCs w:val="24"/>
        </w:rPr>
        <w:t xml:space="preserve">), </w:t>
      </w:r>
      <w:r>
        <w:rPr>
          <w:rFonts w:ascii="Times New Roman" w:hAnsi="Times New Roman"/>
          <w:sz w:val="24"/>
          <w:szCs w:val="24"/>
        </w:rPr>
        <w:t xml:space="preserve">the </w:t>
      </w:r>
      <w:r w:rsidRPr="007A7A1E">
        <w:rPr>
          <w:rFonts w:ascii="Times New Roman" w:hAnsi="Times New Roman"/>
          <w:sz w:val="24"/>
          <w:szCs w:val="24"/>
        </w:rPr>
        <w:t>mean weight (</w:t>
      </w:r>
      <w:r w:rsidRPr="00453EFA">
        <w:rPr>
          <w:rFonts w:ascii="Times New Roman" w:hAnsi="Times New Roman"/>
          <w:b/>
          <w:sz w:val="24"/>
          <w:szCs w:val="24"/>
        </w:rPr>
        <w:t>Figure 5</w:t>
      </w:r>
      <w:r w:rsidRPr="007A7A1E">
        <w:rPr>
          <w:rFonts w:ascii="Times New Roman" w:hAnsi="Times New Roman"/>
          <w:sz w:val="24"/>
          <w:szCs w:val="24"/>
        </w:rPr>
        <w:t xml:space="preserve">) and </w:t>
      </w:r>
      <w:r>
        <w:rPr>
          <w:rFonts w:ascii="Times New Roman" w:hAnsi="Times New Roman"/>
          <w:sz w:val="24"/>
          <w:szCs w:val="24"/>
        </w:rPr>
        <w:t xml:space="preserve">the </w:t>
      </w:r>
      <w:r w:rsidRPr="007A7A1E">
        <w:rPr>
          <w:rFonts w:ascii="Times New Roman" w:hAnsi="Times New Roman"/>
          <w:sz w:val="24"/>
          <w:szCs w:val="24"/>
        </w:rPr>
        <w:t xml:space="preserve">mean lengths </w:t>
      </w:r>
      <w:r>
        <w:rPr>
          <w:rFonts w:ascii="Times New Roman" w:hAnsi="Times New Roman"/>
          <w:sz w:val="24"/>
          <w:szCs w:val="24"/>
        </w:rPr>
        <w:t>(</w:t>
      </w:r>
      <w:r w:rsidRPr="00453EFA">
        <w:rPr>
          <w:rFonts w:ascii="Times New Roman" w:hAnsi="Times New Roman"/>
          <w:b/>
          <w:sz w:val="24"/>
          <w:szCs w:val="24"/>
        </w:rPr>
        <w:t>Figure 8</w:t>
      </w:r>
      <w:r>
        <w:rPr>
          <w:rFonts w:ascii="Times New Roman" w:hAnsi="Times New Roman"/>
          <w:sz w:val="24"/>
          <w:szCs w:val="24"/>
        </w:rPr>
        <w:t xml:space="preserve">) </w:t>
      </w:r>
      <w:r w:rsidRPr="007A7A1E">
        <w:rPr>
          <w:rFonts w:ascii="Times New Roman" w:hAnsi="Times New Roman"/>
          <w:sz w:val="24"/>
          <w:szCs w:val="24"/>
        </w:rPr>
        <w:t xml:space="preserve">of the </w:t>
      </w:r>
      <w:r>
        <w:rPr>
          <w:rFonts w:ascii="Times New Roman" w:hAnsi="Times New Roman"/>
          <w:sz w:val="24"/>
          <w:szCs w:val="24"/>
        </w:rPr>
        <w:t xml:space="preserve">WH bred </w:t>
      </w:r>
      <w:r w:rsidRPr="007A7A1E">
        <w:rPr>
          <w:rFonts w:ascii="Times New Roman" w:hAnsi="Times New Roman"/>
          <w:sz w:val="24"/>
          <w:szCs w:val="24"/>
        </w:rPr>
        <w:t>larvae (</w:t>
      </w:r>
      <w:r w:rsidRPr="00453EFA">
        <w:rPr>
          <w:rFonts w:ascii="Times New Roman" w:hAnsi="Times New Roman"/>
          <w:b/>
          <w:sz w:val="24"/>
          <w:szCs w:val="24"/>
        </w:rPr>
        <w:t>Figure 8</w:t>
      </w:r>
      <w:r w:rsidRPr="007A7A1E">
        <w:rPr>
          <w:rFonts w:ascii="Times New Roman" w:hAnsi="Times New Roman"/>
          <w:sz w:val="24"/>
          <w:szCs w:val="24"/>
        </w:rPr>
        <w:t xml:space="preserve">) </w:t>
      </w:r>
      <w:r>
        <w:rPr>
          <w:rFonts w:ascii="Times New Roman" w:hAnsi="Times New Roman"/>
          <w:sz w:val="24"/>
          <w:szCs w:val="24"/>
        </w:rPr>
        <w:t>were</w:t>
      </w:r>
      <w:r w:rsidRPr="007A7A1E">
        <w:rPr>
          <w:rFonts w:ascii="Times New Roman" w:hAnsi="Times New Roman"/>
          <w:sz w:val="24"/>
          <w:szCs w:val="24"/>
        </w:rPr>
        <w:t xml:space="preserve"> lo</w:t>
      </w:r>
      <w:r>
        <w:rPr>
          <w:rFonts w:ascii="Times New Roman" w:hAnsi="Times New Roman"/>
          <w:sz w:val="24"/>
          <w:szCs w:val="24"/>
        </w:rPr>
        <w:t xml:space="preserve">wer than those of the CM dietary substrate whose energy content was lower (7.66 MJ/Kg). This could be attributed to the high fiber levels of the WH dietary substrate which render it harder for the larvae to break down due to lower amounts of available digestible carbon as reported by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{"citationItems":[{"id":"ITEM-1","itemData":{"DOI":"10.1016/J.WASMAN.2011.01.005","ISSN":"1879-2456","PMID":"21367596","abstract":"Modern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author":[{"dropping-particle":"","family":"Li","given":"Qing","non-dropping-particle":"","parse-names":false,"suffix":""},{"dropping-particle":"","family":"Zheng","given":"Longyu","non-dropping-particle":"","parse-names":false,"suffix":""},{"dropping-particle":"","family":"Qiu","given":"Ning","non-dropping-particle":"","parse-names":false,"suffix":""},{"dropping-particle":"","family":"Cai","given":"Hao","non-dropping-particle":"","parse-names":false,"suffix":""},{"dropping-particle":"","family":"Tomberlin","given":"Jeffery K.","non-dropping-particle":"","parse-names":false,"suffix":""},{"dropping-particle":"","family":"Yu","given":"Ziniu","non-dropping-particle":"","parse-names":false,"suffix":""}],"container-title":"Waste management (New York, N.Y.)","id":"ITEM-1","issue":"6","issued":{"date-parts":[["2011","6"]]},"page":"1316-1320","publisher":"Waste Manag","title":"Bioconversion of dairy manure by black soldier fly (Diptera: Stratiomyidae) for biodiesel and sugar production","type":"article-journal","volume":"31"},"uris":["http://www.mendeley.com/documents/?uuid=9c325097-d77e-3b7b-af64-11bca1ce1cb1"]},{"id":"ITEM-2","itemData":{"DOI":"10.1016/J.JENVMAN.2017.03.047","ISSN":"1095-8630","PMID":"28342340","abstract":"World trends toward the modern dairies intensification on large production units cause massive animal manure production and accumulation. Improper handling of manure produced by industrial farm operation greatly deteriorates the major environmental media including air, water and soil. The black soldier fly utilizes organic waste and converts it into larvae biomass to be used as livestock feed and into residues to be used as bio-fertilizer. However, due to the high ratio of cellulose, hemicellulose and lignin in dairy manure, this conversion is difficult. Therefore, dairy manure treated with chicken manure was digested by Hermetia illucens. In this paper, we found that the co-digestion process significantly enhanced the larval production, waste mass reduction, rate of larvae conversion, feed conversion ratio, nutrient reduction and fibers utilization. Whereas 40% dairy manure and 60% chicken manure group show better results than other manure mixtures and had a significantly increased the cellulose consumption by 61.19%, hemicellulose consumption by 53.22% and lignin consumption by 42.23% compared with 49.89%, 49.77% and 31.95%, respectively, in the dairy-only manure group. Finally, scanning electron microscopy was used to analyze the structural changes of dairy manure, chicken manure and their co-digestion mixtures. The scan electron microscopy showed the deterioration in the structure of dairy and chicken manure fibers by Hermetia illucens. Moreover, the carbon-nitrogen ratio was decreased in all end products of post vermicomposting. The results suggest that the co-digestion of 40% dairy manure with 60% chicken manure is an appropriate proportion for dairy manure management with the black soldier fly.","author":[{"dropping-particle":"","family":"Rehman","given":"Kashif ur","non-dropping-particle":"","parse-names":false,"suffix":""},{"dropping-particle":"","family":"Cai","given":"Minmin","non-dropping-particle":"","parse-names":false,"suffix":""},{"dropping-particle":"","family":"Xiao","given":"Xiaopeng","non-dropping-particle":"","parse-names":false,"suffix":""},{"dropping-particle":"","family":"Zheng","given":"Longyu","non-dropping-particle":"","parse-names":false,"suffix":""},{"dropping-particle":"","family":"Wang","given":"Hui","non-dropping-particle":"","parse-names":false,"suffix":""},{"dropping-particle":"","family":"Soomro","given":"Abdul Aziz","non-dropping-particle":"","parse-names":false,"suffix":""},{"dropping-particle":"","family":"Zhou","given":"Yusha","non-dropping-particle":"","parse-names":false,"suffix":""},{"dropping-particle":"","family":"Li","given":"Wu","non-dropping-particle":"","parse-names":false,"suffix":""},{"dropping-particle":"","family":"Yu","given":"Ziniu","non-dropping-particle":"","parse-names":false,"suffix":""},{"dropping-particle":"","family":"Zhang","given":"Jibin","non-dropping-particle":"","parse-names":false,"suffix":""}],"container-title":"Journal of environmental management","id":"ITEM-2","issued":{"date-parts":[["2017","7","1"]]},"page":"458-465","publisher":"J Environ Manage","title":"Cellulose decomposition and larval biomass production from the co-digestion of dairy manure and chicken manure by mini-livestock (Hermetia illucens L.)","type":"article-journal","volume":"196"},"uris":["http://www.mendeley.com/documents/?uuid=2b709619-0bc9-34e4-9323-d2d9d85f05ea"]}],"mendeley":{"formattedCitation":"(Q. Li et al., 2011; Rehman et al., 2017)","plainTextFormattedCitation":"(Q. Li et al., 2011; Rehman et al., 2017)","previouslyFormattedCitation":"(Q. Li et al., 2011; Rehman et al., 2017)"},"properties":{"noteIndex":0},"schema":"https://github.com/citation-style-language/schema/raw/master/csl-citation.json"}</w:instrText>
      </w:r>
      <w:r>
        <w:rPr>
          <w:rFonts w:ascii="Times New Roman" w:hAnsi="Times New Roman"/>
          <w:sz w:val="24"/>
          <w:szCs w:val="24"/>
        </w:rPr>
        <w:fldChar w:fldCharType="separate"/>
      </w:r>
      <w:r w:rsidRPr="00AA371A">
        <w:rPr>
          <w:rFonts w:ascii="Times New Roman" w:hAnsi="Times New Roman"/>
          <w:noProof/>
          <w:sz w:val="24"/>
          <w:szCs w:val="24"/>
        </w:rPr>
        <w:t>(Q. Li et al., 2011; Rehman et al., 2017)</w:t>
      </w:r>
      <w:r>
        <w:rPr>
          <w:rFonts w:ascii="Times New Roman" w:hAnsi="Times New Roman"/>
          <w:sz w:val="24"/>
          <w:szCs w:val="24"/>
        </w:rPr>
        <w:fldChar w:fldCharType="end"/>
      </w:r>
      <w:r>
        <w:rPr>
          <w:rFonts w:ascii="Times New Roman" w:hAnsi="Times New Roman"/>
          <w:sz w:val="24"/>
          <w:szCs w:val="24"/>
        </w:rPr>
        <w:t>.</w:t>
      </w:r>
    </w:p>
    <w:p w14:paraId="0D8EACD7" w14:textId="2006F5F2" w:rsidR="0099481A" w:rsidRDefault="00782692" w:rsidP="00782692">
      <w:pPr>
        <w:spacing w:line="360" w:lineRule="auto"/>
        <w:jc w:val="both"/>
        <w:rPr>
          <w:rFonts w:ascii="Times New Roman" w:hAnsi="Times New Roman"/>
          <w:sz w:val="24"/>
          <w:szCs w:val="24"/>
        </w:rPr>
      </w:pPr>
      <w:r>
        <w:rPr>
          <w:rFonts w:ascii="Times New Roman" w:hAnsi="Times New Roman"/>
          <w:sz w:val="24"/>
          <w:szCs w:val="24"/>
        </w:rPr>
        <w:t xml:space="preserve">The α-L-arabinofuranosidases (EC3.2.1.55) are exo-enzymes that cleave terminal </w:t>
      </w:r>
      <w:r w:rsidRPr="00EC2581">
        <w:rPr>
          <w:rFonts w:ascii="Times New Roman" w:hAnsi="Times New Roman"/>
          <w:sz w:val="24"/>
          <w:szCs w:val="24"/>
        </w:rPr>
        <w:t xml:space="preserve">α-(1,2), α-(1,3), or α-(1,5) linked L-arabinofuranosyl residues from </w:t>
      </w:r>
      <w:r>
        <w:rPr>
          <w:rFonts w:ascii="Times New Roman" w:hAnsi="Times New Roman"/>
          <w:sz w:val="24"/>
          <w:szCs w:val="24"/>
        </w:rPr>
        <w:t>hemicellulose</w:t>
      </w:r>
      <w:r w:rsidRPr="00EC2581">
        <w:rPr>
          <w:rFonts w:ascii="Times New Roman" w:hAnsi="Times New Roman"/>
          <w:sz w:val="24"/>
          <w:szCs w:val="24"/>
        </w:rPr>
        <w:t>s or oligosaccharides containing arabinose</w:t>
      </w:r>
      <w:r>
        <w:rPr>
          <w:rFonts w:ascii="Times New Roman" w:hAnsi="Times New Roman"/>
          <w:sz w:val="24"/>
          <w:szCs w:val="24"/>
        </w:rPr>
        <w:t xml:space="preserve"> to liberate arabinofuranosides of arabinoxylan, arabinogalactan, and 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{"citationItems":[{"id":"ITEM-1","itemData":{"DOI":"10.1073/PNAS.1117686109/-/DCSUPPLEMENTAL","ISSN":"00278424","PMID":"22492980","abstract":"The degradation of the plant cell wall by glycoside hydrolases is central to environmentally sustainable industries. The major polysaccharides of the plant cell wall are cellulose and xylan, a highly decorated β-1,4- xylopyranose polymer. Glycoside hydrolases displaying multiple catalytic functions may simplify the enzymes required to degrade plant cell walls, increasing the industrial potential of these composite structures. Here we test the hypothesis that glycoside hydrolase family 43 (GH43) provides a suitable scaffold for introducing additional catalytic functions into enzymes that target complex structures in the plant cell wall. We report the crystal structure of Humicola insolens AXHd3 (HiAXHd3), a GH43 arabinofuranosidase that hydrolyses O3-linked arabinose of doubly substituted xylans, a feature of the polysaccharide that is recalcitrant to degradation. HiAXHd3 displays an N-terminal five-bladed β-propeller domain and a C-terminal β-sandwich domain. The interface between the domains comprises a xylan binding cleft that houses the active site pocket. Substrate specificity is conferred by a shallow arabinose binding pocket adjacent to the deep active site pocket, and through the orientation of the xylan backbone. Modification of the rim of the active site introduces endo-xylanase activity, whereas the resultant enzyme variant, Y166A, retains arabinofuranosidase activity. These data show that the active site of HiAXHd3 is tuned to hydrolyse arabinofuranosyl or xylosyl linkages, and it is the topology of the distal regions of the substrate binding surface that confers specificity. This report demonstrates that GH43 provides a platform for generating bespoke multifunctional enzymes that target industrially significant complex substrates, exemplified by the plant cell wall.","author":[{"dropping-particle":"","family":"McKee","given":"Lauren S.","non-dropping-particle":"","parse-names":false,"suffix":""},{"dropping-particle":"","family":"Peña","given":"Maria J.","non-dropping-particle":"","parse-names":false,"suffix":""},{"dropping-particle":"","family":"Rogowski","given":"Artur","non-dropping-particle":"","parse-names":false,"suffix":""},{"dropping-particle":"","family":"Jackson","given":"Adam","non-dropping-particle":"","parse-names":false,"suffix":""},{"dropping-particle":"","family":"Lewis","given":"Richard J.","non-dropping-particle":"","parse-names":false,"suffix":""},{"dropping-particle":"","family":"York","given":"William S.","non-dropping-particle":"","parse-names":false,"suffix":""},{"dropping-particle":"","family":"Krogh","given":"Kristian B.R.M.","non-dropping-particle":"","parse-names":false,"suffix":""},{"dropping-particle":"","family":"Viksø-Nielsen","given":"Anders","non-dropping-particle":"","parse-names":false,"suffix":""},{"dropping-particle":"","family":"Skjøt","given":"Michael","non-dropping-particle":"","parse-names":false,"suffix":""},{"dropping-particle":"","family":"Gilbert","given":"Harry J.","non-dropping-particle":"","parse-names":false,"suffix":""},{"dropping-particle":"","family":"Marles-Wright","given":"Jon","non-dropping-particle":"","parse-names":false,"suffix":""}],"container-title":"Proceedings of the National Academy of Sciences of the United States of America","id":"ITEM-1","issue":"17","issued":{"date-parts":[["2012","4","24"]]},"page":"6537-6542","publisher":"National Academy of Sciences","title":"Introducing endo-xylanase activity into an exo-acting arabinofuranosidase that targets side chains","type":"article-journal","volume":"109"},"uris":["http://www.mendeley.com/documents/?uuid=8b47b5df-c3f0-3cf0-9eb8-970fe61dc4a5"]}],"mendeley":{"formattedCitation":"(McKee et al., 2012)","plainTextFormattedCitation":"(McKee et al., 2012)","previouslyFormattedCitation":"(McKee et al., 2012)"},"properties":{"noteIndex":0},"schema":"https://github.com/citation-style-language/schema/raw/master/csl-citation.json"}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(McKee et al., 2012)</w:t>
      </w:r>
      <w:r>
        <w:rPr>
          <w:rFonts w:ascii="Times New Roman" w:hAnsi="Times New Roman"/>
          <w:sz w:val="24"/>
          <w:szCs w:val="24"/>
        </w:rPr>
        <w:fldChar w:fldCharType="end"/>
      </w:r>
      <w:r>
        <w:rPr>
          <w:rFonts w:ascii="Times New Roman" w:hAnsi="Times New Roman"/>
          <w:sz w:val="24"/>
          <w:szCs w:val="24"/>
        </w:rPr>
        <w:t xml:space="preserve">. In the CAZy database, these enzymes are classified into families GH2, GH3, GH43, GH51, GH54, and GH62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{"citationItems":[{"id":"ITEM-1","itemData":{"DOI":"10.1016/J.BIOTECHADV.2017.06.005","ISSN":"0734-9750","PMID":"28669588","abstract":"Motivated by industrial demands and ongoing scientific discoveries continuous efforts are made to identify and create improved biocatalysts dedicated to plant biomass conversion. α-1,2 and α-1,3 arabinofuranosyl specific α-L-arabinofuranosidases (EC 3.2.1.55) are debranching enzymes catalyzing hydrolytic release of α-L-arabinofuranosyl residues, which decorate xylan or arabinan backbones in lignocellulosic and pectin constituents of plant cell walls. The CAZy database classifies α-L-arabinofuranosidases in Glycoside Hydrolase (GH) families GH2, GH3, GH43, GH51, GH54 and GH62. Only GH62 contains exclusively α-L-arabinofuranosidases and these are of fungal and bacterial origin. Twenty-two GH62 enzymes out of 223 entries in the CAZy database have been characterized and very recently new knowledge was acquired with regard to crystal structures, substrate specificities, and phylogenetics, which overall provides novel insights into structure/function relationships of GH62. Overall GH62 α-L-arabinofuranosidases are believed to play important roles in nature by acting in synergy with several cell wall degrading enzymes and members of GH62 represent promising candidates for biotechnological improvements of biofuel production and in various biorefinery applications.","author":[{"dropping-particle":"","family":"Wilkens","given":"Casper","non-dropping-particle":"","parse-names":false,"suffix":""},{"dropping-particle":"","family":"Andersen","given":"Susan","non-dropping-particle":"","parse-names":false,"suffix":""},{"dropping-particle":"","family":"Dumon","given":"Claire","non-dropping-particle":"","parse-names":false,"suffix":""},{"dropping-particle":"","family":"Berrin","given":"Jean Guy","non-dropping-particle":"","parse-names":false,"suffix":""},{"dropping-particle":"","family":"Svensson","given":"Birte","non-dropping-particle":"","parse-names":false,"suffix":""}],"container-title":"Biotechnology Advances","id":"ITEM-1","issue":"6","issued":{"date-parts":[["2017","11","1"]]},"page":"792-804","publisher":"Elsevier","title":"GH62 arabinofuranosidases: Structure, function and applications","type":"article-journal","volume":"35"},"uris":["http://www.mendeley.com/documents/?uuid=fee6eb0f-6e3f-305d-8ae2-89e885b46b4d"]}],"mendeley":{"formattedCitation":"(Wilkens et al., 2017)","plainTextFormattedCitation":"(Wilkens et al., 2017)","previouslyFormattedCitation":"(Wilkens et al., 2017)"},"properties":{"noteIndex":0},"schema":"https://github.com/citation-style-language/schema/raw/master/csl-citation.json"}</w:instrText>
      </w:r>
      <w:r>
        <w:rPr>
          <w:rFonts w:ascii="Times New Roman" w:hAnsi="Times New Roman"/>
          <w:sz w:val="24"/>
          <w:szCs w:val="24"/>
        </w:rPr>
        <w:fldChar w:fldCharType="separate"/>
      </w:r>
      <w:r w:rsidRPr="00EC2581">
        <w:rPr>
          <w:rFonts w:ascii="Times New Roman" w:hAnsi="Times New Roman"/>
          <w:noProof/>
          <w:sz w:val="24"/>
          <w:szCs w:val="24"/>
        </w:rPr>
        <w:t>(Wilkens et al., 2017)</w:t>
      </w:r>
      <w:r>
        <w:rPr>
          <w:rFonts w:ascii="Times New Roman" w:hAnsi="Times New Roman"/>
          <w:sz w:val="24"/>
          <w:szCs w:val="24"/>
        </w:rPr>
        <w:fldChar w:fldCharType="end"/>
      </w:r>
      <w:r>
        <w:rPr>
          <w:rFonts w:ascii="Times New Roman" w:hAnsi="Times New Roman"/>
          <w:sz w:val="24"/>
          <w:szCs w:val="24"/>
        </w:rPr>
        <w:t xml:space="preserve">. From our samples, two of these GH classes (GH43 and GH51) were identified from the highly lignocellulosic BSG and WH </w:t>
      </w:r>
      <w:r w:rsidR="00910364">
        <w:rPr>
          <w:rFonts w:ascii="Times New Roman" w:hAnsi="Times New Roman"/>
          <w:sz w:val="24"/>
          <w:szCs w:val="24"/>
        </w:rPr>
        <w:t>metatranscriptomes</w:t>
      </w:r>
      <w:r>
        <w:rPr>
          <w:rFonts w:ascii="Times New Roman" w:hAnsi="Times New Roman"/>
          <w:sz w:val="24"/>
          <w:szCs w:val="24"/>
        </w:rPr>
        <w:t xml:space="preserve"> respectively using the dbCAN2 Hotpep module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{"citationItems":[{"id":"ITEM-1","itemData":{"DOI":"10.1186/S12859-017-1625-9/TABLES/4","ISSN":"14712105","PMID":"28403817","abstract":"Background: Carbohydrate-active enzymes are found in all organisms and participate in key biological processes. These enzymes are classified in 274 families in the CAZy database but the sequence diversity within each family makes it a major task to identify new family members and to provide basis for prediction of enzyme function. A fast and reliable method for de novo annotation of genes encoding carbohydrate-active enzymes is to identify conserved peptides in the curated enzyme families followed by matching of the conserved peptides to the sequence of interest as demonstrated for the glycosyl hydrolase and the lytic polysaccharide monooxygenase families. This approach not only assigns the enzymes to families but also provides functional prediction of the enzymes with high accuracy. Results: We identified conserved peptides for all enzyme families in the CAZy database with Peptide Pattern Recognition. The conserved peptides were matched to protein sequence for de novo annotation and functional prediction of carbohydrate-active enzymes with the Hotpep method. Annotation of protein sequences from 12 bacterial and 16 fungal genomes to families with Hotpep had an accuracy of 0.84 (measured as F1-score) compared to semiautomatic annotation by the CAZy database whereas the dbCAN HMM-based method had an accuracy of 0.77 with optimized parameters. Furthermore, Hotpep provided a functional prediction with 86% accuracy for the annotated genes. Hotpep is available as a stand-alone application for MS Windows. Conclusions: Hotpep is a state-of-the-art method for automatic annotation and functional prediction of carbohydrate-active enzymes.","author":[{"dropping-particle":"","family":"Busk","given":"P. K.","non-dropping-particle":"","parse-names":false,"suffix":""},{"dropping-particle":"","family":"Pilgaard","given":"B.","non-dropping-particle":"","parse-names":false,"suffix":""},{"dropping-particle":"","family":"Lezyk","given":"M. J.","non-dropping-particle":"","parse-names":false,"suffix":""},{"dropping-particle":"","family":"Meyer","given":"A. S.","non-dropping-particle":"","parse-names":false,"suffix":""},{"dropping-particle":"","family":"Lange","given":"L.","non-dropping-particle":"","parse-names":false,"suffix":""}],"container-title":"BMC Bioinformatics","id":"ITEM-1","issue":"1","issued":{"date-parts":[["2017","4","12"]]},"page":"1-9","publisher":"BioMed Central Ltd.","title":"Homology to peptide pattern for annotation of carbohydrate-active enzymes and prediction of function","type":"article-journal","volume":"18"},"uris":["http://www.mendeley.com/documents/?uuid=3080c718-1c0f-3c6a-a89a-114feda261f4"]}],"mendeley":{"formattedCitation":"(Busk et al., 2017)","plainTextFormattedCitation":"(Busk et al., 2017)","previouslyFormattedCitation":"(Busk et al., 2017)"},"properties":{"noteIndex":0},"schema":"https://github.com/citation-style-language/schema/raw/master/csl-citation.json"}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(Busk et al., 2017)</w:t>
      </w:r>
      <w:r>
        <w:rPr>
          <w:rFonts w:ascii="Times New Roman" w:hAnsi="Times New Roman"/>
          <w:sz w:val="24"/>
          <w:szCs w:val="24"/>
        </w:rPr>
        <w:fldChar w:fldCharType="end"/>
      </w:r>
      <w:r>
        <w:rPr>
          <w:rFonts w:ascii="Times New Roman" w:hAnsi="Times New Roman"/>
          <w:sz w:val="24"/>
          <w:szCs w:val="24"/>
        </w:rPr>
        <w:t xml:space="preserve">. GH43 are more specific </w:t>
      </w:r>
      <w:r w:rsidRPr="00C864FE">
        <w:rPr>
          <w:rFonts w:ascii="Times New Roman" w:hAnsi="Times New Roman"/>
          <w:sz w:val="24"/>
          <w:szCs w:val="24"/>
        </w:rPr>
        <w:lastRenderedPageBreak/>
        <w:t>arabinofuranosidases</w:t>
      </w:r>
      <w:r>
        <w:rPr>
          <w:rFonts w:ascii="Times New Roman" w:hAnsi="Times New Roman"/>
          <w:sz w:val="24"/>
          <w:szCs w:val="24"/>
        </w:rPr>
        <w:t xml:space="preserve"> and</w:t>
      </w:r>
      <w:r w:rsidRPr="00C864FE">
        <w:rPr>
          <w:rFonts w:ascii="Times New Roman" w:hAnsi="Times New Roman"/>
          <w:sz w:val="24"/>
          <w:szCs w:val="24"/>
        </w:rPr>
        <w:t xml:space="preserve"> act on terminal </w:t>
      </w:r>
      <w:r>
        <w:rPr>
          <w:rFonts w:ascii="Times New Roman" w:hAnsi="Times New Roman"/>
          <w:sz w:val="24"/>
          <w:szCs w:val="24"/>
        </w:rPr>
        <w:t xml:space="preserve">α-1,5-linked arabinofuranosides while </w:t>
      </w:r>
      <w:r w:rsidRPr="00C864FE">
        <w:rPr>
          <w:rFonts w:ascii="Times New Roman" w:hAnsi="Times New Roman"/>
          <w:sz w:val="24"/>
          <w:szCs w:val="24"/>
        </w:rPr>
        <w:t>GH 51</w:t>
      </w:r>
      <w:r>
        <w:rPr>
          <w:rFonts w:ascii="Times New Roman" w:hAnsi="Times New Roman"/>
          <w:sz w:val="24"/>
          <w:szCs w:val="24"/>
        </w:rPr>
        <w:t xml:space="preserve"> cleave </w:t>
      </w:r>
      <w:r w:rsidRPr="00C864FE">
        <w:rPr>
          <w:rFonts w:ascii="Times New Roman" w:hAnsi="Times New Roman"/>
          <w:sz w:val="24"/>
          <w:szCs w:val="24"/>
        </w:rPr>
        <w:t xml:space="preserve">both α-1,2 and α-1,3 arabinofuranosyl moieties from </w:t>
      </w:r>
      <w:r>
        <w:rPr>
          <w:rFonts w:ascii="Times New Roman" w:hAnsi="Times New Roman"/>
          <w:sz w:val="24"/>
          <w:szCs w:val="24"/>
        </w:rPr>
        <w:t>xylans</w:t>
      </w:r>
      <w:r w:rsidRPr="00C864FE">
        <w:rPr>
          <w:rFonts w:ascii="Times New Roman" w:hAnsi="Times New Roman"/>
          <w:sz w:val="24"/>
          <w:szCs w:val="24"/>
        </w:rPr>
        <w:t xml:space="preserve"> and </w:t>
      </w:r>
      <w:r>
        <w:rPr>
          <w:rFonts w:ascii="Times New Roman" w:hAnsi="Times New Roman"/>
          <w:sz w:val="24"/>
          <w:szCs w:val="24"/>
        </w:rPr>
        <w:t xml:space="preserve">arabinan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{"citationItems":[{"id":"ITEM-1","itemData":{"DOI":"10.1128/AEM.69.9.5096-5103.2003","ISSN":"00992240","PMID":"12957891","abstract":"The gene encoding a novel α-L-arabinofuranosidase from Bifidobacterium longum B667, abfB, was cloned and sequenced. The deduced protein had a molecular mass of about 61 kDa, and analysis of its amino acid sequence revealed significant homology and conservation of different catalytic residues with α-L-arabinofuranosidases belonging to family 51 of the glycoside hydrolases. Regions flanking the gene comprised two divergently transcribed open reading frames coding for hypothetical proteins involved in sugar metabolism. A histidine tag was introduced at the C terminus of AbfB, and the recombinant protein was overexpressed in Lactococcus lactis under control of the tightly regulated, nisin-inducible nisA promoter. The enzyme was purified by nickel affinity chromatography. The molecular mass of the native protein, as determined by gel filtration, was about 260 kDa, suggesting a homotetrameric structure. AbfB was active at a broad pH range (pH 4.5 to 7.5) and at a broad temperature range (20 to 70°C), and it had an optimum pH of 6.0 and an optimum temperature of 45°C. The enzyme seemed to be less thermostable than most previously described arabinofuranosidases and had a half-life of about 3 h at 55°C. Chelating and reducing agents did not have any effect on its activity, but the presence of Cu2+, Hg 2+, and Zn2+ markedly reduced enzymatic activity. The protein exhibited a high level of activity with p-nitrophenyl α-L-arabinofuranoside, with apparent Km and Vmax values of 0.295 mM and 417 U/mg, respectively. AbfB released L-arabinose from arabinan, arabinoxylan, arabinobiose, arabinotriose, arabinotetraose, and arabinopentaose. No endoarabinanase activity was detected. These findings suggest that AbfB is an exo-acting enzyme and may play a role, together with other glycosidases, in the degradation of L-arabinose-containing polysaccharides.","author":[{"dropping-particle":"","family":"Margolles","given":"Abelardo","non-dropping-particle":"","parse-names":false,"suffix":""},{"dropping-particle":"","family":"los Reyes-Gavilán","given":"Clara G.","non-dropping-particle":"De","parse-names":false,"suffix":""}],"container-title":"Applied and Environmental Microbiology","id":"ITEM-1","issue":"9","issued":{"date-parts":[["2003","9","1"]]},"page":"5096","publisher":"American Society for Microbiology (ASM)","title":"Purification and Functional Characterization of a Novel α-l-Arabinofuranosidase from Bifidobacterium longum B667","type":"article-journal","volume":"69"},"uris":["http://www.mendeley.com/documents/?uuid=67f45c4f-ce30-3b50-9f8f-878d76ad0b20"]}],"mendeley":{"formattedCitation":"(Margolles &amp; De los Reyes-Gavilán, 2003)","plainTextFormattedCitation":"(Margolles &amp; De los Reyes-Gavilán, 2003)","previouslyFormattedCitation":"(Margolles &amp; De los Reyes-Gavilán, 2003)"},"properties":{"noteIndex":0},"schema":"https://github.com/citation-style-language/schema/raw/master/csl-citation.json"}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(Margolles &amp; De los Reyes-Gavilán, 2003)</w:t>
      </w:r>
      <w:r>
        <w:rPr>
          <w:rFonts w:ascii="Times New Roman" w:hAnsi="Times New Roman"/>
          <w:sz w:val="24"/>
          <w:szCs w:val="24"/>
        </w:rPr>
        <w:fldChar w:fldCharType="end"/>
      </w:r>
      <w:r>
        <w:rPr>
          <w:rFonts w:ascii="Times New Roman" w:hAnsi="Times New Roman"/>
          <w:sz w:val="24"/>
          <w:szCs w:val="24"/>
        </w:rPr>
        <w:t>. Complete degradation of hemicellulosic fractions</w:t>
      </w:r>
      <w:r w:rsidR="00483994">
        <w:rPr>
          <w:rFonts w:ascii="Times New Roman" w:hAnsi="Times New Roman"/>
          <w:sz w:val="24"/>
          <w:szCs w:val="24"/>
        </w:rPr>
        <w:t xml:space="preserve"> of lignocellulosic biomass</w:t>
      </w:r>
      <w:r>
        <w:rPr>
          <w:rFonts w:ascii="Times New Roman" w:hAnsi="Times New Roman"/>
          <w:sz w:val="24"/>
          <w:szCs w:val="24"/>
        </w:rPr>
        <w:t xml:space="preserve"> can therefore be achieved by the joint activity of these enzyme families. </w:t>
      </w:r>
      <w:r w:rsidR="0099481A">
        <w:rPr>
          <w:rFonts w:ascii="Times New Roman" w:hAnsi="Times New Roman"/>
          <w:sz w:val="24"/>
          <w:szCs w:val="24"/>
        </w:rPr>
        <w:t xml:space="preserve">A study conducted by </w:t>
      </w:r>
      <w:r w:rsidR="0099481A">
        <w:rPr>
          <w:rFonts w:ascii="Times New Roman" w:hAnsi="Times New Roman"/>
          <w:sz w:val="24"/>
          <w:szCs w:val="24"/>
        </w:rPr>
        <w:fldChar w:fldCharType="begin" w:fldLock="1"/>
      </w:r>
      <w:r w:rsidR="00C72390">
        <w:rPr>
          <w:rFonts w:ascii="Times New Roman" w:hAnsi="Times New Roman"/>
          <w:sz w:val="24"/>
          <w:szCs w:val="24"/>
        </w:rPr>
        <w:instrText>ADDIN CSL_CITATION {"citationItems":[{"id":"ITEM-1","itemData":{"DOI":"10.1128/AEM.03453-15/SUPPL_FILE/ZAM999116989SO1.PDF","ISSN":"10985336","PMID":"26729713","abstract":"The rapid rise in DNA sequencing has led to an expansion in the number of glycoside hydrolase (GH) families. The GH43 family currently contains α-L-arabinofuranosidase, β-D-xylosidase, α-L-arabinanase, and β-D-galactosidase enzymes for the debranching and degradation of hemicellulose and pectin polymers. Many studies have revealed finer details about members of GH43 that necessitate the division of GH43 into subfamilies, as was done previously for the GH5 and GH13 families. The work presented here is a robust subfamily classification that assigns over 91% of all complete GH43 domains into 37 subfamilies that correlate with conserved sequence residues and results of biochemical assays and structural studies. Furthermore, cooccurrence analysis of these subfamilies and other functional modules revealed strong associations between some GH43 subfamilies and CBM6 and CBM13 domains. Cooccurrence analysis also revealed the presence of proteins containing up to three GH43 domains and belonging to different subfamilies, suggesting significant functional differences for each subfamily. Overall, the subfamily analysis suggests that the GH43 enzymes probably display a hitherto underestimated variety of subtle specificity features that are not apparent when the enzymes are assayed with simple synthetic substrates, such as pNP-glycosides.","author":[{"dropping-particle":"","family":"Mewis","given":"Keith","non-dropping-particle":"","parse-names":false,"suffix":""},{"dropping-particle":"","family":"Lenfant","given":"Nicolas","non-dropping-particle":"","parse-names":false,"suffix":""},{"dropping-particle":"","family":"Lombard","given":"Vincent","non-dropping-particle":"","parse-names":false,"suffix":""},{"dropping-particle":"","family":"Henrissat","given":"Bernard","non-dropping-particle":"","parse-names":false,"suffix":""}],"container-title":"Applied and Environmental Microbiology","id":"ITEM-1","issue":"6","issued":{"date-parts":[["2016"]]},"page":"1686-1692","publisher":"American Society for Microbiology","title":"Dividing the large glycoside hydrolase family 43 into subfamilies: A motivation for detailed enzyme characterization","type":"article-journal","volume":"82"},"uris":["http://www.mendeley.com/documents/?uuid=0a600a8d-171d-35ad-948b-bdbd253175ed"]}],"mendeley":{"formattedCitation":"(Mewis et al., 2016)","plainTextFormattedCitation":"(Mewis et al., 2016)","previouslyFormattedCitation":"(Mewis et al., 2016)"},"properties":{"noteIndex":0},"schema":"https://github.com/citation-style-language/schema/raw/master/csl-citation.json"}</w:instrText>
      </w:r>
      <w:r w:rsidR="0099481A">
        <w:rPr>
          <w:rFonts w:ascii="Times New Roman" w:hAnsi="Times New Roman"/>
          <w:sz w:val="24"/>
          <w:szCs w:val="24"/>
        </w:rPr>
        <w:fldChar w:fldCharType="separate"/>
      </w:r>
      <w:r w:rsidR="00C72390" w:rsidRPr="00C72390">
        <w:rPr>
          <w:rFonts w:ascii="Times New Roman" w:hAnsi="Times New Roman"/>
          <w:noProof/>
          <w:sz w:val="24"/>
          <w:szCs w:val="24"/>
        </w:rPr>
        <w:t>(Mewis et al., 2016)</w:t>
      </w:r>
      <w:r w:rsidR="0099481A">
        <w:rPr>
          <w:rFonts w:ascii="Times New Roman" w:hAnsi="Times New Roman"/>
          <w:sz w:val="24"/>
          <w:szCs w:val="24"/>
        </w:rPr>
        <w:fldChar w:fldCharType="end"/>
      </w:r>
      <w:r w:rsidR="0099481A">
        <w:rPr>
          <w:rFonts w:ascii="Times New Roman" w:hAnsi="Times New Roman"/>
          <w:sz w:val="24"/>
          <w:szCs w:val="24"/>
        </w:rPr>
        <w:t xml:space="preserve"> that characterized the GH43 enzymes into subfamilies, found carbohydrate-binding module 6 (CBM6) </w:t>
      </w:r>
      <w:r w:rsidR="0099481A" w:rsidRPr="0099481A">
        <w:rPr>
          <w:rFonts w:ascii="Times New Roman" w:hAnsi="Times New Roman"/>
          <w:sz w:val="24"/>
          <w:szCs w:val="24"/>
        </w:rPr>
        <w:t>with a</w:t>
      </w:r>
      <w:r w:rsidR="0099481A">
        <w:rPr>
          <w:rFonts w:ascii="Times New Roman" w:hAnsi="Times New Roman"/>
          <w:sz w:val="24"/>
          <w:szCs w:val="24"/>
        </w:rPr>
        <w:t>n</w:t>
      </w:r>
      <w:r w:rsidR="0099481A" w:rsidRPr="0099481A">
        <w:rPr>
          <w:rFonts w:ascii="Times New Roman" w:hAnsi="Times New Roman"/>
          <w:sz w:val="24"/>
          <w:szCs w:val="24"/>
        </w:rPr>
        <w:t xml:space="preserve"> established function of bi</w:t>
      </w:r>
      <w:r w:rsidR="0099481A">
        <w:rPr>
          <w:rFonts w:ascii="Times New Roman" w:hAnsi="Times New Roman"/>
          <w:sz w:val="24"/>
          <w:szCs w:val="24"/>
        </w:rPr>
        <w:t xml:space="preserve">nding to </w:t>
      </w:r>
      <w:r w:rsidR="0099481A" w:rsidRPr="0099481A">
        <w:rPr>
          <w:rFonts w:ascii="Times New Roman" w:hAnsi="Times New Roman"/>
          <w:sz w:val="24"/>
          <w:szCs w:val="24"/>
        </w:rPr>
        <w:t>β-1,4-xylan</w:t>
      </w:r>
      <w:r w:rsidR="0099481A">
        <w:rPr>
          <w:rFonts w:ascii="Times New Roman" w:hAnsi="Times New Roman"/>
          <w:sz w:val="24"/>
          <w:szCs w:val="24"/>
        </w:rPr>
        <w:t xml:space="preserve"> and amorphous cellulose</w:t>
      </w:r>
      <w:r w:rsidR="00483994">
        <w:rPr>
          <w:rFonts w:ascii="Times New Roman" w:hAnsi="Times New Roman"/>
          <w:sz w:val="24"/>
          <w:szCs w:val="24"/>
        </w:rPr>
        <w:t>,</w:t>
      </w:r>
      <w:r w:rsidR="0099481A">
        <w:rPr>
          <w:rFonts w:ascii="Times New Roman" w:hAnsi="Times New Roman"/>
          <w:sz w:val="24"/>
          <w:szCs w:val="24"/>
        </w:rPr>
        <w:t xml:space="preserve"> to be highly prevalent in the GH43_16 subfamily which was identified in the BSG metatranscriptome (</w:t>
      </w:r>
      <w:r w:rsidR="0099481A" w:rsidRPr="0099481A">
        <w:rPr>
          <w:rFonts w:ascii="Times New Roman" w:hAnsi="Times New Roman"/>
          <w:b/>
          <w:sz w:val="24"/>
          <w:szCs w:val="24"/>
        </w:rPr>
        <w:t>Table 4. 9</w:t>
      </w:r>
      <w:r w:rsidR="0099481A">
        <w:rPr>
          <w:rFonts w:ascii="Times New Roman" w:hAnsi="Times New Roman"/>
          <w:sz w:val="24"/>
          <w:szCs w:val="24"/>
        </w:rPr>
        <w:t>). This subfamily was also found to be multimodular, sharing some protein modules with other GH43 subfamilies potentially broadening its substrate specificity.</w:t>
      </w:r>
      <w:r w:rsidR="00E32393">
        <w:rPr>
          <w:rFonts w:ascii="Times New Roman" w:hAnsi="Times New Roman"/>
          <w:sz w:val="24"/>
          <w:szCs w:val="24"/>
        </w:rPr>
        <w:t xml:space="preserve"> CAZy class GH0 which was identified in the WH </w:t>
      </w:r>
      <w:r w:rsidR="0099481A">
        <w:rPr>
          <w:rFonts w:ascii="Times New Roman" w:hAnsi="Times New Roman"/>
          <w:sz w:val="24"/>
          <w:szCs w:val="24"/>
        </w:rPr>
        <w:t xml:space="preserve"> </w:t>
      </w:r>
      <w:r w:rsidR="00E32393">
        <w:rPr>
          <w:rFonts w:ascii="Times New Roman" w:hAnsi="Times New Roman"/>
          <w:sz w:val="24"/>
          <w:szCs w:val="24"/>
        </w:rPr>
        <w:t>metatranscriptome is annotated as “Not classified” in the CAZy database. Th</w:t>
      </w:r>
      <w:r w:rsidR="00483994">
        <w:rPr>
          <w:rFonts w:ascii="Times New Roman" w:hAnsi="Times New Roman"/>
          <w:sz w:val="24"/>
          <w:szCs w:val="24"/>
        </w:rPr>
        <w:t>is</w:t>
      </w:r>
      <w:r w:rsidR="00E32393">
        <w:rPr>
          <w:rFonts w:ascii="Times New Roman" w:hAnsi="Times New Roman"/>
          <w:sz w:val="24"/>
          <w:szCs w:val="24"/>
        </w:rPr>
        <w:t xml:space="preserve"> CAZy class possess</w:t>
      </w:r>
      <w:r w:rsidR="00483994">
        <w:rPr>
          <w:rFonts w:ascii="Times New Roman" w:hAnsi="Times New Roman"/>
          <w:sz w:val="24"/>
          <w:szCs w:val="24"/>
        </w:rPr>
        <w:t>es</w:t>
      </w:r>
      <w:r w:rsidR="00E32393">
        <w:rPr>
          <w:rFonts w:ascii="Times New Roman" w:hAnsi="Times New Roman"/>
          <w:sz w:val="24"/>
          <w:szCs w:val="24"/>
        </w:rPr>
        <w:t xml:space="preserve"> </w:t>
      </w:r>
      <w:r w:rsidR="00483994">
        <w:rPr>
          <w:rFonts w:ascii="Times New Roman" w:hAnsi="Times New Roman"/>
          <w:sz w:val="24"/>
          <w:szCs w:val="24"/>
        </w:rPr>
        <w:t xml:space="preserve">enzymes with </w:t>
      </w:r>
      <w:commentRangeStart w:id="335"/>
      <w:commentRangeStart w:id="336"/>
      <w:r w:rsidR="00E32393">
        <w:rPr>
          <w:rFonts w:ascii="Times New Roman" w:hAnsi="Times New Roman"/>
          <w:sz w:val="24"/>
          <w:szCs w:val="24"/>
        </w:rPr>
        <w:t>CAZyme functionality based on significant amino-acid similarity</w:t>
      </w:r>
      <w:r w:rsidR="00483994">
        <w:rPr>
          <w:rFonts w:ascii="Times New Roman" w:hAnsi="Times New Roman"/>
          <w:sz w:val="24"/>
          <w:szCs w:val="24"/>
        </w:rPr>
        <w:t>,</w:t>
      </w:r>
      <w:r w:rsidR="00E32393">
        <w:rPr>
          <w:rFonts w:ascii="Times New Roman" w:hAnsi="Times New Roman"/>
          <w:sz w:val="24"/>
          <w:szCs w:val="24"/>
        </w:rPr>
        <w:t xml:space="preserve"> but await biochemical characterization since they might display characteristics of multiple CAZy families </w:t>
      </w:r>
      <w:r w:rsidR="00E32393">
        <w:rPr>
          <w:rFonts w:ascii="Times New Roman" w:hAnsi="Times New Roman"/>
          <w:sz w:val="24"/>
          <w:szCs w:val="24"/>
        </w:rPr>
        <w:fldChar w:fldCharType="begin" w:fldLock="1"/>
      </w:r>
      <w:r w:rsidR="00DC5848">
        <w:rPr>
          <w:rFonts w:ascii="Times New Roman" w:hAnsi="Times New Roman"/>
          <w:sz w:val="24"/>
          <w:szCs w:val="24"/>
        </w:rPr>
        <w:instrText>ADDIN CSL_CITATION {"citationItems":[{"id":"ITEM-1","itemData":{"DOI":"10.1093/NAR/GKT1178","ISSN":"03051048","PMID":"24270786","abstract":"The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 © 2013 The Author(s). Published by Oxford University Press.","author":[{"dropping-particle":"","family":"Lombard","given":"Vincent","non-dropping-particle":"","parse-names":false,"suffix":""},{"dropping-particle":"","family":"Golaconda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Research","id":"ITEM-1","issue":"Database issue","issued":{"date-parts":[["2014","1","1"]]},"page":"D490","publisher":"Oxford University Press","title":"The carbohydrate-active enzymes database (CAZy) in 2013","type":"article-journal","volume":"42"},"uris":["http://www.mendeley.com/documents/?uuid=8f5ee1cd-a169-3d47-b6e5-be67c60eabb9"]}],"mendeley":{"formattedCitation":"(Lombard et al., 2014)","plainTextFormattedCitation":"(Lombard et al., 2014)","previouslyFormattedCitation":"(Lombard et al., 2014)"},"properties":{"noteIndex":0},"schema":"https://github.com/citation-style-language/schema/raw/master/csl-citation.json"}</w:instrText>
      </w:r>
      <w:r w:rsidR="00E32393">
        <w:rPr>
          <w:rFonts w:ascii="Times New Roman" w:hAnsi="Times New Roman"/>
          <w:sz w:val="24"/>
          <w:szCs w:val="24"/>
        </w:rPr>
        <w:fldChar w:fldCharType="separate"/>
      </w:r>
      <w:r w:rsidR="00E32393" w:rsidRPr="00E32393">
        <w:rPr>
          <w:rFonts w:ascii="Times New Roman" w:hAnsi="Times New Roman"/>
          <w:noProof/>
          <w:sz w:val="24"/>
          <w:szCs w:val="24"/>
        </w:rPr>
        <w:t>(Lombard et al., 2014)</w:t>
      </w:r>
      <w:r w:rsidR="00E32393">
        <w:rPr>
          <w:rFonts w:ascii="Times New Roman" w:hAnsi="Times New Roman"/>
          <w:sz w:val="24"/>
          <w:szCs w:val="24"/>
        </w:rPr>
        <w:fldChar w:fldCharType="end"/>
      </w:r>
      <w:r w:rsidR="00E32393">
        <w:rPr>
          <w:rFonts w:ascii="Times New Roman" w:hAnsi="Times New Roman"/>
          <w:sz w:val="24"/>
          <w:szCs w:val="24"/>
        </w:rPr>
        <w:t>.</w:t>
      </w:r>
      <w:commentRangeEnd w:id="335"/>
      <w:r w:rsidR="005C332D">
        <w:rPr>
          <w:rStyle w:val="CommentReference"/>
        </w:rPr>
        <w:commentReference w:id="335"/>
      </w:r>
      <w:commentRangeEnd w:id="336"/>
      <w:r w:rsidR="00135F5D">
        <w:rPr>
          <w:rStyle w:val="CommentReference"/>
        </w:rPr>
        <w:commentReference w:id="336"/>
      </w:r>
      <w:r w:rsidR="00135F5D">
        <w:rPr>
          <w:rFonts w:ascii="Times New Roman" w:hAnsi="Times New Roman"/>
          <w:sz w:val="24"/>
          <w:szCs w:val="24"/>
        </w:rPr>
        <w:t xml:space="preserve"> Therefore, novel CAZy families could be identified from our </w:t>
      </w:r>
      <w:commentRangeStart w:id="337"/>
      <w:commentRangeStart w:id="338"/>
      <w:r w:rsidR="00135F5D">
        <w:rPr>
          <w:rFonts w:ascii="Times New Roman" w:hAnsi="Times New Roman"/>
          <w:sz w:val="24"/>
          <w:szCs w:val="24"/>
        </w:rPr>
        <w:t>data upon further biochemical characterization assays.</w:t>
      </w:r>
      <w:commentRangeEnd w:id="337"/>
      <w:r w:rsidR="00830EA1">
        <w:rPr>
          <w:rStyle w:val="CommentReference"/>
        </w:rPr>
        <w:commentReference w:id="337"/>
      </w:r>
      <w:commentRangeEnd w:id="338"/>
      <w:r w:rsidR="0013193E">
        <w:rPr>
          <w:rStyle w:val="CommentReference"/>
        </w:rPr>
        <w:commentReference w:id="338"/>
      </w:r>
      <w:r w:rsidR="0013193E">
        <w:rPr>
          <w:rFonts w:ascii="Times New Roman" w:hAnsi="Times New Roman"/>
          <w:sz w:val="24"/>
          <w:szCs w:val="24"/>
        </w:rPr>
        <w:t xml:space="preserve"> This necessitates subsequent studies aimed at characterizing</w:t>
      </w:r>
      <w:r w:rsidR="0013193E">
        <w:rPr>
          <w:rFonts w:ascii="Times New Roman" w:hAnsi="Times New Roman"/>
          <w:sz w:val="24"/>
          <w:szCs w:val="24"/>
        </w:rPr>
        <w:t xml:space="preserve"> </w:t>
      </w:r>
      <w:r w:rsidR="0013193E">
        <w:rPr>
          <w:rFonts w:ascii="Times New Roman" w:hAnsi="Times New Roman"/>
          <w:sz w:val="24"/>
          <w:szCs w:val="24"/>
        </w:rPr>
        <w:t xml:space="preserve">these novel CAZy families </w:t>
      </w:r>
      <w:r w:rsidR="0013193E">
        <w:rPr>
          <w:rFonts w:ascii="Times New Roman" w:hAnsi="Times New Roman"/>
          <w:sz w:val="24"/>
          <w:szCs w:val="24"/>
        </w:rPr>
        <w:t>and annotating</w:t>
      </w:r>
      <w:r w:rsidR="0013193E">
        <w:rPr>
          <w:rFonts w:ascii="Times New Roman" w:hAnsi="Times New Roman"/>
          <w:sz w:val="24"/>
          <w:szCs w:val="24"/>
        </w:rPr>
        <w:t xml:space="preserve"> the extant CAZy resources to bridge this knowledge gap.</w:t>
      </w:r>
    </w:p>
    <w:p w14:paraId="54C2B501" w14:textId="77777777" w:rsidR="0055771A" w:rsidRDefault="00782692" w:rsidP="0055771A">
      <w:pPr>
        <w:spacing w:line="360" w:lineRule="auto"/>
        <w:jc w:val="both"/>
        <w:rPr>
          <w:rFonts w:ascii="Times New Roman" w:hAnsi="Times New Roman"/>
          <w:sz w:val="24"/>
          <w:szCs w:val="24"/>
        </w:rPr>
      </w:pPr>
      <w:r w:rsidRPr="0099481A">
        <w:rPr>
          <w:rFonts w:ascii="Times New Roman" w:hAnsi="Times New Roman"/>
          <w:sz w:val="24"/>
          <w:szCs w:val="24"/>
        </w:rPr>
        <w:t>A</w:t>
      </w:r>
      <w:r w:rsidRPr="008A3C81">
        <w:rPr>
          <w:rFonts w:ascii="Times New Roman" w:hAnsi="Times New Roman"/>
          <w:sz w:val="24"/>
          <w:szCs w:val="24"/>
        </w:rPr>
        <w:t>rabinofuranosidases</w:t>
      </w:r>
      <w:r>
        <w:rPr>
          <w:rFonts w:ascii="Times New Roman" w:hAnsi="Times New Roman"/>
          <w:sz w:val="24"/>
          <w:szCs w:val="24"/>
        </w:rPr>
        <w:t xml:space="preserve"> have been previously associated with genus </w:t>
      </w:r>
      <w:r w:rsidRPr="008A3C81">
        <w:rPr>
          <w:rFonts w:ascii="Times New Roman" w:hAnsi="Times New Roman"/>
          <w:i/>
          <w:sz w:val="24"/>
          <w:szCs w:val="24"/>
        </w:rPr>
        <w:t>Bifidobacterium</w:t>
      </w:r>
      <w:r>
        <w:rPr>
          <w:rFonts w:ascii="Times New Roman" w:hAnsi="Times New Roman"/>
          <w:sz w:val="24"/>
          <w:szCs w:val="24"/>
        </w:rPr>
        <w:t xml:space="preserve">, where they play crucial physiological roles in immunomodulation, colon cancer prevention, among other functions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{"citationItems":[{"id":"ITEM-1","itemData":{"DOI":"10.1023/A:1002038308506","ISSN":"1572-9699","PMID":"10532383","abstract":"The ability of microbial ecologists to analyse the composition of complex bacterial communities has been greatly enhanced by the application of molecular methodologies. The use of these techniques should enable an accurate record of the identity and population dynamics of the inhabitants of the intestinal tract to be obtained, and should promote an improved comprehension of the relationship between the microflora and the human host. This, in turn, will lead to a new concept of the intestinal microflora of humans.","author":[{"dropping-particle":"","family":"Tannock","given":"Gerald W.","non-dropping-particle":"","parse-names":false,"suffix":""}],"container-title":"Antonie van Leeuwenhoek 1999 76:1","id":"ITEM-1","issue":"1","issued":{"date-parts":[["1999"]]},"page":"265-278","publisher":"Springer","title":"Analysis of the intestinal microflora: a renaissance","type":"article-journal","volume":"76"},"uris":["http://www.mendeley.com/documents/?uuid=196edc42-fcb5-3241-bd94-3284ec5b28fd"]}],"mendeley":{"formattedCitation":"(Tannock, 1999)","plainTextFormattedCitation":"(Tannock, 1999)","previouslyFormattedCitation":"(Tannock, 1999)"},"properties":{"noteIndex":0},"schema":"https://github.com/citation-style-language/schema/raw/master/csl-citation.json"}</w:instrText>
      </w:r>
      <w:r>
        <w:rPr>
          <w:rFonts w:ascii="Times New Roman" w:hAnsi="Times New Roman"/>
          <w:sz w:val="24"/>
          <w:szCs w:val="24"/>
        </w:rPr>
        <w:fldChar w:fldCharType="separate"/>
      </w:r>
      <w:r w:rsidRPr="008A3C81">
        <w:rPr>
          <w:rFonts w:ascii="Times New Roman" w:hAnsi="Times New Roman"/>
          <w:noProof/>
          <w:sz w:val="24"/>
          <w:szCs w:val="24"/>
        </w:rPr>
        <w:t>(Tannock, 1999)</w:t>
      </w:r>
      <w:r>
        <w:rPr>
          <w:rFonts w:ascii="Times New Roman" w:hAnsi="Times New Roman"/>
          <w:sz w:val="24"/>
          <w:szCs w:val="24"/>
        </w:rPr>
        <w:fldChar w:fldCharType="end"/>
      </w:r>
      <w:r>
        <w:rPr>
          <w:rFonts w:ascii="Times New Roman" w:hAnsi="Times New Roman"/>
          <w:sz w:val="24"/>
          <w:szCs w:val="24"/>
        </w:rPr>
        <w:t xml:space="preserve">. PULs PUL0395 and PUL0013 were identified in both the BSG and WH metatranscriptomes but were not associated </w:t>
      </w:r>
      <w:r w:rsidR="00C21A48">
        <w:rPr>
          <w:rFonts w:ascii="Times New Roman" w:hAnsi="Times New Roman"/>
          <w:sz w:val="24"/>
          <w:szCs w:val="24"/>
        </w:rPr>
        <w:t>with</w:t>
      </w:r>
      <w:r>
        <w:rPr>
          <w:rFonts w:ascii="Times New Roman" w:hAnsi="Times New Roman"/>
          <w:sz w:val="24"/>
          <w:szCs w:val="24"/>
        </w:rPr>
        <w:t xml:space="preserve"> any organism clusters in the</w:t>
      </w:r>
      <w:r w:rsidR="00483994">
        <w:rPr>
          <w:rFonts w:ascii="Times New Roman" w:hAnsi="Times New Roman"/>
          <w:sz w:val="24"/>
          <w:szCs w:val="24"/>
        </w:rPr>
        <w:t>ir</w:t>
      </w:r>
      <w:r>
        <w:rPr>
          <w:rFonts w:ascii="Times New Roman" w:hAnsi="Times New Roman"/>
          <w:sz w:val="24"/>
          <w:szCs w:val="24"/>
        </w:rPr>
        <w:t xml:space="preserve"> respective </w:t>
      </w:r>
      <w:r w:rsidR="00483994">
        <w:rPr>
          <w:rFonts w:ascii="Times New Roman" w:hAnsi="Times New Roman"/>
          <w:sz w:val="24"/>
          <w:szCs w:val="24"/>
        </w:rPr>
        <w:t>metatranscriptomes</w:t>
      </w:r>
      <w:r>
        <w:rPr>
          <w:rFonts w:ascii="Times New Roman" w:hAnsi="Times New Roman"/>
          <w:sz w:val="24"/>
          <w:szCs w:val="24"/>
        </w:rPr>
        <w:t xml:space="preserve"> (</w:t>
      </w:r>
      <w:r w:rsidRPr="000A343B">
        <w:rPr>
          <w:rFonts w:ascii="Times New Roman" w:hAnsi="Times New Roman"/>
          <w:b/>
          <w:sz w:val="24"/>
          <w:szCs w:val="24"/>
        </w:rPr>
        <w:t>Table 4.10 b,c</w:t>
      </w:r>
      <w:r>
        <w:rPr>
          <w:rFonts w:ascii="Times New Roman" w:hAnsi="Times New Roman"/>
          <w:sz w:val="24"/>
          <w:szCs w:val="24"/>
        </w:rPr>
        <w:t xml:space="preserve">). </w:t>
      </w:r>
      <w:r w:rsidR="0055771A">
        <w:rPr>
          <w:rFonts w:ascii="Times New Roman" w:hAnsi="Times New Roman"/>
          <w:sz w:val="24"/>
          <w:szCs w:val="24"/>
        </w:rPr>
        <w:t xml:space="preserve">This finding does not rule out the presence of PULs responsible for the breakdown of complex polysaccharides and the production of </w:t>
      </w:r>
      <w:r w:rsidR="0055771A">
        <w:rPr>
          <w:rFonts w:ascii="Times New Roman" w:hAnsi="Times New Roman"/>
          <w:sz w:val="24"/>
          <w:szCs w:val="24"/>
        </w:rPr>
        <w:t>lignocellulolytic enzymes</w:t>
      </w:r>
      <w:r w:rsidR="0055771A">
        <w:rPr>
          <w:rFonts w:ascii="Times New Roman" w:hAnsi="Times New Roman"/>
          <w:sz w:val="24"/>
          <w:szCs w:val="24"/>
        </w:rPr>
        <w:t xml:space="preserve"> </w:t>
      </w:r>
      <w:r w:rsidR="0055771A">
        <w:rPr>
          <w:rFonts w:ascii="Times New Roman" w:hAnsi="Times New Roman"/>
          <w:sz w:val="24"/>
          <w:szCs w:val="24"/>
        </w:rPr>
        <w:t xml:space="preserve">in our metatranscriptome sequences, since the dbCAN-PUL database used </w:t>
      </w:r>
      <w:r w:rsidR="0055771A">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{"citationItems":[{"id":"ITEM-1","itemData":{"DOI":"10.1093/nar/gkaa742","ISSN":"13624962","PMID":"32941621","abstract":"PULs (polysaccharide utilization loci) are discrete gene clusters of CAZymes (Carbohydrate Active EnZymes) and other genes that work together to digest and utilize carbohydrate substrates. While PULs have been extensively characterized in Bacteroidetes, there exist PULs from other bacterial phyla, as well as archaea and metagenomes, that remain to be catalogued in a database for efficient retrieval. We have developed an online database dbCAN-PUL (http://bcb.unl.edu/dbCAN PUL/) to display experimentally verified CAZyme-containing PULs from literature with pertinent metadata, sequences, and annotation. Compared to other online CAZyme and PUL resources, dbCAN-PUL has the following new features: (i) Batch download of PUL data by target substrate, species/genome, genus, or experimental characterization method; (ii) Annotation for each PUL that displays associated metadata such as substrate(s), experimental characterization method(s) and protein sequence information, (iii) Links to external annotation pages for CAZymes (CAZy), transporters (UniProt) and other genes, (iv) Display of homologous gene clusters in GenBank sequences via integrated MultiGeneBlast tool and (v) An integrated BLASTX service available for users to query their sequences against PUL proteins in dbCAN-PUL. With these features, dbCAN-PUL will be an important repository for CAZyme and PUL research, complementing our other web servers and databases (dbCAN2, dbCAN-seq).","author":[{"dropping-particle":"","family":"Ausland","given":"Catherine","non-dropping-particle":"","parse-names":false,"suffix":""},{"dropping-particle":"","family":"Zheng","given":"Jinfang","non-dropping-particle":"","parse-names":false,"suffix":""},{"dropping-particle":"","family":"Yi","given":"Haidong","non-dropping-particle":"","parse-names":false,"suffix":""},{"dropping-particle":"","family":"Yang","given":"Bowen","non-dropping-particle":"","parse-names":false,"suffix":""},{"dropping-particle":"","family":"Li","given":"Tang","non-dropping-particle":"","parse-names":false,"suffix":""},{"dropping-particle":"","family":"Feng","given":"Xuehuan","non-dropping-particle":"","parse-names":false,"suffix":""},{"dropping-particle":"","family":"Zheng","given":"Bo","non-dropping-particle":"","parse-names":false,"suffix":""},{"dropping-particle":"","family":"Yin","given":"Yanbin","non-dropping-particle":"","parse-names":false,"suffix":""}],"container-title":"Nucleic Acids Research","id":"ITEM-1","issue":"D1","issued":{"date-parts":[["2021"]]},"page":"D523-D528","publisher":"Oxford University Press","title":"dbCAN-PUL: A database of experimentally characterized CAZyme gene clusters and their substrates","type":"article-journal","volume":"49"},"uris":["http://www.mendeley.com/documents/?uuid=a7a33b95-cc18-4386-8d02-9d30b840ab92"]}],"mendeley":{"formattedCitation":"(Ausland et al., 2021)","plainTextFormattedCitation":"(Ausland et al., 2021)","previouslyFormattedCitation":"(Ausland et al., 2021)"},"properties":{"noteIndex":0},"schema":"https://github.com/citation-style-language/schema/raw/master/csl-citation.json"}</w:instrText>
      </w:r>
      <w:r w:rsidR="0055771A">
        <w:rPr>
          <w:rFonts w:ascii="Times New Roman" w:hAnsi="Times New Roman"/>
          <w:sz w:val="24"/>
          <w:szCs w:val="24"/>
        </w:rPr>
        <w:fldChar w:fldCharType="separate"/>
      </w:r>
      <w:r w:rsidR="0055771A" w:rsidRPr="000A343B">
        <w:rPr>
          <w:rFonts w:ascii="Times New Roman" w:hAnsi="Times New Roman"/>
          <w:noProof/>
          <w:sz w:val="24"/>
          <w:szCs w:val="24"/>
        </w:rPr>
        <w:t>(Ausland et al., 2021)</w:t>
      </w:r>
      <w:r w:rsidR="0055771A">
        <w:rPr>
          <w:rFonts w:ascii="Times New Roman" w:hAnsi="Times New Roman"/>
          <w:sz w:val="24"/>
          <w:szCs w:val="24"/>
        </w:rPr>
        <w:fldChar w:fldCharType="end"/>
      </w:r>
      <w:r w:rsidR="0055771A">
        <w:rPr>
          <w:rFonts w:ascii="Times New Roman" w:hAnsi="Times New Roman"/>
          <w:sz w:val="24"/>
          <w:szCs w:val="24"/>
        </w:rPr>
        <w:t xml:space="preserve">, only </w:t>
      </w:r>
      <w:r w:rsidR="0055771A" w:rsidRPr="000A343B">
        <w:rPr>
          <w:rFonts w:ascii="Times New Roman" w:hAnsi="Times New Roman"/>
          <w:sz w:val="24"/>
          <w:szCs w:val="24"/>
        </w:rPr>
        <w:t xml:space="preserve">focuses on CAZyme-containing PULs </w:t>
      </w:r>
      <w:r w:rsidR="0055771A">
        <w:rPr>
          <w:rFonts w:ascii="Times New Roman" w:hAnsi="Times New Roman"/>
          <w:sz w:val="24"/>
          <w:szCs w:val="24"/>
        </w:rPr>
        <w:t>annotated</w:t>
      </w:r>
      <w:r w:rsidR="0055771A" w:rsidRPr="000A343B">
        <w:rPr>
          <w:rFonts w:ascii="Times New Roman" w:hAnsi="Times New Roman"/>
          <w:sz w:val="24"/>
          <w:szCs w:val="24"/>
        </w:rPr>
        <w:t xml:space="preserve"> from </w:t>
      </w:r>
      <w:r w:rsidR="0055771A">
        <w:rPr>
          <w:rFonts w:ascii="Times New Roman" w:hAnsi="Times New Roman"/>
          <w:sz w:val="24"/>
          <w:szCs w:val="24"/>
        </w:rPr>
        <w:t xml:space="preserve">the </w:t>
      </w:r>
      <w:r w:rsidR="0055771A">
        <w:rPr>
          <w:rFonts w:ascii="Times New Roman" w:hAnsi="Times New Roman"/>
          <w:sz w:val="24"/>
          <w:szCs w:val="24"/>
        </w:rPr>
        <w:t xml:space="preserve">extant </w:t>
      </w:r>
      <w:r w:rsidR="0055771A" w:rsidRPr="000A343B">
        <w:rPr>
          <w:rFonts w:ascii="Times New Roman" w:hAnsi="Times New Roman"/>
          <w:sz w:val="24"/>
          <w:szCs w:val="24"/>
        </w:rPr>
        <w:t>literature</w:t>
      </w:r>
      <w:r w:rsidR="0055771A">
        <w:rPr>
          <w:rFonts w:ascii="Times New Roman" w:hAnsi="Times New Roman"/>
          <w:sz w:val="24"/>
          <w:szCs w:val="24"/>
        </w:rPr>
        <w:t>.</w:t>
      </w:r>
      <w:r w:rsidR="0055771A">
        <w:rPr>
          <w:rFonts w:ascii="Times New Roman" w:hAnsi="Times New Roman"/>
          <w:sz w:val="24"/>
          <w:szCs w:val="24"/>
        </w:rPr>
        <w:t xml:space="preserve"> </w:t>
      </w:r>
      <w:r w:rsidR="0055771A">
        <w:rPr>
          <w:rFonts w:ascii="Times New Roman" w:hAnsi="Times New Roman"/>
          <w:sz w:val="24"/>
          <w:szCs w:val="24"/>
        </w:rPr>
        <w:t>T</w:t>
      </w:r>
      <w:commentRangeStart w:id="339"/>
      <w:commentRangeStart w:id="340"/>
      <w:r w:rsidR="0055771A">
        <w:rPr>
          <w:rFonts w:ascii="Times New Roman" w:hAnsi="Times New Roman"/>
          <w:sz w:val="24"/>
          <w:szCs w:val="24"/>
        </w:rPr>
        <w:t>herefore</w:t>
      </w:r>
      <w:r w:rsidR="0055771A">
        <w:rPr>
          <w:rFonts w:ascii="Times New Roman" w:hAnsi="Times New Roman"/>
          <w:sz w:val="24"/>
          <w:szCs w:val="24"/>
        </w:rPr>
        <w:t>,</w:t>
      </w:r>
      <w:r w:rsidR="0055771A">
        <w:rPr>
          <w:rFonts w:ascii="Times New Roman" w:hAnsi="Times New Roman"/>
          <w:sz w:val="24"/>
          <w:szCs w:val="24"/>
        </w:rPr>
        <w:t xml:space="preserve"> novel or unannotated PULs may have likely been missing from this resource.</w:t>
      </w:r>
      <w:commentRangeEnd w:id="339"/>
      <w:r w:rsidR="0055771A">
        <w:rPr>
          <w:rStyle w:val="CommentReference"/>
        </w:rPr>
        <w:commentReference w:id="339"/>
      </w:r>
      <w:commentRangeEnd w:id="340"/>
      <w:r w:rsidR="0055771A">
        <w:rPr>
          <w:rStyle w:val="CommentReference"/>
        </w:rPr>
        <w:commentReference w:id="340"/>
      </w:r>
      <w:r w:rsidR="0055771A">
        <w:rPr>
          <w:rFonts w:ascii="Times New Roman" w:hAnsi="Times New Roman"/>
          <w:sz w:val="24"/>
          <w:szCs w:val="24"/>
        </w:rPr>
        <w:t xml:space="preserve"> </w:t>
      </w:r>
      <w:r w:rsidR="0055771A">
        <w:rPr>
          <w:rFonts w:ascii="Times New Roman" w:hAnsi="Times New Roman"/>
          <w:sz w:val="24"/>
          <w:szCs w:val="24"/>
        </w:rPr>
        <w:t>The PULs</w:t>
      </w:r>
      <w:r w:rsidR="0055771A">
        <w:rPr>
          <w:rFonts w:ascii="Times New Roman" w:hAnsi="Times New Roman"/>
          <w:sz w:val="24"/>
          <w:szCs w:val="24"/>
        </w:rPr>
        <w:t xml:space="preserve"> identified from the BSF larvae bred on the highly lignocellulosic BSG and WH diets</w:t>
      </w:r>
      <w:r w:rsidR="0055771A">
        <w:rPr>
          <w:rFonts w:ascii="Times New Roman" w:hAnsi="Times New Roman"/>
          <w:sz w:val="24"/>
          <w:szCs w:val="24"/>
        </w:rPr>
        <w:t xml:space="preserve"> </w:t>
      </w:r>
      <w:r w:rsidR="0055771A">
        <w:rPr>
          <w:rFonts w:ascii="Times New Roman" w:hAnsi="Times New Roman"/>
          <w:sz w:val="24"/>
          <w:szCs w:val="24"/>
        </w:rPr>
        <w:t xml:space="preserve">(PUL0013 and PUL0395), </w:t>
      </w:r>
      <w:r w:rsidR="0055771A">
        <w:rPr>
          <w:rFonts w:ascii="Times New Roman" w:hAnsi="Times New Roman"/>
          <w:sz w:val="24"/>
          <w:szCs w:val="24"/>
        </w:rPr>
        <w:t xml:space="preserve">have been previously isolated from the L-arabinan utilization system of the </w:t>
      </w:r>
      <w:r w:rsidR="0055771A" w:rsidRPr="000A343B">
        <w:rPr>
          <w:rFonts w:ascii="Times New Roman" w:hAnsi="Times New Roman"/>
          <w:i/>
          <w:sz w:val="24"/>
          <w:szCs w:val="24"/>
        </w:rPr>
        <w:t>Geobacillus stearothermophilus</w:t>
      </w:r>
      <w:r w:rsidR="0055771A">
        <w:rPr>
          <w:rFonts w:ascii="Times New Roman" w:hAnsi="Times New Roman"/>
          <w:sz w:val="24"/>
          <w:szCs w:val="24"/>
        </w:rPr>
        <w:t xml:space="preserve"> bacterium</w:t>
      </w:r>
      <w:r w:rsidR="0055771A">
        <w:rPr>
          <w:rFonts w:ascii="Times New Roman" w:hAnsi="Times New Roman"/>
          <w:sz w:val="24"/>
          <w:szCs w:val="24"/>
        </w:rPr>
        <w:t xml:space="preserve">, and have been found to possess both CAZy families </w:t>
      </w:r>
      <w:r w:rsidR="0055771A">
        <w:rPr>
          <w:rFonts w:ascii="Times New Roman" w:hAnsi="Times New Roman"/>
          <w:sz w:val="24"/>
          <w:szCs w:val="24"/>
        </w:rPr>
        <w:t>GH43 and GH51</w:t>
      </w:r>
      <w:r w:rsidR="0055771A">
        <w:rPr>
          <w:rFonts w:ascii="Times New Roman" w:hAnsi="Times New Roman"/>
          <w:sz w:val="24"/>
          <w:szCs w:val="24"/>
        </w:rPr>
        <w:t xml:space="preserve"> which were identified in our metatranscriptome sequences</w:t>
      </w:r>
      <w:r w:rsidR="0055771A">
        <w:rPr>
          <w:rFonts w:ascii="Times New Roman" w:hAnsi="Times New Roman"/>
          <w:sz w:val="24"/>
          <w:szCs w:val="24"/>
        </w:rPr>
        <w:t>.</w:t>
      </w:r>
      <w:r w:rsidR="0055771A">
        <w:rPr>
          <w:rFonts w:ascii="Times New Roman" w:hAnsi="Times New Roman"/>
          <w:noProof/>
          <w:sz w:val="24"/>
          <w:szCs w:val="24"/>
        </w:rPr>
        <w:t xml:space="preserve"> </w:t>
      </w:r>
      <w:r w:rsidR="0055771A">
        <w:rPr>
          <w:rFonts w:ascii="Times New Roman" w:hAnsi="Times New Roman"/>
          <w:sz w:val="24"/>
          <w:szCs w:val="24"/>
        </w:rPr>
        <w:t xml:space="preserve">PUL0013 is involved in the degradation of arabinan moieties while PUL0395 is involved in the degradation of arabinan and arabinose </w:t>
      </w:r>
      <w:r w:rsidR="0055771A">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{"citationItems":[{"id":"ITEM-1","itemData":{"DOI":"10.1128/JB.00222-11","ISSN":"1098-5530","PMID":"21460081","abstract":"Geobacillus stearothermophilus T-6 is a thermophilic soil bacterium that has a 38-kb gene cluster for the utilization of arabinan, a branched polysaccharide that is part of the plant cell wall. The bacterium encodes a unique three-component regulatory system (araPST) that includes a sugar-binding lipoprotein (AraP), a histidine sensor kinase (AraS), and a response regulator (AraT) and lies adjacent to an ATP-binding cassette (ABC) arabinose transport system (araEGH). The lipoprotein (AraP) specifically bound arabinose, and gel mobility shift experiments showed that the response regulator, AraT, binds to a 139-bp fragment corresponding to the araE promoter region. Taken together, the results showed that the araPST system appeared to sense extracellular arabinose and to activate a specific ABC transporter for arabinose (AraEGH). The promoter regions of the arabinan utilization genes contain a 14-bp inverted repeat motif resembling an operator site for the arabinose repressor, AraR. AraR was found to bind specifically to these sequences, and binding was efficiently prevented in the presence of arabinose, suggesting that arabinose is the molecular inducer of the arabinan utilization system. The expression of the arabinan utilization genes was reduced in the presence of glucose, indicating that regulation is also mediated via a catabolic repression mechanism. The cluster also encodes a second putative ABC sugar transporter (AbnEFJ) whose sugar-binding lipoprotein (AbnE) was shown to interact specifically with linear and branched arabino-oligosaccharides. The final degradation of the arabino-oligosaccharides is likely carried out by intracellular enzymes, including two α-L-arabinofuranosidases (AbfA and AbfB), a β-L-arabinopyranosidase (Abp), and an arabinanase (AbnB), all of which are encoded in the 38-kb cluster. © 2011, American Society for Microbiology.","author":[{"dropping-particle":"","family":"Shulami","given":"Smadar","non-dropping-particle":"","parse-names":false,"suffix":""},{"dropping-particle":"","family":"Raz-Pasteur","given":"Ayelet","non-dropping-particle":"","parse-names":false,"suffix":""},{"dropping-particle":"","family":"Tabachnikov","given":"Orly","non-dropping-particle":"","parse-names":false,"suffix":""},{"dropping-particle":"","family":"Gilead-Gropper","given":"Sarah","non-dropping-particle":"","parse-names":false,"suffix":""},{"dropping-particle":"","family":"Shner","given":"Itzhak","non-dropping-particle":"","parse-names":false,"suffix":""},{"dropping-particle":"","family":"Shoham","given":"Yuval","non-dropping-particle":"","parse-names":false,"suffix":""}],"container-title":"Journal of bacteriology","id":"ITEM-1","issue":"11","issued":{"date-parts":[["2011","6"]]},"page":"2838-2850","publisher":"J Bacteriol","title":"The L-Arabinan utilization system of Geobacillus stearothermophilus","type":"article-journal","volume":"193"},"uris":["http://www.mendeley.com/documents/?uuid=e5a42866-50d8-3797-aa40-e9d3036f71ae"]}],"mendeley":{"formattedCitation":"(Shulami et al., 2011)","plainTextFormattedCitation":"(Shulami et al., 2011)","previouslyFormattedCitation":"(Shulami et al., 2011)"},"properties":{"noteIndex":0},"schema":"https://github.com/citation-style-language/schema/raw/master/csl-citation.json"}</w:instrText>
      </w:r>
      <w:r w:rsidR="0055771A">
        <w:rPr>
          <w:rFonts w:ascii="Times New Roman" w:hAnsi="Times New Roman"/>
          <w:sz w:val="24"/>
          <w:szCs w:val="24"/>
        </w:rPr>
        <w:fldChar w:fldCharType="separate"/>
      </w:r>
      <w:r w:rsidR="0055771A" w:rsidRPr="0055771A">
        <w:rPr>
          <w:rFonts w:ascii="Times New Roman" w:hAnsi="Times New Roman"/>
          <w:noProof/>
          <w:sz w:val="24"/>
          <w:szCs w:val="24"/>
        </w:rPr>
        <w:t>(Shulami et al., 2011)</w:t>
      </w:r>
      <w:r w:rsidR="0055771A">
        <w:rPr>
          <w:rFonts w:ascii="Times New Roman" w:hAnsi="Times New Roman"/>
          <w:sz w:val="24"/>
          <w:szCs w:val="24"/>
        </w:rPr>
        <w:fldChar w:fldCharType="end"/>
      </w:r>
      <w:r w:rsidR="0055771A">
        <w:rPr>
          <w:rFonts w:ascii="Times New Roman" w:hAnsi="Times New Roman"/>
          <w:sz w:val="24"/>
          <w:szCs w:val="24"/>
        </w:rPr>
        <w:t xml:space="preserve">. Arabinan is a polymer constituted of chains of the </w:t>
      </w:r>
      <w:r w:rsidR="0055771A">
        <w:rPr>
          <w:rFonts w:ascii="Times New Roman" w:hAnsi="Times New Roman"/>
          <w:sz w:val="24"/>
          <w:szCs w:val="24"/>
        </w:rPr>
        <w:lastRenderedPageBreak/>
        <w:t xml:space="preserve">aldopentose arabinose, which make up part of the hemicellulose </w:t>
      </w:r>
      <w:r w:rsidR="0055771A">
        <w:rPr>
          <w:rFonts w:ascii="Times New Roman" w:hAnsi="Times New Roman"/>
          <w:sz w:val="24"/>
          <w:szCs w:val="24"/>
        </w:rPr>
        <w:t>heteropolymer</w:t>
      </w:r>
      <w:r w:rsidR="0055771A">
        <w:rPr>
          <w:rFonts w:ascii="Times New Roman" w:hAnsi="Times New Roman"/>
          <w:sz w:val="24"/>
          <w:szCs w:val="24"/>
        </w:rPr>
        <w:t xml:space="preserve"> </w:t>
      </w:r>
      <w:r w:rsidR="0055771A">
        <w:rPr>
          <w:rFonts w:ascii="Times New Roman" w:hAnsi="Times New Roman"/>
          <w:sz w:val="24"/>
          <w:szCs w:val="24"/>
        </w:rPr>
        <w:fldChar w:fldCharType="begin" w:fldLock="1"/>
      </w:r>
      <w:r w:rsidR="0055771A">
        <w:rPr>
          <w:rFonts w:ascii="Times New Roman" w:hAnsi="Times New Roman"/>
          <w:sz w:val="24"/>
          <w:szCs w:val="24"/>
        </w:rPr>
        <w:instrText>ADDIN CSL_CITATION {"citationItems":[{"id":"ITEM-1","itemData":{"DOI":"10.1016/C2010-0-68566-X","ISBN":"9780444538789","abstract":"New and Future Developments in Catalysis is a package of books that compile the latest ideas concerning alternate and renewable energy sources and the role that catalysis plays in converting new renewable feedstock into biofuels and biochemicals. Both homogeneous and heterogeneous catalysts and catalytic processes will be discussed in a unified and comprehensive approach. There will be extensive cross-referencing within all volumes. This volume covers all the biomass sources and gives detailed and in-depth coverage of all current chemical/catalytic conversion processes of biomass into liquid hydrocarbons to be further used as a feedstock for the production of not only biofuels but a large array of chemicals. © 2013 Elsevier B.V. All rights reserved.","author":[{"dropping-particle":"","family":"Suib","given":"Steven L.","non-dropping-particle":"","parse-names":false,"suffix":""}],"container-title":"New and Future Developments in Catalysis: Catalytic Biomass Conversion","id":"ITEM-1","issued":{"date-parts":[["2013"]]},"page":"1-400","publisher":"Elsevier B.V.","title":"New and Future Developments in Catalysis: Catalytic Biomass Conversion","type":"article-journal"},"uris":["http://www.mendeley.com/documents/?uuid=169f9fcd-8279-362a-ab79-bab44b11d47b"]},{"id":"ITEM-2","itemData":{"DOI":"10.1016/C2018-0-00037-7","ISBN":"9780128163542","abstract":"Lignocellulose for Future Bioeconomy discusses the conversion and utilization of lignocellulosic biomass. This book focuses on the utilization of lignocelluloses for various products, including biopolymers, bionanomaterials and bioproducts. Recent findings in scientific investigation, engineering, product development, economic and lifecycle analysis are discussed, as are current synthesis technologies and potential applications. The book progresses from a discussion of the potential sources of biomass, to the refinement and processing of materials. A sampling of various sustainability issues faced by industries in their production methods and a look at real world examples of the use of lignocellulose-based materials in the bioeconomy round out the discussion.","author":[{"dropping-particle":"","family":"Ariffin","given":"Hidayah","non-dropping-particle":"","parse-names":false,"suffix":""},{"dropping-particle":"","family":"Sapuan","given":"S. M.","non-dropping-particle":"","parse-names":false,"suffix":""},{"dropping-particle":"","family":"Hassan","given":"Mohd Ali","non-dropping-particle":"","parse-names":false,"suffix":""}],"container-title":"Lignocellulose for Future Bioeconomy","id":"ITEM-2","issued":{"date-parts":[["2019","1","1"]]},"page":"1-348","publisher":"Elsevier","title":"Lignocellulose for future bioeconomy","type":"article-journal"},"uris":["http://www.mendeley.com/documents/?uuid=5b86b843-d0e2-3b25-bd62-629ff9a106f2"]}],"mendeley":{"formattedCitation":"(Ariffin et al., 2019; Suib, 2013)","plainTextFormattedCitation":"(Ariffin et al., 2019; Suib, 2013)","previouslyFormattedCitation":"(Ariffin et al., 2019; Suib, 2013)"},"properties":{"noteIndex":0},"schema":"https://github.com/citation-style-language/schema/raw/master/csl-citation.json"}</w:instrText>
      </w:r>
      <w:r w:rsidR="0055771A">
        <w:rPr>
          <w:rFonts w:ascii="Times New Roman" w:hAnsi="Times New Roman"/>
          <w:sz w:val="24"/>
          <w:szCs w:val="24"/>
        </w:rPr>
        <w:fldChar w:fldCharType="separate"/>
      </w:r>
      <w:r w:rsidR="0055771A" w:rsidRPr="0055771A">
        <w:rPr>
          <w:rFonts w:ascii="Times New Roman" w:hAnsi="Times New Roman"/>
          <w:noProof/>
          <w:sz w:val="24"/>
          <w:szCs w:val="24"/>
        </w:rPr>
        <w:t>(Ariffin et al., 2019; Suib, 2013)</w:t>
      </w:r>
      <w:r w:rsidR="0055771A">
        <w:rPr>
          <w:rFonts w:ascii="Times New Roman" w:hAnsi="Times New Roman"/>
          <w:sz w:val="24"/>
          <w:szCs w:val="24"/>
        </w:rPr>
        <w:fldChar w:fldCharType="end"/>
      </w:r>
      <w:r w:rsidR="0055771A">
        <w:rPr>
          <w:rFonts w:ascii="Times New Roman" w:hAnsi="Times New Roman"/>
          <w:sz w:val="24"/>
          <w:szCs w:val="24"/>
        </w:rPr>
        <w:t xml:space="preserve">. </w:t>
      </w:r>
      <w:r w:rsidR="0055771A">
        <w:rPr>
          <w:rFonts w:ascii="Times New Roman" w:hAnsi="Times New Roman"/>
          <w:sz w:val="24"/>
          <w:szCs w:val="24"/>
        </w:rPr>
        <w:t xml:space="preserve">Despite the functions of the identified PULs being known and documented from previous studies, </w:t>
      </w:r>
      <w:r w:rsidR="0055771A">
        <w:rPr>
          <w:rFonts w:ascii="Times New Roman" w:hAnsi="Times New Roman"/>
          <w:sz w:val="24"/>
          <w:szCs w:val="24"/>
        </w:rPr>
        <w:t xml:space="preserve">a </w:t>
      </w:r>
      <w:r w:rsidR="0055771A">
        <w:rPr>
          <w:rFonts w:ascii="Times New Roman" w:hAnsi="Times New Roman"/>
          <w:sz w:val="24"/>
          <w:szCs w:val="24"/>
        </w:rPr>
        <w:t xml:space="preserve">subsequent </w:t>
      </w:r>
      <w:r w:rsidR="0055771A">
        <w:rPr>
          <w:rFonts w:ascii="Times New Roman" w:hAnsi="Times New Roman"/>
          <w:sz w:val="24"/>
          <w:szCs w:val="24"/>
        </w:rPr>
        <w:t>stud</w:t>
      </w:r>
      <w:r w:rsidR="0055771A">
        <w:rPr>
          <w:rFonts w:ascii="Times New Roman" w:hAnsi="Times New Roman"/>
          <w:sz w:val="24"/>
          <w:szCs w:val="24"/>
        </w:rPr>
        <w:t>y</w:t>
      </w:r>
      <w:r w:rsidR="0055771A">
        <w:rPr>
          <w:rFonts w:ascii="Times New Roman" w:hAnsi="Times New Roman"/>
          <w:sz w:val="24"/>
          <w:szCs w:val="24"/>
        </w:rPr>
        <w:t xml:space="preserve"> </w:t>
      </w:r>
      <w:r w:rsidR="0055771A">
        <w:rPr>
          <w:rFonts w:ascii="Times New Roman" w:hAnsi="Times New Roman"/>
          <w:sz w:val="24"/>
          <w:szCs w:val="24"/>
        </w:rPr>
        <w:t>should involve biochemical and enzymatic characterization assays to assign these PULs to their respective organisms.</w:t>
      </w:r>
    </w:p>
    <w:p w14:paraId="4217F421" w14:textId="42B92B66" w:rsidR="007955AE" w:rsidRDefault="00782692" w:rsidP="0055771A">
      <w:pPr>
        <w:spacing w:line="360" w:lineRule="auto"/>
        <w:jc w:val="both"/>
      </w:pPr>
      <w:r>
        <w:rPr>
          <w:rFonts w:ascii="Times New Roman" w:hAnsi="Times New Roman"/>
          <w:sz w:val="24"/>
          <w:szCs w:val="24"/>
        </w:rPr>
        <w:t xml:space="preserve">Error correction had a significant impact on the accuracy and throughput of the reads as shown in </w:t>
      </w:r>
      <w:r w:rsidRPr="00C0400F">
        <w:rPr>
          <w:rFonts w:ascii="Times New Roman" w:hAnsi="Times New Roman"/>
          <w:b/>
          <w:sz w:val="24"/>
          <w:szCs w:val="24"/>
        </w:rPr>
        <w:t>Figure 1</w:t>
      </w:r>
      <w:r w:rsidR="00266E8A">
        <w:rPr>
          <w:rFonts w:ascii="Times New Roman" w:hAnsi="Times New Roman"/>
          <w:b/>
          <w:sz w:val="24"/>
          <w:szCs w:val="24"/>
        </w:rPr>
        <w:t>6</w:t>
      </w:r>
      <w:r>
        <w:rPr>
          <w:rFonts w:ascii="Times New Roman" w:hAnsi="Times New Roman"/>
          <w:b/>
          <w:sz w:val="24"/>
          <w:szCs w:val="24"/>
        </w:rPr>
        <w:t xml:space="preserve">. </w:t>
      </w:r>
      <w:r>
        <w:rPr>
          <w:rFonts w:ascii="Times New Roman" w:hAnsi="Times New Roman"/>
          <w:sz w:val="24"/>
          <w:szCs w:val="24"/>
        </w:rPr>
        <w:t>The percentage of reads that mapped to the BSF reference was higher for the corrected reads across all the samples. This</w:t>
      </w:r>
      <w:r>
        <w:rPr>
          <w:rFonts w:ascii="Times New Roman" w:hAnsi="Times New Roman"/>
          <w:sz w:val="24"/>
          <w:szCs w:val="24"/>
        </w:rPr>
        <w:t xml:space="preserve"> was validated using the paired t-test where the observed p-value, </w:t>
      </w:r>
      <w:r>
        <w:rPr>
          <w:rFonts w:ascii="Times New Roman" w:hAnsi="Times New Roman"/>
          <w:noProof/>
          <w:sz w:val="24"/>
          <w:szCs w:val="24"/>
        </w:rPr>
        <w:t>2×10e8 was lower than the α value (0.05)</w:t>
      </w:r>
      <w:r>
        <w:rPr>
          <w:rFonts w:ascii="Times New Roman" w:hAnsi="Times New Roman"/>
          <w:sz w:val="24"/>
          <w:szCs w:val="24"/>
        </w:rPr>
        <w:t xml:space="preserve"> indicative of statistical significance. However, other metrics like the coverage, mean depth, and mapping quality varied between the corrected and uncorrected reads (</w:t>
      </w:r>
      <w:r>
        <w:rPr>
          <w:rFonts w:ascii="Times New Roman" w:hAnsi="Times New Roman"/>
          <w:b/>
          <w:sz w:val="24"/>
          <w:szCs w:val="24"/>
        </w:rPr>
        <w:t>Table 4.6</w:t>
      </w:r>
      <w:r>
        <w:rPr>
          <w:rFonts w:ascii="Times New Roman" w:hAnsi="Times New Roman"/>
          <w:sz w:val="24"/>
          <w:szCs w:val="24"/>
        </w:rPr>
        <w:t>). This could be attributed to the IsONcorrect algorithm that is designed to h</w:t>
      </w:r>
      <w:r w:rsidRPr="00C0400F">
        <w:rPr>
          <w:rFonts w:ascii="Times New Roman" w:hAnsi="Times New Roman"/>
          <w:sz w:val="24"/>
          <w:szCs w:val="24"/>
        </w:rPr>
        <w:t>andle highly variable</w:t>
      </w:r>
      <w:r>
        <w:rPr>
          <w:rFonts w:ascii="Times New Roman" w:hAnsi="Times New Roman"/>
          <w:sz w:val="24"/>
          <w:szCs w:val="24"/>
        </w:rPr>
        <w:t xml:space="preserve"> read</w:t>
      </w:r>
      <w:r w:rsidRPr="00C0400F">
        <w:rPr>
          <w:rFonts w:ascii="Times New Roman" w:hAnsi="Times New Roman"/>
          <w:sz w:val="24"/>
          <w:szCs w:val="24"/>
        </w:rPr>
        <w:t xml:space="preserve"> coverage and exon variation within reads even for low abundant transcripts</w:t>
      </w:r>
      <w:r>
        <w:rPr>
          <w:rFonts w:ascii="Times New Roman" w:hAnsi="Times New Roman"/>
          <w:sz w:val="24"/>
          <w:szCs w:val="24"/>
        </w:rPr>
        <w:t xml:space="preserve">. After de novo isoform clustering with isONclust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{"citationItems":[{"id":"ITEM-1","itemData":{"DOI":"10.1089/CMB.2019.0299","abstract":"Long-read sequencing of transcripts with Pacific Biosciences (PacBio) Iso-Seq and Oxford Nanopore Technologies has proven to be central to the study of complex isoform landscapes in many organisms....","author":[{"dropping-particle":"","family":"Sahlin","given":"Kristoffer","non-dropping-particle":"","parse-names":false,"suffix":""},{"dropping-particle":"","family":"Medvedev","given":"Paul","non-dropping-particle":"","parse-names":false,"suffix":""}],"container-title":"https://home.liebertpub.com/cmb","id":"ITEM-1","issue":"4","issued":{"date-parts":[["2020","4","8"]]},"page":"472-484","publisher":" Mary Ann Liebert, Inc., publishers  140 Huguenot Street, 3rd Floor New Rochelle, NY 10801 USA  ","title":"De Novo Clustering of Long-Read Transcriptome Data Using a Greedy, Quality Value-Based Algorithm","type":"article-journal","volume":"27"},"uris":["http://www.mendeley.com/documents/?uuid=7fd86754-53fe-3fbc-94f5-89c624a016ca"]}],"mendeley":{"formattedCitation":"(Sahlin &amp; Medvedev, 2020)","plainTextFormattedCitation":"(Sahlin &amp; Medvedev, 2020)","previouslyFormattedCitation":"(Sahlin &amp; Medvedev, 2020)"},"properties":{"noteIndex":0},"schema":"https://github.com/citation-style-language/schema/raw/master/csl-citation.json"}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&amp; Medvedev, 2020)</w:t>
      </w:r>
      <w:r>
        <w:rPr>
          <w:rFonts w:ascii="Times New Roman" w:hAnsi="Times New Roman"/>
          <w:sz w:val="24"/>
          <w:szCs w:val="24"/>
        </w:rPr>
        <w:fldChar w:fldCharType="end"/>
      </w:r>
      <w:r>
        <w:rPr>
          <w:rFonts w:ascii="Times New Roman" w:hAnsi="Times New Roman"/>
          <w:sz w:val="24"/>
          <w:szCs w:val="24"/>
        </w:rPr>
        <w:t xml:space="preserve">, isONcorrect leverages the shared regions between transcripts by jointly using all the isoforms from a gene, enabling the correction of genes at low sequencing depths </w:t>
      </w:r>
      <w:r>
        <w:rPr>
          <w:rFonts w:ascii="Times New Roman" w:hAnsi="Times New Roman"/>
          <w:sz w:val="24"/>
          <w:szCs w:val="24"/>
        </w:rPr>
        <w:fldChar w:fldCharType="begin" w:fldLock="1"/>
      </w:r>
      <w:r>
        <w:rPr>
          <w:rFonts w:ascii="Times New Roman" w:hAnsi="Times New Roman"/>
          <w:sz w:val="24"/>
          <w:szCs w:val="24"/>
        </w:rPr>
        <w:instrText>ADDIN CSL_CITATION {"citationItems":[{"id":"ITEM-1","itemData":{"DOI":"10.1038/S41467-020-20340-8","abstract":"Oxford Nanopore (ONT) is a leading long-read technology which has been revolutionizing transcriptome analysis through its capacity to sequence the majority of transcripts from end-to-end. This has greatly increased our ability to study the diversity of transcription mechanisms such as transcription initiation, termination, and alternative splicing. However, ONT still suffers from high error rates which have thus far limited its scope to reference-based analyses. When a reference is not available or is not a viable option due to reference-bias, error correction is a crucial step towards the reconstruction of the sequenced transcripts and downstream sequence analysis of transcripts. In this paper, we present a novel computational method to error correct ONT cDNA sequencing data, called isONcorrect. IsONcorrect is able to jointly use all isoforms from a gene during error correction, thereby allowing it to correct reads at low sequencing depths. We are able to obtain a median accuracy of 98.9–99.6%, demonstrating the feasibility of applying cost-effective cDNA full transcript length sequencing for reference-free transcriptome analysis.","author":[{"dropping-particle":"","family":"Sahlin","given":"Kristoffer","non-dropping-particle":"","parse-names":false,"suffix":""},{"dropping-particle":"","family":"Sipos","given":"Botond","non-dropping-particle":"","parse-names":false,"suffix":""},{"dropping-particle":"","family":"James","given":"Phillip L.","non-dropping-particle":"","parse-names":false,"suffix":""},{"dropping-particle":"","family":"Medvedev","given":"Paul","non-dropping-particle":"","parse-names":false,"suffix":""}],"container-title":"Nature Communications","id":"ITEM-1","issue":"1","issued":{"date-parts":[["2021","12","1"]]},"publisher":"Nature Research","title":"Error correction enables use of Oxford Nanopore technology for reference-free transcriptome analysis","type":"article-journal","volume":"12"},"uris":["http://www.mendeley.com/documents/?uuid=604e5ed9-ab7d-3a32-a402-26ca0b1a6a3c"]}],"mendeley":{"formattedCitation":"(Sahlin et al., 2021)","plainTextFormattedCitation":"(Sahlin et al., 2021)","previouslyFormattedCitation":"(Sahlin et al., 2021)"},"properties":{"noteIndex":0},"schema":"https://github.com/citation-style-language/schema/raw/master/csl-citation.json"}</w:instrText>
      </w:r>
      <w:r>
        <w:rPr>
          <w:rFonts w:ascii="Times New Roman" w:hAnsi="Times New Roman"/>
          <w:sz w:val="24"/>
          <w:szCs w:val="24"/>
        </w:rPr>
        <w:fldChar w:fldCharType="separate"/>
      </w:r>
      <w:r w:rsidRPr="00C0400F">
        <w:rPr>
          <w:rFonts w:ascii="Times New Roman" w:hAnsi="Times New Roman"/>
          <w:noProof/>
          <w:sz w:val="24"/>
          <w:szCs w:val="24"/>
        </w:rPr>
        <w:t>(Sahlin et al., 2021)</w:t>
      </w:r>
      <w:r>
        <w:rPr>
          <w:rFonts w:ascii="Times New Roman" w:hAnsi="Times New Roman"/>
          <w:sz w:val="24"/>
          <w:szCs w:val="24"/>
        </w:rPr>
        <w:fldChar w:fldCharType="end"/>
      </w:r>
      <w:r w:rsidRPr="00C0400F">
        <w:rPr>
          <w:rFonts w:ascii="Times New Roman" w:hAnsi="Times New Roman"/>
          <w:sz w:val="24"/>
          <w:szCs w:val="24"/>
        </w:rPr>
        <w:t>.</w:t>
      </w:r>
      <w:r>
        <w:rPr>
          <w:rFonts w:ascii="Times New Roman" w:hAnsi="Times New Roman"/>
          <w:sz w:val="24"/>
          <w:szCs w:val="24"/>
        </w:rPr>
        <w:t xml:space="preserve"> This means that reads that could have been otherwise discarded are corrected and retained based on their common regions</w:t>
      </w:r>
      <w:r w:rsidR="007C6F57">
        <w:rPr>
          <w:rFonts w:ascii="Times New Roman" w:hAnsi="Times New Roman"/>
          <w:sz w:val="24"/>
          <w:szCs w:val="24"/>
        </w:rPr>
        <w:t>, regardless of their mean depths</w:t>
      </w:r>
      <w:r>
        <w:rPr>
          <w:rFonts w:ascii="Times New Roman" w:hAnsi="Times New Roman"/>
          <w:sz w:val="24"/>
          <w:szCs w:val="24"/>
        </w:rPr>
        <w:t>.</w:t>
      </w:r>
      <w:r w:rsidR="00ED1BFF">
        <w:br w:type="page"/>
      </w:r>
    </w:p>
    <w:p w14:paraId="2BFD7167" w14:textId="6E5238D3" w:rsidR="00782692" w:rsidRDefault="007955AE" w:rsidP="007955AE">
      <w:pPr>
        <w:pStyle w:val="Heading1"/>
        <w:jc w:val="center"/>
      </w:pPr>
      <w:bookmarkStart w:id="341" w:name="_Toc92192715"/>
      <w:r>
        <w:lastRenderedPageBreak/>
        <w:t>6.0 CHAPTER SIX: CONCLUSION AND RECOMMENDATIONS</w:t>
      </w:r>
      <w:bookmarkEnd w:id="341"/>
      <w:r w:rsidDel="007955AE">
        <w:t xml:space="preserve"> </w:t>
      </w:r>
    </w:p>
    <w:p w14:paraId="34F446F9" w14:textId="77777777" w:rsidR="00BE64BA" w:rsidRDefault="00BE64BA" w:rsidP="00BE64BA">
      <w:pPr>
        <w:pStyle w:val="Heading2"/>
        <w:jc w:val="both"/>
      </w:pPr>
      <w:bookmarkStart w:id="342" w:name="_Toc92192716"/>
      <w:r w:rsidRPr="00BE64BA">
        <w:t>6.1 Conclusion</w:t>
      </w:r>
      <w:bookmarkEnd w:id="342"/>
    </w:p>
    <w:p w14:paraId="1A538E09" w14:textId="77777777" w:rsidR="00135F5D" w:rsidRDefault="00BE64BA" w:rsidP="000C026F">
      <w:pPr>
        <w:spacing w:line="360" w:lineRule="auto"/>
        <w:jc w:val="both"/>
        <w:rPr>
          <w:rFonts w:ascii="Times New Roman" w:hAnsi="Times New Roman"/>
          <w:sz w:val="24"/>
          <w:szCs w:val="24"/>
        </w:rPr>
      </w:pPr>
      <w:commentRangeStart w:id="343"/>
      <w:commentRangeStart w:id="344"/>
      <w:r>
        <w:rPr>
          <w:rFonts w:ascii="Times New Roman" w:hAnsi="Times New Roman"/>
          <w:sz w:val="24"/>
          <w:szCs w:val="24"/>
        </w:rPr>
        <w:t xml:space="preserve">From this study, a metatranscriptomics analysis pipeline was designed for ONT-cDNA long-read sequences and implemented on reads sequenced from the </w:t>
      </w:r>
      <w:r w:rsidR="00910364">
        <w:rPr>
          <w:rFonts w:ascii="Times New Roman" w:hAnsi="Times New Roman"/>
          <w:sz w:val="24"/>
          <w:szCs w:val="24"/>
        </w:rPr>
        <w:t xml:space="preserve">gut of the </w:t>
      </w:r>
      <w:r>
        <w:rPr>
          <w:rFonts w:ascii="Times New Roman" w:hAnsi="Times New Roman"/>
          <w:sz w:val="24"/>
          <w:szCs w:val="24"/>
        </w:rPr>
        <w:t xml:space="preserve">BSF larvae </w:t>
      </w:r>
      <w:r w:rsidR="00910364">
        <w:rPr>
          <w:rFonts w:ascii="Times New Roman" w:hAnsi="Times New Roman"/>
          <w:sz w:val="24"/>
          <w:szCs w:val="24"/>
        </w:rPr>
        <w:t>with</w:t>
      </w:r>
      <w:r>
        <w:rPr>
          <w:rFonts w:ascii="Times New Roman" w:hAnsi="Times New Roman"/>
          <w:sz w:val="24"/>
          <w:szCs w:val="24"/>
        </w:rPr>
        <w:t xml:space="preserve"> the ONT MinION MK1B platform. Dietary intervention using substrates of varying lignocellulose content was found to induce notable shifts in the microorganism profiles and ultimately, the CAZyme </w:t>
      </w:r>
      <w:r w:rsidR="00BF6EEF">
        <w:rPr>
          <w:rFonts w:ascii="Times New Roman" w:hAnsi="Times New Roman"/>
          <w:sz w:val="24"/>
          <w:szCs w:val="24"/>
        </w:rPr>
        <w:t>profiles</w:t>
      </w:r>
      <w:r>
        <w:rPr>
          <w:rFonts w:ascii="Times New Roman" w:hAnsi="Times New Roman"/>
          <w:sz w:val="24"/>
          <w:szCs w:val="24"/>
        </w:rPr>
        <w:t xml:space="preserve">. </w:t>
      </w:r>
    </w:p>
    <w:p w14:paraId="127C9F01" w14:textId="77777777" w:rsidR="00135F5D" w:rsidRDefault="00135F5D" w:rsidP="000C026F">
      <w:pPr>
        <w:spacing w:line="360" w:lineRule="auto"/>
        <w:jc w:val="both"/>
        <w:rPr>
          <w:rFonts w:ascii="Times New Roman" w:hAnsi="Times New Roman"/>
          <w:sz w:val="24"/>
          <w:szCs w:val="24"/>
        </w:rPr>
      </w:pPr>
      <w:r>
        <w:rPr>
          <w:rFonts w:ascii="Times New Roman" w:hAnsi="Times New Roman"/>
          <w:sz w:val="24"/>
          <w:szCs w:val="24"/>
        </w:rPr>
        <w:t xml:space="preserve">Two of the three genera hypothesized to possess lignocellulolytic abilities, </w:t>
      </w:r>
      <w:r w:rsidRPr="00135F5D">
        <w:rPr>
          <w:rFonts w:ascii="Times New Roman" w:hAnsi="Times New Roman"/>
          <w:i/>
          <w:sz w:val="24"/>
          <w:szCs w:val="24"/>
        </w:rPr>
        <w:t>Dysgonomonas</w:t>
      </w:r>
      <w:r>
        <w:rPr>
          <w:rFonts w:ascii="Times New Roman" w:hAnsi="Times New Roman"/>
          <w:sz w:val="24"/>
          <w:szCs w:val="24"/>
        </w:rPr>
        <w:t xml:space="preserve"> and </w:t>
      </w:r>
      <w:r w:rsidRPr="00135F5D">
        <w:rPr>
          <w:rFonts w:ascii="Times New Roman" w:hAnsi="Times New Roman"/>
          <w:i/>
          <w:sz w:val="24"/>
          <w:szCs w:val="24"/>
        </w:rPr>
        <w:t>Bacteroides</w:t>
      </w:r>
      <w:r>
        <w:rPr>
          <w:rFonts w:ascii="Times New Roman" w:hAnsi="Times New Roman"/>
          <w:sz w:val="24"/>
          <w:szCs w:val="24"/>
        </w:rPr>
        <w:t xml:space="preserve"> were found to be among the most dominant in the two highly lignocellulosic diets, brewer’s spent grain (BSG) and water hyacinth (WH) from the metatranscriptomic analysis. After subsetting order Bacteroidales where most of the abundant genera from the metatranscriptomic analysis were classified, 16S rRNA analysis using ribodepleted sequences further revealed genera </w:t>
      </w:r>
      <w:r w:rsidRPr="00135F5D">
        <w:rPr>
          <w:rFonts w:ascii="Times New Roman" w:hAnsi="Times New Roman"/>
          <w:i/>
          <w:sz w:val="24"/>
          <w:szCs w:val="24"/>
        </w:rPr>
        <w:t xml:space="preserve">Bacteroides </w:t>
      </w:r>
      <w:r w:rsidRPr="00135F5D">
        <w:rPr>
          <w:rFonts w:ascii="Times New Roman" w:hAnsi="Times New Roman"/>
          <w:sz w:val="24"/>
          <w:szCs w:val="24"/>
        </w:rPr>
        <w:t>and</w:t>
      </w:r>
      <w:r w:rsidRPr="00135F5D">
        <w:rPr>
          <w:rFonts w:ascii="Times New Roman" w:hAnsi="Times New Roman"/>
          <w:i/>
          <w:sz w:val="24"/>
          <w:szCs w:val="24"/>
        </w:rPr>
        <w:t xml:space="preserve"> Dysgonomonas</w:t>
      </w:r>
      <w:r>
        <w:rPr>
          <w:rFonts w:ascii="Times New Roman" w:hAnsi="Times New Roman"/>
          <w:sz w:val="24"/>
          <w:szCs w:val="24"/>
        </w:rPr>
        <w:t xml:space="preserve"> were among the most abundant species in the highly lignocellulosic diets BSG and WH. Genus </w:t>
      </w:r>
      <w:r w:rsidRPr="00135F5D">
        <w:rPr>
          <w:rFonts w:ascii="Times New Roman" w:hAnsi="Times New Roman"/>
          <w:i/>
          <w:sz w:val="24"/>
          <w:szCs w:val="24"/>
        </w:rPr>
        <w:t>Prevotella</w:t>
      </w:r>
      <w:r>
        <w:rPr>
          <w:rFonts w:ascii="Times New Roman" w:hAnsi="Times New Roman"/>
          <w:sz w:val="24"/>
          <w:szCs w:val="24"/>
        </w:rPr>
        <w:t xml:space="preserve"> which was identified from metatranscriptomic analysis as among the most abundant in the BSG diet was also identified as among the most abundant from the 16S rRNA analysis. However, genera </w:t>
      </w:r>
      <w:r w:rsidRPr="00F206D2">
        <w:rPr>
          <w:rFonts w:ascii="Times New Roman" w:hAnsi="Times New Roman"/>
          <w:i/>
          <w:sz w:val="24"/>
          <w:szCs w:val="24"/>
        </w:rPr>
        <w:t>Coprobacter</w:t>
      </w:r>
      <w:r>
        <w:rPr>
          <w:rFonts w:ascii="Times New Roman" w:hAnsi="Times New Roman"/>
          <w:sz w:val="24"/>
          <w:szCs w:val="24"/>
        </w:rPr>
        <w:t xml:space="preserve"> and </w:t>
      </w:r>
      <w:r w:rsidRPr="00F206D2">
        <w:rPr>
          <w:rFonts w:ascii="Times New Roman" w:hAnsi="Times New Roman"/>
          <w:i/>
          <w:sz w:val="24"/>
          <w:szCs w:val="24"/>
        </w:rPr>
        <w:t>Prevotella</w:t>
      </w:r>
      <w:r>
        <w:rPr>
          <w:rFonts w:ascii="Times New Roman" w:hAnsi="Times New Roman"/>
          <w:sz w:val="24"/>
          <w:szCs w:val="24"/>
        </w:rPr>
        <w:t xml:space="preserve"> which were identified as the most abundant from the 16S analysis were not </w:t>
      </w:r>
      <w:r w:rsidR="00F206D2">
        <w:rPr>
          <w:rFonts w:ascii="Times New Roman" w:hAnsi="Times New Roman"/>
          <w:sz w:val="24"/>
          <w:szCs w:val="24"/>
        </w:rPr>
        <w:t xml:space="preserve">among the </w:t>
      </w:r>
      <w:r>
        <w:rPr>
          <w:rFonts w:ascii="Times New Roman" w:hAnsi="Times New Roman"/>
          <w:sz w:val="24"/>
          <w:szCs w:val="24"/>
        </w:rPr>
        <w:t xml:space="preserve">highly abundant </w:t>
      </w:r>
      <w:r w:rsidR="00F206D2">
        <w:rPr>
          <w:rFonts w:ascii="Times New Roman" w:hAnsi="Times New Roman"/>
          <w:sz w:val="24"/>
          <w:szCs w:val="24"/>
        </w:rPr>
        <w:t xml:space="preserve">genera </w:t>
      </w:r>
      <w:r>
        <w:rPr>
          <w:rFonts w:ascii="Times New Roman" w:hAnsi="Times New Roman"/>
          <w:sz w:val="24"/>
          <w:szCs w:val="24"/>
        </w:rPr>
        <w:t>in the metatranscriptomic analysis</w:t>
      </w:r>
      <w:r w:rsidR="00F206D2">
        <w:rPr>
          <w:rFonts w:ascii="Times New Roman" w:hAnsi="Times New Roman"/>
          <w:sz w:val="24"/>
          <w:szCs w:val="24"/>
        </w:rPr>
        <w:t xml:space="preserve">. Since metatranscriptomic analysis only focused on microbial species with active functions in the microbiome, these genera likely </w:t>
      </w:r>
      <w:r>
        <w:rPr>
          <w:rFonts w:ascii="Times New Roman" w:hAnsi="Times New Roman"/>
          <w:sz w:val="24"/>
          <w:szCs w:val="24"/>
        </w:rPr>
        <w:t xml:space="preserve">represented the inactive </w:t>
      </w:r>
      <w:r w:rsidR="00F206D2">
        <w:rPr>
          <w:rFonts w:ascii="Times New Roman" w:hAnsi="Times New Roman"/>
          <w:sz w:val="24"/>
          <w:szCs w:val="24"/>
        </w:rPr>
        <w:t xml:space="preserve">gut </w:t>
      </w:r>
      <w:r>
        <w:rPr>
          <w:rFonts w:ascii="Times New Roman" w:hAnsi="Times New Roman"/>
          <w:sz w:val="24"/>
          <w:szCs w:val="24"/>
        </w:rPr>
        <w:t>microbiota</w:t>
      </w:r>
      <w:r w:rsidR="00F206D2">
        <w:rPr>
          <w:rFonts w:ascii="Times New Roman" w:hAnsi="Times New Roman"/>
          <w:sz w:val="24"/>
          <w:szCs w:val="24"/>
        </w:rPr>
        <w:t>.</w:t>
      </w:r>
    </w:p>
    <w:p w14:paraId="51EC9186" w14:textId="77777777" w:rsidR="00BE64BA" w:rsidRPr="000C026F" w:rsidRDefault="00135F5D" w:rsidP="000C026F">
      <w:pPr>
        <w:spacing w:line="360" w:lineRule="auto"/>
        <w:jc w:val="both"/>
        <w:rPr>
          <w:rFonts w:ascii="Times New Roman" w:hAnsi="Times New Roman"/>
          <w:noProof/>
          <w:sz w:val="24"/>
          <w:szCs w:val="24"/>
        </w:rPr>
      </w:pPr>
      <w:r>
        <w:rPr>
          <w:rFonts w:ascii="Times New Roman" w:hAnsi="Times New Roman"/>
          <w:sz w:val="24"/>
          <w:szCs w:val="24"/>
        </w:rPr>
        <w:t xml:space="preserve">  </w:t>
      </w:r>
      <w:r w:rsidR="00BE64BA">
        <w:rPr>
          <w:rFonts w:ascii="Times New Roman" w:hAnsi="Times New Roman"/>
          <w:sz w:val="24"/>
          <w:szCs w:val="24"/>
        </w:rPr>
        <w:t xml:space="preserve">Two families of α-L-arabinofuranosidases (EC3.2.1.55), GH43 and GH51 were identified from the highly lignocellulosic BSG and WH metatranscriptomes. The joint catalytic action of these two enzyme families is capable of the complete hydrolysis of hemicellulosic fractions of lignocellulosic biomass, rendering them highly useful in biotechnological applications. </w:t>
      </w:r>
      <w:r w:rsidR="000C026F">
        <w:rPr>
          <w:rFonts w:ascii="Times New Roman" w:hAnsi="Times New Roman"/>
          <w:noProof/>
          <w:sz w:val="24"/>
          <w:szCs w:val="24"/>
        </w:rPr>
        <w:t xml:space="preserve">Therefore, the </w:t>
      </w:r>
      <w:r w:rsidR="000C026F" w:rsidRPr="000C026F">
        <w:rPr>
          <w:rFonts w:ascii="Times New Roman" w:hAnsi="Times New Roman"/>
          <w:noProof/>
          <w:sz w:val="24"/>
          <w:szCs w:val="24"/>
        </w:rPr>
        <w:t>BSF gut microbiome could be used as a source of novel microbes that produce enzymes with lignocellulolytic activity that could be applied in, but not limited to, enzyme hydrolysis in second-generation biofuel production.</w:t>
      </w:r>
      <w:r w:rsidR="000C026F">
        <w:rPr>
          <w:rFonts w:ascii="Times New Roman" w:hAnsi="Times New Roman"/>
          <w:noProof/>
          <w:sz w:val="24"/>
          <w:szCs w:val="24"/>
        </w:rPr>
        <w:t xml:space="preserve"> </w:t>
      </w:r>
      <w:r w:rsidR="000C026F">
        <w:rPr>
          <w:rFonts w:ascii="Times New Roman" w:hAnsi="Times New Roman"/>
          <w:sz w:val="24"/>
          <w:szCs w:val="24"/>
        </w:rPr>
        <w:t xml:space="preserve">Additionally, an error correction strategy that was adopted to improve the accuracy of ONT cDNA reads was found to have a significant impact on the overall mapping of reads to the BSF reference genome (p= </w:t>
      </w:r>
      <w:r w:rsidR="000C026F">
        <w:rPr>
          <w:rFonts w:ascii="Times New Roman" w:hAnsi="Times New Roman"/>
          <w:noProof/>
          <w:sz w:val="24"/>
          <w:szCs w:val="24"/>
        </w:rPr>
        <w:t>2×10e8) using a paired t-test.</w:t>
      </w:r>
      <w:commentRangeEnd w:id="343"/>
      <w:r w:rsidR="00BF6EEF">
        <w:rPr>
          <w:rStyle w:val="CommentReference"/>
        </w:rPr>
        <w:commentReference w:id="343"/>
      </w:r>
      <w:commentRangeEnd w:id="344"/>
      <w:r w:rsidR="00F206D2">
        <w:rPr>
          <w:rStyle w:val="CommentReference"/>
        </w:rPr>
        <w:commentReference w:id="344"/>
      </w:r>
    </w:p>
    <w:p w14:paraId="7B97A94D" w14:textId="77777777" w:rsidR="00BE64BA" w:rsidRPr="00BE64BA" w:rsidRDefault="00BE64BA" w:rsidP="00BE64BA">
      <w:pPr>
        <w:pStyle w:val="Heading2"/>
        <w:jc w:val="both"/>
      </w:pPr>
      <w:bookmarkStart w:id="345" w:name="_Toc92192717"/>
      <w:r w:rsidRPr="00BE64BA">
        <w:lastRenderedPageBreak/>
        <w:t>6.2 Re</w:t>
      </w:r>
      <w:commentRangeStart w:id="346"/>
      <w:r w:rsidRPr="00BE64BA">
        <w:t>commend</w:t>
      </w:r>
      <w:commentRangeEnd w:id="346"/>
      <w:r w:rsidR="00A93003">
        <w:rPr>
          <w:rStyle w:val="CommentReference"/>
          <w:rFonts w:ascii="Calibri" w:eastAsia="Calibri" w:hAnsi="Calibri"/>
          <w:b w:val="0"/>
        </w:rPr>
        <w:commentReference w:id="346"/>
      </w:r>
      <w:r w:rsidRPr="00BE64BA">
        <w:t>ation</w:t>
      </w:r>
      <w:r>
        <w:t>s</w:t>
      </w:r>
      <w:bookmarkEnd w:id="345"/>
    </w:p>
    <w:p w14:paraId="0446F732" w14:textId="77777777" w:rsidR="003200FB" w:rsidRDefault="003200FB" w:rsidP="00BE64BA">
      <w:pPr>
        <w:spacing w:line="360" w:lineRule="auto"/>
        <w:jc w:val="both"/>
        <w:rPr>
          <w:rFonts w:ascii="Times New Roman" w:hAnsi="Times New Roman"/>
          <w:sz w:val="24"/>
          <w:szCs w:val="24"/>
        </w:rPr>
      </w:pPr>
      <w:r>
        <w:rPr>
          <w:rFonts w:ascii="Times New Roman" w:hAnsi="Times New Roman"/>
          <w:sz w:val="24"/>
          <w:szCs w:val="24"/>
        </w:rPr>
        <w:t>From the findings of this study, it is recommended that;</w:t>
      </w:r>
    </w:p>
    <w:p w14:paraId="3185F555" w14:textId="77777777" w:rsidR="00782692" w:rsidRDefault="00F206D2" w:rsidP="003200FB">
      <w:pPr>
        <w:numPr>
          <w:ilvl w:val="0"/>
          <w:numId w:val="39"/>
        </w:numPr>
        <w:spacing w:line="360" w:lineRule="auto"/>
        <w:jc w:val="both"/>
        <w:rPr>
          <w:rFonts w:ascii="Times New Roman" w:hAnsi="Times New Roman"/>
          <w:sz w:val="24"/>
          <w:szCs w:val="24"/>
        </w:rPr>
      </w:pPr>
      <w:r>
        <w:rPr>
          <w:rFonts w:ascii="Times New Roman" w:hAnsi="Times New Roman"/>
          <w:sz w:val="24"/>
          <w:szCs w:val="24"/>
        </w:rPr>
        <w:t xml:space="preserve">A transcriptomics study focusing on the </w:t>
      </w:r>
      <w:commentRangeStart w:id="347"/>
      <w:commentRangeStart w:id="348"/>
      <w:r>
        <w:rPr>
          <w:rFonts w:ascii="Times New Roman" w:hAnsi="Times New Roman"/>
          <w:sz w:val="24"/>
          <w:szCs w:val="24"/>
        </w:rPr>
        <w:t>host</w:t>
      </w:r>
      <w:commentRangeEnd w:id="347"/>
      <w:r>
        <w:rPr>
          <w:rStyle w:val="CommentReference"/>
        </w:rPr>
        <w:commentReference w:id="347"/>
      </w:r>
      <w:commentRangeEnd w:id="348"/>
      <w:r>
        <w:rPr>
          <w:rStyle w:val="CommentReference"/>
        </w:rPr>
        <w:commentReference w:id="348"/>
      </w:r>
      <w:r>
        <w:rPr>
          <w:rFonts w:ascii="Times New Roman" w:hAnsi="Times New Roman"/>
          <w:sz w:val="24"/>
          <w:szCs w:val="24"/>
        </w:rPr>
        <w:t xml:space="preserve"> transcriptome reads</w:t>
      </w:r>
      <w:r w:rsidR="004C645E">
        <w:rPr>
          <w:rFonts w:ascii="Times New Roman" w:hAnsi="Times New Roman"/>
          <w:sz w:val="24"/>
          <w:szCs w:val="24"/>
        </w:rPr>
        <w:t xml:space="preserve"> </w:t>
      </w:r>
      <w:r>
        <w:rPr>
          <w:rFonts w:ascii="Times New Roman" w:hAnsi="Times New Roman"/>
          <w:sz w:val="24"/>
          <w:szCs w:val="24"/>
        </w:rPr>
        <w:t>which are not required for metatranscriptomic analysis but account for most of the sequenced mRNA</w:t>
      </w:r>
      <w:r w:rsidRPr="00F206D2">
        <w:rPr>
          <w:rFonts w:ascii="Times New Roman" w:hAnsi="Times New Roman"/>
          <w:sz w:val="24"/>
          <w:szCs w:val="24"/>
        </w:rPr>
        <w:t xml:space="preserve"> </w:t>
      </w:r>
      <w:r>
        <w:rPr>
          <w:rFonts w:ascii="Times New Roman" w:hAnsi="Times New Roman"/>
          <w:sz w:val="24"/>
          <w:szCs w:val="24"/>
        </w:rPr>
        <w:t xml:space="preserve">should be carried out </w:t>
      </w:r>
      <w:r w:rsidR="008015BC">
        <w:rPr>
          <w:rFonts w:ascii="Times New Roman" w:hAnsi="Times New Roman"/>
          <w:sz w:val="24"/>
          <w:szCs w:val="24"/>
        </w:rPr>
        <w:t xml:space="preserve">to understand the effects of dietary intervention on </w:t>
      </w:r>
      <w:r w:rsidR="00354255">
        <w:rPr>
          <w:rFonts w:ascii="Times New Roman" w:hAnsi="Times New Roman"/>
          <w:sz w:val="24"/>
          <w:szCs w:val="24"/>
        </w:rPr>
        <w:t xml:space="preserve">host </w:t>
      </w:r>
      <w:r w:rsidR="008015BC">
        <w:rPr>
          <w:rFonts w:ascii="Times New Roman" w:hAnsi="Times New Roman"/>
          <w:sz w:val="24"/>
          <w:szCs w:val="24"/>
        </w:rPr>
        <w:t>gene expression</w:t>
      </w:r>
    </w:p>
    <w:p w14:paraId="7B21923F" w14:textId="77777777" w:rsidR="008015BC" w:rsidRDefault="00F206D2" w:rsidP="003200FB">
      <w:pPr>
        <w:numPr>
          <w:ilvl w:val="0"/>
          <w:numId w:val="39"/>
        </w:numPr>
        <w:spacing w:line="360" w:lineRule="auto"/>
        <w:jc w:val="both"/>
        <w:rPr>
          <w:rFonts w:ascii="Times New Roman" w:hAnsi="Times New Roman"/>
          <w:sz w:val="24"/>
          <w:szCs w:val="24"/>
        </w:rPr>
      </w:pPr>
      <w:commentRangeStart w:id="349"/>
      <w:commentRangeStart w:id="350"/>
      <w:r>
        <w:rPr>
          <w:rFonts w:ascii="Times New Roman" w:hAnsi="Times New Roman"/>
          <w:sz w:val="24"/>
          <w:szCs w:val="24"/>
        </w:rPr>
        <w:t>B</w:t>
      </w:r>
      <w:r w:rsidR="008015BC">
        <w:rPr>
          <w:rFonts w:ascii="Times New Roman" w:hAnsi="Times New Roman"/>
          <w:sz w:val="24"/>
          <w:szCs w:val="24"/>
        </w:rPr>
        <w:t>ioinformatics resources that are designed to study CAZy families</w:t>
      </w:r>
      <w:r>
        <w:rPr>
          <w:rFonts w:ascii="Times New Roman" w:hAnsi="Times New Roman"/>
          <w:sz w:val="24"/>
          <w:szCs w:val="24"/>
        </w:rPr>
        <w:t xml:space="preserve"> should be further annotated</w:t>
      </w:r>
      <w:r w:rsidR="008015BC">
        <w:rPr>
          <w:rFonts w:ascii="Times New Roman" w:hAnsi="Times New Roman"/>
          <w:sz w:val="24"/>
          <w:szCs w:val="24"/>
        </w:rPr>
        <w:t xml:space="preserve"> since most</w:t>
      </w:r>
      <w:commentRangeEnd w:id="349"/>
      <w:r w:rsidR="00A93003">
        <w:rPr>
          <w:rStyle w:val="CommentReference"/>
        </w:rPr>
        <w:commentReference w:id="349"/>
      </w:r>
      <w:commentRangeEnd w:id="350"/>
      <w:r>
        <w:rPr>
          <w:rStyle w:val="CommentReference"/>
        </w:rPr>
        <w:commentReference w:id="350"/>
      </w:r>
      <w:r w:rsidR="008015BC">
        <w:rPr>
          <w:rFonts w:ascii="Times New Roman" w:hAnsi="Times New Roman"/>
          <w:sz w:val="24"/>
          <w:szCs w:val="24"/>
        </w:rPr>
        <w:t xml:space="preserve"> of the existing resources only rely on CAZy families cited and annotated in literature</w:t>
      </w:r>
    </w:p>
    <w:p w14:paraId="51F468F5" w14:textId="77777777" w:rsidR="008015BC" w:rsidRDefault="008015BC" w:rsidP="003200FB">
      <w:pPr>
        <w:numPr>
          <w:ilvl w:val="0"/>
          <w:numId w:val="39"/>
        </w:numPr>
        <w:spacing w:line="360" w:lineRule="auto"/>
        <w:jc w:val="both"/>
        <w:rPr>
          <w:rFonts w:ascii="Times New Roman" w:hAnsi="Times New Roman"/>
          <w:sz w:val="24"/>
          <w:szCs w:val="24"/>
        </w:rPr>
      </w:pPr>
      <w:commentRangeStart w:id="351"/>
      <w:commentRangeStart w:id="352"/>
      <w:r>
        <w:rPr>
          <w:rFonts w:ascii="Times New Roman" w:hAnsi="Times New Roman"/>
          <w:sz w:val="24"/>
          <w:szCs w:val="24"/>
        </w:rPr>
        <w:t xml:space="preserve">Metatranscriptomic analyses should be adopted as the first line of screening for </w:t>
      </w:r>
      <w:r w:rsidR="00F206D2">
        <w:rPr>
          <w:rFonts w:ascii="Times New Roman" w:hAnsi="Times New Roman"/>
          <w:sz w:val="24"/>
          <w:szCs w:val="24"/>
        </w:rPr>
        <w:t xml:space="preserve">active </w:t>
      </w:r>
      <w:r>
        <w:rPr>
          <w:rFonts w:ascii="Times New Roman" w:hAnsi="Times New Roman"/>
          <w:sz w:val="24"/>
          <w:szCs w:val="24"/>
        </w:rPr>
        <w:t>microbes and enzymes present in complex microbial communities before culturing, biochemical characterization assays, and metabolic engineering of strains and enzymes used in various biotechnological applications</w:t>
      </w:r>
      <w:commentRangeEnd w:id="351"/>
      <w:r w:rsidR="00A93003">
        <w:rPr>
          <w:rStyle w:val="CommentReference"/>
        </w:rPr>
        <w:commentReference w:id="351"/>
      </w:r>
      <w:commentRangeEnd w:id="352"/>
      <w:r w:rsidR="00F206D2">
        <w:rPr>
          <w:rStyle w:val="CommentReference"/>
        </w:rPr>
        <w:commentReference w:id="352"/>
      </w:r>
      <w:r w:rsidR="00F206D2">
        <w:rPr>
          <w:rFonts w:ascii="Times New Roman" w:hAnsi="Times New Roman"/>
          <w:sz w:val="24"/>
          <w:szCs w:val="24"/>
        </w:rPr>
        <w:t>, since metagenomics and targeted sequencing approaches e.g. 16S rRNA (demonstrated in this study)</w:t>
      </w:r>
      <w:r w:rsidR="00F206D2">
        <w:rPr>
          <w:rStyle w:val="CommentReference"/>
        </w:rPr>
        <w:t xml:space="preserve">, </w:t>
      </w:r>
      <w:r w:rsidR="00F206D2" w:rsidRPr="00F206D2">
        <w:rPr>
          <w:rStyle w:val="CommentReference"/>
          <w:rFonts w:ascii="Times New Roman" w:hAnsi="Times New Roman"/>
          <w:sz w:val="24"/>
          <w:szCs w:val="24"/>
        </w:rPr>
        <w:t>also</w:t>
      </w:r>
      <w:r w:rsidR="00F206D2">
        <w:rPr>
          <w:rStyle w:val="CommentReference"/>
        </w:rPr>
        <w:t xml:space="preserve"> </w:t>
      </w:r>
      <w:r w:rsidR="00F206D2">
        <w:rPr>
          <w:rFonts w:ascii="Times New Roman" w:hAnsi="Times New Roman"/>
          <w:sz w:val="24"/>
          <w:szCs w:val="24"/>
        </w:rPr>
        <w:t>reveal inactive microbes in microbial communities</w:t>
      </w:r>
    </w:p>
    <w:p w14:paraId="3844F343" w14:textId="5A35B045" w:rsidR="008015BC" w:rsidRPr="00F206D2" w:rsidRDefault="00F206D2" w:rsidP="00F206D2">
      <w:pPr>
        <w:numPr>
          <w:ilvl w:val="0"/>
          <w:numId w:val="39"/>
        </w:numPr>
        <w:spacing w:line="360" w:lineRule="auto"/>
        <w:jc w:val="both"/>
        <w:rPr>
          <w:rFonts w:ascii="Times New Roman" w:hAnsi="Times New Roman"/>
          <w:sz w:val="24"/>
          <w:szCs w:val="24"/>
        </w:rPr>
      </w:pPr>
      <w:commentRangeStart w:id="353"/>
      <w:commentRangeStart w:id="354"/>
      <w:r>
        <w:rPr>
          <w:rFonts w:ascii="Times New Roman" w:hAnsi="Times New Roman"/>
          <w:sz w:val="24"/>
          <w:szCs w:val="24"/>
        </w:rPr>
        <w:t xml:space="preserve">‘Broad-spectrum’ </w:t>
      </w:r>
      <w:bookmarkStart w:id="355" w:name="_GoBack"/>
      <w:bookmarkEnd w:id="355"/>
      <w:commentRangeEnd w:id="353"/>
      <w:commentRangeEnd w:id="354"/>
      <w:r w:rsidR="008015BC" w:rsidRPr="00F206D2">
        <w:rPr>
          <w:rFonts w:ascii="Times New Roman" w:hAnsi="Times New Roman"/>
          <w:sz w:val="24"/>
          <w:szCs w:val="24"/>
        </w:rPr>
        <w:t>enrichment kits capable of efficient bacterial mRNA enrichment from various hosts should be designed to reduce non-specific, untargeted sequencing of unwanted mRNA which is costly and time-consuming</w:t>
      </w:r>
    </w:p>
    <w:p w14:paraId="483533DF" w14:textId="77777777" w:rsidR="00F01590" w:rsidRPr="00A93003" w:rsidRDefault="008015BC" w:rsidP="00F01590">
      <w:pPr>
        <w:numPr>
          <w:ilvl w:val="0"/>
          <w:numId w:val="39"/>
        </w:numPr>
        <w:spacing w:line="360" w:lineRule="auto"/>
        <w:jc w:val="both"/>
        <w:rPr>
          <w:rFonts w:ascii="Times New Roman" w:hAnsi="Times New Roman"/>
          <w:sz w:val="24"/>
          <w:szCs w:val="24"/>
        </w:rPr>
      </w:pPr>
      <w:r w:rsidRPr="00483994">
        <w:rPr>
          <w:rFonts w:ascii="Times New Roman" w:hAnsi="Times New Roman"/>
          <w:sz w:val="24"/>
          <w:szCs w:val="24"/>
        </w:rPr>
        <w:t>Further microbiological and biochemical assays should be carried out to isolate and characterize the candidate microorganisms and arabinofuranosidase enzymes identified from the BSF larvae gut microbiome, and</w:t>
      </w:r>
      <w:r w:rsidR="007936FE">
        <w:rPr>
          <w:rFonts w:ascii="Times New Roman" w:hAnsi="Times New Roman"/>
          <w:sz w:val="24"/>
          <w:szCs w:val="24"/>
        </w:rPr>
        <w:t xml:space="preserve"> ultimately</w:t>
      </w:r>
      <w:r w:rsidRPr="00483994">
        <w:rPr>
          <w:rFonts w:ascii="Times New Roman" w:hAnsi="Times New Roman"/>
          <w:sz w:val="24"/>
          <w:szCs w:val="24"/>
        </w:rPr>
        <w:t xml:space="preserve"> test their lignocellulolytic performance in </w:t>
      </w:r>
      <w:r w:rsidR="007936FE">
        <w:rPr>
          <w:rFonts w:ascii="Times New Roman" w:hAnsi="Times New Roman"/>
          <w:sz w:val="24"/>
          <w:szCs w:val="24"/>
        </w:rPr>
        <w:t xml:space="preserve">various </w:t>
      </w:r>
      <w:r w:rsidRPr="00483994">
        <w:rPr>
          <w:rFonts w:ascii="Times New Roman" w:hAnsi="Times New Roman"/>
          <w:sz w:val="24"/>
          <w:szCs w:val="24"/>
        </w:rPr>
        <w:t>bioprocesses</w:t>
      </w:r>
      <w:r w:rsidR="00483994" w:rsidRPr="00483994">
        <w:rPr>
          <w:rFonts w:ascii="Times New Roman" w:hAnsi="Times New Roman"/>
          <w:sz w:val="24"/>
          <w:szCs w:val="24"/>
        </w:rPr>
        <w:t>.</w:t>
      </w:r>
    </w:p>
    <w:p w14:paraId="3C13C662" w14:textId="77777777" w:rsidR="003029EE" w:rsidRPr="004260F4" w:rsidRDefault="003029EE" w:rsidP="00ED1BFF">
      <w:pPr>
        <w:pStyle w:val="Heading1"/>
        <w:jc w:val="center"/>
      </w:pPr>
      <w:r w:rsidRPr="00F01590">
        <w:rPr>
          <w:szCs w:val="24"/>
        </w:rPr>
        <w:br w:type="page"/>
      </w:r>
      <w:bookmarkStart w:id="356" w:name="_Toc92192718"/>
      <w:r w:rsidRPr="004260F4">
        <w:lastRenderedPageBreak/>
        <w:t>REFERENCES</w:t>
      </w:r>
      <w:bookmarkEnd w:id="356"/>
    </w:p>
    <w:p w14:paraId="7246B577" w14:textId="2774C89F" w:rsidR="0055771A" w:rsidRPr="0055771A" w:rsidRDefault="003029EE"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4260F4">
        <w:rPr>
          <w:rFonts w:ascii="Times New Roman" w:hAnsi="Times New Roman"/>
          <w:color w:val="2B579A"/>
          <w:sz w:val="24"/>
          <w:szCs w:val="24"/>
          <w:shd w:val="clear" w:color="auto" w:fill="E6E6E6"/>
        </w:rPr>
        <w:fldChar w:fldCharType="begin" w:fldLock="1"/>
      </w:r>
      <w:r w:rsidRPr="004260F4">
        <w:rPr>
          <w:rFonts w:ascii="Times New Roman" w:hAnsi="Times New Roman"/>
          <w:sz w:val="24"/>
          <w:szCs w:val="24"/>
        </w:rPr>
        <w:instrText xml:space="preserve">ADDIN Mendeley Bibliography CSL_BIBLIOGRAPHY </w:instrText>
      </w:r>
      <w:r w:rsidRPr="004260F4">
        <w:rPr>
          <w:rFonts w:ascii="Times New Roman" w:hAnsi="Times New Roman"/>
          <w:color w:val="2B579A"/>
          <w:sz w:val="24"/>
          <w:szCs w:val="24"/>
          <w:shd w:val="clear" w:color="auto" w:fill="E6E6E6"/>
        </w:rPr>
        <w:fldChar w:fldCharType="separate"/>
      </w:r>
      <w:r w:rsidR="0055771A" w:rsidRPr="0055771A">
        <w:rPr>
          <w:rFonts w:ascii="Times New Roman" w:hAnsi="Times New Roman"/>
          <w:noProof/>
          <w:sz w:val="24"/>
          <w:szCs w:val="24"/>
        </w:rPr>
        <w:t xml:space="preserve">Aird, D., Ross, M. G., Chen, W.-S., Danielsson, M., Fennell, T., Russ, C., Jaffe, D. B., Nusbaum, C., Gnirke, A., Oyola, S. O., Otto, T. D., Gu, Y., Maslen, G., Manske, M., Campino, S., Turner, D. J., MacInnis, B., Kwiatkowski, D. P., Swerdlow, H. P., … Jaffe, D. B. (2012). Characterizing and measuring bias in sequence data. </w:t>
      </w:r>
      <w:r w:rsidR="0055771A" w:rsidRPr="0055771A">
        <w:rPr>
          <w:rFonts w:ascii="Times New Roman" w:hAnsi="Times New Roman"/>
          <w:i/>
          <w:iCs/>
          <w:noProof/>
          <w:sz w:val="24"/>
          <w:szCs w:val="24"/>
        </w:rPr>
        <w:t>Genome Biology</w:t>
      </w:r>
      <w:r w:rsidR="0055771A" w:rsidRPr="0055771A">
        <w:rPr>
          <w:rFonts w:ascii="Times New Roman" w:hAnsi="Times New Roman"/>
          <w:noProof/>
          <w:sz w:val="24"/>
          <w:szCs w:val="24"/>
        </w:rPr>
        <w:t xml:space="preserve">, </w:t>
      </w:r>
      <w:r w:rsidR="0055771A" w:rsidRPr="0055771A">
        <w:rPr>
          <w:rFonts w:ascii="Times New Roman" w:hAnsi="Times New Roman"/>
          <w:i/>
          <w:iCs/>
          <w:noProof/>
          <w:sz w:val="24"/>
          <w:szCs w:val="24"/>
        </w:rPr>
        <w:t>02</w:t>
      </w:r>
      <w:r w:rsidR="0055771A" w:rsidRPr="0055771A">
        <w:rPr>
          <w:rFonts w:ascii="Times New Roman" w:hAnsi="Times New Roman"/>
          <w:noProof/>
          <w:sz w:val="24"/>
          <w:szCs w:val="24"/>
        </w:rPr>
        <w:t>(5), 1. http://genomebiology.com/2013/14/5/R51%5Cnhttp://www.biomedcentral.com/1471-2164/13/1%5Cnhttp://genomebiology.com/2011/12/2/R18</w:t>
      </w:r>
    </w:p>
    <w:p w14:paraId="1DAC84C1"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Amin, F. R., Khalid, H., Zhang, H., Rahman, S., Zhang, R., Liu, G., &amp; Chen, C. (2017). Pretreatment methods of lignocellulosic biomass for anaerobic digestion. In </w:t>
      </w:r>
      <w:r w:rsidRPr="0055771A">
        <w:rPr>
          <w:rFonts w:ascii="Times New Roman" w:hAnsi="Times New Roman"/>
          <w:i/>
          <w:iCs/>
          <w:noProof/>
          <w:sz w:val="24"/>
          <w:szCs w:val="24"/>
        </w:rPr>
        <w:t>AMB Express</w:t>
      </w:r>
      <w:r w:rsidRPr="0055771A">
        <w:rPr>
          <w:rFonts w:ascii="Times New Roman" w:hAnsi="Times New Roman"/>
          <w:noProof/>
          <w:sz w:val="24"/>
          <w:szCs w:val="24"/>
        </w:rPr>
        <w:t xml:space="preserve"> (Vol. 7, Issue 1, p. 72). Springer Verlag. https://doi.org/10.1186/s13568-017-0375-4</w:t>
      </w:r>
    </w:p>
    <w:p w14:paraId="7E6D9097"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Antonov, A., Ivanov, G., Pastukhova, N., &amp; Bovykina, G. (2019). Production of chitin from dead Hermetia Illucens. </w:t>
      </w:r>
      <w:r w:rsidRPr="0055771A">
        <w:rPr>
          <w:rFonts w:ascii="Times New Roman" w:hAnsi="Times New Roman"/>
          <w:i/>
          <w:iCs/>
          <w:noProof/>
          <w:sz w:val="24"/>
          <w:szCs w:val="24"/>
        </w:rPr>
        <w:t>IOP Conference Series: Earth and Environmental Science</w:t>
      </w:r>
      <w:r w:rsidRPr="0055771A">
        <w:rPr>
          <w:rFonts w:ascii="Times New Roman" w:hAnsi="Times New Roman"/>
          <w:noProof/>
          <w:sz w:val="24"/>
          <w:szCs w:val="24"/>
        </w:rPr>
        <w:t xml:space="preserve">, </w:t>
      </w:r>
      <w:r w:rsidRPr="0055771A">
        <w:rPr>
          <w:rFonts w:ascii="Times New Roman" w:hAnsi="Times New Roman"/>
          <w:i/>
          <w:iCs/>
          <w:noProof/>
          <w:sz w:val="24"/>
          <w:szCs w:val="24"/>
        </w:rPr>
        <w:t>315</w:t>
      </w:r>
      <w:r w:rsidRPr="0055771A">
        <w:rPr>
          <w:rFonts w:ascii="Times New Roman" w:hAnsi="Times New Roman"/>
          <w:noProof/>
          <w:sz w:val="24"/>
          <w:szCs w:val="24"/>
        </w:rPr>
        <w:t>(4). https://doi.org/10.1088/1755-1315/315/4/042003</w:t>
      </w:r>
    </w:p>
    <w:p w14:paraId="4C50DEB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Antunes, F. A. F., Chandel, A. K., Terán-Hilares, R., Ingle, A. P., Rai, M., dos Santos Milessi, T. S., da Silva, S. S., &amp; dos Santos, J. C. (2019). Overcoming challenges in lignocellulosic biomass pretreatment for second-generation (2G) sugar production: emerging role of nano, biotechnological and promising approaches. </w:t>
      </w:r>
      <w:r w:rsidRPr="0055771A">
        <w:rPr>
          <w:rFonts w:ascii="Times New Roman" w:hAnsi="Times New Roman"/>
          <w:i/>
          <w:iCs/>
          <w:noProof/>
          <w:sz w:val="24"/>
          <w:szCs w:val="24"/>
        </w:rPr>
        <w:t>3 Biotech</w:t>
      </w:r>
      <w:r w:rsidRPr="0055771A">
        <w:rPr>
          <w:rFonts w:ascii="Times New Roman" w:hAnsi="Times New Roman"/>
          <w:noProof/>
          <w:sz w:val="24"/>
          <w:szCs w:val="24"/>
        </w:rPr>
        <w:t xml:space="preserve">, </w:t>
      </w:r>
      <w:r w:rsidRPr="0055771A">
        <w:rPr>
          <w:rFonts w:ascii="Times New Roman" w:hAnsi="Times New Roman"/>
          <w:i/>
          <w:iCs/>
          <w:noProof/>
          <w:sz w:val="24"/>
          <w:szCs w:val="24"/>
        </w:rPr>
        <w:t>9</w:t>
      </w:r>
      <w:r w:rsidRPr="0055771A">
        <w:rPr>
          <w:rFonts w:ascii="Times New Roman" w:hAnsi="Times New Roman"/>
          <w:noProof/>
          <w:sz w:val="24"/>
          <w:szCs w:val="24"/>
        </w:rPr>
        <w:t>(6). https://doi.org/10.1007/s13205-019-1761-1</w:t>
      </w:r>
    </w:p>
    <w:p w14:paraId="557C5DF4"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i/>
          <w:iCs/>
          <w:noProof/>
          <w:sz w:val="24"/>
          <w:szCs w:val="24"/>
        </w:rPr>
        <w:t>AR5 Climate Change 2014: Mitigation of Climate Change — IPCC</w:t>
      </w:r>
      <w:r w:rsidRPr="0055771A">
        <w:rPr>
          <w:rFonts w:ascii="Times New Roman" w:hAnsi="Times New Roman"/>
          <w:noProof/>
          <w:sz w:val="24"/>
          <w:szCs w:val="24"/>
        </w:rPr>
        <w:t>. (n.d.). Retrieved November 4, 2020, from https://www.ipcc.ch/report/ar5/wg3/</w:t>
      </w:r>
    </w:p>
    <w:p w14:paraId="1F2D4D2F"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Ariffin, H., Sapuan, S. M., &amp; Hassan, M. A. (2019). Lignocellulose for future bioeconomy. </w:t>
      </w:r>
      <w:r w:rsidRPr="0055771A">
        <w:rPr>
          <w:rFonts w:ascii="Times New Roman" w:hAnsi="Times New Roman"/>
          <w:i/>
          <w:iCs/>
          <w:noProof/>
          <w:sz w:val="24"/>
          <w:szCs w:val="24"/>
        </w:rPr>
        <w:t>Lignocellulose for Future Bioeconomy</w:t>
      </w:r>
      <w:r w:rsidRPr="0055771A">
        <w:rPr>
          <w:rFonts w:ascii="Times New Roman" w:hAnsi="Times New Roman"/>
          <w:noProof/>
          <w:sz w:val="24"/>
          <w:szCs w:val="24"/>
        </w:rPr>
        <w:t>, 1–348. https://doi.org/10.1016/C2018-0-00037-7</w:t>
      </w:r>
    </w:p>
    <w:p w14:paraId="27F6BB00"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Au, K. F., Underwood, J. G., Lee, L., &amp; Wong, W. H. (2012). Improving PacBio long read accuracy by short read alignment. </w:t>
      </w:r>
      <w:r w:rsidRPr="0055771A">
        <w:rPr>
          <w:rFonts w:ascii="Times New Roman" w:hAnsi="Times New Roman"/>
          <w:i/>
          <w:iCs/>
          <w:noProof/>
          <w:sz w:val="24"/>
          <w:szCs w:val="24"/>
        </w:rPr>
        <w:t>PloS One</w:t>
      </w:r>
      <w:r w:rsidRPr="0055771A">
        <w:rPr>
          <w:rFonts w:ascii="Times New Roman" w:hAnsi="Times New Roman"/>
          <w:noProof/>
          <w:sz w:val="24"/>
          <w:szCs w:val="24"/>
        </w:rPr>
        <w:t xml:space="preserve">, </w:t>
      </w:r>
      <w:r w:rsidRPr="0055771A">
        <w:rPr>
          <w:rFonts w:ascii="Times New Roman" w:hAnsi="Times New Roman"/>
          <w:i/>
          <w:iCs/>
          <w:noProof/>
          <w:sz w:val="24"/>
          <w:szCs w:val="24"/>
        </w:rPr>
        <w:t>7</w:t>
      </w:r>
      <w:r w:rsidRPr="0055771A">
        <w:rPr>
          <w:rFonts w:ascii="Times New Roman" w:hAnsi="Times New Roman"/>
          <w:noProof/>
          <w:sz w:val="24"/>
          <w:szCs w:val="24"/>
        </w:rPr>
        <w:t>(10). https://doi.org/10.1371/JOURNAL.PONE.0046679</w:t>
      </w:r>
    </w:p>
    <w:p w14:paraId="3F70A7F2"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Ausland, C., Zheng, J., Yi, H., Yang, B., Li, T., Feng, X., Zheng, B., &amp; Yin, Y. (2021). dbCAN-PUL: A database of experimentally characterized CAZyme gene clusters and their substrates. </w:t>
      </w:r>
      <w:r w:rsidRPr="0055771A">
        <w:rPr>
          <w:rFonts w:ascii="Times New Roman" w:hAnsi="Times New Roman"/>
          <w:i/>
          <w:iCs/>
          <w:noProof/>
          <w:sz w:val="24"/>
          <w:szCs w:val="24"/>
        </w:rPr>
        <w:t>Nucleic Acids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49</w:t>
      </w:r>
      <w:r w:rsidRPr="0055771A">
        <w:rPr>
          <w:rFonts w:ascii="Times New Roman" w:hAnsi="Times New Roman"/>
          <w:noProof/>
          <w:sz w:val="24"/>
          <w:szCs w:val="24"/>
        </w:rPr>
        <w:t>(D1), D523–D528. https://doi.org/10.1093/nar/gkaa742</w:t>
      </w:r>
    </w:p>
    <w:p w14:paraId="5FE7CA8D"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Badiei, M., Asim, N., Jahim, J. M., &amp; Sopian, K. (2014). Comparison of Chemical Pretreatment Methods for Cellulosic Biomass. </w:t>
      </w:r>
      <w:r w:rsidRPr="0055771A">
        <w:rPr>
          <w:rFonts w:ascii="Times New Roman" w:hAnsi="Times New Roman"/>
          <w:i/>
          <w:iCs/>
          <w:noProof/>
          <w:sz w:val="24"/>
          <w:szCs w:val="24"/>
        </w:rPr>
        <w:t>APCBEE Procedia</w:t>
      </w:r>
      <w:r w:rsidRPr="0055771A">
        <w:rPr>
          <w:rFonts w:ascii="Times New Roman" w:hAnsi="Times New Roman"/>
          <w:noProof/>
          <w:sz w:val="24"/>
          <w:szCs w:val="24"/>
        </w:rPr>
        <w:t xml:space="preserve">, </w:t>
      </w:r>
      <w:r w:rsidRPr="0055771A">
        <w:rPr>
          <w:rFonts w:ascii="Times New Roman" w:hAnsi="Times New Roman"/>
          <w:i/>
          <w:iCs/>
          <w:noProof/>
          <w:sz w:val="24"/>
          <w:szCs w:val="24"/>
        </w:rPr>
        <w:t>9</w:t>
      </w:r>
      <w:r w:rsidRPr="0055771A">
        <w:rPr>
          <w:rFonts w:ascii="Times New Roman" w:hAnsi="Times New Roman"/>
          <w:noProof/>
          <w:sz w:val="24"/>
          <w:szCs w:val="24"/>
        </w:rPr>
        <w:t xml:space="preserve">(Icbee 2013), 170–174. </w:t>
      </w:r>
      <w:r w:rsidRPr="0055771A">
        <w:rPr>
          <w:rFonts w:ascii="Times New Roman" w:hAnsi="Times New Roman"/>
          <w:noProof/>
          <w:sz w:val="24"/>
          <w:szCs w:val="24"/>
        </w:rPr>
        <w:lastRenderedPageBreak/>
        <w:t>https://doi.org/10.1016/j.apcbee.2014.01.030</w:t>
      </w:r>
    </w:p>
    <w:p w14:paraId="5A5262A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Balan, V. (2014). Current Challenges in Commercially Producing Biofuels from Lignocellulosic Biomass. </w:t>
      </w:r>
      <w:r w:rsidRPr="0055771A">
        <w:rPr>
          <w:rFonts w:ascii="Times New Roman" w:hAnsi="Times New Roman"/>
          <w:i/>
          <w:iCs/>
          <w:noProof/>
          <w:sz w:val="24"/>
          <w:szCs w:val="24"/>
        </w:rPr>
        <w:t>ISRN Biotechnology</w:t>
      </w:r>
      <w:r w:rsidRPr="0055771A">
        <w:rPr>
          <w:rFonts w:ascii="Times New Roman" w:hAnsi="Times New Roman"/>
          <w:noProof/>
          <w:sz w:val="24"/>
          <w:szCs w:val="24"/>
        </w:rPr>
        <w:t xml:space="preserve">, </w:t>
      </w:r>
      <w:r w:rsidRPr="0055771A">
        <w:rPr>
          <w:rFonts w:ascii="Times New Roman" w:hAnsi="Times New Roman"/>
          <w:i/>
          <w:iCs/>
          <w:noProof/>
          <w:sz w:val="24"/>
          <w:szCs w:val="24"/>
        </w:rPr>
        <w:t>2014</w:t>
      </w:r>
      <w:r w:rsidRPr="0055771A">
        <w:rPr>
          <w:rFonts w:ascii="Times New Roman" w:hAnsi="Times New Roman"/>
          <w:noProof/>
          <w:sz w:val="24"/>
          <w:szCs w:val="24"/>
        </w:rPr>
        <w:t>(i), 1–31. https://doi.org/10.1155/2014/463074</w:t>
      </w:r>
    </w:p>
    <w:p w14:paraId="25A096C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Barragan-Fonseca, K. B., Dicke, M., &amp; van Loon, J. J. A. (2017). Nutritional value of the black soldier fly (Hermetia illucens L.) and its suitability as animal feed - a review. </w:t>
      </w:r>
      <w:r w:rsidRPr="0055771A">
        <w:rPr>
          <w:rFonts w:ascii="Times New Roman" w:hAnsi="Times New Roman"/>
          <w:i/>
          <w:iCs/>
          <w:noProof/>
          <w:sz w:val="24"/>
          <w:szCs w:val="24"/>
        </w:rPr>
        <w:t>Journal of Insects as Food and Feed</w:t>
      </w:r>
      <w:r w:rsidRPr="0055771A">
        <w:rPr>
          <w:rFonts w:ascii="Times New Roman" w:hAnsi="Times New Roman"/>
          <w:noProof/>
          <w:sz w:val="24"/>
          <w:szCs w:val="24"/>
        </w:rPr>
        <w:t xml:space="preserve">, </w:t>
      </w:r>
      <w:r w:rsidRPr="0055771A">
        <w:rPr>
          <w:rFonts w:ascii="Times New Roman" w:hAnsi="Times New Roman"/>
          <w:i/>
          <w:iCs/>
          <w:noProof/>
          <w:sz w:val="24"/>
          <w:szCs w:val="24"/>
        </w:rPr>
        <w:t>3</w:t>
      </w:r>
      <w:r w:rsidRPr="0055771A">
        <w:rPr>
          <w:rFonts w:ascii="Times New Roman" w:hAnsi="Times New Roman"/>
          <w:noProof/>
          <w:sz w:val="24"/>
          <w:szCs w:val="24"/>
        </w:rPr>
        <w:t>(2), 105–120. https://doi.org/10.3920/JIFF2016.0055</w:t>
      </w:r>
    </w:p>
    <w:p w14:paraId="1CC5743D"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Baruah, J., Nath, B. K., Sharma, R., Kumar, S., Deka, R. C., Baruah, D. C., &amp; Kalita, E. (2018). Recent trends in the pretreatment of lignocellulosic biomass for value-added products. </w:t>
      </w:r>
      <w:r w:rsidRPr="0055771A">
        <w:rPr>
          <w:rFonts w:ascii="Times New Roman" w:hAnsi="Times New Roman"/>
          <w:i/>
          <w:iCs/>
          <w:noProof/>
          <w:sz w:val="24"/>
          <w:szCs w:val="24"/>
        </w:rPr>
        <w:t>Frontiers in Energy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6</w:t>
      </w:r>
      <w:r w:rsidRPr="0055771A">
        <w:rPr>
          <w:rFonts w:ascii="Times New Roman" w:hAnsi="Times New Roman"/>
          <w:noProof/>
          <w:sz w:val="24"/>
          <w:szCs w:val="24"/>
        </w:rPr>
        <w:t>(DEC), 141. https://doi.org/10.3389/FENRG.2018.00141/BIBTEX</w:t>
      </w:r>
    </w:p>
    <w:p w14:paraId="5E090C1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Bashiardes, S., Zilberman-Schapira, G., &amp; Elinav, E. (2016). Use of metatranscriptomics in microbiome research. </w:t>
      </w:r>
      <w:r w:rsidRPr="0055771A">
        <w:rPr>
          <w:rFonts w:ascii="Times New Roman" w:hAnsi="Times New Roman"/>
          <w:i/>
          <w:iCs/>
          <w:noProof/>
          <w:sz w:val="24"/>
          <w:szCs w:val="24"/>
        </w:rPr>
        <w:t>Bioinformatics and Biology Insights</w:t>
      </w:r>
      <w:r w:rsidRPr="0055771A">
        <w:rPr>
          <w:rFonts w:ascii="Times New Roman" w:hAnsi="Times New Roman"/>
          <w:noProof/>
          <w:sz w:val="24"/>
          <w:szCs w:val="24"/>
        </w:rPr>
        <w:t xml:space="preserve">, </w:t>
      </w:r>
      <w:r w:rsidRPr="0055771A">
        <w:rPr>
          <w:rFonts w:ascii="Times New Roman" w:hAnsi="Times New Roman"/>
          <w:i/>
          <w:iCs/>
          <w:noProof/>
          <w:sz w:val="24"/>
          <w:szCs w:val="24"/>
        </w:rPr>
        <w:t>10</w:t>
      </w:r>
      <w:r w:rsidRPr="0055771A">
        <w:rPr>
          <w:rFonts w:ascii="Times New Roman" w:hAnsi="Times New Roman"/>
          <w:noProof/>
          <w:sz w:val="24"/>
          <w:szCs w:val="24"/>
        </w:rPr>
        <w:t>, 19–25. https://doi.org/10.4137/BBI.S34610</w:t>
      </w:r>
    </w:p>
    <w:p w14:paraId="1C22D170"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Berlin, K., Koren, S., Chin, C. S., Drake, J. P., Landolin, J. M., &amp; Phillippy, A. M. (2015). Assembling large genomes with single-molecule sequencing and locality-sensitive hashing. </w:t>
      </w:r>
      <w:r w:rsidRPr="0055771A">
        <w:rPr>
          <w:rFonts w:ascii="Times New Roman" w:hAnsi="Times New Roman"/>
          <w:i/>
          <w:iCs/>
          <w:noProof/>
          <w:sz w:val="24"/>
          <w:szCs w:val="24"/>
        </w:rPr>
        <w:t>Nature Biotechnology</w:t>
      </w:r>
      <w:r w:rsidRPr="0055771A">
        <w:rPr>
          <w:rFonts w:ascii="Times New Roman" w:hAnsi="Times New Roman"/>
          <w:noProof/>
          <w:sz w:val="24"/>
          <w:szCs w:val="24"/>
        </w:rPr>
        <w:t xml:space="preserve">, </w:t>
      </w:r>
      <w:r w:rsidRPr="0055771A">
        <w:rPr>
          <w:rFonts w:ascii="Times New Roman" w:hAnsi="Times New Roman"/>
          <w:i/>
          <w:iCs/>
          <w:noProof/>
          <w:sz w:val="24"/>
          <w:szCs w:val="24"/>
        </w:rPr>
        <w:t>33</w:t>
      </w:r>
      <w:r w:rsidRPr="0055771A">
        <w:rPr>
          <w:rFonts w:ascii="Times New Roman" w:hAnsi="Times New Roman"/>
          <w:noProof/>
          <w:sz w:val="24"/>
          <w:szCs w:val="24"/>
        </w:rPr>
        <w:t>(6), 623–630. https://doi.org/10.1038/NBT.3238</w:t>
      </w:r>
    </w:p>
    <w:p w14:paraId="7EC976C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Bignert, A., Eriksson, U., Nyberg, E., Miller, A., &amp; Danielsson, S. (2014). Consequences of using pooled versus individual samples for designing environmental monitoring sampling strategies. </w:t>
      </w:r>
      <w:r w:rsidRPr="0055771A">
        <w:rPr>
          <w:rFonts w:ascii="Times New Roman" w:hAnsi="Times New Roman"/>
          <w:i/>
          <w:iCs/>
          <w:noProof/>
          <w:sz w:val="24"/>
          <w:szCs w:val="24"/>
        </w:rPr>
        <w:t>Chemosphere</w:t>
      </w:r>
      <w:r w:rsidRPr="0055771A">
        <w:rPr>
          <w:rFonts w:ascii="Times New Roman" w:hAnsi="Times New Roman"/>
          <w:noProof/>
          <w:sz w:val="24"/>
          <w:szCs w:val="24"/>
        </w:rPr>
        <w:t xml:space="preserve">, </w:t>
      </w:r>
      <w:r w:rsidRPr="0055771A">
        <w:rPr>
          <w:rFonts w:ascii="Times New Roman" w:hAnsi="Times New Roman"/>
          <w:i/>
          <w:iCs/>
          <w:noProof/>
          <w:sz w:val="24"/>
          <w:szCs w:val="24"/>
        </w:rPr>
        <w:t>94</w:t>
      </w:r>
      <w:r w:rsidRPr="0055771A">
        <w:rPr>
          <w:rFonts w:ascii="Times New Roman" w:hAnsi="Times New Roman"/>
          <w:noProof/>
          <w:sz w:val="24"/>
          <w:szCs w:val="24"/>
        </w:rPr>
        <w:t>, 177–182. https://doi.org/10.1016/j.chemosphere.2013.09.096</w:t>
      </w:r>
    </w:p>
    <w:p w14:paraId="11DF6A65"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Bost, A., Franzenburg, S., Adair, K. L., Martinson, V. G., Loeb, G., &amp; Douglas, A. E. (2018). How gut transcriptional function of Drosophila melanogaster varies with the presence and composition of the gut microbiota. </w:t>
      </w:r>
      <w:r w:rsidRPr="0055771A">
        <w:rPr>
          <w:rFonts w:ascii="Times New Roman" w:hAnsi="Times New Roman"/>
          <w:i/>
          <w:iCs/>
          <w:noProof/>
          <w:sz w:val="24"/>
          <w:szCs w:val="24"/>
        </w:rPr>
        <w:t>Molecular Ecology</w:t>
      </w:r>
      <w:r w:rsidRPr="0055771A">
        <w:rPr>
          <w:rFonts w:ascii="Times New Roman" w:hAnsi="Times New Roman"/>
          <w:noProof/>
          <w:sz w:val="24"/>
          <w:szCs w:val="24"/>
        </w:rPr>
        <w:t xml:space="preserve">, </w:t>
      </w:r>
      <w:r w:rsidRPr="0055771A">
        <w:rPr>
          <w:rFonts w:ascii="Times New Roman" w:hAnsi="Times New Roman"/>
          <w:i/>
          <w:iCs/>
          <w:noProof/>
          <w:sz w:val="24"/>
          <w:szCs w:val="24"/>
        </w:rPr>
        <w:t>27</w:t>
      </w:r>
      <w:r w:rsidRPr="0055771A">
        <w:rPr>
          <w:rFonts w:ascii="Times New Roman" w:hAnsi="Times New Roman"/>
          <w:noProof/>
          <w:sz w:val="24"/>
          <w:szCs w:val="24"/>
        </w:rPr>
        <w:t>(8), 1848–1859. https://doi.org/10.1111/MEC.14413</w:t>
      </w:r>
    </w:p>
    <w:p w14:paraId="430168F4"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Bradford, W. D., Cahoon, L., Freel, S. R., Hoopes, L. L. M., &amp; Eckdahl, T. T. (2005). An Inexpensive Gel Electrophoresis-Based Polymerase Chain Reaction Method for Quantifying mRNA Levels. </w:t>
      </w:r>
      <w:r w:rsidRPr="0055771A">
        <w:rPr>
          <w:rFonts w:ascii="Times New Roman" w:hAnsi="Times New Roman"/>
          <w:i/>
          <w:iCs/>
          <w:noProof/>
          <w:sz w:val="24"/>
          <w:szCs w:val="24"/>
        </w:rPr>
        <w:t>Cell Biology Education</w:t>
      </w:r>
      <w:r w:rsidRPr="0055771A">
        <w:rPr>
          <w:rFonts w:ascii="Times New Roman" w:hAnsi="Times New Roman"/>
          <w:noProof/>
          <w:sz w:val="24"/>
          <w:szCs w:val="24"/>
        </w:rPr>
        <w:t xml:space="preserve">, </w:t>
      </w:r>
      <w:r w:rsidRPr="0055771A">
        <w:rPr>
          <w:rFonts w:ascii="Times New Roman" w:hAnsi="Times New Roman"/>
          <w:i/>
          <w:iCs/>
          <w:noProof/>
          <w:sz w:val="24"/>
          <w:szCs w:val="24"/>
        </w:rPr>
        <w:t>4</w:t>
      </w:r>
      <w:r w:rsidRPr="0055771A">
        <w:rPr>
          <w:rFonts w:ascii="Times New Roman" w:hAnsi="Times New Roman"/>
          <w:noProof/>
          <w:sz w:val="24"/>
          <w:szCs w:val="24"/>
        </w:rPr>
        <w:t>(2), 157. https://doi.org/10.1187/CBE.04-09-0051</w:t>
      </w:r>
    </w:p>
    <w:p w14:paraId="28241E5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i/>
          <w:iCs/>
          <w:noProof/>
          <w:sz w:val="24"/>
          <w:szCs w:val="24"/>
        </w:rPr>
        <w:t>Brock Biology of Microorganisms</w:t>
      </w:r>
      <w:r w:rsidRPr="0055771A">
        <w:rPr>
          <w:rFonts w:ascii="Times New Roman" w:hAnsi="Times New Roman"/>
          <w:noProof/>
          <w:sz w:val="24"/>
          <w:szCs w:val="24"/>
        </w:rPr>
        <w:t xml:space="preserve"> (11th ed.). (2005). Prentice Hall.</w:t>
      </w:r>
    </w:p>
    <w:p w14:paraId="0CAC2D26"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Bruno, D., Bonelli, M., De Filippis, F., Di Lelio, I., Tettamanti, G., Casartelli, M., Ercolini, D., &amp; Caccia, S. (2019). The intestinal microbiota of Hermetia illucens larvae is affected by diet and shows a diverse composition in the different midgut regions. </w:t>
      </w:r>
      <w:r w:rsidRPr="0055771A">
        <w:rPr>
          <w:rFonts w:ascii="Times New Roman" w:hAnsi="Times New Roman"/>
          <w:i/>
          <w:iCs/>
          <w:noProof/>
          <w:sz w:val="24"/>
          <w:szCs w:val="24"/>
        </w:rPr>
        <w:t>Applied and Environmental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85</w:t>
      </w:r>
      <w:r w:rsidRPr="0055771A">
        <w:rPr>
          <w:rFonts w:ascii="Times New Roman" w:hAnsi="Times New Roman"/>
          <w:noProof/>
          <w:sz w:val="24"/>
          <w:szCs w:val="24"/>
        </w:rPr>
        <w:t>(2). https://doi.org/10.1128/AEM.01864-18</w:t>
      </w:r>
    </w:p>
    <w:p w14:paraId="444CB9D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lastRenderedPageBreak/>
        <w:t xml:space="preserve">Buchfink, B., Reuter, K., &amp; Drost, H.-G. (2021). Sensitive protein alignments at tree-of-life scale using DIAMOND. </w:t>
      </w:r>
      <w:r w:rsidRPr="0055771A">
        <w:rPr>
          <w:rFonts w:ascii="Times New Roman" w:hAnsi="Times New Roman"/>
          <w:i/>
          <w:iCs/>
          <w:noProof/>
          <w:sz w:val="24"/>
          <w:szCs w:val="24"/>
        </w:rPr>
        <w:t>Nature Methods 2021 18:4</w:t>
      </w:r>
      <w:r w:rsidRPr="0055771A">
        <w:rPr>
          <w:rFonts w:ascii="Times New Roman" w:hAnsi="Times New Roman"/>
          <w:noProof/>
          <w:sz w:val="24"/>
          <w:szCs w:val="24"/>
        </w:rPr>
        <w:t xml:space="preserve">, </w:t>
      </w:r>
      <w:r w:rsidRPr="0055771A">
        <w:rPr>
          <w:rFonts w:ascii="Times New Roman" w:hAnsi="Times New Roman"/>
          <w:i/>
          <w:iCs/>
          <w:noProof/>
          <w:sz w:val="24"/>
          <w:szCs w:val="24"/>
        </w:rPr>
        <w:t>18</w:t>
      </w:r>
      <w:r w:rsidRPr="0055771A">
        <w:rPr>
          <w:rFonts w:ascii="Times New Roman" w:hAnsi="Times New Roman"/>
          <w:noProof/>
          <w:sz w:val="24"/>
          <w:szCs w:val="24"/>
        </w:rPr>
        <w:t>(4), 366–368. https://doi.org/10.1038/s41592-021-01101-x</w:t>
      </w:r>
    </w:p>
    <w:p w14:paraId="4E830975"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Busk, P. K., Pilgaard, B., Lezyk, M. J., Meyer, A. S., &amp; Lange, L. (2017). Homology to peptide pattern for annotation of carbohydrate-active enzymes and prediction of function. </w:t>
      </w:r>
      <w:r w:rsidRPr="0055771A">
        <w:rPr>
          <w:rFonts w:ascii="Times New Roman" w:hAnsi="Times New Roman"/>
          <w:i/>
          <w:iCs/>
          <w:noProof/>
          <w:sz w:val="24"/>
          <w:szCs w:val="24"/>
        </w:rPr>
        <w:t>BMC 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18</w:t>
      </w:r>
      <w:r w:rsidRPr="0055771A">
        <w:rPr>
          <w:rFonts w:ascii="Times New Roman" w:hAnsi="Times New Roman"/>
          <w:noProof/>
          <w:sz w:val="24"/>
          <w:szCs w:val="24"/>
        </w:rPr>
        <w:t>(1), 1–9. https://doi.org/10.1186/S12859-017-1625-9/TABLES/4</w:t>
      </w:r>
    </w:p>
    <w:p w14:paraId="140EB3D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Canabarro, N., Soares, J. F., Anchieta, C. G., Kelling, C. S., &amp; Mazutti, M. A. (2013). Thermochemical processes for biofuels production from biomass. </w:t>
      </w:r>
      <w:r w:rsidRPr="0055771A">
        <w:rPr>
          <w:rFonts w:ascii="Times New Roman" w:hAnsi="Times New Roman"/>
          <w:i/>
          <w:iCs/>
          <w:noProof/>
          <w:sz w:val="24"/>
          <w:szCs w:val="24"/>
        </w:rPr>
        <w:t>Sustainable Chemical Processes 2013 1:1</w:t>
      </w:r>
      <w:r w:rsidRPr="0055771A">
        <w:rPr>
          <w:rFonts w:ascii="Times New Roman" w:hAnsi="Times New Roman"/>
          <w:noProof/>
          <w:sz w:val="24"/>
          <w:szCs w:val="24"/>
        </w:rPr>
        <w:t xml:space="preserve">, </w:t>
      </w:r>
      <w:r w:rsidRPr="0055771A">
        <w:rPr>
          <w:rFonts w:ascii="Times New Roman" w:hAnsi="Times New Roman"/>
          <w:i/>
          <w:iCs/>
          <w:noProof/>
          <w:sz w:val="24"/>
          <w:szCs w:val="24"/>
        </w:rPr>
        <w:t>1</w:t>
      </w:r>
      <w:r w:rsidRPr="0055771A">
        <w:rPr>
          <w:rFonts w:ascii="Times New Roman" w:hAnsi="Times New Roman"/>
          <w:noProof/>
          <w:sz w:val="24"/>
          <w:szCs w:val="24"/>
        </w:rPr>
        <w:t>(1), 1–10. https://doi.org/10.1186/2043-7129-1-22</w:t>
      </w:r>
    </w:p>
    <w:p w14:paraId="1316B70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Chalmers, T. C., Smith, H., Blackburn, B., Silverman, B., Schroeder, B., Reitman, D., &amp; Ambroz, A. (1981). A method for assessing the quality of a randomized control trial. </w:t>
      </w:r>
      <w:r w:rsidRPr="0055771A">
        <w:rPr>
          <w:rFonts w:ascii="Times New Roman" w:hAnsi="Times New Roman"/>
          <w:i/>
          <w:iCs/>
          <w:noProof/>
          <w:sz w:val="24"/>
          <w:szCs w:val="24"/>
        </w:rPr>
        <w:t>Controlled Clinical Trials</w:t>
      </w:r>
      <w:r w:rsidRPr="0055771A">
        <w:rPr>
          <w:rFonts w:ascii="Times New Roman" w:hAnsi="Times New Roman"/>
          <w:noProof/>
          <w:sz w:val="24"/>
          <w:szCs w:val="24"/>
        </w:rPr>
        <w:t xml:space="preserve">, </w:t>
      </w:r>
      <w:r w:rsidRPr="0055771A">
        <w:rPr>
          <w:rFonts w:ascii="Times New Roman" w:hAnsi="Times New Roman"/>
          <w:i/>
          <w:iCs/>
          <w:noProof/>
          <w:sz w:val="24"/>
          <w:szCs w:val="24"/>
        </w:rPr>
        <w:t>2</w:t>
      </w:r>
      <w:r w:rsidRPr="0055771A">
        <w:rPr>
          <w:rFonts w:ascii="Times New Roman" w:hAnsi="Times New Roman"/>
          <w:noProof/>
          <w:sz w:val="24"/>
          <w:szCs w:val="24"/>
        </w:rPr>
        <w:t>(1), 31–49. https://doi.org/10.1016/0197-2456(81)90056-8</w:t>
      </w:r>
    </w:p>
    <w:p w14:paraId="6978FCB5"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Chia, S. Y., Tanga, C. M., Osuga, I. M., Cheseto, X., Ekesi, S., Dicke, M., &amp; van Loon, J. J. A. (2020). Nutritional composition of black soldier fly larvae feeding on agro-industrial by-products. </w:t>
      </w:r>
      <w:r w:rsidRPr="0055771A">
        <w:rPr>
          <w:rFonts w:ascii="Times New Roman" w:hAnsi="Times New Roman"/>
          <w:i/>
          <w:iCs/>
          <w:noProof/>
          <w:sz w:val="24"/>
          <w:szCs w:val="24"/>
        </w:rPr>
        <w:t>Entomologia Experimentalis et Applicata</w:t>
      </w:r>
      <w:r w:rsidRPr="0055771A">
        <w:rPr>
          <w:rFonts w:ascii="Times New Roman" w:hAnsi="Times New Roman"/>
          <w:noProof/>
          <w:sz w:val="24"/>
          <w:szCs w:val="24"/>
        </w:rPr>
        <w:t xml:space="preserve">, </w:t>
      </w:r>
      <w:r w:rsidRPr="0055771A">
        <w:rPr>
          <w:rFonts w:ascii="Times New Roman" w:hAnsi="Times New Roman"/>
          <w:i/>
          <w:iCs/>
          <w:noProof/>
          <w:sz w:val="24"/>
          <w:szCs w:val="24"/>
        </w:rPr>
        <w:t>168</w:t>
      </w:r>
      <w:r w:rsidRPr="0055771A">
        <w:rPr>
          <w:rFonts w:ascii="Times New Roman" w:hAnsi="Times New Roman"/>
          <w:noProof/>
          <w:sz w:val="24"/>
          <w:szCs w:val="24"/>
        </w:rPr>
        <w:t>(6–7), 472–481. https://doi.org/10.1111/eea.12940</w:t>
      </w:r>
    </w:p>
    <w:p w14:paraId="6183922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Chung, Y. W., Gwak, H. J., Moon, S., Rho, M., &amp; Ryu, J. H. (2020). Functional dynamics of bacterial species in the mouse gut microbiome revealed by metagenomic and metatranscriptomic analyses. </w:t>
      </w:r>
      <w:r w:rsidRPr="0055771A">
        <w:rPr>
          <w:rFonts w:ascii="Times New Roman" w:hAnsi="Times New Roman"/>
          <w:i/>
          <w:iCs/>
          <w:noProof/>
          <w:sz w:val="24"/>
          <w:szCs w:val="24"/>
        </w:rPr>
        <w:t>PLoS ONE</w:t>
      </w:r>
      <w:r w:rsidRPr="0055771A">
        <w:rPr>
          <w:rFonts w:ascii="Times New Roman" w:hAnsi="Times New Roman"/>
          <w:noProof/>
          <w:sz w:val="24"/>
          <w:szCs w:val="24"/>
        </w:rPr>
        <w:t xml:space="preserve">, </w:t>
      </w:r>
      <w:r w:rsidRPr="0055771A">
        <w:rPr>
          <w:rFonts w:ascii="Times New Roman" w:hAnsi="Times New Roman"/>
          <w:i/>
          <w:iCs/>
          <w:noProof/>
          <w:sz w:val="24"/>
          <w:szCs w:val="24"/>
        </w:rPr>
        <w:t>15</w:t>
      </w:r>
      <w:r w:rsidRPr="0055771A">
        <w:rPr>
          <w:rFonts w:ascii="Times New Roman" w:hAnsi="Times New Roman"/>
          <w:noProof/>
          <w:sz w:val="24"/>
          <w:szCs w:val="24"/>
        </w:rPr>
        <w:t>(1), 1–19. https://doi.org/10.1371/journal.pone.0227886</w:t>
      </w:r>
    </w:p>
    <w:p w14:paraId="0F8BD42B"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Čičková, H., Newton, G. L., Lacy, R. C., &amp; Kozánek, M. (2015). The use of fly larvae for organic waste treatment. </w:t>
      </w:r>
      <w:r w:rsidRPr="0055771A">
        <w:rPr>
          <w:rFonts w:ascii="Times New Roman" w:hAnsi="Times New Roman"/>
          <w:i/>
          <w:iCs/>
          <w:noProof/>
          <w:sz w:val="24"/>
          <w:szCs w:val="24"/>
        </w:rPr>
        <w:t>Waste Management</w:t>
      </w:r>
      <w:r w:rsidRPr="0055771A">
        <w:rPr>
          <w:rFonts w:ascii="Times New Roman" w:hAnsi="Times New Roman"/>
          <w:noProof/>
          <w:sz w:val="24"/>
          <w:szCs w:val="24"/>
        </w:rPr>
        <w:t xml:space="preserve">, </w:t>
      </w:r>
      <w:r w:rsidRPr="0055771A">
        <w:rPr>
          <w:rFonts w:ascii="Times New Roman" w:hAnsi="Times New Roman"/>
          <w:i/>
          <w:iCs/>
          <w:noProof/>
          <w:sz w:val="24"/>
          <w:szCs w:val="24"/>
        </w:rPr>
        <w:t>35</w:t>
      </w:r>
      <w:r w:rsidRPr="0055771A">
        <w:rPr>
          <w:rFonts w:ascii="Times New Roman" w:hAnsi="Times New Roman"/>
          <w:noProof/>
          <w:sz w:val="24"/>
          <w:szCs w:val="24"/>
        </w:rPr>
        <w:t>, 68–80. https://doi.org/10.1016/j.wasman.2014.09.026</w:t>
      </w:r>
    </w:p>
    <w:p w14:paraId="025726DA"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Cole, J. R., Wang, Q., Fish, J. A., Chai, B., McGarrell, D. M., Sun, Y., Brown, C. T., Porras-Alfaro, A., Kuske, C. R., &amp; Tiedje, J. M. (2014). Ribosomal Database Project: data and tools for high throughput rRNA analysis. </w:t>
      </w:r>
      <w:r w:rsidRPr="0055771A">
        <w:rPr>
          <w:rFonts w:ascii="Times New Roman" w:hAnsi="Times New Roman"/>
          <w:i/>
          <w:iCs/>
          <w:noProof/>
          <w:sz w:val="24"/>
          <w:szCs w:val="24"/>
        </w:rPr>
        <w:t>Nucleic Acids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42</w:t>
      </w:r>
      <w:r w:rsidRPr="0055771A">
        <w:rPr>
          <w:rFonts w:ascii="Times New Roman" w:hAnsi="Times New Roman"/>
          <w:noProof/>
          <w:sz w:val="24"/>
          <w:szCs w:val="24"/>
        </w:rPr>
        <w:t>(Database issue), D633. https://doi.org/10.1093/NAR/GKT1244</w:t>
      </w:r>
    </w:p>
    <w:p w14:paraId="647A39A2"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Contesini, F. J., Frandsen, R. J. N., &amp; Damasio, A. (2021). Editorial: CAZymes in Biorefinery: From Genes to Application. </w:t>
      </w:r>
      <w:r w:rsidRPr="0055771A">
        <w:rPr>
          <w:rFonts w:ascii="Times New Roman" w:hAnsi="Times New Roman"/>
          <w:i/>
          <w:iCs/>
          <w:noProof/>
          <w:sz w:val="24"/>
          <w:szCs w:val="24"/>
        </w:rPr>
        <w:t>Frontiers in Bioengineering and Biotechnology</w:t>
      </w:r>
      <w:r w:rsidRPr="0055771A">
        <w:rPr>
          <w:rFonts w:ascii="Times New Roman" w:hAnsi="Times New Roman"/>
          <w:noProof/>
          <w:sz w:val="24"/>
          <w:szCs w:val="24"/>
        </w:rPr>
        <w:t xml:space="preserve">, </w:t>
      </w:r>
      <w:r w:rsidRPr="0055771A">
        <w:rPr>
          <w:rFonts w:ascii="Times New Roman" w:hAnsi="Times New Roman"/>
          <w:i/>
          <w:iCs/>
          <w:noProof/>
          <w:sz w:val="24"/>
          <w:szCs w:val="24"/>
        </w:rPr>
        <w:t>9</w:t>
      </w:r>
      <w:r w:rsidRPr="0055771A">
        <w:rPr>
          <w:rFonts w:ascii="Times New Roman" w:hAnsi="Times New Roman"/>
          <w:noProof/>
          <w:sz w:val="24"/>
          <w:szCs w:val="24"/>
        </w:rPr>
        <w:t>, 86. https://doi.org/10.3389/FBIOE.2021.622817/BIBTEX</w:t>
      </w:r>
    </w:p>
    <w:p w14:paraId="4001DDC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Dale, B. E., Anderson, J. E., Brown, R. C., Csonka, S., Dale, V. H., Herwick, G., Jackson, R. D., </w:t>
      </w:r>
      <w:r w:rsidRPr="0055771A">
        <w:rPr>
          <w:rFonts w:ascii="Times New Roman" w:hAnsi="Times New Roman"/>
          <w:noProof/>
          <w:sz w:val="24"/>
          <w:szCs w:val="24"/>
        </w:rPr>
        <w:lastRenderedPageBreak/>
        <w:t xml:space="preserve">Jordan, N., Kaffka, S., Kline, K. L., Lynd, L. R., Malmstrom, C., Ong, R. G., Richard, T. L., Taylor, C., &amp; Wang, M. Q. (2014). Take a closer look: Biofuels can support environmental, economic and social goals. In </w:t>
      </w:r>
      <w:r w:rsidRPr="0055771A">
        <w:rPr>
          <w:rFonts w:ascii="Times New Roman" w:hAnsi="Times New Roman"/>
          <w:i/>
          <w:iCs/>
          <w:noProof/>
          <w:sz w:val="24"/>
          <w:szCs w:val="24"/>
        </w:rPr>
        <w:t>Environmental Science and Technology</w:t>
      </w:r>
      <w:r w:rsidRPr="0055771A">
        <w:rPr>
          <w:rFonts w:ascii="Times New Roman" w:hAnsi="Times New Roman"/>
          <w:noProof/>
          <w:sz w:val="24"/>
          <w:szCs w:val="24"/>
        </w:rPr>
        <w:t xml:space="preserve"> (Vol. 48, Issue 13, pp. 7200–7203). American Chemical Society. https://doi.org/10.1021/es5025433</w:t>
      </w:r>
    </w:p>
    <w:p w14:paraId="22A6420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De Smet, J., Wynants, E., Cos, P., &amp; Van Campenhout, L. (2018). Microbial community dynamics during rearing of black soldier fly larvae (Hermetia illucens) and impact on exploitation potential. In </w:t>
      </w:r>
      <w:r w:rsidRPr="0055771A">
        <w:rPr>
          <w:rFonts w:ascii="Times New Roman" w:hAnsi="Times New Roman"/>
          <w:i/>
          <w:iCs/>
          <w:noProof/>
          <w:sz w:val="24"/>
          <w:szCs w:val="24"/>
        </w:rPr>
        <w:t>Applied and Environmental Microbiology</w:t>
      </w:r>
      <w:r w:rsidRPr="0055771A">
        <w:rPr>
          <w:rFonts w:ascii="Times New Roman" w:hAnsi="Times New Roman"/>
          <w:noProof/>
          <w:sz w:val="24"/>
          <w:szCs w:val="24"/>
        </w:rPr>
        <w:t xml:space="preserve"> (Vol. 84, Issue 9). American Society for Microbiology. https://doi.org/10.1128/AEM.02722-17</w:t>
      </w:r>
    </w:p>
    <w:p w14:paraId="5F3F2655"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Diener, S., Zurbrugg, C., &amp; Tockner, K. (2009). Swiss feeding rate.pdf. In </w:t>
      </w:r>
      <w:r w:rsidRPr="0055771A">
        <w:rPr>
          <w:rFonts w:ascii="Times New Roman" w:hAnsi="Times New Roman"/>
          <w:i/>
          <w:iCs/>
          <w:noProof/>
          <w:sz w:val="24"/>
          <w:szCs w:val="24"/>
        </w:rPr>
        <w:t>Waste Management &amp; Research</w:t>
      </w:r>
      <w:r w:rsidRPr="0055771A">
        <w:rPr>
          <w:rFonts w:ascii="Times New Roman" w:hAnsi="Times New Roman"/>
          <w:noProof/>
          <w:sz w:val="24"/>
          <w:szCs w:val="24"/>
        </w:rPr>
        <w:t xml:space="preserve"> (Vol. 27, pp. 603–610).</w:t>
      </w:r>
    </w:p>
    <w:p w14:paraId="14AE8264"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Dos Santos, C. R., De Giuseppe, P. O., De Souza, F. H. M., Zanphorlin, L. M., Domingues, M. N., Pirolla, R. A. S., Honorato, R. V., Tonoli, C. C. C., De Morais, M. A. B., De Matos Martins, V. P., Fonseca, L. M., Büchli, F., De Oliveira, P. S. L., Gozzo, F. C., &amp; Murakami, M. T. (2018). The mechanism by which a distinguishing arabinofuranosidase can cope with internal di-substitutions in arabinoxylans. </w:t>
      </w:r>
      <w:r w:rsidRPr="0055771A">
        <w:rPr>
          <w:rFonts w:ascii="Times New Roman" w:hAnsi="Times New Roman"/>
          <w:i/>
          <w:iCs/>
          <w:noProof/>
          <w:sz w:val="24"/>
          <w:szCs w:val="24"/>
        </w:rPr>
        <w:t>Biotechnology for Biofuels</w:t>
      </w:r>
      <w:r w:rsidRPr="0055771A">
        <w:rPr>
          <w:rFonts w:ascii="Times New Roman" w:hAnsi="Times New Roman"/>
          <w:noProof/>
          <w:sz w:val="24"/>
          <w:szCs w:val="24"/>
        </w:rPr>
        <w:t xml:space="preserve">, </w:t>
      </w:r>
      <w:r w:rsidRPr="0055771A">
        <w:rPr>
          <w:rFonts w:ascii="Times New Roman" w:hAnsi="Times New Roman"/>
          <w:i/>
          <w:iCs/>
          <w:noProof/>
          <w:sz w:val="24"/>
          <w:szCs w:val="24"/>
        </w:rPr>
        <w:t>11</w:t>
      </w:r>
      <w:r w:rsidRPr="0055771A">
        <w:rPr>
          <w:rFonts w:ascii="Times New Roman" w:hAnsi="Times New Roman"/>
          <w:noProof/>
          <w:sz w:val="24"/>
          <w:szCs w:val="24"/>
        </w:rPr>
        <w:t>(1), 1–19. https://doi.org/10.1186/S13068-018-1212-Y/TABLES/2</w:t>
      </w:r>
    </w:p>
    <w:p w14:paraId="05CD054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Edgar, R. C., &amp; Bateman, A. (2010). Search and clustering orders of magnitude faster than BLAST. </w:t>
      </w:r>
      <w:r w:rsidRPr="0055771A">
        <w:rPr>
          <w:rFonts w:ascii="Times New Roman" w:hAnsi="Times New Roman"/>
          <w:i/>
          <w:iCs/>
          <w:noProof/>
          <w:sz w:val="24"/>
          <w:szCs w:val="24"/>
        </w:rPr>
        <w:t>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26</w:t>
      </w:r>
      <w:r w:rsidRPr="0055771A">
        <w:rPr>
          <w:rFonts w:ascii="Times New Roman" w:hAnsi="Times New Roman"/>
          <w:noProof/>
          <w:sz w:val="24"/>
          <w:szCs w:val="24"/>
        </w:rPr>
        <w:t>(19), 2460–2461. https://doi.org/10.1093/BIOINFORMATICS/BTQ461</w:t>
      </w:r>
    </w:p>
    <w:p w14:paraId="2551460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EPA. (n.d.). </w:t>
      </w:r>
      <w:r w:rsidRPr="0055771A">
        <w:rPr>
          <w:rFonts w:ascii="Times New Roman" w:hAnsi="Times New Roman"/>
          <w:i/>
          <w:iCs/>
          <w:noProof/>
          <w:sz w:val="24"/>
          <w:szCs w:val="24"/>
        </w:rPr>
        <w:t>Overview for Renewable Fuel Standard</w:t>
      </w:r>
      <w:r w:rsidRPr="0055771A">
        <w:rPr>
          <w:rFonts w:ascii="Times New Roman" w:hAnsi="Times New Roman"/>
          <w:noProof/>
          <w:sz w:val="24"/>
          <w:szCs w:val="24"/>
        </w:rPr>
        <w:t>. Retrieved December 9, 2021, from https://www.epa.gov/renewable-fuel-standard-program/overview-renewable-fuel-standard</w:t>
      </w:r>
    </w:p>
    <w:p w14:paraId="39F9037D"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Ewels, P., Magnusson, M., Lundin, S., &amp; Käller, M. (2016). MultiQC: summarize analysis results for multiple tools and samples in a single report. </w:t>
      </w:r>
      <w:r w:rsidRPr="0055771A">
        <w:rPr>
          <w:rFonts w:ascii="Times New Roman" w:hAnsi="Times New Roman"/>
          <w:i/>
          <w:iCs/>
          <w:noProof/>
          <w:sz w:val="24"/>
          <w:szCs w:val="24"/>
        </w:rPr>
        <w:t>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32</w:t>
      </w:r>
      <w:r w:rsidRPr="0055771A">
        <w:rPr>
          <w:rFonts w:ascii="Times New Roman" w:hAnsi="Times New Roman"/>
          <w:noProof/>
          <w:sz w:val="24"/>
          <w:szCs w:val="24"/>
        </w:rPr>
        <w:t>(19), 3047–3048. https://doi.org/10.1093/BIOINFORMATICS/BTW354</w:t>
      </w:r>
    </w:p>
    <w:p w14:paraId="2107B70B"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Fu, S., Wang, A., &amp; Au, K. F. (2019). A comparative evaluation of hybrid error correction methods for error-prone long reads. </w:t>
      </w:r>
      <w:r w:rsidRPr="0055771A">
        <w:rPr>
          <w:rFonts w:ascii="Times New Roman" w:hAnsi="Times New Roman"/>
          <w:i/>
          <w:iCs/>
          <w:noProof/>
          <w:sz w:val="24"/>
          <w:szCs w:val="24"/>
        </w:rPr>
        <w:t>Genome Biology</w:t>
      </w:r>
      <w:r w:rsidRPr="0055771A">
        <w:rPr>
          <w:rFonts w:ascii="Times New Roman" w:hAnsi="Times New Roman"/>
          <w:noProof/>
          <w:sz w:val="24"/>
          <w:szCs w:val="24"/>
        </w:rPr>
        <w:t xml:space="preserve">, </w:t>
      </w:r>
      <w:r w:rsidRPr="0055771A">
        <w:rPr>
          <w:rFonts w:ascii="Times New Roman" w:hAnsi="Times New Roman"/>
          <w:i/>
          <w:iCs/>
          <w:noProof/>
          <w:sz w:val="24"/>
          <w:szCs w:val="24"/>
        </w:rPr>
        <w:t>20</w:t>
      </w:r>
      <w:r w:rsidRPr="0055771A">
        <w:rPr>
          <w:rFonts w:ascii="Times New Roman" w:hAnsi="Times New Roman"/>
          <w:noProof/>
          <w:sz w:val="24"/>
          <w:szCs w:val="24"/>
        </w:rPr>
        <w:t>(1), 1–17. https://doi.org/10.1186/s13059-018-1605-z</w:t>
      </w:r>
    </w:p>
    <w:p w14:paraId="4005D24D"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Grünberger, F., Ferreira-Cerca, S., &amp; Grohmann, D. (2021). Nanopore sequencing of RNA and cDNA molecules expands the transcriptomic toolbox in prokaryotes. </w:t>
      </w:r>
      <w:r w:rsidRPr="0055771A">
        <w:rPr>
          <w:rFonts w:ascii="Times New Roman" w:hAnsi="Times New Roman"/>
          <w:i/>
          <w:iCs/>
          <w:noProof/>
          <w:sz w:val="24"/>
          <w:szCs w:val="24"/>
        </w:rPr>
        <w:t>BioRxiv</w:t>
      </w:r>
      <w:r w:rsidRPr="0055771A">
        <w:rPr>
          <w:rFonts w:ascii="Times New Roman" w:hAnsi="Times New Roman"/>
          <w:noProof/>
          <w:sz w:val="24"/>
          <w:szCs w:val="24"/>
        </w:rPr>
        <w:t>, 2021.06.14.448286. https://doi.org/10.1101/2021.06.14.448286</w:t>
      </w:r>
    </w:p>
    <w:p w14:paraId="3A619B61"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Guerriero, G., Hausman, J. F., Strauss, J., Ertan, H., &amp; Siddiqui, K. S. (2016). Lignocellulosic </w:t>
      </w:r>
      <w:r w:rsidRPr="0055771A">
        <w:rPr>
          <w:rFonts w:ascii="Times New Roman" w:hAnsi="Times New Roman"/>
          <w:noProof/>
          <w:sz w:val="24"/>
          <w:szCs w:val="24"/>
        </w:rPr>
        <w:lastRenderedPageBreak/>
        <w:t xml:space="preserve">biomass: Biosynthesis, degradation, and industrial utilization. </w:t>
      </w:r>
      <w:r w:rsidRPr="0055771A">
        <w:rPr>
          <w:rFonts w:ascii="Times New Roman" w:hAnsi="Times New Roman"/>
          <w:i/>
          <w:iCs/>
          <w:noProof/>
          <w:sz w:val="24"/>
          <w:szCs w:val="24"/>
        </w:rPr>
        <w:t>Engineering in Life Sciences</w:t>
      </w:r>
      <w:r w:rsidRPr="0055771A">
        <w:rPr>
          <w:rFonts w:ascii="Times New Roman" w:hAnsi="Times New Roman"/>
          <w:noProof/>
          <w:sz w:val="24"/>
          <w:szCs w:val="24"/>
        </w:rPr>
        <w:t xml:space="preserve">, </w:t>
      </w:r>
      <w:r w:rsidRPr="0055771A">
        <w:rPr>
          <w:rFonts w:ascii="Times New Roman" w:hAnsi="Times New Roman"/>
          <w:i/>
          <w:iCs/>
          <w:noProof/>
          <w:sz w:val="24"/>
          <w:szCs w:val="24"/>
        </w:rPr>
        <w:t>16</w:t>
      </w:r>
      <w:r w:rsidRPr="0055771A">
        <w:rPr>
          <w:rFonts w:ascii="Times New Roman" w:hAnsi="Times New Roman"/>
          <w:noProof/>
          <w:sz w:val="24"/>
          <w:szCs w:val="24"/>
        </w:rPr>
        <w:t>(1), 1–16. https://doi.org/10.1002/ELSC.201400196</w:t>
      </w:r>
    </w:p>
    <w:p w14:paraId="4D92B60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Hackl, T., Hedrich, R., Schultz, J., &amp; Förster, F. (2014). proovread: large-scale high-accuracy PacBio correction through iterative short read consensus. </w:t>
      </w:r>
      <w:r w:rsidRPr="0055771A">
        <w:rPr>
          <w:rFonts w:ascii="Times New Roman" w:hAnsi="Times New Roman"/>
          <w:i/>
          <w:iCs/>
          <w:noProof/>
          <w:sz w:val="24"/>
          <w:szCs w:val="24"/>
        </w:rPr>
        <w:t>Bioinformatics (Oxford, England)</w:t>
      </w:r>
      <w:r w:rsidRPr="0055771A">
        <w:rPr>
          <w:rFonts w:ascii="Times New Roman" w:hAnsi="Times New Roman"/>
          <w:noProof/>
          <w:sz w:val="24"/>
          <w:szCs w:val="24"/>
        </w:rPr>
        <w:t xml:space="preserve">, </w:t>
      </w:r>
      <w:r w:rsidRPr="0055771A">
        <w:rPr>
          <w:rFonts w:ascii="Times New Roman" w:hAnsi="Times New Roman"/>
          <w:i/>
          <w:iCs/>
          <w:noProof/>
          <w:sz w:val="24"/>
          <w:szCs w:val="24"/>
        </w:rPr>
        <w:t>30</w:t>
      </w:r>
      <w:r w:rsidRPr="0055771A">
        <w:rPr>
          <w:rFonts w:ascii="Times New Roman" w:hAnsi="Times New Roman"/>
          <w:noProof/>
          <w:sz w:val="24"/>
          <w:szCs w:val="24"/>
        </w:rPr>
        <w:t>(21), 3004–3011. https://doi.org/10.1093/BIOINFORMATICS/BTU392</w:t>
      </w:r>
    </w:p>
    <w:p w14:paraId="105ED416"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Henson, J., Tischler, G., &amp; Ning, Z. (2012). Next-generation sequencing and large genome assemblies. </w:t>
      </w:r>
      <w:r w:rsidRPr="0055771A">
        <w:rPr>
          <w:rFonts w:ascii="Times New Roman" w:hAnsi="Times New Roman"/>
          <w:i/>
          <w:iCs/>
          <w:noProof/>
          <w:sz w:val="24"/>
          <w:szCs w:val="24"/>
        </w:rPr>
        <w:t>Pharmacogenomics</w:t>
      </w:r>
      <w:r w:rsidRPr="0055771A">
        <w:rPr>
          <w:rFonts w:ascii="Times New Roman" w:hAnsi="Times New Roman"/>
          <w:noProof/>
          <w:sz w:val="24"/>
          <w:szCs w:val="24"/>
        </w:rPr>
        <w:t xml:space="preserve">, </w:t>
      </w:r>
      <w:r w:rsidRPr="0055771A">
        <w:rPr>
          <w:rFonts w:ascii="Times New Roman" w:hAnsi="Times New Roman"/>
          <w:i/>
          <w:iCs/>
          <w:noProof/>
          <w:sz w:val="24"/>
          <w:szCs w:val="24"/>
        </w:rPr>
        <w:t>13</w:t>
      </w:r>
      <w:r w:rsidRPr="0055771A">
        <w:rPr>
          <w:rFonts w:ascii="Times New Roman" w:hAnsi="Times New Roman"/>
          <w:noProof/>
          <w:sz w:val="24"/>
          <w:szCs w:val="24"/>
        </w:rPr>
        <w:t>(8), 901–915. https://doi.org/10.2217/pgs.12.72</w:t>
      </w:r>
    </w:p>
    <w:p w14:paraId="20FB0EC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Heussler, C. D., Walter, A., Oberkofler, H., Insam, H., Arthofer, W., Schlick-Steiner, B. C., &amp; Steiner, F. M. (2019). Correction: Influence of three artificial light sources on oviposition and half-life of the Black Soldier Fly, Hermetia illucens (Diptera: Stratiomyidae): Improving small-scale indoor rearing (PLoS ONE (2018) 13:5 (e0197896) DOI: 10.1371/journal.pone.0197. </w:t>
      </w:r>
      <w:r w:rsidRPr="0055771A">
        <w:rPr>
          <w:rFonts w:ascii="Times New Roman" w:hAnsi="Times New Roman"/>
          <w:i/>
          <w:iCs/>
          <w:noProof/>
          <w:sz w:val="24"/>
          <w:szCs w:val="24"/>
        </w:rPr>
        <w:t>PLoS ONE</w:t>
      </w:r>
      <w:r w:rsidRPr="0055771A">
        <w:rPr>
          <w:rFonts w:ascii="Times New Roman" w:hAnsi="Times New Roman"/>
          <w:noProof/>
          <w:sz w:val="24"/>
          <w:szCs w:val="24"/>
        </w:rPr>
        <w:t xml:space="preserve">, </w:t>
      </w:r>
      <w:r w:rsidRPr="0055771A">
        <w:rPr>
          <w:rFonts w:ascii="Times New Roman" w:hAnsi="Times New Roman"/>
          <w:i/>
          <w:iCs/>
          <w:noProof/>
          <w:sz w:val="24"/>
          <w:szCs w:val="24"/>
        </w:rPr>
        <w:t>14</w:t>
      </w:r>
      <w:r w:rsidRPr="0055771A">
        <w:rPr>
          <w:rFonts w:ascii="Times New Roman" w:hAnsi="Times New Roman"/>
          <w:noProof/>
          <w:sz w:val="24"/>
          <w:szCs w:val="24"/>
        </w:rPr>
        <w:t>(12), 40–45. https://doi.org/10.1371/journal.pone.0226670</w:t>
      </w:r>
    </w:p>
    <w:p w14:paraId="5A72F0B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Himmel, M. E., Ding, S. Y., Johnson, D. K., Adney, W. S., Nimlos, M. R., Brady, J. W., &amp; Foust, T. D. (2007). Biomass recalcitrance: Engineering plants and enzymes for biofuels production. In </w:t>
      </w:r>
      <w:r w:rsidRPr="0055771A">
        <w:rPr>
          <w:rFonts w:ascii="Times New Roman" w:hAnsi="Times New Roman"/>
          <w:i/>
          <w:iCs/>
          <w:noProof/>
          <w:sz w:val="24"/>
          <w:szCs w:val="24"/>
        </w:rPr>
        <w:t>Science</w:t>
      </w:r>
      <w:r w:rsidRPr="0055771A">
        <w:rPr>
          <w:rFonts w:ascii="Times New Roman" w:hAnsi="Times New Roman"/>
          <w:noProof/>
          <w:sz w:val="24"/>
          <w:szCs w:val="24"/>
        </w:rPr>
        <w:t xml:space="preserve"> (Vol. 315, Issue 5813, pp. 804–807). Science. https://doi.org/10.1126/science.1137016</w:t>
      </w:r>
    </w:p>
    <w:p w14:paraId="068A5396"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Hoang, N. V., Furtado, A., Mason, P. J., Marquardt, A., Kasirajan, L., Thirugnanasambandam, P. P., Botha, F. C., &amp; Henry, R. J. (2017). A survey of the complex transcriptome from the highly polyploid sugarcane genome using full-length isoform sequencing and de novo assembly from short read sequencing. </w:t>
      </w:r>
      <w:r w:rsidRPr="0055771A">
        <w:rPr>
          <w:rFonts w:ascii="Times New Roman" w:hAnsi="Times New Roman"/>
          <w:i/>
          <w:iCs/>
          <w:noProof/>
          <w:sz w:val="24"/>
          <w:szCs w:val="24"/>
        </w:rPr>
        <w:t>BMC Genomics</w:t>
      </w:r>
      <w:r w:rsidRPr="0055771A">
        <w:rPr>
          <w:rFonts w:ascii="Times New Roman" w:hAnsi="Times New Roman"/>
          <w:noProof/>
          <w:sz w:val="24"/>
          <w:szCs w:val="24"/>
        </w:rPr>
        <w:t xml:space="preserve">, </w:t>
      </w:r>
      <w:r w:rsidRPr="0055771A">
        <w:rPr>
          <w:rFonts w:ascii="Times New Roman" w:hAnsi="Times New Roman"/>
          <w:i/>
          <w:iCs/>
          <w:noProof/>
          <w:sz w:val="24"/>
          <w:szCs w:val="24"/>
        </w:rPr>
        <w:t>18</w:t>
      </w:r>
      <w:r w:rsidRPr="0055771A">
        <w:rPr>
          <w:rFonts w:ascii="Times New Roman" w:hAnsi="Times New Roman"/>
          <w:noProof/>
          <w:sz w:val="24"/>
          <w:szCs w:val="24"/>
        </w:rPr>
        <w:t>(1), 1–22. https://doi.org/10.1186/s12864-017-3757-8</w:t>
      </w:r>
    </w:p>
    <w:p w14:paraId="03B55B91"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Høj, L., Levy, N., Baillie, B. K., Clode, P. L., Strohmaier, R. C., Siboni, N., Webster, N. S., Uthicke, S., &amp; Bourne, D. G. (2018). Crown-of-thorns sea star Acanthaster cf. solaris has tissue-characteristic microbiomes with potential roles in health and reproduction. </w:t>
      </w:r>
      <w:r w:rsidRPr="0055771A">
        <w:rPr>
          <w:rFonts w:ascii="Times New Roman" w:hAnsi="Times New Roman"/>
          <w:i/>
          <w:iCs/>
          <w:noProof/>
          <w:sz w:val="24"/>
          <w:szCs w:val="24"/>
        </w:rPr>
        <w:t>Applied and Environmental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84</w:t>
      </w:r>
      <w:r w:rsidRPr="0055771A">
        <w:rPr>
          <w:rFonts w:ascii="Times New Roman" w:hAnsi="Times New Roman"/>
          <w:noProof/>
          <w:sz w:val="24"/>
          <w:szCs w:val="24"/>
        </w:rPr>
        <w:t>(13), 181–199. https://doi.org/10.1128/AEM.00181-18/SUPPL_FILE/ZAM013188596S1.PDF</w:t>
      </w:r>
    </w:p>
    <w:p w14:paraId="5F867462"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Huang, L., Zhang, H., Wu, P., Entwistle, S., Li, X., Yohe, T., Yi, H., Yang, Z., &amp; Yin, Y. (2018). dbCAN-seq: a database of carbohydrate-active enzyme (CAZyme) sequence and annotation. </w:t>
      </w:r>
      <w:r w:rsidRPr="0055771A">
        <w:rPr>
          <w:rFonts w:ascii="Times New Roman" w:hAnsi="Times New Roman"/>
          <w:i/>
          <w:iCs/>
          <w:noProof/>
          <w:sz w:val="24"/>
          <w:szCs w:val="24"/>
        </w:rPr>
        <w:t>Nucleic Acids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46</w:t>
      </w:r>
      <w:r w:rsidRPr="0055771A">
        <w:rPr>
          <w:rFonts w:ascii="Times New Roman" w:hAnsi="Times New Roman"/>
          <w:noProof/>
          <w:sz w:val="24"/>
          <w:szCs w:val="24"/>
        </w:rPr>
        <w:t>(D1), D516–D521. https://doi.org/10.1093/NAR/GKX894</w:t>
      </w:r>
    </w:p>
    <w:p w14:paraId="442BC1F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i/>
          <w:iCs/>
          <w:noProof/>
          <w:sz w:val="24"/>
          <w:szCs w:val="24"/>
        </w:rPr>
        <w:lastRenderedPageBreak/>
        <w:t>ISOLATE II RNA Mini Kit | Bioline | Meridian Bioscience</w:t>
      </w:r>
      <w:r w:rsidRPr="0055771A">
        <w:rPr>
          <w:rFonts w:ascii="Times New Roman" w:hAnsi="Times New Roman"/>
          <w:noProof/>
          <w:sz w:val="24"/>
          <w:szCs w:val="24"/>
        </w:rPr>
        <w:t>. (n.d.). Retrieved November 14, 2020, from https://www.bioline.com/isolate-ii-rna-mini-kit.html</w:t>
      </w:r>
    </w:p>
    <w:p w14:paraId="5DBD364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Jain, M., Olsen, H. E., Paten, B., &amp; Akeson, M. (2016). The Oxford Nanopore MinION: delivery of nanopore sequencing to the genomics community. </w:t>
      </w:r>
      <w:r w:rsidRPr="0055771A">
        <w:rPr>
          <w:rFonts w:ascii="Times New Roman" w:hAnsi="Times New Roman"/>
          <w:i/>
          <w:iCs/>
          <w:noProof/>
          <w:sz w:val="24"/>
          <w:szCs w:val="24"/>
        </w:rPr>
        <w:t>Genome Biology</w:t>
      </w:r>
      <w:r w:rsidRPr="0055771A">
        <w:rPr>
          <w:rFonts w:ascii="Times New Roman" w:hAnsi="Times New Roman"/>
          <w:noProof/>
          <w:sz w:val="24"/>
          <w:szCs w:val="24"/>
        </w:rPr>
        <w:t xml:space="preserve">, </w:t>
      </w:r>
      <w:r w:rsidRPr="0055771A">
        <w:rPr>
          <w:rFonts w:ascii="Times New Roman" w:hAnsi="Times New Roman"/>
          <w:i/>
          <w:iCs/>
          <w:noProof/>
          <w:sz w:val="24"/>
          <w:szCs w:val="24"/>
        </w:rPr>
        <w:t>17</w:t>
      </w:r>
      <w:r w:rsidRPr="0055771A">
        <w:rPr>
          <w:rFonts w:ascii="Times New Roman" w:hAnsi="Times New Roman"/>
          <w:noProof/>
          <w:sz w:val="24"/>
          <w:szCs w:val="24"/>
        </w:rPr>
        <w:t>(1), 1–11. https://doi.org/10.1186/s13059-016-1103-0</w:t>
      </w:r>
    </w:p>
    <w:p w14:paraId="3ED87DA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Jeong, J., Yun, K., Mun, S., Chung, W. H., Choi, S. Y., Nam, Y. do, Lim, M. Y., Hong, C. P., Park, C. H., Ahn, Y., &amp; Han, K. (2021). The effect of taxonomic classification by full-length 16S rRNA sequencing with a synthetic long-read technology. </w:t>
      </w:r>
      <w:r w:rsidRPr="0055771A">
        <w:rPr>
          <w:rFonts w:ascii="Times New Roman" w:hAnsi="Times New Roman"/>
          <w:i/>
          <w:iCs/>
          <w:noProof/>
          <w:sz w:val="24"/>
          <w:szCs w:val="24"/>
        </w:rPr>
        <w:t>Scientific Reports 2021 11:1</w:t>
      </w:r>
      <w:r w:rsidRPr="0055771A">
        <w:rPr>
          <w:rFonts w:ascii="Times New Roman" w:hAnsi="Times New Roman"/>
          <w:noProof/>
          <w:sz w:val="24"/>
          <w:szCs w:val="24"/>
        </w:rPr>
        <w:t xml:space="preserve">, </w:t>
      </w:r>
      <w:r w:rsidRPr="0055771A">
        <w:rPr>
          <w:rFonts w:ascii="Times New Roman" w:hAnsi="Times New Roman"/>
          <w:i/>
          <w:iCs/>
          <w:noProof/>
          <w:sz w:val="24"/>
          <w:szCs w:val="24"/>
        </w:rPr>
        <w:t>11</w:t>
      </w:r>
      <w:r w:rsidRPr="0055771A">
        <w:rPr>
          <w:rFonts w:ascii="Times New Roman" w:hAnsi="Times New Roman"/>
          <w:noProof/>
          <w:sz w:val="24"/>
          <w:szCs w:val="24"/>
        </w:rPr>
        <w:t>(1), 1–12. https://doi.org/10.1038/s41598-020-80826-9</w:t>
      </w:r>
    </w:p>
    <w:p w14:paraId="1258BE5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Jiang, T., Liu, Y., Jiang, Y., Li, J., Gao, Y., Cui, Z., Liu, Y., Liu, B., &amp; Wang, Y. (2020). Long-read-based human genomic structural variation detection with cuteSV. </w:t>
      </w:r>
      <w:r w:rsidRPr="0055771A">
        <w:rPr>
          <w:rFonts w:ascii="Times New Roman" w:hAnsi="Times New Roman"/>
          <w:i/>
          <w:iCs/>
          <w:noProof/>
          <w:sz w:val="24"/>
          <w:szCs w:val="24"/>
        </w:rPr>
        <w:t>Genome Biology</w:t>
      </w:r>
      <w:r w:rsidRPr="0055771A">
        <w:rPr>
          <w:rFonts w:ascii="Times New Roman" w:hAnsi="Times New Roman"/>
          <w:noProof/>
          <w:sz w:val="24"/>
          <w:szCs w:val="24"/>
        </w:rPr>
        <w:t xml:space="preserve">, </w:t>
      </w:r>
      <w:r w:rsidRPr="0055771A">
        <w:rPr>
          <w:rFonts w:ascii="Times New Roman" w:hAnsi="Times New Roman"/>
          <w:i/>
          <w:iCs/>
          <w:noProof/>
          <w:sz w:val="24"/>
          <w:szCs w:val="24"/>
        </w:rPr>
        <w:t>21</w:t>
      </w:r>
      <w:r w:rsidRPr="0055771A">
        <w:rPr>
          <w:rFonts w:ascii="Times New Roman" w:hAnsi="Times New Roman"/>
          <w:noProof/>
          <w:sz w:val="24"/>
          <w:szCs w:val="24"/>
        </w:rPr>
        <w:t>(1), 1–24. https://doi.org/10.1186/S13059-020-02107-Y/FIGURES/5</w:t>
      </w:r>
    </w:p>
    <w:p w14:paraId="718BE20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Jost, L. (2006). Entropy and diversity. </w:t>
      </w:r>
      <w:r w:rsidRPr="0055771A">
        <w:rPr>
          <w:rFonts w:ascii="Times New Roman" w:hAnsi="Times New Roman"/>
          <w:i/>
          <w:iCs/>
          <w:noProof/>
          <w:sz w:val="24"/>
          <w:szCs w:val="24"/>
        </w:rPr>
        <w:t>Oikos</w:t>
      </w:r>
      <w:r w:rsidRPr="0055771A">
        <w:rPr>
          <w:rFonts w:ascii="Times New Roman" w:hAnsi="Times New Roman"/>
          <w:noProof/>
          <w:sz w:val="24"/>
          <w:szCs w:val="24"/>
        </w:rPr>
        <w:t xml:space="preserve">, </w:t>
      </w:r>
      <w:r w:rsidRPr="0055771A">
        <w:rPr>
          <w:rFonts w:ascii="Times New Roman" w:hAnsi="Times New Roman"/>
          <w:i/>
          <w:iCs/>
          <w:noProof/>
          <w:sz w:val="24"/>
          <w:szCs w:val="24"/>
        </w:rPr>
        <w:t>113</w:t>
      </w:r>
      <w:r w:rsidRPr="0055771A">
        <w:rPr>
          <w:rFonts w:ascii="Times New Roman" w:hAnsi="Times New Roman"/>
          <w:noProof/>
          <w:sz w:val="24"/>
          <w:szCs w:val="24"/>
        </w:rPr>
        <w:t>(2), 363–375. https://doi.org/10.1111/J.2006.0030-1299.14714.X</w:t>
      </w:r>
    </w:p>
    <w:p w14:paraId="1E6C1EF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Kaehler, B. D., Bokulich, N. A., McDonald, D., Knight, R., Caporaso, J. G., &amp; Huttley, G. A. (2019). Species abundance information improves sequence taxonomy classification accuracy. </w:t>
      </w:r>
      <w:r w:rsidRPr="0055771A">
        <w:rPr>
          <w:rFonts w:ascii="Times New Roman" w:hAnsi="Times New Roman"/>
          <w:i/>
          <w:iCs/>
          <w:noProof/>
          <w:sz w:val="24"/>
          <w:szCs w:val="24"/>
        </w:rPr>
        <w:t>Nature Communications 2019 10:1</w:t>
      </w:r>
      <w:r w:rsidRPr="0055771A">
        <w:rPr>
          <w:rFonts w:ascii="Times New Roman" w:hAnsi="Times New Roman"/>
          <w:noProof/>
          <w:sz w:val="24"/>
          <w:szCs w:val="24"/>
        </w:rPr>
        <w:t xml:space="preserve">, </w:t>
      </w:r>
      <w:r w:rsidRPr="0055771A">
        <w:rPr>
          <w:rFonts w:ascii="Times New Roman" w:hAnsi="Times New Roman"/>
          <w:i/>
          <w:iCs/>
          <w:noProof/>
          <w:sz w:val="24"/>
          <w:szCs w:val="24"/>
        </w:rPr>
        <w:t>10</w:t>
      </w:r>
      <w:r w:rsidRPr="0055771A">
        <w:rPr>
          <w:rFonts w:ascii="Times New Roman" w:hAnsi="Times New Roman"/>
          <w:noProof/>
          <w:sz w:val="24"/>
          <w:szCs w:val="24"/>
        </w:rPr>
        <w:t>(1), 1–10. https://doi.org/10.1038/s41467-019-12669-6</w:t>
      </w:r>
    </w:p>
    <w:p w14:paraId="34ED729A"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Karst, S. M., Ziels, R. M., Kirkegaard, R. H., Sørensen, E. A., McDonald, D., Zhu, Q., Knight, R., &amp; Albertsen, M. (2021). High-accuracy long-read amplicon sequences using unique molecular identifiers with Nanopore or PacBio sequencing. </w:t>
      </w:r>
      <w:r w:rsidRPr="0055771A">
        <w:rPr>
          <w:rFonts w:ascii="Times New Roman" w:hAnsi="Times New Roman"/>
          <w:i/>
          <w:iCs/>
          <w:noProof/>
          <w:sz w:val="24"/>
          <w:szCs w:val="24"/>
        </w:rPr>
        <w:t>Nature Methods 2021 18:2</w:t>
      </w:r>
      <w:r w:rsidRPr="0055771A">
        <w:rPr>
          <w:rFonts w:ascii="Times New Roman" w:hAnsi="Times New Roman"/>
          <w:noProof/>
          <w:sz w:val="24"/>
          <w:szCs w:val="24"/>
        </w:rPr>
        <w:t xml:space="preserve">, </w:t>
      </w:r>
      <w:r w:rsidRPr="0055771A">
        <w:rPr>
          <w:rFonts w:ascii="Times New Roman" w:hAnsi="Times New Roman"/>
          <w:i/>
          <w:iCs/>
          <w:noProof/>
          <w:sz w:val="24"/>
          <w:szCs w:val="24"/>
        </w:rPr>
        <w:t>18</w:t>
      </w:r>
      <w:r w:rsidRPr="0055771A">
        <w:rPr>
          <w:rFonts w:ascii="Times New Roman" w:hAnsi="Times New Roman"/>
          <w:noProof/>
          <w:sz w:val="24"/>
          <w:szCs w:val="24"/>
        </w:rPr>
        <w:t>(2), 165–169. https://doi.org/10.1038/s41592-020-01041-y</w:t>
      </w:r>
    </w:p>
    <w:p w14:paraId="14525B9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Khamis, F. M., Ombura, F. L. O., Akutse, K. S., Subramanian, S., Mohamed, S. A., Fiaboe, K. K. M., Saijuntha, W., Van Loon, J. J. A., Dicke, M., Dubois, T., Ekesi, S., &amp; Tanga, C. M. (2020). Insights in the Global Genetics and Gut Microbiome of Black Soldier Fly, Hermetia illucens: Implications for Animal Feed Safety Control. </w:t>
      </w:r>
      <w:r w:rsidRPr="0055771A">
        <w:rPr>
          <w:rFonts w:ascii="Times New Roman" w:hAnsi="Times New Roman"/>
          <w:i/>
          <w:iCs/>
          <w:noProof/>
          <w:sz w:val="24"/>
          <w:szCs w:val="24"/>
        </w:rPr>
        <w:t>Frontiers in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11</w:t>
      </w:r>
      <w:r w:rsidRPr="0055771A">
        <w:rPr>
          <w:rFonts w:ascii="Times New Roman" w:hAnsi="Times New Roman"/>
          <w:noProof/>
          <w:sz w:val="24"/>
          <w:szCs w:val="24"/>
        </w:rPr>
        <w:t>, 1538. https://doi.org/10.3389/fmicb.2020.01538</w:t>
      </w:r>
    </w:p>
    <w:p w14:paraId="3691251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Kim, Y. B., Kim, D. H., Jeong, S. B., Lee, J. W., Kim, T. H., Lee, H. G., &amp; Lee, K. W. (2020). Black soldier fly larvae oil as an alternative fat source in broiler nutrition. </w:t>
      </w:r>
      <w:r w:rsidRPr="0055771A">
        <w:rPr>
          <w:rFonts w:ascii="Times New Roman" w:hAnsi="Times New Roman"/>
          <w:i/>
          <w:iCs/>
          <w:noProof/>
          <w:sz w:val="24"/>
          <w:szCs w:val="24"/>
        </w:rPr>
        <w:t>Poultry Science</w:t>
      </w:r>
      <w:r w:rsidRPr="0055771A">
        <w:rPr>
          <w:rFonts w:ascii="Times New Roman" w:hAnsi="Times New Roman"/>
          <w:noProof/>
          <w:sz w:val="24"/>
          <w:szCs w:val="24"/>
        </w:rPr>
        <w:t xml:space="preserve">, </w:t>
      </w:r>
      <w:r w:rsidRPr="0055771A">
        <w:rPr>
          <w:rFonts w:ascii="Times New Roman" w:hAnsi="Times New Roman"/>
          <w:i/>
          <w:iCs/>
          <w:noProof/>
          <w:sz w:val="24"/>
          <w:szCs w:val="24"/>
        </w:rPr>
        <w:t>99</w:t>
      </w:r>
      <w:r w:rsidRPr="0055771A">
        <w:rPr>
          <w:rFonts w:ascii="Times New Roman" w:hAnsi="Times New Roman"/>
          <w:noProof/>
          <w:sz w:val="24"/>
          <w:szCs w:val="24"/>
        </w:rPr>
        <w:t>(6), 3133–3143. https://doi.org/10.1016/J.PSJ.2020.01.018</w:t>
      </w:r>
    </w:p>
    <w:p w14:paraId="7948F71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Klammsteiner, T., Walter, A., Bogataj, T., Heussler, C. D., Stres, B., Steiner, F. M., Schlick-</w:t>
      </w:r>
      <w:r w:rsidRPr="0055771A">
        <w:rPr>
          <w:rFonts w:ascii="Times New Roman" w:hAnsi="Times New Roman"/>
          <w:noProof/>
          <w:sz w:val="24"/>
          <w:szCs w:val="24"/>
        </w:rPr>
        <w:lastRenderedPageBreak/>
        <w:t xml:space="preserve">Steiner, B. C., Arthofer, W., &amp; Insam, H. (2020). The Core Gut Microbiome of Black Soldier Fly (Hermetia illucens) Larvae Raised on Low-Bioburden Diets. </w:t>
      </w:r>
      <w:r w:rsidRPr="0055771A">
        <w:rPr>
          <w:rFonts w:ascii="Times New Roman" w:hAnsi="Times New Roman"/>
          <w:i/>
          <w:iCs/>
          <w:noProof/>
          <w:sz w:val="24"/>
          <w:szCs w:val="24"/>
        </w:rPr>
        <w:t>Frontiers in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11</w:t>
      </w:r>
      <w:r w:rsidRPr="0055771A">
        <w:rPr>
          <w:rFonts w:ascii="Times New Roman" w:hAnsi="Times New Roman"/>
          <w:noProof/>
          <w:sz w:val="24"/>
          <w:szCs w:val="24"/>
        </w:rPr>
        <w:t>(May), 1–14. https://doi.org/10.3389/fmicb.2020.00993</w:t>
      </w:r>
    </w:p>
    <w:p w14:paraId="7F3CF4DD"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Klammsteiner, T., Walter, A., Bogataj, T., Heussler, C. D., Stres, B., Steiner, F. M., Schlick-Steiner, B. C., &amp; Insam, H. (2021). Impact of Processed Food (Canteen and Oil Wastes) on the Development of Black Soldier Fly (Hermetia illucens) Larvae and Their Gut Microbiome Functions. </w:t>
      </w:r>
      <w:r w:rsidRPr="0055771A">
        <w:rPr>
          <w:rFonts w:ascii="Times New Roman" w:hAnsi="Times New Roman"/>
          <w:i/>
          <w:iCs/>
          <w:noProof/>
          <w:sz w:val="24"/>
          <w:szCs w:val="24"/>
        </w:rPr>
        <w:t>Frontiers in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12</w:t>
      </w:r>
      <w:r w:rsidRPr="0055771A">
        <w:rPr>
          <w:rFonts w:ascii="Times New Roman" w:hAnsi="Times New Roman"/>
          <w:noProof/>
          <w:sz w:val="24"/>
          <w:szCs w:val="24"/>
        </w:rPr>
        <w:t>, 20. https://doi.org/10.3389/FMICB.2021.619112/BIBTEX</w:t>
      </w:r>
    </w:p>
    <w:p w14:paraId="608AC0B0"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Klingenberg, H., &amp; Meinicke, P. (2017). How to normalize metatranscriptomic count data for differential expression analysis. </w:t>
      </w:r>
      <w:r w:rsidRPr="0055771A">
        <w:rPr>
          <w:rFonts w:ascii="Times New Roman" w:hAnsi="Times New Roman"/>
          <w:i/>
          <w:iCs/>
          <w:noProof/>
          <w:sz w:val="24"/>
          <w:szCs w:val="24"/>
        </w:rPr>
        <w:t>PeerJ</w:t>
      </w:r>
      <w:r w:rsidRPr="0055771A">
        <w:rPr>
          <w:rFonts w:ascii="Times New Roman" w:hAnsi="Times New Roman"/>
          <w:noProof/>
          <w:sz w:val="24"/>
          <w:szCs w:val="24"/>
        </w:rPr>
        <w:t xml:space="preserve">, </w:t>
      </w:r>
      <w:r w:rsidRPr="0055771A">
        <w:rPr>
          <w:rFonts w:ascii="Times New Roman" w:hAnsi="Times New Roman"/>
          <w:i/>
          <w:iCs/>
          <w:noProof/>
          <w:sz w:val="24"/>
          <w:szCs w:val="24"/>
        </w:rPr>
        <w:t>5</w:t>
      </w:r>
      <w:r w:rsidRPr="0055771A">
        <w:rPr>
          <w:rFonts w:ascii="Times New Roman" w:hAnsi="Times New Roman"/>
          <w:noProof/>
          <w:sz w:val="24"/>
          <w:szCs w:val="24"/>
        </w:rPr>
        <w:t>(10). https://doi.org/10.7717/PEERJ.3859</w:t>
      </w:r>
    </w:p>
    <w:p w14:paraId="460F0A4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Kopylova, E., Noé, L., &amp; Touzet, H. (2012). SortMeRNA: fast and accurate filtering of ribosomal RNAs in metatranscriptomic data. </w:t>
      </w:r>
      <w:r w:rsidRPr="0055771A">
        <w:rPr>
          <w:rFonts w:ascii="Times New Roman" w:hAnsi="Times New Roman"/>
          <w:i/>
          <w:iCs/>
          <w:noProof/>
          <w:sz w:val="24"/>
          <w:szCs w:val="24"/>
        </w:rPr>
        <w:t>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28</w:t>
      </w:r>
      <w:r w:rsidRPr="0055771A">
        <w:rPr>
          <w:rFonts w:ascii="Times New Roman" w:hAnsi="Times New Roman"/>
          <w:noProof/>
          <w:sz w:val="24"/>
          <w:szCs w:val="24"/>
        </w:rPr>
        <w:t>(24), 3211–3217. https://doi.org/10.1093/BIOINFORMATICS/BTS611</w:t>
      </w:r>
    </w:p>
    <w:p w14:paraId="4A097C8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Krams, I. A., Kecko, S., Jõers, P., Trakimas, G., Elferts, D., Krams, R., Luoto, S., Rantala, M. J., Inashkina, I., Gudrā, D., Fridmanis, D., Contreras-Garduño, J., Grantina-Ievina, L., &amp; Krama, T. (2017). Microbiome symbionts and diet diversity incur costs on the immune system of insect larvae. </w:t>
      </w:r>
      <w:r w:rsidRPr="0055771A">
        <w:rPr>
          <w:rFonts w:ascii="Times New Roman" w:hAnsi="Times New Roman"/>
          <w:i/>
          <w:iCs/>
          <w:noProof/>
          <w:sz w:val="24"/>
          <w:szCs w:val="24"/>
        </w:rPr>
        <w:t>Journal of Experimental Biology</w:t>
      </w:r>
      <w:r w:rsidRPr="0055771A">
        <w:rPr>
          <w:rFonts w:ascii="Times New Roman" w:hAnsi="Times New Roman"/>
          <w:noProof/>
          <w:sz w:val="24"/>
          <w:szCs w:val="24"/>
        </w:rPr>
        <w:t xml:space="preserve">, </w:t>
      </w:r>
      <w:r w:rsidRPr="0055771A">
        <w:rPr>
          <w:rFonts w:ascii="Times New Roman" w:hAnsi="Times New Roman"/>
          <w:i/>
          <w:iCs/>
          <w:noProof/>
          <w:sz w:val="24"/>
          <w:szCs w:val="24"/>
        </w:rPr>
        <w:t>220</w:t>
      </w:r>
      <w:r w:rsidRPr="0055771A">
        <w:rPr>
          <w:rFonts w:ascii="Times New Roman" w:hAnsi="Times New Roman"/>
          <w:noProof/>
          <w:sz w:val="24"/>
          <w:szCs w:val="24"/>
        </w:rPr>
        <w:t>(22), 4204–4212. https://doi.org/10.1242/JEB.169227/262697/AM/MICROBIOME-SYMBIONTS-AND-DIET-DIVERSITY-INCUR</w:t>
      </w:r>
    </w:p>
    <w:p w14:paraId="68FA9510"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Kumar, N., Lin, M., Zhao, X., Ott, S., Santana-Cruz, I., Daugherty, S., Rikihisa, Y., Sadzewicz, L., Tallon, L. J., Fraser, C. M., &amp; Dunning Hotopp, J. C. (2016). Efficient Enrichment of Bacterial mRNA from Host-Bacteria Total RNA Samples. </w:t>
      </w:r>
      <w:r w:rsidRPr="0055771A">
        <w:rPr>
          <w:rFonts w:ascii="Times New Roman" w:hAnsi="Times New Roman"/>
          <w:i/>
          <w:iCs/>
          <w:noProof/>
          <w:sz w:val="24"/>
          <w:szCs w:val="24"/>
        </w:rPr>
        <w:t>Scientific Reports 2016 6:1</w:t>
      </w:r>
      <w:r w:rsidRPr="0055771A">
        <w:rPr>
          <w:rFonts w:ascii="Times New Roman" w:hAnsi="Times New Roman"/>
          <w:noProof/>
          <w:sz w:val="24"/>
          <w:szCs w:val="24"/>
        </w:rPr>
        <w:t xml:space="preserve">, </w:t>
      </w:r>
      <w:r w:rsidRPr="0055771A">
        <w:rPr>
          <w:rFonts w:ascii="Times New Roman" w:hAnsi="Times New Roman"/>
          <w:i/>
          <w:iCs/>
          <w:noProof/>
          <w:sz w:val="24"/>
          <w:szCs w:val="24"/>
        </w:rPr>
        <w:t>6</w:t>
      </w:r>
      <w:r w:rsidRPr="0055771A">
        <w:rPr>
          <w:rFonts w:ascii="Times New Roman" w:hAnsi="Times New Roman"/>
          <w:noProof/>
          <w:sz w:val="24"/>
          <w:szCs w:val="24"/>
        </w:rPr>
        <w:t>(1), 1–10. https://doi.org/10.1038/srep34850</w:t>
      </w:r>
    </w:p>
    <w:p w14:paraId="70358118"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Kumar, P., Barrett, D. M., Delwiche, M. J., &amp; Stroeve, P. (2009). Methods for pretreatment of lignocellulosic biomass for efficient hydrolysis and biofuel production. </w:t>
      </w:r>
      <w:r w:rsidRPr="0055771A">
        <w:rPr>
          <w:rFonts w:ascii="Times New Roman" w:hAnsi="Times New Roman"/>
          <w:i/>
          <w:iCs/>
          <w:noProof/>
          <w:sz w:val="24"/>
          <w:szCs w:val="24"/>
        </w:rPr>
        <w:t>Industrial and Engineering Chemistry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48</w:t>
      </w:r>
      <w:r w:rsidRPr="0055771A">
        <w:rPr>
          <w:rFonts w:ascii="Times New Roman" w:hAnsi="Times New Roman"/>
          <w:noProof/>
          <w:sz w:val="24"/>
          <w:szCs w:val="24"/>
        </w:rPr>
        <w:t>(8), 3713–3729. https://doi.org/10.1021/ie801542g</w:t>
      </w:r>
    </w:p>
    <w:p w14:paraId="4FA66057"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Lalander, C., Diener, S., Zurbrügg, C., &amp; Vinnerås, B. (2019). Effects of feedstock on larval development and process efficiency in waste treatment with black soldier fly (Hermetia illucens). </w:t>
      </w:r>
      <w:r w:rsidRPr="0055771A">
        <w:rPr>
          <w:rFonts w:ascii="Times New Roman" w:hAnsi="Times New Roman"/>
          <w:i/>
          <w:iCs/>
          <w:noProof/>
          <w:sz w:val="24"/>
          <w:szCs w:val="24"/>
        </w:rPr>
        <w:t>Journal of Cleaner Production</w:t>
      </w:r>
      <w:r w:rsidRPr="0055771A">
        <w:rPr>
          <w:rFonts w:ascii="Times New Roman" w:hAnsi="Times New Roman"/>
          <w:noProof/>
          <w:sz w:val="24"/>
          <w:szCs w:val="24"/>
        </w:rPr>
        <w:t xml:space="preserve">, </w:t>
      </w:r>
      <w:r w:rsidRPr="0055771A">
        <w:rPr>
          <w:rFonts w:ascii="Times New Roman" w:hAnsi="Times New Roman"/>
          <w:i/>
          <w:iCs/>
          <w:noProof/>
          <w:sz w:val="24"/>
          <w:szCs w:val="24"/>
        </w:rPr>
        <w:t>208</w:t>
      </w:r>
      <w:r w:rsidRPr="0055771A">
        <w:rPr>
          <w:rFonts w:ascii="Times New Roman" w:hAnsi="Times New Roman"/>
          <w:noProof/>
          <w:sz w:val="24"/>
          <w:szCs w:val="24"/>
        </w:rPr>
        <w:t>, 211–219. https://doi.org/10.1016/j.jclepro.2018.10.017</w:t>
      </w:r>
    </w:p>
    <w:p w14:paraId="3CCAD5BA"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Langille, M. G. I., Zaneveld, J., Caporaso, J. G., McDonald, D., Knights, D., Reyes, J. A., </w:t>
      </w:r>
      <w:r w:rsidRPr="0055771A">
        <w:rPr>
          <w:rFonts w:ascii="Times New Roman" w:hAnsi="Times New Roman"/>
          <w:noProof/>
          <w:sz w:val="24"/>
          <w:szCs w:val="24"/>
        </w:rPr>
        <w:lastRenderedPageBreak/>
        <w:t xml:space="preserve">Clemente, J. C., Burkepile, D. E., Vega Thurber, R. L., Knight, R., Beiko, R. G., &amp; Huttenhower, C. (2013). Predictive functional profiling of microbial communities using 16S rRNA marker gene sequences. </w:t>
      </w:r>
      <w:r w:rsidRPr="0055771A">
        <w:rPr>
          <w:rFonts w:ascii="Times New Roman" w:hAnsi="Times New Roman"/>
          <w:i/>
          <w:iCs/>
          <w:noProof/>
          <w:sz w:val="24"/>
          <w:szCs w:val="24"/>
        </w:rPr>
        <w:t>Nature Biotechnology 2013 31:9</w:t>
      </w:r>
      <w:r w:rsidRPr="0055771A">
        <w:rPr>
          <w:rFonts w:ascii="Times New Roman" w:hAnsi="Times New Roman"/>
          <w:noProof/>
          <w:sz w:val="24"/>
          <w:szCs w:val="24"/>
        </w:rPr>
        <w:t xml:space="preserve">, </w:t>
      </w:r>
      <w:r w:rsidRPr="0055771A">
        <w:rPr>
          <w:rFonts w:ascii="Times New Roman" w:hAnsi="Times New Roman"/>
          <w:i/>
          <w:iCs/>
          <w:noProof/>
          <w:sz w:val="24"/>
          <w:szCs w:val="24"/>
        </w:rPr>
        <w:t>31</w:t>
      </w:r>
      <w:r w:rsidRPr="0055771A">
        <w:rPr>
          <w:rFonts w:ascii="Times New Roman" w:hAnsi="Times New Roman"/>
          <w:noProof/>
          <w:sz w:val="24"/>
          <w:szCs w:val="24"/>
        </w:rPr>
        <w:t>(9), 814–821. https://doi.org/10.1038/nbt.2676</w:t>
      </w:r>
    </w:p>
    <w:p w14:paraId="4C761E88"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Laver, T., Harrison, J., O’Neill, P. A., Moore, K., Farbos, A., Paszkiewicz, K., &amp; Studholme, D. J. (2015). Assessing the performance of the Oxford Nanopore Technologies MinION. </w:t>
      </w:r>
      <w:r w:rsidRPr="0055771A">
        <w:rPr>
          <w:rFonts w:ascii="Times New Roman" w:hAnsi="Times New Roman"/>
          <w:i/>
          <w:iCs/>
          <w:noProof/>
          <w:sz w:val="24"/>
          <w:szCs w:val="24"/>
        </w:rPr>
        <w:t>Biomolecular Detection and Quantification</w:t>
      </w:r>
      <w:r w:rsidRPr="0055771A">
        <w:rPr>
          <w:rFonts w:ascii="Times New Roman" w:hAnsi="Times New Roman"/>
          <w:noProof/>
          <w:sz w:val="24"/>
          <w:szCs w:val="24"/>
        </w:rPr>
        <w:t xml:space="preserve">, </w:t>
      </w:r>
      <w:r w:rsidRPr="0055771A">
        <w:rPr>
          <w:rFonts w:ascii="Times New Roman" w:hAnsi="Times New Roman"/>
          <w:i/>
          <w:iCs/>
          <w:noProof/>
          <w:sz w:val="24"/>
          <w:szCs w:val="24"/>
        </w:rPr>
        <w:t>3</w:t>
      </w:r>
      <w:r w:rsidRPr="0055771A">
        <w:rPr>
          <w:rFonts w:ascii="Times New Roman" w:hAnsi="Times New Roman"/>
          <w:noProof/>
          <w:sz w:val="24"/>
          <w:szCs w:val="24"/>
        </w:rPr>
        <w:t>, 1–8. https://doi.org/10.1016/j.bdq.2015.02.001</w:t>
      </w:r>
    </w:p>
    <w:p w14:paraId="6A7E18B4"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Lederberg, B. J., &amp; McCray, A. T. (2001). ’ Ome Sweet ’ Omics-- A Genealogical Treasury of Words. </w:t>
      </w:r>
      <w:r w:rsidRPr="0055771A">
        <w:rPr>
          <w:rFonts w:ascii="Times New Roman" w:hAnsi="Times New Roman"/>
          <w:i/>
          <w:iCs/>
          <w:noProof/>
          <w:sz w:val="24"/>
          <w:szCs w:val="24"/>
        </w:rPr>
        <w:t>The Scientist</w:t>
      </w:r>
      <w:r w:rsidRPr="0055771A">
        <w:rPr>
          <w:rFonts w:ascii="Times New Roman" w:hAnsi="Times New Roman"/>
          <w:noProof/>
          <w:sz w:val="24"/>
          <w:szCs w:val="24"/>
        </w:rPr>
        <w:t xml:space="preserve">, </w:t>
      </w:r>
      <w:r w:rsidRPr="0055771A">
        <w:rPr>
          <w:rFonts w:ascii="Times New Roman" w:hAnsi="Times New Roman"/>
          <w:i/>
          <w:iCs/>
          <w:noProof/>
          <w:sz w:val="24"/>
          <w:szCs w:val="24"/>
        </w:rPr>
        <w:t>15</w:t>
      </w:r>
      <w:r w:rsidRPr="0055771A">
        <w:rPr>
          <w:rFonts w:ascii="Times New Roman" w:hAnsi="Times New Roman"/>
          <w:noProof/>
          <w:sz w:val="24"/>
          <w:szCs w:val="24"/>
        </w:rPr>
        <w:t>(7), 8.</w:t>
      </w:r>
    </w:p>
    <w:p w14:paraId="02868E4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LEDERBERG, J., &amp; MCCRAY, A. T. (2001). `Ome Sweet `Omics--A Genealogical Treasury of Words. </w:t>
      </w:r>
      <w:r w:rsidRPr="0055771A">
        <w:rPr>
          <w:rFonts w:ascii="Times New Roman" w:hAnsi="Times New Roman"/>
          <w:i/>
          <w:iCs/>
          <w:noProof/>
          <w:sz w:val="24"/>
          <w:szCs w:val="24"/>
        </w:rPr>
        <w:t>The Scientist</w:t>
      </w:r>
      <w:r w:rsidRPr="0055771A">
        <w:rPr>
          <w:rFonts w:ascii="Times New Roman" w:hAnsi="Times New Roman"/>
          <w:noProof/>
          <w:sz w:val="24"/>
          <w:szCs w:val="24"/>
        </w:rPr>
        <w:t xml:space="preserve">, </w:t>
      </w:r>
      <w:r w:rsidRPr="0055771A">
        <w:rPr>
          <w:rFonts w:ascii="Times New Roman" w:hAnsi="Times New Roman"/>
          <w:i/>
          <w:iCs/>
          <w:noProof/>
          <w:sz w:val="24"/>
          <w:szCs w:val="24"/>
        </w:rPr>
        <w:t>15</w:t>
      </w:r>
      <w:r w:rsidRPr="0055771A">
        <w:rPr>
          <w:rFonts w:ascii="Times New Roman" w:hAnsi="Times New Roman"/>
          <w:noProof/>
          <w:sz w:val="24"/>
          <w:szCs w:val="24"/>
        </w:rPr>
        <w:t>(7), 8–8. https://go.gale.com/ps/i.do?p=AONE&amp;sw=w&amp;issn=08903670&amp;v=2.1&amp;it=r&amp;id=GALE%7CA73535513&amp;sid=googleScholar&amp;linkaccess=fulltext</w:t>
      </w:r>
    </w:p>
    <w:p w14:paraId="7F0E02CD"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Lee, C. M., Kim, S. Y., Song, J., Lee, Y. S., Sim, J. S., &amp; Hahn, B. S. (2018). Isolation and characterization of a halotolerant and protease-resistant α-galactosidase from the gut metagenome of Hermetia illucens. </w:t>
      </w:r>
      <w:r w:rsidRPr="0055771A">
        <w:rPr>
          <w:rFonts w:ascii="Times New Roman" w:hAnsi="Times New Roman"/>
          <w:i/>
          <w:iCs/>
          <w:noProof/>
          <w:sz w:val="24"/>
          <w:szCs w:val="24"/>
        </w:rPr>
        <w:t>Journal of Biotechnology</w:t>
      </w:r>
      <w:r w:rsidRPr="0055771A">
        <w:rPr>
          <w:rFonts w:ascii="Times New Roman" w:hAnsi="Times New Roman"/>
          <w:noProof/>
          <w:sz w:val="24"/>
          <w:szCs w:val="24"/>
        </w:rPr>
        <w:t xml:space="preserve">, </w:t>
      </w:r>
      <w:r w:rsidRPr="0055771A">
        <w:rPr>
          <w:rFonts w:ascii="Times New Roman" w:hAnsi="Times New Roman"/>
          <w:i/>
          <w:iCs/>
          <w:noProof/>
          <w:sz w:val="24"/>
          <w:szCs w:val="24"/>
        </w:rPr>
        <w:t>279</w:t>
      </w:r>
      <w:r w:rsidRPr="0055771A">
        <w:rPr>
          <w:rFonts w:ascii="Times New Roman" w:hAnsi="Times New Roman"/>
          <w:noProof/>
          <w:sz w:val="24"/>
          <w:szCs w:val="24"/>
        </w:rPr>
        <w:t>, 47–54. https://doi.org/10.1016/j.jbiotec.2018.05.003</w:t>
      </w:r>
    </w:p>
    <w:p w14:paraId="578E62B7"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Lee, H. C. (2018). Review of inductively coupled plasmas: Nano-applications and bistable hysteresis physics. </w:t>
      </w:r>
      <w:r w:rsidRPr="0055771A">
        <w:rPr>
          <w:rFonts w:ascii="Times New Roman" w:hAnsi="Times New Roman"/>
          <w:i/>
          <w:iCs/>
          <w:noProof/>
          <w:sz w:val="24"/>
          <w:szCs w:val="24"/>
        </w:rPr>
        <w:t>Applied Physics Reviews</w:t>
      </w:r>
      <w:r w:rsidRPr="0055771A">
        <w:rPr>
          <w:rFonts w:ascii="Times New Roman" w:hAnsi="Times New Roman"/>
          <w:noProof/>
          <w:sz w:val="24"/>
          <w:szCs w:val="24"/>
        </w:rPr>
        <w:t xml:space="preserve">, </w:t>
      </w:r>
      <w:r w:rsidRPr="0055771A">
        <w:rPr>
          <w:rFonts w:ascii="Times New Roman" w:hAnsi="Times New Roman"/>
          <w:i/>
          <w:iCs/>
          <w:noProof/>
          <w:sz w:val="24"/>
          <w:szCs w:val="24"/>
        </w:rPr>
        <w:t>5</w:t>
      </w:r>
      <w:r w:rsidRPr="0055771A">
        <w:rPr>
          <w:rFonts w:ascii="Times New Roman" w:hAnsi="Times New Roman"/>
          <w:noProof/>
          <w:sz w:val="24"/>
          <w:szCs w:val="24"/>
        </w:rPr>
        <w:t>(1), 011108. https://doi.org/10.1063/1.5012001</w:t>
      </w:r>
    </w:p>
    <w:p w14:paraId="0C6DFB26"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Leger, A., &amp; Leonardi, T. (2019). pycoQC, interactive quality control for Oxford Nanopore Sequencing. </w:t>
      </w:r>
      <w:r w:rsidRPr="0055771A">
        <w:rPr>
          <w:rFonts w:ascii="Times New Roman" w:hAnsi="Times New Roman"/>
          <w:i/>
          <w:iCs/>
          <w:noProof/>
          <w:sz w:val="24"/>
          <w:szCs w:val="24"/>
        </w:rPr>
        <w:t>Journal of Open Source Software</w:t>
      </w:r>
      <w:r w:rsidRPr="0055771A">
        <w:rPr>
          <w:rFonts w:ascii="Times New Roman" w:hAnsi="Times New Roman"/>
          <w:noProof/>
          <w:sz w:val="24"/>
          <w:szCs w:val="24"/>
        </w:rPr>
        <w:t xml:space="preserve">, </w:t>
      </w:r>
      <w:r w:rsidRPr="0055771A">
        <w:rPr>
          <w:rFonts w:ascii="Times New Roman" w:hAnsi="Times New Roman"/>
          <w:i/>
          <w:iCs/>
          <w:noProof/>
          <w:sz w:val="24"/>
          <w:szCs w:val="24"/>
        </w:rPr>
        <w:t>4</w:t>
      </w:r>
      <w:r w:rsidRPr="0055771A">
        <w:rPr>
          <w:rFonts w:ascii="Times New Roman" w:hAnsi="Times New Roman"/>
          <w:noProof/>
          <w:sz w:val="24"/>
          <w:szCs w:val="24"/>
        </w:rPr>
        <w:t>(34), 1236. https://doi.org/10.21105/JOSS.01236</w:t>
      </w:r>
    </w:p>
    <w:p w14:paraId="72488D2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Leidenfrost, R. M., Pöther, D.-C., Jäckel, U., &amp; Wünschiers, R. (2020). Benchmarking the MinION: Evaluating long reads for microbial profiling. </w:t>
      </w:r>
      <w:r w:rsidRPr="0055771A">
        <w:rPr>
          <w:rFonts w:ascii="Times New Roman" w:hAnsi="Times New Roman"/>
          <w:i/>
          <w:iCs/>
          <w:noProof/>
          <w:sz w:val="24"/>
          <w:szCs w:val="24"/>
        </w:rPr>
        <w:t>Scientific Reports</w:t>
      </w:r>
      <w:r w:rsidRPr="0055771A">
        <w:rPr>
          <w:rFonts w:ascii="Times New Roman" w:hAnsi="Times New Roman"/>
          <w:noProof/>
          <w:sz w:val="24"/>
          <w:szCs w:val="24"/>
        </w:rPr>
        <w:t xml:space="preserve">, </w:t>
      </w:r>
      <w:r w:rsidRPr="0055771A">
        <w:rPr>
          <w:rFonts w:ascii="Times New Roman" w:hAnsi="Times New Roman"/>
          <w:i/>
          <w:iCs/>
          <w:noProof/>
          <w:sz w:val="24"/>
          <w:szCs w:val="24"/>
        </w:rPr>
        <w:t>10</w:t>
      </w:r>
      <w:r w:rsidRPr="0055771A">
        <w:rPr>
          <w:rFonts w:ascii="Times New Roman" w:hAnsi="Times New Roman"/>
          <w:noProof/>
          <w:sz w:val="24"/>
          <w:szCs w:val="24"/>
        </w:rPr>
        <w:t>(1). https://doi.org/10.1038/S41598-020-61989-X</w:t>
      </w:r>
    </w:p>
    <w:p w14:paraId="645C4C1D"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Li, F., Hitch, T. C. A., Chen, Y., Creevey, C. J., &amp; Guan, L. L. (2019). Comparative metagenomic and metatranscriptomic analyses reveal the breed effect on the rumen microbiome and its associations with feed efficiency in beef cattle 06 Biological Sciences 0604 Genetics 06 Biological Sciences 0605 Microbiology. </w:t>
      </w:r>
      <w:r w:rsidRPr="0055771A">
        <w:rPr>
          <w:rFonts w:ascii="Times New Roman" w:hAnsi="Times New Roman"/>
          <w:i/>
          <w:iCs/>
          <w:noProof/>
          <w:sz w:val="24"/>
          <w:szCs w:val="24"/>
        </w:rPr>
        <w:t>Microbiome</w:t>
      </w:r>
      <w:r w:rsidRPr="0055771A">
        <w:rPr>
          <w:rFonts w:ascii="Times New Roman" w:hAnsi="Times New Roman"/>
          <w:noProof/>
          <w:sz w:val="24"/>
          <w:szCs w:val="24"/>
        </w:rPr>
        <w:t xml:space="preserve">, </w:t>
      </w:r>
      <w:r w:rsidRPr="0055771A">
        <w:rPr>
          <w:rFonts w:ascii="Times New Roman" w:hAnsi="Times New Roman"/>
          <w:i/>
          <w:iCs/>
          <w:noProof/>
          <w:sz w:val="24"/>
          <w:szCs w:val="24"/>
        </w:rPr>
        <w:t>7</w:t>
      </w:r>
      <w:r w:rsidRPr="0055771A">
        <w:rPr>
          <w:rFonts w:ascii="Times New Roman" w:hAnsi="Times New Roman"/>
          <w:noProof/>
          <w:sz w:val="24"/>
          <w:szCs w:val="24"/>
        </w:rPr>
        <w:t xml:space="preserve">(1), 6. </w:t>
      </w:r>
      <w:r w:rsidRPr="0055771A">
        <w:rPr>
          <w:rFonts w:ascii="Times New Roman" w:hAnsi="Times New Roman"/>
          <w:noProof/>
          <w:sz w:val="24"/>
          <w:szCs w:val="24"/>
        </w:rPr>
        <w:lastRenderedPageBreak/>
        <w:t>https://doi.org/10.1186/s40168-019-0618-5</w:t>
      </w:r>
    </w:p>
    <w:p w14:paraId="43E0D5D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Li, H. (2018). Minimap2: pairwise alignment for nucleotide sequences. </w:t>
      </w:r>
      <w:r w:rsidRPr="0055771A">
        <w:rPr>
          <w:rFonts w:ascii="Times New Roman" w:hAnsi="Times New Roman"/>
          <w:i/>
          <w:iCs/>
          <w:noProof/>
          <w:sz w:val="24"/>
          <w:szCs w:val="24"/>
        </w:rPr>
        <w:t>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34</w:t>
      </w:r>
      <w:r w:rsidRPr="0055771A">
        <w:rPr>
          <w:rFonts w:ascii="Times New Roman" w:hAnsi="Times New Roman"/>
          <w:noProof/>
          <w:sz w:val="24"/>
          <w:szCs w:val="24"/>
        </w:rPr>
        <w:t>(18), 3094–3100. https://doi.org/10.1093/BIOINFORMATICS/BTY191</w:t>
      </w:r>
    </w:p>
    <w:p w14:paraId="23797D9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Li, H., Handsaker, B., Wysoker, A., Fennell, T., Ruan, J., Homer, N., Marth, G., Abecasis, G., Durbin, R., &amp; Subgroup, 1000 Genome Project Data Processing. (2009). The Sequence Alignment/Map format and SAMtools. </w:t>
      </w:r>
      <w:r w:rsidRPr="0055771A">
        <w:rPr>
          <w:rFonts w:ascii="Times New Roman" w:hAnsi="Times New Roman"/>
          <w:i/>
          <w:iCs/>
          <w:noProof/>
          <w:sz w:val="24"/>
          <w:szCs w:val="24"/>
        </w:rPr>
        <w:t>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25</w:t>
      </w:r>
      <w:r w:rsidRPr="0055771A">
        <w:rPr>
          <w:rFonts w:ascii="Times New Roman" w:hAnsi="Times New Roman"/>
          <w:noProof/>
          <w:sz w:val="24"/>
          <w:szCs w:val="24"/>
        </w:rPr>
        <w:t>(16), 2078–2079. https://doi.org/10.1093/BIOINFORMATICS/BTP352</w:t>
      </w:r>
    </w:p>
    <w:p w14:paraId="06D4D352"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Li, Q., Zheng, L., Qiu, N., Cai, H., Tomberlin, J. K., &amp; Yu, Z. (2011). Bioconversion of dairy manure by black soldier fly (Diptera: Stratiomyidae) for biodiesel and sugar production. </w:t>
      </w:r>
      <w:r w:rsidRPr="0055771A">
        <w:rPr>
          <w:rFonts w:ascii="Times New Roman" w:hAnsi="Times New Roman"/>
          <w:i/>
          <w:iCs/>
          <w:noProof/>
          <w:sz w:val="24"/>
          <w:szCs w:val="24"/>
        </w:rPr>
        <w:t>Waste Management (New York, N.Y.)</w:t>
      </w:r>
      <w:r w:rsidRPr="0055771A">
        <w:rPr>
          <w:rFonts w:ascii="Times New Roman" w:hAnsi="Times New Roman"/>
          <w:noProof/>
          <w:sz w:val="24"/>
          <w:szCs w:val="24"/>
        </w:rPr>
        <w:t xml:space="preserve">, </w:t>
      </w:r>
      <w:r w:rsidRPr="0055771A">
        <w:rPr>
          <w:rFonts w:ascii="Times New Roman" w:hAnsi="Times New Roman"/>
          <w:i/>
          <w:iCs/>
          <w:noProof/>
          <w:sz w:val="24"/>
          <w:szCs w:val="24"/>
        </w:rPr>
        <w:t>31</w:t>
      </w:r>
      <w:r w:rsidRPr="0055771A">
        <w:rPr>
          <w:rFonts w:ascii="Times New Roman" w:hAnsi="Times New Roman"/>
          <w:noProof/>
          <w:sz w:val="24"/>
          <w:szCs w:val="24"/>
        </w:rPr>
        <w:t>(6), 1316–1320. https://doi.org/10.1016/J.WASMAN.2011.01.005</w:t>
      </w:r>
    </w:p>
    <w:p w14:paraId="2DBB97C1"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Li, Z., Chen, Y., Mu, D., Yuan, J., Shi, Y., Zhang, H., Gan, J., Li, N., Hu, X., Liu, B., Yang, B., &amp; Fan, W. (2012). Comparison of the two major classes of assembly algorithms: overlap–layout–consensus and de-bruijn-graph. </w:t>
      </w:r>
      <w:r w:rsidRPr="0055771A">
        <w:rPr>
          <w:rFonts w:ascii="Times New Roman" w:hAnsi="Times New Roman"/>
          <w:i/>
          <w:iCs/>
          <w:noProof/>
          <w:sz w:val="24"/>
          <w:szCs w:val="24"/>
        </w:rPr>
        <w:t>Briefings in Functional Genomics</w:t>
      </w:r>
      <w:r w:rsidRPr="0055771A">
        <w:rPr>
          <w:rFonts w:ascii="Times New Roman" w:hAnsi="Times New Roman"/>
          <w:noProof/>
          <w:sz w:val="24"/>
          <w:szCs w:val="24"/>
        </w:rPr>
        <w:t xml:space="preserve">, </w:t>
      </w:r>
      <w:r w:rsidRPr="0055771A">
        <w:rPr>
          <w:rFonts w:ascii="Times New Roman" w:hAnsi="Times New Roman"/>
          <w:i/>
          <w:iCs/>
          <w:noProof/>
          <w:sz w:val="24"/>
          <w:szCs w:val="24"/>
        </w:rPr>
        <w:t>11</w:t>
      </w:r>
      <w:r w:rsidRPr="0055771A">
        <w:rPr>
          <w:rFonts w:ascii="Times New Roman" w:hAnsi="Times New Roman"/>
          <w:noProof/>
          <w:sz w:val="24"/>
          <w:szCs w:val="24"/>
        </w:rPr>
        <w:t>(1), 25–37. https://doi.org/10.1093/BFGP/ELR035</w:t>
      </w:r>
    </w:p>
    <w:p w14:paraId="10B98BFA"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Limayem, A., &amp; Ricke, S. C. (2012). Lignocellulosic biomass for bioethanol production: Current perspectives, potential issues and future prospects. </w:t>
      </w:r>
      <w:r w:rsidRPr="0055771A">
        <w:rPr>
          <w:rFonts w:ascii="Times New Roman" w:hAnsi="Times New Roman"/>
          <w:i/>
          <w:iCs/>
          <w:noProof/>
          <w:sz w:val="24"/>
          <w:szCs w:val="24"/>
        </w:rPr>
        <w:t>Progress in Energy and Combustion Science</w:t>
      </w:r>
      <w:r w:rsidRPr="0055771A">
        <w:rPr>
          <w:rFonts w:ascii="Times New Roman" w:hAnsi="Times New Roman"/>
          <w:noProof/>
          <w:sz w:val="24"/>
          <w:szCs w:val="24"/>
        </w:rPr>
        <w:t xml:space="preserve">, </w:t>
      </w:r>
      <w:r w:rsidRPr="0055771A">
        <w:rPr>
          <w:rFonts w:ascii="Times New Roman" w:hAnsi="Times New Roman"/>
          <w:i/>
          <w:iCs/>
          <w:noProof/>
          <w:sz w:val="24"/>
          <w:szCs w:val="24"/>
        </w:rPr>
        <w:t>38</w:t>
      </w:r>
      <w:r w:rsidRPr="0055771A">
        <w:rPr>
          <w:rFonts w:ascii="Times New Roman" w:hAnsi="Times New Roman"/>
          <w:noProof/>
          <w:sz w:val="24"/>
          <w:szCs w:val="24"/>
        </w:rPr>
        <w:t>(4), 449–467. https://doi.org/10.1016/j.pecs.2012.03.002</w:t>
      </w:r>
    </w:p>
    <w:p w14:paraId="393BA686"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Lombard, V., Golaconda Ramulu, H., Drula, E., Coutinho, P. M., &amp; Henrissat, B. (2014). The carbohydrate-active enzymes database (CAZy) in 2013. </w:t>
      </w:r>
      <w:r w:rsidRPr="0055771A">
        <w:rPr>
          <w:rFonts w:ascii="Times New Roman" w:hAnsi="Times New Roman"/>
          <w:i/>
          <w:iCs/>
          <w:noProof/>
          <w:sz w:val="24"/>
          <w:szCs w:val="24"/>
        </w:rPr>
        <w:t>Nucleic Acids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42</w:t>
      </w:r>
      <w:r w:rsidRPr="0055771A">
        <w:rPr>
          <w:rFonts w:ascii="Times New Roman" w:hAnsi="Times New Roman"/>
          <w:noProof/>
          <w:sz w:val="24"/>
          <w:szCs w:val="24"/>
        </w:rPr>
        <w:t>(Database issue), D490. https://doi.org/10.1093/NAR/GKT1178</w:t>
      </w:r>
    </w:p>
    <w:p w14:paraId="40703F11"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Love, M. I., Huber, W., &amp; Anders, S. (2014). Moderated estimation of fold change and dispersion for RNA-seq data with DESeq2. </w:t>
      </w:r>
      <w:r w:rsidRPr="0055771A">
        <w:rPr>
          <w:rFonts w:ascii="Times New Roman" w:hAnsi="Times New Roman"/>
          <w:i/>
          <w:iCs/>
          <w:noProof/>
          <w:sz w:val="24"/>
          <w:szCs w:val="24"/>
        </w:rPr>
        <w:t>Genome Biology 2014 15:12</w:t>
      </w:r>
      <w:r w:rsidRPr="0055771A">
        <w:rPr>
          <w:rFonts w:ascii="Times New Roman" w:hAnsi="Times New Roman"/>
          <w:noProof/>
          <w:sz w:val="24"/>
          <w:szCs w:val="24"/>
        </w:rPr>
        <w:t xml:space="preserve">, </w:t>
      </w:r>
      <w:r w:rsidRPr="0055771A">
        <w:rPr>
          <w:rFonts w:ascii="Times New Roman" w:hAnsi="Times New Roman"/>
          <w:i/>
          <w:iCs/>
          <w:noProof/>
          <w:sz w:val="24"/>
          <w:szCs w:val="24"/>
        </w:rPr>
        <w:t>15</w:t>
      </w:r>
      <w:r w:rsidRPr="0055771A">
        <w:rPr>
          <w:rFonts w:ascii="Times New Roman" w:hAnsi="Times New Roman"/>
          <w:noProof/>
          <w:sz w:val="24"/>
          <w:szCs w:val="24"/>
        </w:rPr>
        <w:t>(12), 1–21. https://doi.org/10.1186/S13059-014-0550-8</w:t>
      </w:r>
    </w:p>
    <w:p w14:paraId="2D304798"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Lu, H., Giordano, F., &amp; Ning, Z. (2016). Oxford Nanopore MinION Sequencing and Genome Assembly. </w:t>
      </w:r>
      <w:r w:rsidRPr="0055771A">
        <w:rPr>
          <w:rFonts w:ascii="Times New Roman" w:hAnsi="Times New Roman"/>
          <w:i/>
          <w:iCs/>
          <w:noProof/>
          <w:sz w:val="24"/>
          <w:szCs w:val="24"/>
        </w:rPr>
        <w:t>Genomics, Proteomics and 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14</w:t>
      </w:r>
      <w:r w:rsidRPr="0055771A">
        <w:rPr>
          <w:rFonts w:ascii="Times New Roman" w:hAnsi="Times New Roman"/>
          <w:noProof/>
          <w:sz w:val="24"/>
          <w:szCs w:val="24"/>
        </w:rPr>
        <w:t>(5), 265–279. https://doi.org/10.1016/j.gpb.2016.05.004</w:t>
      </w:r>
    </w:p>
    <w:p w14:paraId="30375295"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Luo, W., Friedman, M. S., Shedden, K., Hankenson, K. D., &amp; Woolf, P. J. (2009). GAGE: Generally applicable gene set enrichment for pathway analysis. </w:t>
      </w:r>
      <w:r w:rsidRPr="0055771A">
        <w:rPr>
          <w:rFonts w:ascii="Times New Roman" w:hAnsi="Times New Roman"/>
          <w:i/>
          <w:iCs/>
          <w:noProof/>
          <w:sz w:val="24"/>
          <w:szCs w:val="24"/>
        </w:rPr>
        <w:t>BMC 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10</w:t>
      </w:r>
      <w:r w:rsidRPr="0055771A">
        <w:rPr>
          <w:rFonts w:ascii="Times New Roman" w:hAnsi="Times New Roman"/>
          <w:noProof/>
          <w:sz w:val="24"/>
          <w:szCs w:val="24"/>
        </w:rPr>
        <w:t>(1), 1–17. https://doi.org/10.1186/1471-2105-10-161/FIGURES/5</w:t>
      </w:r>
    </w:p>
    <w:p w14:paraId="5567F917"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Lynd, L. R. (2017). The grand challenge of cellulosic biofuels. In </w:t>
      </w:r>
      <w:r w:rsidRPr="0055771A">
        <w:rPr>
          <w:rFonts w:ascii="Times New Roman" w:hAnsi="Times New Roman"/>
          <w:i/>
          <w:iCs/>
          <w:noProof/>
          <w:sz w:val="24"/>
          <w:szCs w:val="24"/>
        </w:rPr>
        <w:t>Nature Biotechnology</w:t>
      </w:r>
      <w:r w:rsidRPr="0055771A">
        <w:rPr>
          <w:rFonts w:ascii="Times New Roman" w:hAnsi="Times New Roman"/>
          <w:noProof/>
          <w:sz w:val="24"/>
          <w:szCs w:val="24"/>
        </w:rPr>
        <w:t xml:space="preserve"> (Vol. </w:t>
      </w:r>
      <w:r w:rsidRPr="0055771A">
        <w:rPr>
          <w:rFonts w:ascii="Times New Roman" w:hAnsi="Times New Roman"/>
          <w:noProof/>
          <w:sz w:val="24"/>
          <w:szCs w:val="24"/>
        </w:rPr>
        <w:lastRenderedPageBreak/>
        <w:t>35, Issue 10, pp. 912–915). Nature Publishing Group. https://doi.org/10.1038/nbt.3976</w:t>
      </w:r>
    </w:p>
    <w:p w14:paraId="10CBD4D4"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Madhavan, A., Sindhu, R., Parameswaran, B., Sukumaran, R. K., &amp; Pandey, A. (2017). Metagenome Analysis: a Powerful Tool for Enzyme Bioprospecting. </w:t>
      </w:r>
      <w:r w:rsidRPr="0055771A">
        <w:rPr>
          <w:rFonts w:ascii="Times New Roman" w:hAnsi="Times New Roman"/>
          <w:i/>
          <w:iCs/>
          <w:noProof/>
          <w:sz w:val="24"/>
          <w:szCs w:val="24"/>
        </w:rPr>
        <w:t>Applied Biochemistry and Biotechnology</w:t>
      </w:r>
      <w:r w:rsidRPr="0055771A">
        <w:rPr>
          <w:rFonts w:ascii="Times New Roman" w:hAnsi="Times New Roman"/>
          <w:noProof/>
          <w:sz w:val="24"/>
          <w:szCs w:val="24"/>
        </w:rPr>
        <w:t xml:space="preserve">, </w:t>
      </w:r>
      <w:r w:rsidRPr="0055771A">
        <w:rPr>
          <w:rFonts w:ascii="Times New Roman" w:hAnsi="Times New Roman"/>
          <w:i/>
          <w:iCs/>
          <w:noProof/>
          <w:sz w:val="24"/>
          <w:szCs w:val="24"/>
        </w:rPr>
        <w:t>183</w:t>
      </w:r>
      <w:r w:rsidRPr="0055771A">
        <w:rPr>
          <w:rFonts w:ascii="Times New Roman" w:hAnsi="Times New Roman"/>
          <w:noProof/>
          <w:sz w:val="24"/>
          <w:szCs w:val="24"/>
        </w:rPr>
        <w:t>(2), 636–651. https://doi.org/10.1007/s12010-017-2568-3</w:t>
      </w:r>
    </w:p>
    <w:p w14:paraId="76B08AF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Magi, A., Giusti, B., &amp; Tattini, L. (2017). Characterization of MinION nanopore data for resequencing analyses. </w:t>
      </w:r>
      <w:r w:rsidRPr="0055771A">
        <w:rPr>
          <w:rFonts w:ascii="Times New Roman" w:hAnsi="Times New Roman"/>
          <w:i/>
          <w:iCs/>
          <w:noProof/>
          <w:sz w:val="24"/>
          <w:szCs w:val="24"/>
        </w:rPr>
        <w:t>Briefings in 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18</w:t>
      </w:r>
      <w:r w:rsidRPr="0055771A">
        <w:rPr>
          <w:rFonts w:ascii="Times New Roman" w:hAnsi="Times New Roman"/>
          <w:noProof/>
          <w:sz w:val="24"/>
          <w:szCs w:val="24"/>
        </w:rPr>
        <w:t>(6), 940–953. https://doi.org/10.1093/bib/bbw077</w:t>
      </w:r>
    </w:p>
    <w:p w14:paraId="6DCF867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Margolles, A., &amp; De los Reyes-Gavilán, C. G. (2003). Purification and Functional Characterization of a Novel α-l-Arabinofuranosidase from Bifidobacterium longum B667. </w:t>
      </w:r>
      <w:r w:rsidRPr="0055771A">
        <w:rPr>
          <w:rFonts w:ascii="Times New Roman" w:hAnsi="Times New Roman"/>
          <w:i/>
          <w:iCs/>
          <w:noProof/>
          <w:sz w:val="24"/>
          <w:szCs w:val="24"/>
        </w:rPr>
        <w:t>Applied and Environmental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69</w:t>
      </w:r>
      <w:r w:rsidRPr="0055771A">
        <w:rPr>
          <w:rFonts w:ascii="Times New Roman" w:hAnsi="Times New Roman"/>
          <w:noProof/>
          <w:sz w:val="24"/>
          <w:szCs w:val="24"/>
        </w:rPr>
        <w:t>(9), 5096. https://doi.org/10.1128/AEM.69.9.5096-5103.2003</w:t>
      </w:r>
    </w:p>
    <w:p w14:paraId="4D6726C7"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Martinez, X., Pozuelo, M., Pascal, V., Campos, D., Gut, I., Gut, M., Azpiroz, F., Guarner, F., &amp; Manichanh, C. (2016). MetaTrans: an open-source pipeline for metatranscriptomics. </w:t>
      </w:r>
      <w:r w:rsidRPr="0055771A">
        <w:rPr>
          <w:rFonts w:ascii="Times New Roman" w:hAnsi="Times New Roman"/>
          <w:i/>
          <w:iCs/>
          <w:noProof/>
          <w:sz w:val="24"/>
          <w:szCs w:val="24"/>
        </w:rPr>
        <w:t>Scientific Reports 2016 6:1</w:t>
      </w:r>
      <w:r w:rsidRPr="0055771A">
        <w:rPr>
          <w:rFonts w:ascii="Times New Roman" w:hAnsi="Times New Roman"/>
          <w:noProof/>
          <w:sz w:val="24"/>
          <w:szCs w:val="24"/>
        </w:rPr>
        <w:t xml:space="preserve">, </w:t>
      </w:r>
      <w:r w:rsidRPr="0055771A">
        <w:rPr>
          <w:rFonts w:ascii="Times New Roman" w:hAnsi="Times New Roman"/>
          <w:i/>
          <w:iCs/>
          <w:noProof/>
          <w:sz w:val="24"/>
          <w:szCs w:val="24"/>
        </w:rPr>
        <w:t>6</w:t>
      </w:r>
      <w:r w:rsidRPr="0055771A">
        <w:rPr>
          <w:rFonts w:ascii="Times New Roman" w:hAnsi="Times New Roman"/>
          <w:noProof/>
          <w:sz w:val="24"/>
          <w:szCs w:val="24"/>
        </w:rPr>
        <w:t>(1), 1–12. https://doi.org/10.1038/srep26447</w:t>
      </w:r>
    </w:p>
    <w:p w14:paraId="09477125"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McDonald, J. H. (2014). Handbook of Biological Statistics - Paired t–test. </w:t>
      </w:r>
      <w:r w:rsidRPr="0055771A">
        <w:rPr>
          <w:rFonts w:ascii="Times New Roman" w:hAnsi="Times New Roman"/>
          <w:i/>
          <w:iCs/>
          <w:noProof/>
          <w:sz w:val="24"/>
          <w:szCs w:val="24"/>
        </w:rPr>
        <w:t>Sparky House Publishing</w:t>
      </w:r>
      <w:r w:rsidRPr="0055771A">
        <w:rPr>
          <w:rFonts w:ascii="Times New Roman" w:hAnsi="Times New Roman"/>
          <w:noProof/>
          <w:sz w:val="24"/>
          <w:szCs w:val="24"/>
        </w:rPr>
        <w:t>, 180–185. http://www.biostathandbook.com/pairedttest.html</w:t>
      </w:r>
    </w:p>
    <w:p w14:paraId="14CC4B8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McGrath, K. C., Thomas-Hall, S. R., Cheng, C. T., Leo, L., Alexa, A., Schmidt, S., &amp; Schenk, P. M. (2008). Isolation and analysis of mRNA from environmental microbial communities. </w:t>
      </w:r>
      <w:r w:rsidRPr="0055771A">
        <w:rPr>
          <w:rFonts w:ascii="Times New Roman" w:hAnsi="Times New Roman"/>
          <w:i/>
          <w:iCs/>
          <w:noProof/>
          <w:sz w:val="24"/>
          <w:szCs w:val="24"/>
        </w:rPr>
        <w:t>Journal of Microbiological Methods</w:t>
      </w:r>
      <w:r w:rsidRPr="0055771A">
        <w:rPr>
          <w:rFonts w:ascii="Times New Roman" w:hAnsi="Times New Roman"/>
          <w:noProof/>
          <w:sz w:val="24"/>
          <w:szCs w:val="24"/>
        </w:rPr>
        <w:t xml:space="preserve">, </w:t>
      </w:r>
      <w:r w:rsidRPr="0055771A">
        <w:rPr>
          <w:rFonts w:ascii="Times New Roman" w:hAnsi="Times New Roman"/>
          <w:i/>
          <w:iCs/>
          <w:noProof/>
          <w:sz w:val="24"/>
          <w:szCs w:val="24"/>
        </w:rPr>
        <w:t>75</w:t>
      </w:r>
      <w:r w:rsidRPr="0055771A">
        <w:rPr>
          <w:rFonts w:ascii="Times New Roman" w:hAnsi="Times New Roman"/>
          <w:noProof/>
          <w:sz w:val="24"/>
          <w:szCs w:val="24"/>
        </w:rPr>
        <w:t>(2), 172–176. https://doi.org/10.1016/j.mimet.2008.05.019</w:t>
      </w:r>
    </w:p>
    <w:p w14:paraId="7C7AE8B0"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McKee, L. S., Peña, M. J., Rogowski, A., Jackson, A., Lewis, R. J., York, W. S., Krogh, K. B. R. M., Viksø-Nielsen, A., Skjøt, M., Gilbert, H. J., &amp; Marles-Wright, J. (2012). Introducing endo-xylanase activity into an exo-acting arabinofuranosidase that targets side chains. </w:t>
      </w:r>
      <w:r w:rsidRPr="0055771A">
        <w:rPr>
          <w:rFonts w:ascii="Times New Roman" w:hAnsi="Times New Roman"/>
          <w:i/>
          <w:iCs/>
          <w:noProof/>
          <w:sz w:val="24"/>
          <w:szCs w:val="24"/>
        </w:rPr>
        <w:t>Proceedings of the National Academy of Sciences of the United States of America</w:t>
      </w:r>
      <w:r w:rsidRPr="0055771A">
        <w:rPr>
          <w:rFonts w:ascii="Times New Roman" w:hAnsi="Times New Roman"/>
          <w:noProof/>
          <w:sz w:val="24"/>
          <w:szCs w:val="24"/>
        </w:rPr>
        <w:t xml:space="preserve">, </w:t>
      </w:r>
      <w:r w:rsidRPr="0055771A">
        <w:rPr>
          <w:rFonts w:ascii="Times New Roman" w:hAnsi="Times New Roman"/>
          <w:i/>
          <w:iCs/>
          <w:noProof/>
          <w:sz w:val="24"/>
          <w:szCs w:val="24"/>
        </w:rPr>
        <w:t>109</w:t>
      </w:r>
      <w:r w:rsidRPr="0055771A">
        <w:rPr>
          <w:rFonts w:ascii="Times New Roman" w:hAnsi="Times New Roman"/>
          <w:noProof/>
          <w:sz w:val="24"/>
          <w:szCs w:val="24"/>
        </w:rPr>
        <w:t>(17), 6537–6542. https://doi.org/10.1073/PNAS.1117686109/-/DCSUPPLEMENTAL</w:t>
      </w:r>
    </w:p>
    <w:p w14:paraId="123D95EF"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McMurdie, P. J., &amp; Holmes, S. (2013). phyloseq: An R Package for Reproducible Interactive Analysis and Graphics of Microbiome Census Data. </w:t>
      </w:r>
      <w:r w:rsidRPr="0055771A">
        <w:rPr>
          <w:rFonts w:ascii="Times New Roman" w:hAnsi="Times New Roman"/>
          <w:i/>
          <w:iCs/>
          <w:noProof/>
          <w:sz w:val="24"/>
          <w:szCs w:val="24"/>
        </w:rPr>
        <w:t>PLOS ONE</w:t>
      </w:r>
      <w:r w:rsidRPr="0055771A">
        <w:rPr>
          <w:rFonts w:ascii="Times New Roman" w:hAnsi="Times New Roman"/>
          <w:noProof/>
          <w:sz w:val="24"/>
          <w:szCs w:val="24"/>
        </w:rPr>
        <w:t xml:space="preserve">, </w:t>
      </w:r>
      <w:r w:rsidRPr="0055771A">
        <w:rPr>
          <w:rFonts w:ascii="Times New Roman" w:hAnsi="Times New Roman"/>
          <w:i/>
          <w:iCs/>
          <w:noProof/>
          <w:sz w:val="24"/>
          <w:szCs w:val="24"/>
        </w:rPr>
        <w:t>8</w:t>
      </w:r>
      <w:r w:rsidRPr="0055771A">
        <w:rPr>
          <w:rFonts w:ascii="Times New Roman" w:hAnsi="Times New Roman"/>
          <w:noProof/>
          <w:sz w:val="24"/>
          <w:szCs w:val="24"/>
        </w:rPr>
        <w:t>(4), e61217. https://doi.org/10.1371/JOURNAL.PONE.0061217</w:t>
      </w:r>
    </w:p>
    <w:p w14:paraId="5FADBE2D"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Meneguz, M., Gasco, L., &amp; Tomberlin, J. K. (2018). Impact of pH and feeding system on black soldier fly (Hermetia illucens, L; Diptera: Stratiomyidae) larval development. </w:t>
      </w:r>
      <w:r w:rsidRPr="0055771A">
        <w:rPr>
          <w:rFonts w:ascii="Times New Roman" w:hAnsi="Times New Roman"/>
          <w:i/>
          <w:iCs/>
          <w:noProof/>
          <w:sz w:val="24"/>
          <w:szCs w:val="24"/>
        </w:rPr>
        <w:t>PLOS ONE</w:t>
      </w:r>
      <w:r w:rsidRPr="0055771A">
        <w:rPr>
          <w:rFonts w:ascii="Times New Roman" w:hAnsi="Times New Roman"/>
          <w:noProof/>
          <w:sz w:val="24"/>
          <w:szCs w:val="24"/>
        </w:rPr>
        <w:t xml:space="preserve">, </w:t>
      </w:r>
      <w:r w:rsidRPr="0055771A">
        <w:rPr>
          <w:rFonts w:ascii="Times New Roman" w:hAnsi="Times New Roman"/>
          <w:i/>
          <w:iCs/>
          <w:noProof/>
          <w:sz w:val="24"/>
          <w:szCs w:val="24"/>
        </w:rPr>
        <w:t>13</w:t>
      </w:r>
      <w:r w:rsidRPr="0055771A">
        <w:rPr>
          <w:rFonts w:ascii="Times New Roman" w:hAnsi="Times New Roman"/>
          <w:noProof/>
          <w:sz w:val="24"/>
          <w:szCs w:val="24"/>
        </w:rPr>
        <w:t>(8), e0202591. https://doi.org/10.1371/JOURNAL.PONE.0202591</w:t>
      </w:r>
    </w:p>
    <w:p w14:paraId="2765A1B6"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lastRenderedPageBreak/>
        <w:t xml:space="preserve">Mewis, K., Lenfant, N., Lombard, V., &amp; Henrissat, B. (2016). Dividing the large glycoside hydrolase family 43 into subfamilies: A motivation for detailed enzyme characterization. </w:t>
      </w:r>
      <w:r w:rsidRPr="0055771A">
        <w:rPr>
          <w:rFonts w:ascii="Times New Roman" w:hAnsi="Times New Roman"/>
          <w:i/>
          <w:iCs/>
          <w:noProof/>
          <w:sz w:val="24"/>
          <w:szCs w:val="24"/>
        </w:rPr>
        <w:t>Applied and Environmental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82</w:t>
      </w:r>
      <w:r w:rsidRPr="0055771A">
        <w:rPr>
          <w:rFonts w:ascii="Times New Roman" w:hAnsi="Times New Roman"/>
          <w:noProof/>
          <w:sz w:val="24"/>
          <w:szCs w:val="24"/>
        </w:rPr>
        <w:t>(6), 1686–1692. https://doi.org/10.1128/AEM.03453-15/SUPPL_FILE/ZAM999116989SO1.PDF</w:t>
      </w:r>
    </w:p>
    <w:p w14:paraId="00F9830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Miclotte, G., Heydari, M., Demeester, P., Rombauts, S., Van de Peer, Y., Audenaert, P., &amp; Fostier, J. (2016). Jabba: Hybrid error correction for long sequencing reads. </w:t>
      </w:r>
      <w:r w:rsidRPr="0055771A">
        <w:rPr>
          <w:rFonts w:ascii="Times New Roman" w:hAnsi="Times New Roman"/>
          <w:i/>
          <w:iCs/>
          <w:noProof/>
          <w:sz w:val="24"/>
          <w:szCs w:val="24"/>
        </w:rPr>
        <w:t>Algorithms for Molecular Biology</w:t>
      </w:r>
      <w:r w:rsidRPr="0055771A">
        <w:rPr>
          <w:rFonts w:ascii="Times New Roman" w:hAnsi="Times New Roman"/>
          <w:noProof/>
          <w:sz w:val="24"/>
          <w:szCs w:val="24"/>
        </w:rPr>
        <w:t xml:space="preserve">, </w:t>
      </w:r>
      <w:r w:rsidRPr="0055771A">
        <w:rPr>
          <w:rFonts w:ascii="Times New Roman" w:hAnsi="Times New Roman"/>
          <w:i/>
          <w:iCs/>
          <w:noProof/>
          <w:sz w:val="24"/>
          <w:szCs w:val="24"/>
        </w:rPr>
        <w:t>11</w:t>
      </w:r>
      <w:r w:rsidRPr="0055771A">
        <w:rPr>
          <w:rFonts w:ascii="Times New Roman" w:hAnsi="Times New Roman"/>
          <w:noProof/>
          <w:sz w:val="24"/>
          <w:szCs w:val="24"/>
        </w:rPr>
        <w:t>(1), 1–12. https://doi.org/10.1186/S13015-016-0075-7/FIGURES/5</w:t>
      </w:r>
    </w:p>
    <w:p w14:paraId="7F24A16B"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Mishima, D., Kuniki, M., Sei, K., Soda, S., Ike, M., &amp; Fujita, M. (2008). Ethanol production from candidate energy crops: Water hyacinth (Eichhornia crassipes) and water lettuce (Pistia stratiotes L.). </w:t>
      </w:r>
      <w:r w:rsidRPr="0055771A">
        <w:rPr>
          <w:rFonts w:ascii="Times New Roman" w:hAnsi="Times New Roman"/>
          <w:i/>
          <w:iCs/>
          <w:noProof/>
          <w:sz w:val="24"/>
          <w:szCs w:val="24"/>
        </w:rPr>
        <w:t>Bioresource Technology</w:t>
      </w:r>
      <w:r w:rsidRPr="0055771A">
        <w:rPr>
          <w:rFonts w:ascii="Times New Roman" w:hAnsi="Times New Roman"/>
          <w:noProof/>
          <w:sz w:val="24"/>
          <w:szCs w:val="24"/>
        </w:rPr>
        <w:t xml:space="preserve">, </w:t>
      </w:r>
      <w:r w:rsidRPr="0055771A">
        <w:rPr>
          <w:rFonts w:ascii="Times New Roman" w:hAnsi="Times New Roman"/>
          <w:i/>
          <w:iCs/>
          <w:noProof/>
          <w:sz w:val="24"/>
          <w:szCs w:val="24"/>
        </w:rPr>
        <w:t>99</w:t>
      </w:r>
      <w:r w:rsidRPr="0055771A">
        <w:rPr>
          <w:rFonts w:ascii="Times New Roman" w:hAnsi="Times New Roman"/>
          <w:noProof/>
          <w:sz w:val="24"/>
          <w:szCs w:val="24"/>
        </w:rPr>
        <w:t>(7), 2495–2500. https://doi.org/10.1016/J.BIORTECH.2007.04.056</w:t>
      </w:r>
    </w:p>
    <w:p w14:paraId="3B518C12"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MS Swaminathan, Maryam Rahmanian, John Wilkinson, V. G. (2013). HPLE, 2013 Biofuels and food. In </w:t>
      </w:r>
      <w:r w:rsidRPr="0055771A">
        <w:rPr>
          <w:rFonts w:ascii="Times New Roman" w:hAnsi="Times New Roman"/>
          <w:i/>
          <w:iCs/>
          <w:noProof/>
          <w:sz w:val="24"/>
          <w:szCs w:val="24"/>
        </w:rPr>
        <w:t>Biofuels and Food Security</w:t>
      </w:r>
      <w:r w:rsidRPr="0055771A">
        <w:rPr>
          <w:rFonts w:ascii="Times New Roman" w:hAnsi="Times New Roman"/>
          <w:noProof/>
          <w:sz w:val="24"/>
          <w:szCs w:val="24"/>
        </w:rPr>
        <w:t xml:space="preserve"> (Issue 5).</w:t>
      </w:r>
    </w:p>
    <w:p w14:paraId="427759D8"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i/>
          <w:iCs/>
          <w:noProof/>
          <w:sz w:val="24"/>
          <w:szCs w:val="24"/>
        </w:rPr>
        <w:t>nanoporetech/pychopper: A tool to identify, orient, trim and rescue full length cDNA reads</w:t>
      </w:r>
      <w:r w:rsidRPr="0055771A">
        <w:rPr>
          <w:rFonts w:ascii="Times New Roman" w:hAnsi="Times New Roman"/>
          <w:noProof/>
          <w:sz w:val="24"/>
          <w:szCs w:val="24"/>
        </w:rPr>
        <w:t>. (n.d.). Retrieved October 25, 2021, from https://github.com/nanoporetech/pychopper</w:t>
      </w:r>
    </w:p>
    <w:p w14:paraId="77BE7BFF"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Nguyen, T. T. X., Tomberlin, J. K., &amp; Vanlaerhoven, S. (2015). Ability of Black Soldier Fly (Diptera: Stratiomyidae) Larvae to Recycle Food Waste. </w:t>
      </w:r>
      <w:r w:rsidRPr="0055771A">
        <w:rPr>
          <w:rFonts w:ascii="Times New Roman" w:hAnsi="Times New Roman"/>
          <w:i/>
          <w:iCs/>
          <w:noProof/>
          <w:sz w:val="24"/>
          <w:szCs w:val="24"/>
        </w:rPr>
        <w:t>Environmental Entomology</w:t>
      </w:r>
      <w:r w:rsidRPr="0055771A">
        <w:rPr>
          <w:rFonts w:ascii="Times New Roman" w:hAnsi="Times New Roman"/>
          <w:noProof/>
          <w:sz w:val="24"/>
          <w:szCs w:val="24"/>
        </w:rPr>
        <w:t xml:space="preserve">, </w:t>
      </w:r>
      <w:r w:rsidRPr="0055771A">
        <w:rPr>
          <w:rFonts w:ascii="Times New Roman" w:hAnsi="Times New Roman"/>
          <w:i/>
          <w:iCs/>
          <w:noProof/>
          <w:sz w:val="24"/>
          <w:szCs w:val="24"/>
        </w:rPr>
        <w:t>44</w:t>
      </w:r>
      <w:r w:rsidRPr="0055771A">
        <w:rPr>
          <w:rFonts w:ascii="Times New Roman" w:hAnsi="Times New Roman"/>
          <w:noProof/>
          <w:sz w:val="24"/>
          <w:szCs w:val="24"/>
        </w:rPr>
        <w:t>(2), 406–410. https://doi.org/10.1093/ee/nvv002</w:t>
      </w:r>
    </w:p>
    <w:p w14:paraId="61A7DF3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Nomanbhay, S. M., Hussain, R., &amp; Palanisamy, K. (2013). Microwave-Assisted Alkaline Pretreatment and Microwave Assisted Enzymatic Saccharification of Oil Palm Empty Fruit Bunch Fiber for Enhanced Fermentable Sugar Yield. </w:t>
      </w:r>
      <w:r w:rsidRPr="0055771A">
        <w:rPr>
          <w:rFonts w:ascii="Times New Roman" w:hAnsi="Times New Roman"/>
          <w:i/>
          <w:iCs/>
          <w:noProof/>
          <w:sz w:val="24"/>
          <w:szCs w:val="24"/>
        </w:rPr>
        <w:t>Journal of Sustainable Bioenergy Systems</w:t>
      </w:r>
      <w:r w:rsidRPr="0055771A">
        <w:rPr>
          <w:rFonts w:ascii="Times New Roman" w:hAnsi="Times New Roman"/>
          <w:noProof/>
          <w:sz w:val="24"/>
          <w:szCs w:val="24"/>
        </w:rPr>
        <w:t xml:space="preserve">, </w:t>
      </w:r>
      <w:r w:rsidRPr="0055771A">
        <w:rPr>
          <w:rFonts w:ascii="Times New Roman" w:hAnsi="Times New Roman"/>
          <w:i/>
          <w:iCs/>
          <w:noProof/>
          <w:sz w:val="24"/>
          <w:szCs w:val="24"/>
        </w:rPr>
        <w:t>03</w:t>
      </w:r>
      <w:r w:rsidRPr="0055771A">
        <w:rPr>
          <w:rFonts w:ascii="Times New Roman" w:hAnsi="Times New Roman"/>
          <w:noProof/>
          <w:sz w:val="24"/>
          <w:szCs w:val="24"/>
        </w:rPr>
        <w:t>(01), 7–17. https://doi.org/10.4236/jsbs.2013.31002</w:t>
      </w:r>
    </w:p>
    <w:p w14:paraId="002C463D"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Nuelle, B. (2019). </w:t>
      </w:r>
      <w:r w:rsidRPr="0055771A">
        <w:rPr>
          <w:rFonts w:ascii="Times New Roman" w:hAnsi="Times New Roman"/>
          <w:i/>
          <w:iCs/>
          <w:noProof/>
          <w:sz w:val="24"/>
          <w:szCs w:val="24"/>
        </w:rPr>
        <w:t>Cellulosic ethanol struggles to climb commercialization ladder| Agri-Pulse Communications, Inc.</w:t>
      </w:r>
      <w:r w:rsidRPr="0055771A">
        <w:rPr>
          <w:rFonts w:ascii="Times New Roman" w:hAnsi="Times New Roman"/>
          <w:noProof/>
          <w:sz w:val="24"/>
          <w:szCs w:val="24"/>
        </w:rPr>
        <w:t xml:space="preserve"> Agri-Pulse. https://www.agri-pulse.com/articles/12894-cellulosic-ethanol-struggles-to-climb-commercialization-ladder</w:t>
      </w:r>
    </w:p>
    <w:p w14:paraId="3D8F372D"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Ondov, B. D., Bergman, N. H., &amp; Phillippy, A. M. (2011). Interactive metagenomic visualization in a Web browser. </w:t>
      </w:r>
      <w:r w:rsidRPr="0055771A">
        <w:rPr>
          <w:rFonts w:ascii="Times New Roman" w:hAnsi="Times New Roman"/>
          <w:i/>
          <w:iCs/>
          <w:noProof/>
          <w:sz w:val="24"/>
          <w:szCs w:val="24"/>
        </w:rPr>
        <w:t>BMC 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12</w:t>
      </w:r>
      <w:r w:rsidRPr="0055771A">
        <w:rPr>
          <w:rFonts w:ascii="Times New Roman" w:hAnsi="Times New Roman"/>
          <w:noProof/>
          <w:sz w:val="24"/>
          <w:szCs w:val="24"/>
        </w:rPr>
        <w:t>. https://doi.org/10.1186/1471-2105-12-385</w:t>
      </w:r>
    </w:p>
    <w:p w14:paraId="3A4488D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Overbeek, R., Olson, R., Pusch, G. D., Olsen, G. J., Davis, J. J., Disz, T., Edwards, R. A., Gerdes, S., Parrello, B., Shukla, M., Vonstein, V., Wattam, A. R., Xia, F., &amp; Stevens, R. (2014). The SEED and the Rapid Annotation of microbial genomes using Subsystems Technology (RAST). </w:t>
      </w:r>
      <w:r w:rsidRPr="0055771A">
        <w:rPr>
          <w:rFonts w:ascii="Times New Roman" w:hAnsi="Times New Roman"/>
          <w:i/>
          <w:iCs/>
          <w:noProof/>
          <w:sz w:val="24"/>
          <w:szCs w:val="24"/>
        </w:rPr>
        <w:t>Nucleic Acids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42</w:t>
      </w:r>
      <w:r w:rsidRPr="0055771A">
        <w:rPr>
          <w:rFonts w:ascii="Times New Roman" w:hAnsi="Times New Roman"/>
          <w:noProof/>
          <w:sz w:val="24"/>
          <w:szCs w:val="24"/>
        </w:rPr>
        <w:t xml:space="preserve">(Database issue), D206. </w:t>
      </w:r>
      <w:r w:rsidRPr="0055771A">
        <w:rPr>
          <w:rFonts w:ascii="Times New Roman" w:hAnsi="Times New Roman"/>
          <w:noProof/>
          <w:sz w:val="24"/>
          <w:szCs w:val="24"/>
        </w:rPr>
        <w:lastRenderedPageBreak/>
        <w:t>https://doi.org/10.1093/NAR/GKT1226</w:t>
      </w:r>
    </w:p>
    <w:p w14:paraId="7242CA57"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Oxford Nanopore Technologies, O. (n.d.). </w:t>
      </w:r>
      <w:r w:rsidRPr="0055771A">
        <w:rPr>
          <w:rFonts w:ascii="Times New Roman" w:hAnsi="Times New Roman"/>
          <w:i/>
          <w:iCs/>
          <w:noProof/>
          <w:sz w:val="24"/>
          <w:szCs w:val="24"/>
        </w:rPr>
        <w:t>Flow Cell (R9.4.1)</w:t>
      </w:r>
      <w:r w:rsidRPr="0055771A">
        <w:rPr>
          <w:rFonts w:ascii="Times New Roman" w:hAnsi="Times New Roman"/>
          <w:noProof/>
          <w:sz w:val="24"/>
          <w:szCs w:val="24"/>
        </w:rPr>
        <w:t>. 2020. Retrieved October 22, 2021, from https://store.nanoporetech.com/flow-cell-r9-4-1.html</w:t>
      </w:r>
    </w:p>
    <w:p w14:paraId="07595FD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Penaranda, C., &amp; Hung, D. T. (2019). Single-Cell RNA Sequencing to Understand Host–Pathogen Interactions. </w:t>
      </w:r>
      <w:r w:rsidRPr="0055771A">
        <w:rPr>
          <w:rFonts w:ascii="Times New Roman" w:hAnsi="Times New Roman"/>
          <w:i/>
          <w:iCs/>
          <w:noProof/>
          <w:sz w:val="24"/>
          <w:szCs w:val="24"/>
        </w:rPr>
        <w:t>ACS Infectious Diseases</w:t>
      </w:r>
      <w:r w:rsidRPr="0055771A">
        <w:rPr>
          <w:rFonts w:ascii="Times New Roman" w:hAnsi="Times New Roman"/>
          <w:noProof/>
          <w:sz w:val="24"/>
          <w:szCs w:val="24"/>
        </w:rPr>
        <w:t xml:space="preserve">, </w:t>
      </w:r>
      <w:r w:rsidRPr="0055771A">
        <w:rPr>
          <w:rFonts w:ascii="Times New Roman" w:hAnsi="Times New Roman"/>
          <w:i/>
          <w:iCs/>
          <w:noProof/>
          <w:sz w:val="24"/>
          <w:szCs w:val="24"/>
        </w:rPr>
        <w:t>5</w:t>
      </w:r>
      <w:r w:rsidRPr="0055771A">
        <w:rPr>
          <w:rFonts w:ascii="Times New Roman" w:hAnsi="Times New Roman"/>
          <w:noProof/>
          <w:sz w:val="24"/>
          <w:szCs w:val="24"/>
        </w:rPr>
        <w:t>(3), 336–344. https://doi.org/10.1021/ACSINFECDIS.8B00369</w:t>
      </w:r>
    </w:p>
    <w:p w14:paraId="0ABDCAA4"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Pérez, J., Muñoz-Dorado, J., De La Rubia, T., &amp; Martínez, J. (2002). Biodegradation and biological treatments of cellulose, hemicellulose and lignin: an overview. </w:t>
      </w:r>
      <w:r w:rsidRPr="0055771A">
        <w:rPr>
          <w:rFonts w:ascii="Times New Roman" w:hAnsi="Times New Roman"/>
          <w:i/>
          <w:iCs/>
          <w:noProof/>
          <w:sz w:val="24"/>
          <w:szCs w:val="24"/>
        </w:rPr>
        <w:t>International Microbiology : The Official Journal of the Spanish Society for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5</w:t>
      </w:r>
      <w:r w:rsidRPr="0055771A">
        <w:rPr>
          <w:rFonts w:ascii="Times New Roman" w:hAnsi="Times New Roman"/>
          <w:noProof/>
          <w:sz w:val="24"/>
          <w:szCs w:val="24"/>
        </w:rPr>
        <w:t>(2), 53–63. https://doi.org/10.1007/S10123-002-0062-3</w:t>
      </w:r>
    </w:p>
    <w:p w14:paraId="2E13B6C4"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Peters, B. A., Wilson, M., Moran, U., Pavlick, A., Izsak, A., Wechter, T., Weber, J. S., Osman, I., &amp; Ahn, J. (2019). Relating the gut metagenome and metatranscriptome to immunotherapy responses in melanoma patients. </w:t>
      </w:r>
      <w:r w:rsidRPr="0055771A">
        <w:rPr>
          <w:rFonts w:ascii="Times New Roman" w:hAnsi="Times New Roman"/>
          <w:i/>
          <w:iCs/>
          <w:noProof/>
          <w:sz w:val="24"/>
          <w:szCs w:val="24"/>
        </w:rPr>
        <w:t>Genome Medicine</w:t>
      </w:r>
      <w:r w:rsidRPr="0055771A">
        <w:rPr>
          <w:rFonts w:ascii="Times New Roman" w:hAnsi="Times New Roman"/>
          <w:noProof/>
          <w:sz w:val="24"/>
          <w:szCs w:val="24"/>
        </w:rPr>
        <w:t xml:space="preserve">, </w:t>
      </w:r>
      <w:r w:rsidRPr="0055771A">
        <w:rPr>
          <w:rFonts w:ascii="Times New Roman" w:hAnsi="Times New Roman"/>
          <w:i/>
          <w:iCs/>
          <w:noProof/>
          <w:sz w:val="24"/>
          <w:szCs w:val="24"/>
        </w:rPr>
        <w:t>11</w:t>
      </w:r>
      <w:r w:rsidRPr="0055771A">
        <w:rPr>
          <w:rFonts w:ascii="Times New Roman" w:hAnsi="Times New Roman"/>
          <w:noProof/>
          <w:sz w:val="24"/>
          <w:szCs w:val="24"/>
        </w:rPr>
        <w:t>(1), 1–14. https://doi.org/10.1186/S13073-019-0672-4/FIGURES/5</w:t>
      </w:r>
    </w:p>
    <w:p w14:paraId="45575817"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Prange, A., &amp; Pröfrock, D. (2012). Inductively Coupled Plasma-Mass Spectrometry (ICP-MS) for Quantitative Analysis in Environmental and Life Sciences: A Review of Challenges, Solutions, and Trends. </w:t>
      </w:r>
      <w:r w:rsidRPr="0055771A">
        <w:rPr>
          <w:rFonts w:ascii="Times New Roman" w:hAnsi="Times New Roman"/>
          <w:i/>
          <w:iCs/>
          <w:noProof/>
          <w:sz w:val="24"/>
          <w:szCs w:val="24"/>
        </w:rPr>
        <w:t>Applied Spectroscopy, Vol. 66, Issue 8, Pp. 843-868</w:t>
      </w:r>
      <w:r w:rsidRPr="0055771A">
        <w:rPr>
          <w:rFonts w:ascii="Times New Roman" w:hAnsi="Times New Roman"/>
          <w:noProof/>
          <w:sz w:val="24"/>
          <w:szCs w:val="24"/>
        </w:rPr>
        <w:t xml:space="preserve">, </w:t>
      </w:r>
      <w:r w:rsidRPr="0055771A">
        <w:rPr>
          <w:rFonts w:ascii="Times New Roman" w:hAnsi="Times New Roman"/>
          <w:i/>
          <w:iCs/>
          <w:noProof/>
          <w:sz w:val="24"/>
          <w:szCs w:val="24"/>
        </w:rPr>
        <w:t>66</w:t>
      </w:r>
      <w:r w:rsidRPr="0055771A">
        <w:rPr>
          <w:rFonts w:ascii="Times New Roman" w:hAnsi="Times New Roman"/>
          <w:noProof/>
          <w:sz w:val="24"/>
          <w:szCs w:val="24"/>
        </w:rPr>
        <w:t>(8), 843–868. https://doi.org/10.1366/12-06681</w:t>
      </w:r>
    </w:p>
    <w:p w14:paraId="42DB50D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Qian, X. B., Chen, T., Xu, Y. P., Chen, L., Sun, F. X., Lu, M. P., &amp; Liu, Y. X. (2020). A guide to human microbiome research: study design, sample collection, and bioinformatics analysis. </w:t>
      </w:r>
      <w:r w:rsidRPr="0055771A">
        <w:rPr>
          <w:rFonts w:ascii="Times New Roman" w:hAnsi="Times New Roman"/>
          <w:i/>
          <w:iCs/>
          <w:noProof/>
          <w:sz w:val="24"/>
          <w:szCs w:val="24"/>
        </w:rPr>
        <w:t>Chinese Medical Journal</w:t>
      </w:r>
      <w:r w:rsidRPr="0055771A">
        <w:rPr>
          <w:rFonts w:ascii="Times New Roman" w:hAnsi="Times New Roman"/>
          <w:noProof/>
          <w:sz w:val="24"/>
          <w:szCs w:val="24"/>
        </w:rPr>
        <w:t xml:space="preserve">, </w:t>
      </w:r>
      <w:r w:rsidRPr="0055771A">
        <w:rPr>
          <w:rFonts w:ascii="Times New Roman" w:hAnsi="Times New Roman"/>
          <w:i/>
          <w:iCs/>
          <w:noProof/>
          <w:sz w:val="24"/>
          <w:szCs w:val="24"/>
        </w:rPr>
        <w:t>133</w:t>
      </w:r>
      <w:r w:rsidRPr="0055771A">
        <w:rPr>
          <w:rFonts w:ascii="Times New Roman" w:hAnsi="Times New Roman"/>
          <w:noProof/>
          <w:sz w:val="24"/>
          <w:szCs w:val="24"/>
        </w:rPr>
        <w:t>(15), 1844–1855. https://doi.org/10.1097/CM9.0000000000000871</w:t>
      </w:r>
    </w:p>
    <w:p w14:paraId="72B9CDFA"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Quast, C., Pruesse, E., Yilmaz, P., Gerken, J., Schweer, T., Yarza, P., Peplies, J., &amp; Glöckner, F. O. (2013). The SILVA ribosomal RNA gene database project: improved data processing and web-based tools. </w:t>
      </w:r>
      <w:r w:rsidRPr="0055771A">
        <w:rPr>
          <w:rFonts w:ascii="Times New Roman" w:hAnsi="Times New Roman"/>
          <w:i/>
          <w:iCs/>
          <w:noProof/>
          <w:sz w:val="24"/>
          <w:szCs w:val="24"/>
        </w:rPr>
        <w:t>Nucleic Acids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41</w:t>
      </w:r>
      <w:r w:rsidRPr="0055771A">
        <w:rPr>
          <w:rFonts w:ascii="Times New Roman" w:hAnsi="Times New Roman"/>
          <w:noProof/>
          <w:sz w:val="24"/>
          <w:szCs w:val="24"/>
        </w:rPr>
        <w:t>(Database issue), D590. https://doi.org/10.1093/NAR/GKS1219</w:t>
      </w:r>
    </w:p>
    <w:p w14:paraId="5D1FE9A7"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i/>
          <w:iCs/>
          <w:noProof/>
          <w:sz w:val="24"/>
          <w:szCs w:val="24"/>
        </w:rPr>
        <w:t>R10.3: the newest nanopore for high accuracy nanopore sequencing – now available in store</w:t>
      </w:r>
      <w:r w:rsidRPr="0055771A">
        <w:rPr>
          <w:rFonts w:ascii="Times New Roman" w:hAnsi="Times New Roman"/>
          <w:noProof/>
          <w:sz w:val="24"/>
          <w:szCs w:val="24"/>
        </w:rPr>
        <w:t>. (n.d.). Retrieved October 25, 2021, from https://nanoporetech.com/about-us/news/r103-newest-nanopore-high-accuracy-nanopore-sequencing-now-available-store</w:t>
      </w:r>
    </w:p>
    <w:p w14:paraId="2C5392FF"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Rehman, K. ur, Cai, M., Xiao, X., Zheng, L., Wang, H., Soomro, A. A., Zhou, Y., Li, W., Yu, Z., &amp; Zhang, J. (2017). Cellulose decomposition and larval biomass production from the co-</w:t>
      </w:r>
      <w:r w:rsidRPr="0055771A">
        <w:rPr>
          <w:rFonts w:ascii="Times New Roman" w:hAnsi="Times New Roman"/>
          <w:noProof/>
          <w:sz w:val="24"/>
          <w:szCs w:val="24"/>
        </w:rPr>
        <w:lastRenderedPageBreak/>
        <w:t xml:space="preserve">digestion of dairy manure and chicken manure by mini-livestock (Hermetia illucens L.). </w:t>
      </w:r>
      <w:r w:rsidRPr="0055771A">
        <w:rPr>
          <w:rFonts w:ascii="Times New Roman" w:hAnsi="Times New Roman"/>
          <w:i/>
          <w:iCs/>
          <w:noProof/>
          <w:sz w:val="24"/>
          <w:szCs w:val="24"/>
        </w:rPr>
        <w:t>Journal of Environmental Management</w:t>
      </w:r>
      <w:r w:rsidRPr="0055771A">
        <w:rPr>
          <w:rFonts w:ascii="Times New Roman" w:hAnsi="Times New Roman"/>
          <w:noProof/>
          <w:sz w:val="24"/>
          <w:szCs w:val="24"/>
        </w:rPr>
        <w:t xml:space="preserve">, </w:t>
      </w:r>
      <w:r w:rsidRPr="0055771A">
        <w:rPr>
          <w:rFonts w:ascii="Times New Roman" w:hAnsi="Times New Roman"/>
          <w:i/>
          <w:iCs/>
          <w:noProof/>
          <w:sz w:val="24"/>
          <w:szCs w:val="24"/>
        </w:rPr>
        <w:t>196</w:t>
      </w:r>
      <w:r w:rsidRPr="0055771A">
        <w:rPr>
          <w:rFonts w:ascii="Times New Roman" w:hAnsi="Times New Roman"/>
          <w:noProof/>
          <w:sz w:val="24"/>
          <w:szCs w:val="24"/>
        </w:rPr>
        <w:t>, 458–465. https://doi.org/10.1016/J.JENVMAN.2017.03.047</w:t>
      </w:r>
    </w:p>
    <w:p w14:paraId="1D3B069F"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Reimand, J., Isserlin, R., Voisin, V., Kucera, M., Tannus-Lopes, C., Rostamianfar, A., Wadi, L., Meyer, M., Wong, J., Xu, C., Merico, D., &amp; Bader, G. (2017). Pathway enrichment analysis of - omics data. </w:t>
      </w:r>
      <w:r w:rsidRPr="0055771A">
        <w:rPr>
          <w:rFonts w:ascii="Times New Roman" w:hAnsi="Times New Roman"/>
          <w:i/>
          <w:iCs/>
          <w:noProof/>
          <w:sz w:val="24"/>
          <w:szCs w:val="24"/>
        </w:rPr>
        <w:t>BioRxiv</w:t>
      </w:r>
      <w:r w:rsidRPr="0055771A">
        <w:rPr>
          <w:rFonts w:ascii="Times New Roman" w:hAnsi="Times New Roman"/>
          <w:noProof/>
          <w:sz w:val="24"/>
          <w:szCs w:val="24"/>
        </w:rPr>
        <w:t>, 232835. https://doi.org/10.1101/232835</w:t>
      </w:r>
    </w:p>
    <w:p w14:paraId="7C79CE4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Rhoads, A., &amp; Au, K. F. (2015). PacBio Sequencing and Its Applications. </w:t>
      </w:r>
      <w:r w:rsidRPr="0055771A">
        <w:rPr>
          <w:rFonts w:ascii="Times New Roman" w:hAnsi="Times New Roman"/>
          <w:i/>
          <w:iCs/>
          <w:noProof/>
          <w:sz w:val="24"/>
          <w:szCs w:val="24"/>
        </w:rPr>
        <w:t>Genomics, Proteomics and 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13</w:t>
      </w:r>
      <w:r w:rsidRPr="0055771A">
        <w:rPr>
          <w:rFonts w:ascii="Times New Roman" w:hAnsi="Times New Roman"/>
          <w:noProof/>
          <w:sz w:val="24"/>
          <w:szCs w:val="24"/>
        </w:rPr>
        <w:t>(5), 278–289. https://doi.org/10.1016/j.gpb.2015.08.002</w:t>
      </w:r>
    </w:p>
    <w:p w14:paraId="67EACBA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Ritchie, M. E., Phipson, B., Wu, D., Hu, Y., Law, C. W., Shi, W., &amp; Smyth, G. K. (2015). limma powers differential expression analyses for RNA-sequencing and microarray studies. </w:t>
      </w:r>
      <w:r w:rsidRPr="0055771A">
        <w:rPr>
          <w:rFonts w:ascii="Times New Roman" w:hAnsi="Times New Roman"/>
          <w:i/>
          <w:iCs/>
          <w:noProof/>
          <w:sz w:val="24"/>
          <w:szCs w:val="24"/>
        </w:rPr>
        <w:t>Nucleic Acids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43</w:t>
      </w:r>
      <w:r w:rsidRPr="0055771A">
        <w:rPr>
          <w:rFonts w:ascii="Times New Roman" w:hAnsi="Times New Roman"/>
          <w:noProof/>
          <w:sz w:val="24"/>
          <w:szCs w:val="24"/>
        </w:rPr>
        <w:t>(7), e47–e47. https://doi.org/10.1093/NAR/GKV007</w:t>
      </w:r>
    </w:p>
    <w:p w14:paraId="35930A40"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Robak, K., &amp; Balcerek, M. (2018). Review of second generation bioethanol production from residual biomass. In </w:t>
      </w:r>
      <w:r w:rsidRPr="0055771A">
        <w:rPr>
          <w:rFonts w:ascii="Times New Roman" w:hAnsi="Times New Roman"/>
          <w:i/>
          <w:iCs/>
          <w:noProof/>
          <w:sz w:val="24"/>
          <w:szCs w:val="24"/>
        </w:rPr>
        <w:t>Food Technology and Biotechnology</w:t>
      </w:r>
      <w:r w:rsidRPr="0055771A">
        <w:rPr>
          <w:rFonts w:ascii="Times New Roman" w:hAnsi="Times New Roman"/>
          <w:noProof/>
          <w:sz w:val="24"/>
          <w:szCs w:val="24"/>
        </w:rPr>
        <w:t xml:space="preserve"> (Vol. 56, Issue 2, pp. 174–187). University of Zagreb. https://doi.org/10.17113/ftb.56.02.18.5428</w:t>
      </w:r>
    </w:p>
    <w:p w14:paraId="64FD118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Robinson, M. D., McCarthy, D. J., &amp; Smyth, G. K. (2010). edgeR: a Bioconductor package for differential expression analysis of digital gene expression data. </w:t>
      </w:r>
      <w:r w:rsidRPr="0055771A">
        <w:rPr>
          <w:rFonts w:ascii="Times New Roman" w:hAnsi="Times New Roman"/>
          <w:i/>
          <w:iCs/>
          <w:noProof/>
          <w:sz w:val="24"/>
          <w:szCs w:val="24"/>
        </w:rPr>
        <w:t>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26</w:t>
      </w:r>
      <w:r w:rsidRPr="0055771A">
        <w:rPr>
          <w:rFonts w:ascii="Times New Roman" w:hAnsi="Times New Roman"/>
          <w:noProof/>
          <w:sz w:val="24"/>
          <w:szCs w:val="24"/>
        </w:rPr>
        <w:t>(1), 139. https://doi.org/10.1093/BIOINFORMATICS/BTP616</w:t>
      </w:r>
    </w:p>
    <w:p w14:paraId="5B95CDB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Rognes, T., Flouri, T., Nichols, B., Quince, C., &amp; Mahé, F. (2016). VSEARCH: a versatile open source tool for metagenomics. </w:t>
      </w:r>
      <w:r w:rsidRPr="0055771A">
        <w:rPr>
          <w:rFonts w:ascii="Times New Roman" w:hAnsi="Times New Roman"/>
          <w:i/>
          <w:iCs/>
          <w:noProof/>
          <w:sz w:val="24"/>
          <w:szCs w:val="24"/>
        </w:rPr>
        <w:t>PeerJ</w:t>
      </w:r>
      <w:r w:rsidRPr="0055771A">
        <w:rPr>
          <w:rFonts w:ascii="Times New Roman" w:hAnsi="Times New Roman"/>
          <w:noProof/>
          <w:sz w:val="24"/>
          <w:szCs w:val="24"/>
        </w:rPr>
        <w:t xml:space="preserve">, </w:t>
      </w:r>
      <w:r w:rsidRPr="0055771A">
        <w:rPr>
          <w:rFonts w:ascii="Times New Roman" w:hAnsi="Times New Roman"/>
          <w:i/>
          <w:iCs/>
          <w:noProof/>
          <w:sz w:val="24"/>
          <w:szCs w:val="24"/>
        </w:rPr>
        <w:t>4</w:t>
      </w:r>
      <w:r w:rsidRPr="0055771A">
        <w:rPr>
          <w:rFonts w:ascii="Times New Roman" w:hAnsi="Times New Roman"/>
          <w:noProof/>
          <w:sz w:val="24"/>
          <w:szCs w:val="24"/>
        </w:rPr>
        <w:t>(10). https://doi.org/10.7717/PEERJ.2584</w:t>
      </w:r>
    </w:p>
    <w:p w14:paraId="1D02D53B"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Rothe, M., &amp; Blaut, M. (2013). Evolution of the gut microbiota and the influence of diet. </w:t>
      </w:r>
      <w:r w:rsidRPr="0055771A">
        <w:rPr>
          <w:rFonts w:ascii="Times New Roman" w:hAnsi="Times New Roman"/>
          <w:i/>
          <w:iCs/>
          <w:noProof/>
          <w:sz w:val="24"/>
          <w:szCs w:val="24"/>
        </w:rPr>
        <w:t>Beneficial Microbes</w:t>
      </w:r>
      <w:r w:rsidRPr="0055771A">
        <w:rPr>
          <w:rFonts w:ascii="Times New Roman" w:hAnsi="Times New Roman"/>
          <w:noProof/>
          <w:sz w:val="24"/>
          <w:szCs w:val="24"/>
        </w:rPr>
        <w:t xml:space="preserve">, </w:t>
      </w:r>
      <w:r w:rsidRPr="0055771A">
        <w:rPr>
          <w:rFonts w:ascii="Times New Roman" w:hAnsi="Times New Roman"/>
          <w:i/>
          <w:iCs/>
          <w:noProof/>
          <w:sz w:val="24"/>
          <w:szCs w:val="24"/>
        </w:rPr>
        <w:t>4</w:t>
      </w:r>
      <w:r w:rsidRPr="0055771A">
        <w:rPr>
          <w:rFonts w:ascii="Times New Roman" w:hAnsi="Times New Roman"/>
          <w:noProof/>
          <w:sz w:val="24"/>
          <w:szCs w:val="24"/>
        </w:rPr>
        <w:t>(1), 31–37. https://doi.org/10.3920/BM2012.0029</w:t>
      </w:r>
    </w:p>
    <w:p w14:paraId="10BAFECB"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Sahlin, K., &amp; Mäkinen, V. (2021). Accurate spliced alignment of long RNA sequencing reads. </w:t>
      </w:r>
      <w:r w:rsidRPr="0055771A">
        <w:rPr>
          <w:rFonts w:ascii="Times New Roman" w:hAnsi="Times New Roman"/>
          <w:i/>
          <w:iCs/>
          <w:noProof/>
          <w:sz w:val="24"/>
          <w:szCs w:val="24"/>
        </w:rPr>
        <w:t>Bioinformatics</w:t>
      </w:r>
      <w:r w:rsidRPr="0055771A">
        <w:rPr>
          <w:rFonts w:ascii="Times New Roman" w:hAnsi="Times New Roman"/>
          <w:noProof/>
          <w:sz w:val="24"/>
          <w:szCs w:val="24"/>
        </w:rPr>
        <w:t>. https://doi.org/10.1093/BIOINFORMATICS/BTAB540</w:t>
      </w:r>
    </w:p>
    <w:p w14:paraId="70CD7AB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Sahlin, K., &amp; Medvedev, P. (2020). De Novo Clustering of Long-Read Transcriptome Data Using a Greedy, Quality Value-Based Algorithm. </w:t>
      </w:r>
      <w:r w:rsidRPr="0055771A">
        <w:rPr>
          <w:rFonts w:ascii="Times New Roman" w:hAnsi="Times New Roman"/>
          <w:i/>
          <w:iCs/>
          <w:noProof/>
          <w:sz w:val="24"/>
          <w:szCs w:val="24"/>
        </w:rPr>
        <w:t>Https://Home.Liebertpub.Com/Cmb</w:t>
      </w:r>
      <w:r w:rsidRPr="0055771A">
        <w:rPr>
          <w:rFonts w:ascii="Times New Roman" w:hAnsi="Times New Roman"/>
          <w:noProof/>
          <w:sz w:val="24"/>
          <w:szCs w:val="24"/>
        </w:rPr>
        <w:t xml:space="preserve">, </w:t>
      </w:r>
      <w:r w:rsidRPr="0055771A">
        <w:rPr>
          <w:rFonts w:ascii="Times New Roman" w:hAnsi="Times New Roman"/>
          <w:i/>
          <w:iCs/>
          <w:noProof/>
          <w:sz w:val="24"/>
          <w:szCs w:val="24"/>
        </w:rPr>
        <w:t>27</w:t>
      </w:r>
      <w:r w:rsidRPr="0055771A">
        <w:rPr>
          <w:rFonts w:ascii="Times New Roman" w:hAnsi="Times New Roman"/>
          <w:noProof/>
          <w:sz w:val="24"/>
          <w:szCs w:val="24"/>
        </w:rPr>
        <w:t>(4), 472–484. https://doi.org/10.1089/CMB.2019.0299</w:t>
      </w:r>
    </w:p>
    <w:p w14:paraId="15EA0844"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Sahlin, K., Sipos, B., James, P. L., &amp; Medvedev, P. (2021). Error correction enables use of Oxford Nanopore technology for reference-free transcriptome analysis. </w:t>
      </w:r>
      <w:r w:rsidRPr="0055771A">
        <w:rPr>
          <w:rFonts w:ascii="Times New Roman" w:hAnsi="Times New Roman"/>
          <w:i/>
          <w:iCs/>
          <w:noProof/>
          <w:sz w:val="24"/>
          <w:szCs w:val="24"/>
        </w:rPr>
        <w:t>Nature Communications</w:t>
      </w:r>
      <w:r w:rsidRPr="0055771A">
        <w:rPr>
          <w:rFonts w:ascii="Times New Roman" w:hAnsi="Times New Roman"/>
          <w:noProof/>
          <w:sz w:val="24"/>
          <w:szCs w:val="24"/>
        </w:rPr>
        <w:t xml:space="preserve">, </w:t>
      </w:r>
      <w:r w:rsidRPr="0055771A">
        <w:rPr>
          <w:rFonts w:ascii="Times New Roman" w:hAnsi="Times New Roman"/>
          <w:i/>
          <w:iCs/>
          <w:noProof/>
          <w:sz w:val="24"/>
          <w:szCs w:val="24"/>
        </w:rPr>
        <w:t>12</w:t>
      </w:r>
      <w:r w:rsidRPr="0055771A">
        <w:rPr>
          <w:rFonts w:ascii="Times New Roman" w:hAnsi="Times New Roman"/>
          <w:noProof/>
          <w:sz w:val="24"/>
          <w:szCs w:val="24"/>
        </w:rPr>
        <w:t>(1). https://doi.org/10.1038/S41467-020-20340-8</w:t>
      </w:r>
    </w:p>
    <w:p w14:paraId="4E4BD25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Salmela, L., &amp; Rivals, E. (2014). LoRDEC: accurate and efficient long read error correction. </w:t>
      </w:r>
      <w:r w:rsidRPr="0055771A">
        <w:rPr>
          <w:rFonts w:ascii="Times New Roman" w:hAnsi="Times New Roman"/>
          <w:i/>
          <w:iCs/>
          <w:noProof/>
          <w:sz w:val="24"/>
          <w:szCs w:val="24"/>
        </w:rPr>
        <w:t>Bioinformatics (Oxford, England)</w:t>
      </w:r>
      <w:r w:rsidRPr="0055771A">
        <w:rPr>
          <w:rFonts w:ascii="Times New Roman" w:hAnsi="Times New Roman"/>
          <w:noProof/>
          <w:sz w:val="24"/>
          <w:szCs w:val="24"/>
        </w:rPr>
        <w:t xml:space="preserve">, </w:t>
      </w:r>
      <w:r w:rsidRPr="0055771A">
        <w:rPr>
          <w:rFonts w:ascii="Times New Roman" w:hAnsi="Times New Roman"/>
          <w:i/>
          <w:iCs/>
          <w:noProof/>
          <w:sz w:val="24"/>
          <w:szCs w:val="24"/>
        </w:rPr>
        <w:t>30</w:t>
      </w:r>
      <w:r w:rsidRPr="0055771A">
        <w:rPr>
          <w:rFonts w:ascii="Times New Roman" w:hAnsi="Times New Roman"/>
          <w:noProof/>
          <w:sz w:val="24"/>
          <w:szCs w:val="24"/>
        </w:rPr>
        <w:t xml:space="preserve">(24), 3506–3514. </w:t>
      </w:r>
      <w:r w:rsidRPr="0055771A">
        <w:rPr>
          <w:rFonts w:ascii="Times New Roman" w:hAnsi="Times New Roman"/>
          <w:noProof/>
          <w:sz w:val="24"/>
          <w:szCs w:val="24"/>
        </w:rPr>
        <w:lastRenderedPageBreak/>
        <w:t>https://doi.org/10.1093/BIOINFORMATICS/BTU538</w:t>
      </w:r>
    </w:p>
    <w:p w14:paraId="4DD087C7"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Samayoa, A. C., Chen, W. T., &amp; Hwang, S. Y. (2016a). Survival and development of Hermetia illucens (Diptera: Stratiomyidae): A biodegradation agent of organic waste. </w:t>
      </w:r>
      <w:r w:rsidRPr="0055771A">
        <w:rPr>
          <w:rFonts w:ascii="Times New Roman" w:hAnsi="Times New Roman"/>
          <w:i/>
          <w:iCs/>
          <w:noProof/>
          <w:sz w:val="24"/>
          <w:szCs w:val="24"/>
        </w:rPr>
        <w:t>Journal of Economic Entomology</w:t>
      </w:r>
      <w:r w:rsidRPr="0055771A">
        <w:rPr>
          <w:rFonts w:ascii="Times New Roman" w:hAnsi="Times New Roman"/>
          <w:noProof/>
          <w:sz w:val="24"/>
          <w:szCs w:val="24"/>
        </w:rPr>
        <w:t xml:space="preserve">, </w:t>
      </w:r>
      <w:r w:rsidRPr="0055771A">
        <w:rPr>
          <w:rFonts w:ascii="Times New Roman" w:hAnsi="Times New Roman"/>
          <w:i/>
          <w:iCs/>
          <w:noProof/>
          <w:sz w:val="24"/>
          <w:szCs w:val="24"/>
        </w:rPr>
        <w:t>109</w:t>
      </w:r>
      <w:r w:rsidRPr="0055771A">
        <w:rPr>
          <w:rFonts w:ascii="Times New Roman" w:hAnsi="Times New Roman"/>
          <w:noProof/>
          <w:sz w:val="24"/>
          <w:szCs w:val="24"/>
        </w:rPr>
        <w:t>(6), 2580–2585. https://doi.org/10.1093/jee/tow201</w:t>
      </w:r>
    </w:p>
    <w:p w14:paraId="53F5BE06"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Samayoa, A. C., Chen, W. T., &amp; Hwang, S. Y. (2016b). Survival and development of Hermetia illucens (Diptera: Stratiomyidae): A biodegradation agent of organic waste. </w:t>
      </w:r>
      <w:r w:rsidRPr="0055771A">
        <w:rPr>
          <w:rFonts w:ascii="Times New Roman" w:hAnsi="Times New Roman"/>
          <w:i/>
          <w:iCs/>
          <w:noProof/>
          <w:sz w:val="24"/>
          <w:szCs w:val="24"/>
        </w:rPr>
        <w:t>Journal of Economic Entomology</w:t>
      </w:r>
      <w:r w:rsidRPr="0055771A">
        <w:rPr>
          <w:rFonts w:ascii="Times New Roman" w:hAnsi="Times New Roman"/>
          <w:noProof/>
          <w:sz w:val="24"/>
          <w:szCs w:val="24"/>
        </w:rPr>
        <w:t xml:space="preserve">, </w:t>
      </w:r>
      <w:r w:rsidRPr="0055771A">
        <w:rPr>
          <w:rFonts w:ascii="Times New Roman" w:hAnsi="Times New Roman"/>
          <w:i/>
          <w:iCs/>
          <w:noProof/>
          <w:sz w:val="24"/>
          <w:szCs w:val="24"/>
        </w:rPr>
        <w:t>109</w:t>
      </w:r>
      <w:r w:rsidRPr="0055771A">
        <w:rPr>
          <w:rFonts w:ascii="Times New Roman" w:hAnsi="Times New Roman"/>
          <w:noProof/>
          <w:sz w:val="24"/>
          <w:szCs w:val="24"/>
        </w:rPr>
        <w:t>(6), 2580–2585. https://doi.org/10.1093/jee/tow201</w:t>
      </w:r>
    </w:p>
    <w:p w14:paraId="1587D921"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Schloss, P. D., Delalibera, I., Handelsman, J., &amp; Raffa, K. F. (2006). Bacteria associated with the guts of two wood-boring beetles: Anoplophora glabripennis and Saperda vestita (Cerambycidae). </w:t>
      </w:r>
      <w:r w:rsidRPr="0055771A">
        <w:rPr>
          <w:rFonts w:ascii="Times New Roman" w:hAnsi="Times New Roman"/>
          <w:i/>
          <w:iCs/>
          <w:noProof/>
          <w:sz w:val="24"/>
          <w:szCs w:val="24"/>
        </w:rPr>
        <w:t>Environmental Entomology</w:t>
      </w:r>
      <w:r w:rsidRPr="0055771A">
        <w:rPr>
          <w:rFonts w:ascii="Times New Roman" w:hAnsi="Times New Roman"/>
          <w:noProof/>
          <w:sz w:val="24"/>
          <w:szCs w:val="24"/>
        </w:rPr>
        <w:t xml:space="preserve">, </w:t>
      </w:r>
      <w:r w:rsidRPr="0055771A">
        <w:rPr>
          <w:rFonts w:ascii="Times New Roman" w:hAnsi="Times New Roman"/>
          <w:i/>
          <w:iCs/>
          <w:noProof/>
          <w:sz w:val="24"/>
          <w:szCs w:val="24"/>
        </w:rPr>
        <w:t>35</w:t>
      </w:r>
      <w:r w:rsidRPr="0055771A">
        <w:rPr>
          <w:rFonts w:ascii="Times New Roman" w:hAnsi="Times New Roman"/>
          <w:noProof/>
          <w:sz w:val="24"/>
          <w:szCs w:val="24"/>
        </w:rPr>
        <w:t>(3), 625–629. https://doi.org/10.1603/0046-225X-35.3.625</w:t>
      </w:r>
    </w:p>
    <w:p w14:paraId="17A17E8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Seshadri, R., Leahy, S. C., Attwood, G. T., Teh, K. H., Lambie, S. C., Cookson, A. L., Eloe-Fadrosh, E. A., Pavlopoulos, G. A., Hadjithomas, M., Varghese, N. J., Paez-Espino, D., Perry, R., Henderson, G., Creevey, C. J., Terrapon, N., Lapebie, P., Drula, E., Lombard, V., Rubin, E., … Cerón Cucchi, M. (2018). Cultivation and sequencing of rumen microbiome members from the Hungate1000 Collection. </w:t>
      </w:r>
      <w:r w:rsidRPr="0055771A">
        <w:rPr>
          <w:rFonts w:ascii="Times New Roman" w:hAnsi="Times New Roman"/>
          <w:i/>
          <w:iCs/>
          <w:noProof/>
          <w:sz w:val="24"/>
          <w:szCs w:val="24"/>
        </w:rPr>
        <w:t>Nature Biotechnology</w:t>
      </w:r>
      <w:r w:rsidRPr="0055771A">
        <w:rPr>
          <w:rFonts w:ascii="Times New Roman" w:hAnsi="Times New Roman"/>
          <w:noProof/>
          <w:sz w:val="24"/>
          <w:szCs w:val="24"/>
        </w:rPr>
        <w:t xml:space="preserve">, </w:t>
      </w:r>
      <w:r w:rsidRPr="0055771A">
        <w:rPr>
          <w:rFonts w:ascii="Times New Roman" w:hAnsi="Times New Roman"/>
          <w:i/>
          <w:iCs/>
          <w:noProof/>
          <w:sz w:val="24"/>
          <w:szCs w:val="24"/>
        </w:rPr>
        <w:t>36</w:t>
      </w:r>
      <w:r w:rsidRPr="0055771A">
        <w:rPr>
          <w:rFonts w:ascii="Times New Roman" w:hAnsi="Times New Roman"/>
          <w:noProof/>
          <w:sz w:val="24"/>
          <w:szCs w:val="24"/>
        </w:rPr>
        <w:t>(4), 359–367. https://doi.org/10.1038/nbt.4110</w:t>
      </w:r>
    </w:p>
    <w:p w14:paraId="297F31E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Setia, M. (2016). Methodology Series Module 5: Sampling Strategies. </w:t>
      </w:r>
      <w:r w:rsidRPr="0055771A">
        <w:rPr>
          <w:rFonts w:ascii="Times New Roman" w:hAnsi="Times New Roman"/>
          <w:i/>
          <w:iCs/>
          <w:noProof/>
          <w:sz w:val="24"/>
          <w:szCs w:val="24"/>
        </w:rPr>
        <w:t>Indian Journal of Dermatology</w:t>
      </w:r>
      <w:r w:rsidRPr="0055771A">
        <w:rPr>
          <w:rFonts w:ascii="Times New Roman" w:hAnsi="Times New Roman"/>
          <w:noProof/>
          <w:sz w:val="24"/>
          <w:szCs w:val="24"/>
        </w:rPr>
        <w:t xml:space="preserve">, </w:t>
      </w:r>
      <w:r w:rsidRPr="0055771A">
        <w:rPr>
          <w:rFonts w:ascii="Times New Roman" w:hAnsi="Times New Roman"/>
          <w:i/>
          <w:iCs/>
          <w:noProof/>
          <w:sz w:val="24"/>
          <w:szCs w:val="24"/>
        </w:rPr>
        <w:t>61</w:t>
      </w:r>
      <w:r w:rsidRPr="0055771A">
        <w:rPr>
          <w:rFonts w:ascii="Times New Roman" w:hAnsi="Times New Roman"/>
          <w:noProof/>
          <w:sz w:val="24"/>
          <w:szCs w:val="24"/>
        </w:rPr>
        <w:t>(5), 505. https://doi.org/10.4103/0019-5154.190118</w:t>
      </w:r>
    </w:p>
    <w:p w14:paraId="0FAAE568"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Shakya, M., Lo, C. C., &amp; Chain, P. S. G. (2019). Advances and challenges in metatranscriptomic analysis. </w:t>
      </w:r>
      <w:r w:rsidRPr="0055771A">
        <w:rPr>
          <w:rFonts w:ascii="Times New Roman" w:hAnsi="Times New Roman"/>
          <w:i/>
          <w:iCs/>
          <w:noProof/>
          <w:sz w:val="24"/>
          <w:szCs w:val="24"/>
        </w:rPr>
        <w:t>Frontiers in Genetics</w:t>
      </w:r>
      <w:r w:rsidRPr="0055771A">
        <w:rPr>
          <w:rFonts w:ascii="Times New Roman" w:hAnsi="Times New Roman"/>
          <w:noProof/>
          <w:sz w:val="24"/>
          <w:szCs w:val="24"/>
        </w:rPr>
        <w:t xml:space="preserve">, </w:t>
      </w:r>
      <w:r w:rsidRPr="0055771A">
        <w:rPr>
          <w:rFonts w:ascii="Times New Roman" w:hAnsi="Times New Roman"/>
          <w:i/>
          <w:iCs/>
          <w:noProof/>
          <w:sz w:val="24"/>
          <w:szCs w:val="24"/>
        </w:rPr>
        <w:t>10</w:t>
      </w:r>
      <w:r w:rsidRPr="0055771A">
        <w:rPr>
          <w:rFonts w:ascii="Times New Roman" w:hAnsi="Times New Roman"/>
          <w:noProof/>
          <w:sz w:val="24"/>
          <w:szCs w:val="24"/>
        </w:rPr>
        <w:t>(SEP), 904. https://doi.org/10.3389/FGENE.2019.00904/BIBTEX</w:t>
      </w:r>
    </w:p>
    <w:p w14:paraId="2A2F82E0"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Shelomi, M., Wu, M. K., Chen, S. M., Huang, J. J., &amp; Burke, C. G. (2020). Microbes Associated With Black Soldier Fly (Diptera: Stratiomiidae) Degradation of Food Waste. </w:t>
      </w:r>
      <w:r w:rsidRPr="0055771A">
        <w:rPr>
          <w:rFonts w:ascii="Times New Roman" w:hAnsi="Times New Roman"/>
          <w:i/>
          <w:iCs/>
          <w:noProof/>
          <w:sz w:val="24"/>
          <w:szCs w:val="24"/>
        </w:rPr>
        <w:t>Environmental Entomology</w:t>
      </w:r>
      <w:r w:rsidRPr="0055771A">
        <w:rPr>
          <w:rFonts w:ascii="Times New Roman" w:hAnsi="Times New Roman"/>
          <w:noProof/>
          <w:sz w:val="24"/>
          <w:szCs w:val="24"/>
        </w:rPr>
        <w:t xml:space="preserve">, </w:t>
      </w:r>
      <w:r w:rsidRPr="0055771A">
        <w:rPr>
          <w:rFonts w:ascii="Times New Roman" w:hAnsi="Times New Roman"/>
          <w:i/>
          <w:iCs/>
          <w:noProof/>
          <w:sz w:val="24"/>
          <w:szCs w:val="24"/>
        </w:rPr>
        <w:t>49</w:t>
      </w:r>
      <w:r w:rsidRPr="0055771A">
        <w:rPr>
          <w:rFonts w:ascii="Times New Roman" w:hAnsi="Times New Roman"/>
          <w:noProof/>
          <w:sz w:val="24"/>
          <w:szCs w:val="24"/>
        </w:rPr>
        <w:t>(2), 405–411. https://doi.org/10.1093/ee/nvz164</w:t>
      </w:r>
    </w:p>
    <w:p w14:paraId="7BBC98C6"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Sheppard, D. C., Tomberlin, J. K., Joyce, J. A., Kiser, B. C., &amp; Sumner, S. M. (2002). Rearing Methods for the Black Soldier Fly (Diptera: Stratiomyidae): Table 1. </w:t>
      </w:r>
      <w:r w:rsidRPr="0055771A">
        <w:rPr>
          <w:rFonts w:ascii="Times New Roman" w:hAnsi="Times New Roman"/>
          <w:i/>
          <w:iCs/>
          <w:noProof/>
          <w:sz w:val="24"/>
          <w:szCs w:val="24"/>
        </w:rPr>
        <w:t>Journal of Medical Entomology</w:t>
      </w:r>
      <w:r w:rsidRPr="0055771A">
        <w:rPr>
          <w:rFonts w:ascii="Times New Roman" w:hAnsi="Times New Roman"/>
          <w:noProof/>
          <w:sz w:val="24"/>
          <w:szCs w:val="24"/>
        </w:rPr>
        <w:t xml:space="preserve">, </w:t>
      </w:r>
      <w:r w:rsidRPr="0055771A">
        <w:rPr>
          <w:rFonts w:ascii="Times New Roman" w:hAnsi="Times New Roman"/>
          <w:i/>
          <w:iCs/>
          <w:noProof/>
          <w:sz w:val="24"/>
          <w:szCs w:val="24"/>
        </w:rPr>
        <w:t>39</w:t>
      </w:r>
      <w:r w:rsidRPr="0055771A">
        <w:rPr>
          <w:rFonts w:ascii="Times New Roman" w:hAnsi="Times New Roman"/>
          <w:noProof/>
          <w:sz w:val="24"/>
          <w:szCs w:val="24"/>
        </w:rPr>
        <w:t>(4), 695–698. https://doi.org/10.1603/0022-2585-39.4.695</w:t>
      </w:r>
    </w:p>
    <w:p w14:paraId="0D3DD620"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Shulami, S., Raz-Pasteur, A., Tabachnikov, O., Gilead-Gropper, S., Shner, I., &amp; Shoham, Y. (2011). The L-Arabinan utilization system of Geobacillus stearothermophilus. </w:t>
      </w:r>
      <w:r w:rsidRPr="0055771A">
        <w:rPr>
          <w:rFonts w:ascii="Times New Roman" w:hAnsi="Times New Roman"/>
          <w:i/>
          <w:iCs/>
          <w:noProof/>
          <w:sz w:val="24"/>
          <w:szCs w:val="24"/>
        </w:rPr>
        <w:t>Journal of Bacteriology</w:t>
      </w:r>
      <w:r w:rsidRPr="0055771A">
        <w:rPr>
          <w:rFonts w:ascii="Times New Roman" w:hAnsi="Times New Roman"/>
          <w:noProof/>
          <w:sz w:val="24"/>
          <w:szCs w:val="24"/>
        </w:rPr>
        <w:t xml:space="preserve">, </w:t>
      </w:r>
      <w:r w:rsidRPr="0055771A">
        <w:rPr>
          <w:rFonts w:ascii="Times New Roman" w:hAnsi="Times New Roman"/>
          <w:i/>
          <w:iCs/>
          <w:noProof/>
          <w:sz w:val="24"/>
          <w:szCs w:val="24"/>
        </w:rPr>
        <w:t>193</w:t>
      </w:r>
      <w:r w:rsidRPr="0055771A">
        <w:rPr>
          <w:rFonts w:ascii="Times New Roman" w:hAnsi="Times New Roman"/>
          <w:noProof/>
          <w:sz w:val="24"/>
          <w:szCs w:val="24"/>
        </w:rPr>
        <w:t>(11), 2838–2850. https://doi.org/10.1128/JB.00222-11</w:t>
      </w:r>
    </w:p>
    <w:p w14:paraId="184C3636"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lastRenderedPageBreak/>
        <w:t xml:space="preserve">Shumo, M., Osuga, I. M., Khamis, F. M., Tanga, C. M., Fiaboe, K. K. M., Subramanian, S., Ekesi, S., van Huis, A., &amp; Borgemeister, C. (2019). The nutritive value of black soldier fly larvae reared on common organic waste streams in Kenya. </w:t>
      </w:r>
      <w:r w:rsidRPr="0055771A">
        <w:rPr>
          <w:rFonts w:ascii="Times New Roman" w:hAnsi="Times New Roman"/>
          <w:i/>
          <w:iCs/>
          <w:noProof/>
          <w:sz w:val="24"/>
          <w:szCs w:val="24"/>
        </w:rPr>
        <w:t>Scientific Reports 2019 9:1</w:t>
      </w:r>
      <w:r w:rsidRPr="0055771A">
        <w:rPr>
          <w:rFonts w:ascii="Times New Roman" w:hAnsi="Times New Roman"/>
          <w:noProof/>
          <w:sz w:val="24"/>
          <w:szCs w:val="24"/>
        </w:rPr>
        <w:t xml:space="preserve">, </w:t>
      </w:r>
      <w:r w:rsidRPr="0055771A">
        <w:rPr>
          <w:rFonts w:ascii="Times New Roman" w:hAnsi="Times New Roman"/>
          <w:i/>
          <w:iCs/>
          <w:noProof/>
          <w:sz w:val="24"/>
          <w:szCs w:val="24"/>
        </w:rPr>
        <w:t>9</w:t>
      </w:r>
      <w:r w:rsidRPr="0055771A">
        <w:rPr>
          <w:rFonts w:ascii="Times New Roman" w:hAnsi="Times New Roman"/>
          <w:noProof/>
          <w:sz w:val="24"/>
          <w:szCs w:val="24"/>
        </w:rPr>
        <w:t>(1), 1–13. https://doi.org/10.1038/s41598-019-46603-z</w:t>
      </w:r>
    </w:p>
    <w:p w14:paraId="3EC86C04"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Srivastava, N., Mishra, P. K., &amp; Upadhyay, S. N. (2020). Significance of lignocellulosic biomass waste in the biofuel production process. </w:t>
      </w:r>
      <w:r w:rsidRPr="0055771A">
        <w:rPr>
          <w:rFonts w:ascii="Times New Roman" w:hAnsi="Times New Roman"/>
          <w:i/>
          <w:iCs/>
          <w:noProof/>
          <w:sz w:val="24"/>
          <w:szCs w:val="24"/>
        </w:rPr>
        <w:t>Industrial Enzymes for Biofuels Production</w:t>
      </w:r>
      <w:r w:rsidRPr="0055771A">
        <w:rPr>
          <w:rFonts w:ascii="Times New Roman" w:hAnsi="Times New Roman"/>
          <w:noProof/>
          <w:sz w:val="24"/>
          <w:szCs w:val="24"/>
        </w:rPr>
        <w:t>, 1–18. https://doi.org/10.1016/B978-0-12-821010-9.00001-2</w:t>
      </w:r>
    </w:p>
    <w:p w14:paraId="29E4AA5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Stiller, M., Knapp, M., Stenzel, U., Hofreiter, M., &amp; Meyer, M. (2009). Direct multiplex sequencing (DMPS)—a novel method for targeted high-throughput sequencing of ancient and highly degraded DNA. </w:t>
      </w:r>
      <w:r w:rsidRPr="0055771A">
        <w:rPr>
          <w:rFonts w:ascii="Times New Roman" w:hAnsi="Times New Roman"/>
          <w:i/>
          <w:iCs/>
          <w:noProof/>
          <w:sz w:val="24"/>
          <w:szCs w:val="24"/>
        </w:rPr>
        <w:t>Genome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19</w:t>
      </w:r>
      <w:r w:rsidRPr="0055771A">
        <w:rPr>
          <w:rFonts w:ascii="Times New Roman" w:hAnsi="Times New Roman"/>
          <w:noProof/>
          <w:sz w:val="24"/>
          <w:szCs w:val="24"/>
        </w:rPr>
        <w:t>(10), 1843. https://doi.org/10.1101/GR.095760.109</w:t>
      </w:r>
    </w:p>
    <w:p w14:paraId="4467EA74"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Suib, S. L. (2013). New and Future Developments in Catalysis: Catalytic Biomass Conversion. </w:t>
      </w:r>
      <w:r w:rsidRPr="0055771A">
        <w:rPr>
          <w:rFonts w:ascii="Times New Roman" w:hAnsi="Times New Roman"/>
          <w:i/>
          <w:iCs/>
          <w:noProof/>
          <w:sz w:val="24"/>
          <w:szCs w:val="24"/>
        </w:rPr>
        <w:t>New and Future Developments in Catalysis: Catalytic Biomass Conversion</w:t>
      </w:r>
      <w:r w:rsidRPr="0055771A">
        <w:rPr>
          <w:rFonts w:ascii="Times New Roman" w:hAnsi="Times New Roman"/>
          <w:noProof/>
          <w:sz w:val="24"/>
          <w:szCs w:val="24"/>
        </w:rPr>
        <w:t>, 1–400. https://doi.org/10.1016/C2010-0-68566-X</w:t>
      </w:r>
    </w:p>
    <w:p w14:paraId="619A40FA"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Tanga, C. M., Waweru, J. W., Tola, Y. H., Onyoni, A. A., Khamis, F. M., Ekesi, S., &amp; Paredes, J. C. (2021). Organic Waste Substrates Induce Important Shifts in Gut Microbiota of Black Soldier Fly (Hermetia illucens L.): Coexistence of Conserved, Variable, and Potential Pathogenic Microbes. </w:t>
      </w:r>
      <w:r w:rsidRPr="0055771A">
        <w:rPr>
          <w:rFonts w:ascii="Times New Roman" w:hAnsi="Times New Roman"/>
          <w:i/>
          <w:iCs/>
          <w:noProof/>
          <w:sz w:val="24"/>
          <w:szCs w:val="24"/>
        </w:rPr>
        <w:t>Frontiers in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12</w:t>
      </w:r>
      <w:r w:rsidRPr="0055771A">
        <w:rPr>
          <w:rFonts w:ascii="Times New Roman" w:hAnsi="Times New Roman"/>
          <w:noProof/>
          <w:sz w:val="24"/>
          <w:szCs w:val="24"/>
        </w:rPr>
        <w:t>. https://doi.org/10.3389/fmicb.2021.635881</w:t>
      </w:r>
    </w:p>
    <w:p w14:paraId="75BB92A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Tannock, G. W. (1999). Analysis of the intestinal microflora: a renaissance. </w:t>
      </w:r>
      <w:r w:rsidRPr="0055771A">
        <w:rPr>
          <w:rFonts w:ascii="Times New Roman" w:hAnsi="Times New Roman"/>
          <w:i/>
          <w:iCs/>
          <w:noProof/>
          <w:sz w:val="24"/>
          <w:szCs w:val="24"/>
        </w:rPr>
        <w:t>Antonie van Leeuwenhoek 1999 76:1</w:t>
      </w:r>
      <w:r w:rsidRPr="0055771A">
        <w:rPr>
          <w:rFonts w:ascii="Times New Roman" w:hAnsi="Times New Roman"/>
          <w:noProof/>
          <w:sz w:val="24"/>
          <w:szCs w:val="24"/>
        </w:rPr>
        <w:t xml:space="preserve">, </w:t>
      </w:r>
      <w:r w:rsidRPr="0055771A">
        <w:rPr>
          <w:rFonts w:ascii="Times New Roman" w:hAnsi="Times New Roman"/>
          <w:i/>
          <w:iCs/>
          <w:noProof/>
          <w:sz w:val="24"/>
          <w:szCs w:val="24"/>
        </w:rPr>
        <w:t>76</w:t>
      </w:r>
      <w:r w:rsidRPr="0055771A">
        <w:rPr>
          <w:rFonts w:ascii="Times New Roman" w:hAnsi="Times New Roman"/>
          <w:noProof/>
          <w:sz w:val="24"/>
          <w:szCs w:val="24"/>
        </w:rPr>
        <w:t>(1), 265–278. https://doi.org/10.1023/A:1002038308506</w:t>
      </w:r>
    </w:p>
    <w:p w14:paraId="37F7119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Tatusova, T., Ciufo, S., Fedorov, B., O’Neill, K., &amp; Tolstoy, I. (2014). RefSeq microbial genomes database: new representation and annotation strategy. </w:t>
      </w:r>
      <w:r w:rsidRPr="0055771A">
        <w:rPr>
          <w:rFonts w:ascii="Times New Roman" w:hAnsi="Times New Roman"/>
          <w:i/>
          <w:iCs/>
          <w:noProof/>
          <w:sz w:val="24"/>
          <w:szCs w:val="24"/>
        </w:rPr>
        <w:t>Nucleic Acids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42</w:t>
      </w:r>
      <w:r w:rsidRPr="0055771A">
        <w:rPr>
          <w:rFonts w:ascii="Times New Roman" w:hAnsi="Times New Roman"/>
          <w:noProof/>
          <w:sz w:val="24"/>
          <w:szCs w:val="24"/>
        </w:rPr>
        <w:t>(Database issue). https://doi.org/10.1093/NAR/GKT1274</w:t>
      </w:r>
    </w:p>
    <w:p w14:paraId="1C6A11B1"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Tegtmeier, D., Hurka, S., Mihajlovic, S., Bodenschatz, M., Schlimbach, S., &amp; Vilcinskas, A. (2021). Culture-independent and culture-dependent characterization of the black soldier fly gut microbiome reveals a large proportion of culturable bacteria with potential for industrial applications. </w:t>
      </w:r>
      <w:r w:rsidRPr="0055771A">
        <w:rPr>
          <w:rFonts w:ascii="Times New Roman" w:hAnsi="Times New Roman"/>
          <w:i/>
          <w:iCs/>
          <w:noProof/>
          <w:sz w:val="24"/>
          <w:szCs w:val="24"/>
        </w:rPr>
        <w:t>Microorganisms</w:t>
      </w:r>
      <w:r w:rsidRPr="0055771A">
        <w:rPr>
          <w:rFonts w:ascii="Times New Roman" w:hAnsi="Times New Roman"/>
          <w:noProof/>
          <w:sz w:val="24"/>
          <w:szCs w:val="24"/>
        </w:rPr>
        <w:t xml:space="preserve">, </w:t>
      </w:r>
      <w:r w:rsidRPr="0055771A">
        <w:rPr>
          <w:rFonts w:ascii="Times New Roman" w:hAnsi="Times New Roman"/>
          <w:i/>
          <w:iCs/>
          <w:noProof/>
          <w:sz w:val="24"/>
          <w:szCs w:val="24"/>
        </w:rPr>
        <w:t>9</w:t>
      </w:r>
      <w:r w:rsidRPr="0055771A">
        <w:rPr>
          <w:rFonts w:ascii="Times New Roman" w:hAnsi="Times New Roman"/>
          <w:noProof/>
          <w:sz w:val="24"/>
          <w:szCs w:val="24"/>
        </w:rPr>
        <w:t>(8). https://doi.org/10.3390/microorganisms9081642</w:t>
      </w:r>
    </w:p>
    <w:p w14:paraId="2C356C3F"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Terrapon, N., Lombard, V., Drula, É., Lapébie, P., Al-Masaudi, S., Gilbert, H. J., &amp; Henrissat, B. (2018). PULDB: the expanded database of Polysaccharide Utilization Loci. </w:t>
      </w:r>
      <w:r w:rsidRPr="0055771A">
        <w:rPr>
          <w:rFonts w:ascii="Times New Roman" w:hAnsi="Times New Roman"/>
          <w:i/>
          <w:iCs/>
          <w:noProof/>
          <w:sz w:val="24"/>
          <w:szCs w:val="24"/>
        </w:rPr>
        <w:t>Nucleic Acids Research</w:t>
      </w:r>
      <w:r w:rsidRPr="0055771A">
        <w:rPr>
          <w:rFonts w:ascii="Times New Roman" w:hAnsi="Times New Roman"/>
          <w:noProof/>
          <w:sz w:val="24"/>
          <w:szCs w:val="24"/>
        </w:rPr>
        <w:t xml:space="preserve">, </w:t>
      </w:r>
      <w:r w:rsidRPr="0055771A">
        <w:rPr>
          <w:rFonts w:ascii="Times New Roman" w:hAnsi="Times New Roman"/>
          <w:i/>
          <w:iCs/>
          <w:noProof/>
          <w:sz w:val="24"/>
          <w:szCs w:val="24"/>
        </w:rPr>
        <w:t>46</w:t>
      </w:r>
      <w:r w:rsidRPr="0055771A">
        <w:rPr>
          <w:rFonts w:ascii="Times New Roman" w:hAnsi="Times New Roman"/>
          <w:noProof/>
          <w:sz w:val="24"/>
          <w:szCs w:val="24"/>
        </w:rPr>
        <w:t>(D1), D677–D683. https://doi.org/10.1093/NAR/GKX1022</w:t>
      </w:r>
    </w:p>
    <w:p w14:paraId="18868887"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lastRenderedPageBreak/>
        <w:t xml:space="preserve">Terrapon, N., Lombard, V., Gilbert, H. J., &amp; Henrissat, B. (2015). Automatic prediction of polysaccharide utilization loci in Bacteroidetes species. </w:t>
      </w:r>
      <w:r w:rsidRPr="0055771A">
        <w:rPr>
          <w:rFonts w:ascii="Times New Roman" w:hAnsi="Times New Roman"/>
          <w:i/>
          <w:iCs/>
          <w:noProof/>
          <w:sz w:val="24"/>
          <w:szCs w:val="24"/>
        </w:rPr>
        <w:t>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31</w:t>
      </w:r>
      <w:r w:rsidRPr="0055771A">
        <w:rPr>
          <w:rFonts w:ascii="Times New Roman" w:hAnsi="Times New Roman"/>
          <w:noProof/>
          <w:sz w:val="24"/>
          <w:szCs w:val="24"/>
        </w:rPr>
        <w:t>(5), 647–655. https://doi.org/10.1093/BIOINFORMATICS/BTU716</w:t>
      </w:r>
    </w:p>
    <w:p w14:paraId="7C305C2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Tingley, J. P., Low, K. E., Xing, X., &amp; Abbott, D. W. (2021). Combined whole cell wall analysis and streamlined in silico carbohydrate-active enzyme discovery to improve biocatalytic conversion of agricultural crop residues. </w:t>
      </w:r>
      <w:r w:rsidRPr="0055771A">
        <w:rPr>
          <w:rFonts w:ascii="Times New Roman" w:hAnsi="Times New Roman"/>
          <w:i/>
          <w:iCs/>
          <w:noProof/>
          <w:sz w:val="24"/>
          <w:szCs w:val="24"/>
        </w:rPr>
        <w:t>Biotechnology for Biofuels</w:t>
      </w:r>
      <w:r w:rsidRPr="0055771A">
        <w:rPr>
          <w:rFonts w:ascii="Times New Roman" w:hAnsi="Times New Roman"/>
          <w:noProof/>
          <w:sz w:val="24"/>
          <w:szCs w:val="24"/>
        </w:rPr>
        <w:t xml:space="preserve">, </w:t>
      </w:r>
      <w:r w:rsidRPr="0055771A">
        <w:rPr>
          <w:rFonts w:ascii="Times New Roman" w:hAnsi="Times New Roman"/>
          <w:i/>
          <w:iCs/>
          <w:noProof/>
          <w:sz w:val="24"/>
          <w:szCs w:val="24"/>
        </w:rPr>
        <w:t>14</w:t>
      </w:r>
      <w:r w:rsidRPr="0055771A">
        <w:rPr>
          <w:rFonts w:ascii="Times New Roman" w:hAnsi="Times New Roman"/>
          <w:noProof/>
          <w:sz w:val="24"/>
          <w:szCs w:val="24"/>
        </w:rPr>
        <w:t>(1), 1–19. https://doi.org/10.1186/S13068-020-01869-8/FIGURES/5</w:t>
      </w:r>
    </w:p>
    <w:p w14:paraId="664B944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Van Soest, P. J. (1966). Nonnutritive Residues: A System of Analysis for the Replacement of Crude Fiber. </w:t>
      </w:r>
      <w:r w:rsidRPr="0055771A">
        <w:rPr>
          <w:rFonts w:ascii="Times New Roman" w:hAnsi="Times New Roman"/>
          <w:i/>
          <w:iCs/>
          <w:noProof/>
          <w:sz w:val="24"/>
          <w:szCs w:val="24"/>
        </w:rPr>
        <w:t>Journal of AOAC INTERNATIONAL</w:t>
      </w:r>
      <w:r w:rsidRPr="0055771A">
        <w:rPr>
          <w:rFonts w:ascii="Times New Roman" w:hAnsi="Times New Roman"/>
          <w:noProof/>
          <w:sz w:val="24"/>
          <w:szCs w:val="24"/>
        </w:rPr>
        <w:t xml:space="preserve">, </w:t>
      </w:r>
      <w:r w:rsidRPr="0055771A">
        <w:rPr>
          <w:rFonts w:ascii="Times New Roman" w:hAnsi="Times New Roman"/>
          <w:i/>
          <w:iCs/>
          <w:noProof/>
          <w:sz w:val="24"/>
          <w:szCs w:val="24"/>
        </w:rPr>
        <w:t>49</w:t>
      </w:r>
      <w:r w:rsidRPr="0055771A">
        <w:rPr>
          <w:rFonts w:ascii="Times New Roman" w:hAnsi="Times New Roman"/>
          <w:noProof/>
          <w:sz w:val="24"/>
          <w:szCs w:val="24"/>
        </w:rPr>
        <w:t>(3), 546–551. https://doi.org/10.1093/JAOAC/49.3.546</w:t>
      </w:r>
    </w:p>
    <w:p w14:paraId="7C84B22C"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Wagner, B. D., Grunwald, G. K., Zerbe, G. O., Mikulich-Gilbertson, S. K., Robertson, C. E., Zemanick, E. T., &amp; Harris, J. K. (2018). On the use of diversity measures in longitudinal sequencing studies of microbial communities. </w:t>
      </w:r>
      <w:r w:rsidRPr="0055771A">
        <w:rPr>
          <w:rFonts w:ascii="Times New Roman" w:hAnsi="Times New Roman"/>
          <w:i/>
          <w:iCs/>
          <w:noProof/>
          <w:sz w:val="24"/>
          <w:szCs w:val="24"/>
        </w:rPr>
        <w:t>Frontiers in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9</w:t>
      </w:r>
      <w:r w:rsidRPr="0055771A">
        <w:rPr>
          <w:rFonts w:ascii="Times New Roman" w:hAnsi="Times New Roman"/>
          <w:noProof/>
          <w:sz w:val="24"/>
          <w:szCs w:val="24"/>
        </w:rPr>
        <w:t>(MAY), 1037. https://doi.org/10.3389/FMICB.2018.01037/BIBTEX</w:t>
      </w:r>
    </w:p>
    <w:p w14:paraId="09B43348"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Wang, C., Guo, X., Deng, H., Dong, D., Tu, Q., &amp; Wu, W. (2014). New insights into the structure and dynamics of actinomycetal community during manure composting. </w:t>
      </w:r>
      <w:r w:rsidRPr="0055771A">
        <w:rPr>
          <w:rFonts w:ascii="Times New Roman" w:hAnsi="Times New Roman"/>
          <w:i/>
          <w:iCs/>
          <w:noProof/>
          <w:sz w:val="24"/>
          <w:szCs w:val="24"/>
        </w:rPr>
        <w:t>Applied Microbiology and Biotechnology</w:t>
      </w:r>
      <w:r w:rsidRPr="0055771A">
        <w:rPr>
          <w:rFonts w:ascii="Times New Roman" w:hAnsi="Times New Roman"/>
          <w:noProof/>
          <w:sz w:val="24"/>
          <w:szCs w:val="24"/>
        </w:rPr>
        <w:t xml:space="preserve">, </w:t>
      </w:r>
      <w:r w:rsidRPr="0055771A">
        <w:rPr>
          <w:rFonts w:ascii="Times New Roman" w:hAnsi="Times New Roman"/>
          <w:i/>
          <w:iCs/>
          <w:noProof/>
          <w:sz w:val="24"/>
          <w:szCs w:val="24"/>
        </w:rPr>
        <w:t>98</w:t>
      </w:r>
      <w:r w:rsidRPr="0055771A">
        <w:rPr>
          <w:rFonts w:ascii="Times New Roman" w:hAnsi="Times New Roman"/>
          <w:noProof/>
          <w:sz w:val="24"/>
          <w:szCs w:val="24"/>
        </w:rPr>
        <w:t>(7), 3327–3337. https://doi.org/10.1007/s00253-013-5424-6</w:t>
      </w:r>
    </w:p>
    <w:p w14:paraId="611FF6D8"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Webb E. C. (1993). Enzyme nomenclature: Recommendations (1992) of the Nomenclature Committee of the International Union of Biochemistry and Molecular Biology. Pp 862. Academic Press, San Diego. 1992 ISBN 0-12-227165-3. </w:t>
      </w:r>
      <w:r w:rsidRPr="0055771A">
        <w:rPr>
          <w:rFonts w:ascii="Times New Roman" w:hAnsi="Times New Roman"/>
          <w:i/>
          <w:iCs/>
          <w:noProof/>
          <w:sz w:val="24"/>
          <w:szCs w:val="24"/>
        </w:rPr>
        <w:t>Biochemical Education</w:t>
      </w:r>
      <w:r w:rsidRPr="0055771A">
        <w:rPr>
          <w:rFonts w:ascii="Times New Roman" w:hAnsi="Times New Roman"/>
          <w:noProof/>
          <w:sz w:val="24"/>
          <w:szCs w:val="24"/>
        </w:rPr>
        <w:t xml:space="preserve">, </w:t>
      </w:r>
      <w:r w:rsidRPr="0055771A">
        <w:rPr>
          <w:rFonts w:ascii="Times New Roman" w:hAnsi="Times New Roman"/>
          <w:i/>
          <w:iCs/>
          <w:noProof/>
          <w:sz w:val="24"/>
          <w:szCs w:val="24"/>
        </w:rPr>
        <w:t>21</w:t>
      </w:r>
      <w:r w:rsidRPr="0055771A">
        <w:rPr>
          <w:rFonts w:ascii="Times New Roman" w:hAnsi="Times New Roman"/>
          <w:noProof/>
          <w:sz w:val="24"/>
          <w:szCs w:val="24"/>
        </w:rPr>
        <w:t>(2), 102–102. https://doi.org/10.1016/0307-4412(93)90058-8</w:t>
      </w:r>
    </w:p>
    <w:p w14:paraId="224DA452"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Werren, J. H., Zhang, W., &amp; Guo, L. R. (1995). Evolution and phylogeny of </w:t>
      </w:r>
      <w:r w:rsidRPr="0055771A">
        <w:rPr>
          <w:rFonts w:ascii="Times New Roman" w:hAnsi="Times New Roman"/>
          <w:i/>
          <w:iCs/>
          <w:noProof/>
          <w:sz w:val="24"/>
          <w:szCs w:val="24"/>
        </w:rPr>
        <w:t>Wolbachia</w:t>
      </w:r>
      <w:r w:rsidRPr="0055771A">
        <w:rPr>
          <w:rFonts w:ascii="Times New Roman" w:hAnsi="Times New Roman"/>
          <w:noProof/>
          <w:sz w:val="24"/>
          <w:szCs w:val="24"/>
        </w:rPr>
        <w:t xml:space="preserve"> : reproductive parasites of arthropods. </w:t>
      </w:r>
      <w:r w:rsidRPr="0055771A">
        <w:rPr>
          <w:rFonts w:ascii="Times New Roman" w:hAnsi="Times New Roman"/>
          <w:i/>
          <w:iCs/>
          <w:noProof/>
          <w:sz w:val="24"/>
          <w:szCs w:val="24"/>
        </w:rPr>
        <w:t>Proceedings of the Royal Society of London. Series B: Biological Sciences</w:t>
      </w:r>
      <w:r w:rsidRPr="0055771A">
        <w:rPr>
          <w:rFonts w:ascii="Times New Roman" w:hAnsi="Times New Roman"/>
          <w:noProof/>
          <w:sz w:val="24"/>
          <w:szCs w:val="24"/>
        </w:rPr>
        <w:t xml:space="preserve">, </w:t>
      </w:r>
      <w:r w:rsidRPr="0055771A">
        <w:rPr>
          <w:rFonts w:ascii="Times New Roman" w:hAnsi="Times New Roman"/>
          <w:i/>
          <w:iCs/>
          <w:noProof/>
          <w:sz w:val="24"/>
          <w:szCs w:val="24"/>
        </w:rPr>
        <w:t>261</w:t>
      </w:r>
      <w:r w:rsidRPr="0055771A">
        <w:rPr>
          <w:rFonts w:ascii="Times New Roman" w:hAnsi="Times New Roman"/>
          <w:noProof/>
          <w:sz w:val="24"/>
          <w:szCs w:val="24"/>
        </w:rPr>
        <w:t>(1360), 55–63. https://doi.org/10.1098/rspb.1995.0117</w:t>
      </w:r>
    </w:p>
    <w:p w14:paraId="17A5AE31"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Westreich, S. T., Korf, I., Mills, D. A., &amp; Lemay, D. G. (2016). SAMSA: a comprehensive metatranscriptome analysis pipeline. </w:t>
      </w:r>
      <w:r w:rsidRPr="0055771A">
        <w:rPr>
          <w:rFonts w:ascii="Times New Roman" w:hAnsi="Times New Roman"/>
          <w:i/>
          <w:iCs/>
          <w:noProof/>
          <w:sz w:val="24"/>
          <w:szCs w:val="24"/>
        </w:rPr>
        <w:t>BMC 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17</w:t>
      </w:r>
      <w:r w:rsidRPr="0055771A">
        <w:rPr>
          <w:rFonts w:ascii="Times New Roman" w:hAnsi="Times New Roman"/>
          <w:noProof/>
          <w:sz w:val="24"/>
          <w:szCs w:val="24"/>
        </w:rPr>
        <w:t>(1). https://doi.org/10.1186/S12859-016-1270-8</w:t>
      </w:r>
    </w:p>
    <w:p w14:paraId="4A183D74"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Westreich, S. T., Treiber, M. L., Mills, D. A., Korf, I., &amp; Lemay, D. G. (2018). SAMSA2: a standalone metatranscriptome analysis pipeline. </w:t>
      </w:r>
      <w:r w:rsidRPr="0055771A">
        <w:rPr>
          <w:rFonts w:ascii="Times New Roman" w:hAnsi="Times New Roman"/>
          <w:i/>
          <w:iCs/>
          <w:noProof/>
          <w:sz w:val="24"/>
          <w:szCs w:val="24"/>
        </w:rPr>
        <w:t>BMC Bioinformatics 2018 19:1</w:t>
      </w:r>
      <w:r w:rsidRPr="0055771A">
        <w:rPr>
          <w:rFonts w:ascii="Times New Roman" w:hAnsi="Times New Roman"/>
          <w:noProof/>
          <w:sz w:val="24"/>
          <w:szCs w:val="24"/>
        </w:rPr>
        <w:t xml:space="preserve">, </w:t>
      </w:r>
      <w:r w:rsidRPr="0055771A">
        <w:rPr>
          <w:rFonts w:ascii="Times New Roman" w:hAnsi="Times New Roman"/>
          <w:i/>
          <w:iCs/>
          <w:noProof/>
          <w:sz w:val="24"/>
          <w:szCs w:val="24"/>
        </w:rPr>
        <w:t>19</w:t>
      </w:r>
      <w:r w:rsidRPr="0055771A">
        <w:rPr>
          <w:rFonts w:ascii="Times New Roman" w:hAnsi="Times New Roman"/>
          <w:noProof/>
          <w:sz w:val="24"/>
          <w:szCs w:val="24"/>
        </w:rPr>
        <w:t>(1), 1–11. https://doi.org/10.1186/S12859-018-2189-Z</w:t>
      </w:r>
    </w:p>
    <w:p w14:paraId="1EFA7910"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lastRenderedPageBreak/>
        <w:t xml:space="preserve">Wexler, H. M. (2007). Bacteroides: The good, the bad, and the nitty-gritty. In </w:t>
      </w:r>
      <w:r w:rsidRPr="0055771A">
        <w:rPr>
          <w:rFonts w:ascii="Times New Roman" w:hAnsi="Times New Roman"/>
          <w:i/>
          <w:iCs/>
          <w:noProof/>
          <w:sz w:val="24"/>
          <w:szCs w:val="24"/>
        </w:rPr>
        <w:t>Clinical Microbiology Reviews</w:t>
      </w:r>
      <w:r w:rsidRPr="0055771A">
        <w:rPr>
          <w:rFonts w:ascii="Times New Roman" w:hAnsi="Times New Roman"/>
          <w:noProof/>
          <w:sz w:val="24"/>
          <w:szCs w:val="24"/>
        </w:rPr>
        <w:t xml:space="preserve"> (Vol. 20, Issue 4, pp. 593–621). https://doi.org/10.1128/CMR.00008-07</w:t>
      </w:r>
    </w:p>
    <w:p w14:paraId="0A032033"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Wick, R. R., Judd, L. M., Gorrie, C. L., &amp; Holt, K. E. (2017). Completing bacterial genome assemblies with multiplex MinION sequencing. </w:t>
      </w:r>
      <w:r w:rsidRPr="0055771A">
        <w:rPr>
          <w:rFonts w:ascii="Times New Roman" w:hAnsi="Times New Roman"/>
          <w:i/>
          <w:iCs/>
          <w:noProof/>
          <w:sz w:val="24"/>
          <w:szCs w:val="24"/>
        </w:rPr>
        <w:t>Microbial Genomics</w:t>
      </w:r>
      <w:r w:rsidRPr="0055771A">
        <w:rPr>
          <w:rFonts w:ascii="Times New Roman" w:hAnsi="Times New Roman"/>
          <w:noProof/>
          <w:sz w:val="24"/>
          <w:szCs w:val="24"/>
        </w:rPr>
        <w:t xml:space="preserve">, </w:t>
      </w:r>
      <w:r w:rsidRPr="0055771A">
        <w:rPr>
          <w:rFonts w:ascii="Times New Roman" w:hAnsi="Times New Roman"/>
          <w:i/>
          <w:iCs/>
          <w:noProof/>
          <w:sz w:val="24"/>
          <w:szCs w:val="24"/>
        </w:rPr>
        <w:t>3</w:t>
      </w:r>
      <w:r w:rsidRPr="0055771A">
        <w:rPr>
          <w:rFonts w:ascii="Times New Roman" w:hAnsi="Times New Roman"/>
          <w:noProof/>
          <w:sz w:val="24"/>
          <w:szCs w:val="24"/>
        </w:rPr>
        <w:t>(10), e000132. https://doi.org/10.1099/MGEN.0.000132</w:t>
      </w:r>
    </w:p>
    <w:p w14:paraId="34F6FFA6"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Wilkens, C., Andersen, S., Dumon, C., Berrin, J. G., &amp; Svensson, B. (2017). GH62 arabinofuranosidases: Structure, function and applications. </w:t>
      </w:r>
      <w:r w:rsidRPr="0055771A">
        <w:rPr>
          <w:rFonts w:ascii="Times New Roman" w:hAnsi="Times New Roman"/>
          <w:i/>
          <w:iCs/>
          <w:noProof/>
          <w:sz w:val="24"/>
          <w:szCs w:val="24"/>
        </w:rPr>
        <w:t>Biotechnology Advances</w:t>
      </w:r>
      <w:r w:rsidRPr="0055771A">
        <w:rPr>
          <w:rFonts w:ascii="Times New Roman" w:hAnsi="Times New Roman"/>
          <w:noProof/>
          <w:sz w:val="24"/>
          <w:szCs w:val="24"/>
        </w:rPr>
        <w:t xml:space="preserve">, </w:t>
      </w:r>
      <w:r w:rsidRPr="0055771A">
        <w:rPr>
          <w:rFonts w:ascii="Times New Roman" w:hAnsi="Times New Roman"/>
          <w:i/>
          <w:iCs/>
          <w:noProof/>
          <w:sz w:val="24"/>
          <w:szCs w:val="24"/>
        </w:rPr>
        <w:t>35</w:t>
      </w:r>
      <w:r w:rsidRPr="0055771A">
        <w:rPr>
          <w:rFonts w:ascii="Times New Roman" w:hAnsi="Times New Roman"/>
          <w:noProof/>
          <w:sz w:val="24"/>
          <w:szCs w:val="24"/>
        </w:rPr>
        <w:t>(6), 792–804. https://doi.org/10.1016/J.BIOTECHADV.2017.06.005</w:t>
      </w:r>
    </w:p>
    <w:p w14:paraId="02BA42D9"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Williams, C. R., Baccarella, A., Parrish, J. Z., &amp; Kim, C. C. (2017). Empirical assessment of analysis workflows for differential expression analysis of human samples using RNA-Seq. </w:t>
      </w:r>
      <w:r w:rsidRPr="0055771A">
        <w:rPr>
          <w:rFonts w:ascii="Times New Roman" w:hAnsi="Times New Roman"/>
          <w:i/>
          <w:iCs/>
          <w:noProof/>
          <w:sz w:val="24"/>
          <w:szCs w:val="24"/>
        </w:rPr>
        <w:t>BMC Bioinformatics</w:t>
      </w:r>
      <w:r w:rsidRPr="0055771A">
        <w:rPr>
          <w:rFonts w:ascii="Times New Roman" w:hAnsi="Times New Roman"/>
          <w:noProof/>
          <w:sz w:val="24"/>
          <w:szCs w:val="24"/>
        </w:rPr>
        <w:t xml:space="preserve">, </w:t>
      </w:r>
      <w:r w:rsidRPr="0055771A">
        <w:rPr>
          <w:rFonts w:ascii="Times New Roman" w:hAnsi="Times New Roman"/>
          <w:i/>
          <w:iCs/>
          <w:noProof/>
          <w:sz w:val="24"/>
          <w:szCs w:val="24"/>
        </w:rPr>
        <w:t>18</w:t>
      </w:r>
      <w:r w:rsidRPr="0055771A">
        <w:rPr>
          <w:rFonts w:ascii="Times New Roman" w:hAnsi="Times New Roman"/>
          <w:noProof/>
          <w:sz w:val="24"/>
          <w:szCs w:val="24"/>
        </w:rPr>
        <w:t>(1), 38. https://doi.org/10.1186/s12859-016-1457-z</w:t>
      </w:r>
    </w:p>
    <w:p w14:paraId="3EA33382"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Wynants, E., Frooninckx, L., Crauwels, S., Verreth, C., De Smet, J., Sandrock, C., Wohlfahrt, J., Van Schelt, J., Depraetere, S., Lievens, B., Van Miert, S., Claes, J., &amp; Van Campenhout, L. (2019). Assessing the Microbiota of Black Soldier Fly Larvae (Hermetia illucens) Reared on Organic Waste Streams on Four Different Locations at Laboratory and Large Scale. </w:t>
      </w:r>
      <w:r w:rsidRPr="0055771A">
        <w:rPr>
          <w:rFonts w:ascii="Times New Roman" w:hAnsi="Times New Roman"/>
          <w:i/>
          <w:iCs/>
          <w:noProof/>
          <w:sz w:val="24"/>
          <w:szCs w:val="24"/>
        </w:rPr>
        <w:t>Microbial Ecology</w:t>
      </w:r>
      <w:r w:rsidRPr="0055771A">
        <w:rPr>
          <w:rFonts w:ascii="Times New Roman" w:hAnsi="Times New Roman"/>
          <w:noProof/>
          <w:sz w:val="24"/>
          <w:szCs w:val="24"/>
        </w:rPr>
        <w:t xml:space="preserve">, </w:t>
      </w:r>
      <w:r w:rsidRPr="0055771A">
        <w:rPr>
          <w:rFonts w:ascii="Times New Roman" w:hAnsi="Times New Roman"/>
          <w:i/>
          <w:iCs/>
          <w:noProof/>
          <w:sz w:val="24"/>
          <w:szCs w:val="24"/>
        </w:rPr>
        <w:t>77</w:t>
      </w:r>
      <w:r w:rsidRPr="0055771A">
        <w:rPr>
          <w:rFonts w:ascii="Times New Roman" w:hAnsi="Times New Roman"/>
          <w:noProof/>
          <w:sz w:val="24"/>
          <w:szCs w:val="24"/>
        </w:rPr>
        <w:t>(4), 913–930. https://doi.org/10.1007/s00248-018-1286-x</w:t>
      </w:r>
    </w:p>
    <w:p w14:paraId="15FBD04F"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Yang, F., Tomberlin, J. K., &amp; Jordan, H. R. (2021). Starvation Alters Gut Microbiome in Black Soldier Fly (Diptera: Stratiomyidae) Larvae. </w:t>
      </w:r>
      <w:r w:rsidRPr="0055771A">
        <w:rPr>
          <w:rFonts w:ascii="Times New Roman" w:hAnsi="Times New Roman"/>
          <w:i/>
          <w:iCs/>
          <w:noProof/>
          <w:sz w:val="24"/>
          <w:szCs w:val="24"/>
        </w:rPr>
        <w:t>Frontiers in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12</w:t>
      </w:r>
      <w:r w:rsidRPr="0055771A">
        <w:rPr>
          <w:rFonts w:ascii="Times New Roman" w:hAnsi="Times New Roman"/>
          <w:noProof/>
          <w:sz w:val="24"/>
          <w:szCs w:val="24"/>
        </w:rPr>
        <w:t>, 160. https://doi.org/10.3389/FMICB.2021.601253/BIBTEX</w:t>
      </w:r>
    </w:p>
    <w:p w14:paraId="78731527"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Zhang, P., Ganesamoorthy, D., Nguyen, S. H., Au, R., Coin, L. J., &amp; Tey, S. K. (2020). Nanopore sequencing as a scalable, cost-effective platform for analyzing polyclonal vector integration sites following clinical T cell therapy. </w:t>
      </w:r>
      <w:r w:rsidRPr="0055771A">
        <w:rPr>
          <w:rFonts w:ascii="Times New Roman" w:hAnsi="Times New Roman"/>
          <w:i/>
          <w:iCs/>
          <w:noProof/>
          <w:sz w:val="24"/>
          <w:szCs w:val="24"/>
        </w:rPr>
        <w:t>Journal for Immunotherapy of Cancer</w:t>
      </w:r>
      <w:r w:rsidRPr="0055771A">
        <w:rPr>
          <w:rFonts w:ascii="Times New Roman" w:hAnsi="Times New Roman"/>
          <w:noProof/>
          <w:sz w:val="24"/>
          <w:szCs w:val="24"/>
        </w:rPr>
        <w:t xml:space="preserve">, </w:t>
      </w:r>
      <w:r w:rsidRPr="0055771A">
        <w:rPr>
          <w:rFonts w:ascii="Times New Roman" w:hAnsi="Times New Roman"/>
          <w:i/>
          <w:iCs/>
          <w:noProof/>
          <w:sz w:val="24"/>
          <w:szCs w:val="24"/>
        </w:rPr>
        <w:t>8</w:t>
      </w:r>
      <w:r w:rsidRPr="0055771A">
        <w:rPr>
          <w:rFonts w:ascii="Times New Roman" w:hAnsi="Times New Roman"/>
          <w:noProof/>
          <w:sz w:val="24"/>
          <w:szCs w:val="24"/>
        </w:rPr>
        <w:t>(1). https://doi.org/10.1136/JITC-2019-000299</w:t>
      </w:r>
    </w:p>
    <w:p w14:paraId="71FF6AAE"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szCs w:val="24"/>
        </w:rPr>
      </w:pPr>
      <w:r w:rsidRPr="0055771A">
        <w:rPr>
          <w:rFonts w:ascii="Times New Roman" w:hAnsi="Times New Roman"/>
          <w:noProof/>
          <w:sz w:val="24"/>
          <w:szCs w:val="24"/>
        </w:rPr>
        <w:t xml:space="preserve">Zhineng, Y., Ying, M., Bingjie, T., Rouxian, Z., &amp; Qiang, Z. (2021). Intestinal microbiota and functional characteristics of black soldier fly larvae (Hermetia illucens). </w:t>
      </w:r>
      <w:r w:rsidRPr="0055771A">
        <w:rPr>
          <w:rFonts w:ascii="Times New Roman" w:hAnsi="Times New Roman"/>
          <w:i/>
          <w:iCs/>
          <w:noProof/>
          <w:sz w:val="24"/>
          <w:szCs w:val="24"/>
        </w:rPr>
        <w:t>Annals of Microbiology</w:t>
      </w:r>
      <w:r w:rsidRPr="0055771A">
        <w:rPr>
          <w:rFonts w:ascii="Times New Roman" w:hAnsi="Times New Roman"/>
          <w:noProof/>
          <w:sz w:val="24"/>
          <w:szCs w:val="24"/>
        </w:rPr>
        <w:t xml:space="preserve">, </w:t>
      </w:r>
      <w:r w:rsidRPr="0055771A">
        <w:rPr>
          <w:rFonts w:ascii="Times New Roman" w:hAnsi="Times New Roman"/>
          <w:i/>
          <w:iCs/>
          <w:noProof/>
          <w:sz w:val="24"/>
          <w:szCs w:val="24"/>
        </w:rPr>
        <w:t>71</w:t>
      </w:r>
      <w:r w:rsidRPr="0055771A">
        <w:rPr>
          <w:rFonts w:ascii="Times New Roman" w:hAnsi="Times New Roman"/>
          <w:noProof/>
          <w:sz w:val="24"/>
          <w:szCs w:val="24"/>
        </w:rPr>
        <w:t>(1), 1–9. https://doi.org/10.1186/S13213-021-01626-8/FIGURES/4</w:t>
      </w:r>
    </w:p>
    <w:p w14:paraId="6EAC9C9B" w14:textId="77777777" w:rsidR="0055771A" w:rsidRPr="0055771A" w:rsidRDefault="0055771A" w:rsidP="0055771A">
      <w:pPr>
        <w:widowControl w:val="0"/>
        <w:autoSpaceDE w:val="0"/>
        <w:autoSpaceDN w:val="0"/>
        <w:adjustRightInd w:val="0"/>
        <w:spacing w:after="0" w:line="360" w:lineRule="auto"/>
        <w:ind w:left="480" w:hanging="480"/>
        <w:rPr>
          <w:rFonts w:ascii="Times New Roman" w:hAnsi="Times New Roman"/>
          <w:noProof/>
          <w:sz w:val="24"/>
        </w:rPr>
      </w:pPr>
      <w:r w:rsidRPr="0055771A">
        <w:rPr>
          <w:rFonts w:ascii="Times New Roman" w:hAnsi="Times New Roman"/>
          <w:noProof/>
          <w:sz w:val="24"/>
          <w:szCs w:val="24"/>
        </w:rPr>
        <w:t xml:space="preserve">Zhou, J., Huang, H., Meng, K., Shi, P., Wang, Y., Luo, H., Yang, P., Bai, Y., Zhou, Z., &amp; Yao, B. (2009). Molecular and biochemical characterization of a novel xylanase from the symbiotic Sphingobacterium sp. TN19. </w:t>
      </w:r>
      <w:r w:rsidRPr="0055771A">
        <w:rPr>
          <w:rFonts w:ascii="Times New Roman" w:hAnsi="Times New Roman"/>
          <w:i/>
          <w:iCs/>
          <w:noProof/>
          <w:sz w:val="24"/>
          <w:szCs w:val="24"/>
        </w:rPr>
        <w:t>Applied Microbiology and Biotechnology</w:t>
      </w:r>
      <w:r w:rsidRPr="0055771A">
        <w:rPr>
          <w:rFonts w:ascii="Times New Roman" w:hAnsi="Times New Roman"/>
          <w:noProof/>
          <w:sz w:val="24"/>
          <w:szCs w:val="24"/>
        </w:rPr>
        <w:t xml:space="preserve">, </w:t>
      </w:r>
      <w:r w:rsidRPr="0055771A">
        <w:rPr>
          <w:rFonts w:ascii="Times New Roman" w:hAnsi="Times New Roman"/>
          <w:i/>
          <w:iCs/>
          <w:noProof/>
          <w:sz w:val="24"/>
          <w:szCs w:val="24"/>
        </w:rPr>
        <w:t>85</w:t>
      </w:r>
      <w:r w:rsidRPr="0055771A">
        <w:rPr>
          <w:rFonts w:ascii="Times New Roman" w:hAnsi="Times New Roman"/>
          <w:noProof/>
          <w:sz w:val="24"/>
          <w:szCs w:val="24"/>
        </w:rPr>
        <w:t>(2), 323–333. https://doi.org/10.1007/S00253-009-2081-X</w:t>
      </w:r>
    </w:p>
    <w:p w14:paraId="476DB38C" w14:textId="77777777" w:rsidR="00D14E02" w:rsidRPr="004260F4" w:rsidRDefault="003029EE" w:rsidP="00FE52A6">
      <w:pPr>
        <w:spacing w:line="360" w:lineRule="auto"/>
        <w:jc w:val="both"/>
        <w:rPr>
          <w:rFonts w:ascii="Times New Roman" w:hAnsi="Times New Roman"/>
          <w:sz w:val="24"/>
          <w:szCs w:val="24"/>
        </w:rPr>
      </w:pPr>
      <w:r w:rsidRPr="004260F4">
        <w:rPr>
          <w:rFonts w:ascii="Times New Roman" w:hAnsi="Times New Roman"/>
          <w:color w:val="2B579A"/>
          <w:sz w:val="24"/>
          <w:szCs w:val="24"/>
          <w:shd w:val="clear" w:color="auto" w:fill="E6E6E6"/>
        </w:rPr>
        <w:lastRenderedPageBreak/>
        <w:fldChar w:fldCharType="end"/>
      </w:r>
    </w:p>
    <w:p w14:paraId="568DE0CB" w14:textId="77777777" w:rsidR="004407B2" w:rsidRDefault="004407B2">
      <w:pPr>
        <w:rPr>
          <w:rFonts w:ascii="Times New Roman" w:hAnsi="Times New Roman"/>
          <w:b/>
          <w:sz w:val="24"/>
          <w:szCs w:val="24"/>
        </w:rPr>
        <w:sectPr w:rsidR="004407B2" w:rsidSect="00B11BFD">
          <w:type w:val="nextColumn"/>
          <w:pgSz w:w="12240" w:h="15840"/>
          <w:pgMar w:top="1440" w:right="1440" w:bottom="1440" w:left="1440" w:header="709" w:footer="709" w:gutter="0"/>
          <w:pgNumType w:start="1"/>
          <w:cols w:space="708"/>
          <w:titlePg/>
          <w:docGrid w:linePitch="360"/>
        </w:sectPr>
      </w:pPr>
    </w:p>
    <w:p w14:paraId="1BF5AAE8" w14:textId="77777777" w:rsidR="00293F87" w:rsidRPr="004260F4" w:rsidRDefault="00293F87">
      <w:pPr>
        <w:rPr>
          <w:rFonts w:ascii="Times New Roman" w:hAnsi="Times New Roman"/>
          <w:b/>
          <w:sz w:val="24"/>
          <w:szCs w:val="24"/>
        </w:rPr>
      </w:pPr>
    </w:p>
    <w:p w14:paraId="3AAA53FC" w14:textId="77777777" w:rsidR="004539CB" w:rsidRPr="004260F4" w:rsidRDefault="00E60851" w:rsidP="003233F2">
      <w:pPr>
        <w:pStyle w:val="Heading1"/>
        <w:jc w:val="center"/>
        <w:rPr>
          <w:b w:val="0"/>
        </w:rPr>
      </w:pPr>
      <w:bookmarkStart w:id="357" w:name="_Toc92192719"/>
      <w:r w:rsidRPr="004260F4">
        <w:t>APPENDICES</w:t>
      </w:r>
      <w:bookmarkEnd w:id="357"/>
    </w:p>
    <w:p w14:paraId="3364ABE3" w14:textId="77777777" w:rsidR="00F56FF8" w:rsidRPr="004260F4" w:rsidRDefault="00033AD3" w:rsidP="003233F2">
      <w:pPr>
        <w:pStyle w:val="Heading2"/>
        <w:rPr>
          <w:b w:val="0"/>
        </w:rPr>
      </w:pPr>
      <w:bookmarkStart w:id="358" w:name="_Toc92192720"/>
      <w:r w:rsidRPr="004260F4">
        <w:t xml:space="preserve">Project </w:t>
      </w:r>
      <w:r w:rsidR="004539CB" w:rsidRPr="004260F4">
        <w:t>Budge</w:t>
      </w:r>
      <w:r w:rsidR="00293F87" w:rsidRPr="004260F4">
        <w:t>t</w:t>
      </w:r>
      <w:bookmarkEnd w:id="358"/>
    </w:p>
    <w:tbl>
      <w:tblPr>
        <w:tblW w:w="119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3"/>
        <w:gridCol w:w="5812"/>
        <w:gridCol w:w="992"/>
        <w:gridCol w:w="709"/>
        <w:gridCol w:w="992"/>
      </w:tblGrid>
      <w:tr w:rsidR="0060EF5E" w:rsidRPr="004260F4" w14:paraId="5548F4AC" w14:textId="77777777" w:rsidTr="004407B2">
        <w:trPr>
          <w:jc w:val="center"/>
        </w:trPr>
        <w:tc>
          <w:tcPr>
            <w:tcW w:w="3403" w:type="dxa"/>
            <w:shd w:val="clear" w:color="auto" w:fill="auto"/>
          </w:tcPr>
          <w:p w14:paraId="3822E5E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w:t>
            </w:r>
          </w:p>
        </w:tc>
        <w:tc>
          <w:tcPr>
            <w:tcW w:w="5812" w:type="dxa"/>
            <w:shd w:val="clear" w:color="auto" w:fill="auto"/>
          </w:tcPr>
          <w:p w14:paraId="2DDB935C"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Item Description</w:t>
            </w:r>
          </w:p>
        </w:tc>
        <w:tc>
          <w:tcPr>
            <w:tcW w:w="992" w:type="dxa"/>
            <w:shd w:val="clear" w:color="auto" w:fill="auto"/>
          </w:tcPr>
          <w:p w14:paraId="5BB0F73A"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Value (USD)</w:t>
            </w:r>
          </w:p>
        </w:tc>
        <w:tc>
          <w:tcPr>
            <w:tcW w:w="709" w:type="dxa"/>
            <w:shd w:val="clear" w:color="auto" w:fill="auto"/>
          </w:tcPr>
          <w:p w14:paraId="2F095EDD"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Q</w:t>
            </w:r>
            <w:r w:rsidR="00BB6A9A" w:rsidRPr="004260F4">
              <w:rPr>
                <w:rFonts w:ascii="Times New Roman" w:eastAsia="Times New Roman" w:hAnsi="Times New Roman"/>
                <w:b/>
                <w:bCs/>
                <w:sz w:val="24"/>
                <w:szCs w:val="24"/>
              </w:rPr>
              <w:t>ty.</w:t>
            </w:r>
          </w:p>
        </w:tc>
        <w:tc>
          <w:tcPr>
            <w:tcW w:w="992" w:type="dxa"/>
            <w:shd w:val="clear" w:color="auto" w:fill="auto"/>
          </w:tcPr>
          <w:p w14:paraId="15890241"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Total</w:t>
            </w:r>
          </w:p>
          <w:p w14:paraId="44283368"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(USD)</w:t>
            </w:r>
          </w:p>
        </w:tc>
      </w:tr>
      <w:tr w:rsidR="0060EF5E" w:rsidRPr="004260F4" w14:paraId="0A93A0C4" w14:textId="77777777" w:rsidTr="004407B2">
        <w:trPr>
          <w:trHeight w:val="688"/>
          <w:jc w:val="center"/>
        </w:trPr>
        <w:tc>
          <w:tcPr>
            <w:tcW w:w="3403" w:type="dxa"/>
            <w:shd w:val="clear" w:color="auto" w:fill="auto"/>
          </w:tcPr>
          <w:p w14:paraId="6ADF46C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Sample collection and experimental design</w:t>
            </w:r>
          </w:p>
        </w:tc>
        <w:tc>
          <w:tcPr>
            <w:tcW w:w="5812" w:type="dxa"/>
            <w:shd w:val="clear" w:color="auto" w:fill="auto"/>
          </w:tcPr>
          <w:p w14:paraId="12ABD18F"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Rearing and dietary intervention of the BSF larvae</w:t>
            </w:r>
          </w:p>
          <w:p w14:paraId="64931F8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Obtaining samples from the gut microbiome </w:t>
            </w:r>
          </w:p>
        </w:tc>
        <w:tc>
          <w:tcPr>
            <w:tcW w:w="992" w:type="dxa"/>
            <w:shd w:val="clear" w:color="auto" w:fill="auto"/>
          </w:tcPr>
          <w:p w14:paraId="7B2C9FC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c>
          <w:tcPr>
            <w:tcW w:w="709" w:type="dxa"/>
            <w:shd w:val="clear" w:color="auto" w:fill="auto"/>
          </w:tcPr>
          <w:p w14:paraId="79FAA88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20201A09"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    450</w:t>
            </w:r>
          </w:p>
        </w:tc>
      </w:tr>
      <w:tr w:rsidR="0060EF5E" w:rsidRPr="004260F4" w14:paraId="6496DE33" w14:textId="77777777" w:rsidTr="004407B2">
        <w:trPr>
          <w:jc w:val="center"/>
        </w:trPr>
        <w:tc>
          <w:tcPr>
            <w:tcW w:w="11908" w:type="dxa"/>
            <w:gridSpan w:val="5"/>
            <w:shd w:val="clear" w:color="auto" w:fill="auto"/>
          </w:tcPr>
          <w:p w14:paraId="5C8B3C5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RNA Sequencing</w:t>
            </w:r>
          </w:p>
        </w:tc>
      </w:tr>
      <w:tr w:rsidR="0060EF5E" w:rsidRPr="004260F4" w14:paraId="6DE541C3" w14:textId="77777777" w:rsidTr="004407B2">
        <w:trPr>
          <w:jc w:val="center"/>
        </w:trPr>
        <w:tc>
          <w:tcPr>
            <w:tcW w:w="3403" w:type="dxa"/>
            <w:shd w:val="clear" w:color="auto" w:fill="auto"/>
          </w:tcPr>
          <w:p w14:paraId="0AD7296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 isolation kit</w:t>
            </w:r>
          </w:p>
        </w:tc>
        <w:tc>
          <w:tcPr>
            <w:tcW w:w="5812" w:type="dxa"/>
            <w:shd w:val="clear" w:color="auto" w:fill="auto"/>
          </w:tcPr>
          <w:p w14:paraId="7B5B9327"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RNA isolation from the BSF larvae gut</w:t>
            </w:r>
          </w:p>
        </w:tc>
        <w:tc>
          <w:tcPr>
            <w:tcW w:w="992" w:type="dxa"/>
            <w:shd w:val="clear" w:color="auto" w:fill="auto"/>
          </w:tcPr>
          <w:p w14:paraId="0329375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430</w:t>
            </w:r>
          </w:p>
        </w:tc>
        <w:tc>
          <w:tcPr>
            <w:tcW w:w="709" w:type="dxa"/>
            <w:shd w:val="clear" w:color="auto" w:fill="auto"/>
          </w:tcPr>
          <w:p w14:paraId="5F3D5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0732F2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430</w:t>
            </w:r>
          </w:p>
        </w:tc>
      </w:tr>
      <w:tr w:rsidR="0060EF5E" w:rsidRPr="004260F4" w14:paraId="74AC3A2D" w14:textId="77777777" w:rsidTr="004407B2">
        <w:trPr>
          <w:jc w:val="center"/>
        </w:trPr>
        <w:tc>
          <w:tcPr>
            <w:tcW w:w="3403" w:type="dxa"/>
            <w:shd w:val="clear" w:color="auto" w:fill="auto"/>
          </w:tcPr>
          <w:p w14:paraId="0F18B81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MinION starter pack</w:t>
            </w:r>
          </w:p>
        </w:tc>
        <w:tc>
          <w:tcPr>
            <w:tcW w:w="5812" w:type="dxa"/>
            <w:shd w:val="clear" w:color="auto" w:fill="auto"/>
          </w:tcPr>
          <w:p w14:paraId="425A697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A portable real-time device from ONT for long-read sequencing </w:t>
            </w:r>
          </w:p>
          <w:p w14:paraId="218D261E" w14:textId="77777777" w:rsidR="0060EF5E" w:rsidRPr="004260F4" w:rsidRDefault="0060EF5E" w:rsidP="007174F6">
            <w:pPr>
              <w:spacing w:after="0" w:line="240" w:lineRule="auto"/>
              <w:jc w:val="both"/>
              <w:rPr>
                <w:rFonts w:ascii="Times New Roman" w:eastAsia="Times New Roman" w:hAnsi="Times New Roman"/>
                <w:b/>
                <w:sz w:val="24"/>
                <w:szCs w:val="24"/>
              </w:rPr>
            </w:pPr>
            <w:r w:rsidRPr="004260F4">
              <w:rPr>
                <w:rFonts w:ascii="Times New Roman" w:eastAsia="Times New Roman" w:hAnsi="Times New Roman"/>
                <w:b/>
                <w:sz w:val="24"/>
                <w:szCs w:val="24"/>
              </w:rPr>
              <w:t>Contents</w:t>
            </w:r>
          </w:p>
          <w:p w14:paraId="3EFC1A9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MinION Sequencing Device </w:t>
            </w:r>
          </w:p>
          <w:p w14:paraId="6895474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Starter Pack Flow Cell  </w:t>
            </w:r>
          </w:p>
          <w:p w14:paraId="41DC7DF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1x Included kits</w:t>
            </w:r>
          </w:p>
          <w:p w14:paraId="42D9E4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Flow Cell Wash Kit </w:t>
            </w:r>
          </w:p>
          <w:p w14:paraId="3C1DB03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1x Control Expansion </w:t>
            </w:r>
          </w:p>
          <w:p w14:paraId="59FE472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Voucher for Flow Cell </w:t>
            </w:r>
          </w:p>
        </w:tc>
        <w:tc>
          <w:tcPr>
            <w:tcW w:w="992" w:type="dxa"/>
            <w:shd w:val="clear" w:color="auto" w:fill="auto"/>
          </w:tcPr>
          <w:p w14:paraId="0AFBC7A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7828405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3B3A2E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20512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791223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1,050</w:t>
            </w:r>
          </w:p>
        </w:tc>
        <w:tc>
          <w:tcPr>
            <w:tcW w:w="709" w:type="dxa"/>
            <w:shd w:val="clear" w:color="auto" w:fill="auto"/>
          </w:tcPr>
          <w:p w14:paraId="75DB182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3AB7DB" w14:textId="77777777" w:rsidR="0060EF5E" w:rsidRPr="004260F4" w:rsidRDefault="0060EF5E" w:rsidP="007174F6">
            <w:pPr>
              <w:spacing w:after="0" w:line="48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1,050</w:t>
            </w:r>
          </w:p>
        </w:tc>
      </w:tr>
      <w:tr w:rsidR="0060EF5E" w:rsidRPr="004260F4" w14:paraId="408E249C" w14:textId="77777777" w:rsidTr="004407B2">
        <w:trPr>
          <w:jc w:val="center"/>
        </w:trPr>
        <w:tc>
          <w:tcPr>
            <w:tcW w:w="3403" w:type="dxa"/>
            <w:shd w:val="clear" w:color="auto" w:fill="auto"/>
          </w:tcPr>
          <w:p w14:paraId="0E40C6AA" w14:textId="77777777" w:rsidR="4C5B8551" w:rsidRPr="004260F4" w:rsidRDefault="4C5B855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PCR-cDNA Barcoding kit</w:t>
            </w:r>
          </w:p>
        </w:tc>
        <w:tc>
          <w:tcPr>
            <w:tcW w:w="5812" w:type="dxa"/>
            <w:shd w:val="clear" w:color="auto" w:fill="auto"/>
          </w:tcPr>
          <w:p w14:paraId="6612140A"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Allows for Multiplex sequencing</w:t>
            </w:r>
          </w:p>
          <w:p w14:paraId="5E97AAE2" w14:textId="77777777" w:rsidR="0060EF5E" w:rsidRPr="004260F4" w:rsidRDefault="0060EF5E" w:rsidP="007174F6">
            <w:pPr>
              <w:pStyle w:val="ListParagraph"/>
              <w:numPr>
                <w:ilvl w:val="0"/>
                <w:numId w:val="2"/>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Enables multiplexing of 12 samples </w:t>
            </w:r>
          </w:p>
        </w:tc>
        <w:tc>
          <w:tcPr>
            <w:tcW w:w="992" w:type="dxa"/>
            <w:shd w:val="clear" w:color="auto" w:fill="auto"/>
          </w:tcPr>
          <w:p w14:paraId="7B83857A" w14:textId="77777777" w:rsidR="10E2CEC5" w:rsidRPr="004260F4" w:rsidRDefault="10E2CE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650</w:t>
            </w:r>
          </w:p>
        </w:tc>
        <w:tc>
          <w:tcPr>
            <w:tcW w:w="709" w:type="dxa"/>
            <w:shd w:val="clear" w:color="auto" w:fill="auto"/>
          </w:tcPr>
          <w:p w14:paraId="7FA4904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740EB42" w14:textId="77777777" w:rsidR="67DDEB52" w:rsidRPr="004260F4" w:rsidRDefault="67DDEB5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65</w:t>
            </w:r>
            <w:r w:rsidR="0060EF5E" w:rsidRPr="004260F4">
              <w:rPr>
                <w:rFonts w:ascii="Times New Roman" w:eastAsia="Times New Roman" w:hAnsi="Times New Roman"/>
                <w:sz w:val="24"/>
                <w:szCs w:val="24"/>
              </w:rPr>
              <w:t>0</w:t>
            </w:r>
          </w:p>
        </w:tc>
      </w:tr>
      <w:tr w:rsidR="0060EF5E" w:rsidRPr="004260F4" w14:paraId="7620CFB8" w14:textId="77777777" w:rsidTr="004407B2">
        <w:trPr>
          <w:jc w:val="center"/>
        </w:trPr>
        <w:tc>
          <w:tcPr>
            <w:tcW w:w="3403" w:type="dxa"/>
            <w:shd w:val="clear" w:color="auto" w:fill="auto"/>
          </w:tcPr>
          <w:p w14:paraId="281F422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Flow Cell</w:t>
            </w:r>
          </w:p>
        </w:tc>
        <w:tc>
          <w:tcPr>
            <w:tcW w:w="5812" w:type="dxa"/>
            <w:shd w:val="clear" w:color="auto" w:fill="auto"/>
          </w:tcPr>
          <w:p w14:paraId="52397E9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additional sequencing runs</w:t>
            </w:r>
          </w:p>
        </w:tc>
        <w:tc>
          <w:tcPr>
            <w:tcW w:w="992" w:type="dxa"/>
            <w:shd w:val="clear" w:color="auto" w:fill="auto"/>
          </w:tcPr>
          <w:p w14:paraId="02BAA8C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900</w:t>
            </w:r>
          </w:p>
        </w:tc>
        <w:tc>
          <w:tcPr>
            <w:tcW w:w="709" w:type="dxa"/>
            <w:shd w:val="clear" w:color="auto" w:fill="auto"/>
          </w:tcPr>
          <w:p w14:paraId="4DE96AB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EAF4CC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900</w:t>
            </w:r>
          </w:p>
        </w:tc>
      </w:tr>
      <w:tr w:rsidR="0060EF5E" w:rsidRPr="004260F4" w14:paraId="38BA3298" w14:textId="77777777" w:rsidTr="004407B2">
        <w:trPr>
          <w:jc w:val="center"/>
        </w:trPr>
        <w:tc>
          <w:tcPr>
            <w:tcW w:w="3403" w:type="dxa"/>
            <w:shd w:val="clear" w:color="auto" w:fill="auto"/>
          </w:tcPr>
          <w:p w14:paraId="63CDC1D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Extra Expansion Kit</w:t>
            </w:r>
          </w:p>
        </w:tc>
        <w:tc>
          <w:tcPr>
            <w:tcW w:w="5812" w:type="dxa"/>
            <w:shd w:val="clear" w:color="auto" w:fill="auto"/>
          </w:tcPr>
          <w:p w14:paraId="6792935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7D2B9E4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300</w:t>
            </w:r>
          </w:p>
        </w:tc>
        <w:tc>
          <w:tcPr>
            <w:tcW w:w="709" w:type="dxa"/>
            <w:shd w:val="clear" w:color="auto" w:fill="auto"/>
          </w:tcPr>
          <w:p w14:paraId="0D64586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5D9F061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300</w:t>
            </w:r>
          </w:p>
        </w:tc>
      </w:tr>
      <w:tr w:rsidR="0060EF5E" w:rsidRPr="004260F4" w14:paraId="73ADD33F" w14:textId="77777777" w:rsidTr="004407B2">
        <w:trPr>
          <w:jc w:val="center"/>
        </w:trPr>
        <w:tc>
          <w:tcPr>
            <w:tcW w:w="3403" w:type="dxa"/>
            <w:shd w:val="clear" w:color="auto" w:fill="auto"/>
          </w:tcPr>
          <w:p w14:paraId="5A33C39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Flow cell priming kit</w:t>
            </w:r>
          </w:p>
        </w:tc>
        <w:tc>
          <w:tcPr>
            <w:tcW w:w="5812" w:type="dxa"/>
            <w:shd w:val="clear" w:color="auto" w:fill="auto"/>
          </w:tcPr>
          <w:p w14:paraId="0EE25D0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For additional sequencing runs </w:t>
            </w:r>
          </w:p>
        </w:tc>
        <w:tc>
          <w:tcPr>
            <w:tcW w:w="992" w:type="dxa"/>
            <w:shd w:val="clear" w:color="auto" w:fill="auto"/>
          </w:tcPr>
          <w:p w14:paraId="1D18B19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40</w:t>
            </w:r>
          </w:p>
        </w:tc>
        <w:tc>
          <w:tcPr>
            <w:tcW w:w="709" w:type="dxa"/>
            <w:shd w:val="clear" w:color="auto" w:fill="auto"/>
          </w:tcPr>
          <w:p w14:paraId="5761969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5DBFE0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1226BD5E" w14:textId="77777777" w:rsidTr="004407B2">
        <w:trPr>
          <w:jc w:val="center"/>
        </w:trPr>
        <w:tc>
          <w:tcPr>
            <w:tcW w:w="3403" w:type="dxa"/>
            <w:shd w:val="clear" w:color="auto" w:fill="auto"/>
          </w:tcPr>
          <w:p w14:paraId="6E8DFD4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ThermoFisher MICROBEnrich kit</w:t>
            </w:r>
          </w:p>
        </w:tc>
        <w:tc>
          <w:tcPr>
            <w:tcW w:w="5812" w:type="dxa"/>
            <w:shd w:val="clear" w:color="auto" w:fill="auto"/>
          </w:tcPr>
          <w:p w14:paraId="5839EA6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Enrichment of microbial RNA from host RNA</w:t>
            </w:r>
          </w:p>
        </w:tc>
        <w:tc>
          <w:tcPr>
            <w:tcW w:w="992" w:type="dxa"/>
            <w:shd w:val="clear" w:color="auto" w:fill="auto"/>
          </w:tcPr>
          <w:p w14:paraId="40E23D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550</w:t>
            </w:r>
          </w:p>
        </w:tc>
        <w:tc>
          <w:tcPr>
            <w:tcW w:w="709" w:type="dxa"/>
            <w:shd w:val="clear" w:color="auto" w:fill="auto"/>
          </w:tcPr>
          <w:p w14:paraId="424BCD3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710CC67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550</w:t>
            </w:r>
          </w:p>
        </w:tc>
      </w:tr>
      <w:tr w:rsidR="0060EF5E" w:rsidRPr="004260F4" w14:paraId="12E5A7CC" w14:textId="77777777" w:rsidTr="004407B2">
        <w:trPr>
          <w:jc w:val="center"/>
        </w:trPr>
        <w:tc>
          <w:tcPr>
            <w:tcW w:w="3403" w:type="dxa"/>
            <w:shd w:val="clear" w:color="auto" w:fill="auto"/>
          </w:tcPr>
          <w:p w14:paraId="733B759E" w14:textId="77777777" w:rsidR="7035415D" w:rsidRPr="004260F4" w:rsidRDefault="7035415D"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Single Place Magnetic stand (1.5ml)</w:t>
            </w:r>
          </w:p>
        </w:tc>
        <w:tc>
          <w:tcPr>
            <w:tcW w:w="5812" w:type="dxa"/>
            <w:shd w:val="clear" w:color="auto" w:fill="auto"/>
          </w:tcPr>
          <w:p w14:paraId="4B1C30A0"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Used in place of centrifugation. Uses magnetic capture beads.</w:t>
            </w:r>
          </w:p>
        </w:tc>
        <w:tc>
          <w:tcPr>
            <w:tcW w:w="992" w:type="dxa"/>
            <w:shd w:val="clear" w:color="auto" w:fill="auto"/>
          </w:tcPr>
          <w:p w14:paraId="13823847"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95</w:t>
            </w:r>
          </w:p>
        </w:tc>
        <w:tc>
          <w:tcPr>
            <w:tcW w:w="709" w:type="dxa"/>
            <w:shd w:val="clear" w:color="auto" w:fill="auto"/>
          </w:tcPr>
          <w:p w14:paraId="05B5C095"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28A9BDDE" w14:textId="77777777" w:rsidR="2D76FD95" w:rsidRPr="004260F4" w:rsidRDefault="2D76FD9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95</w:t>
            </w:r>
          </w:p>
        </w:tc>
      </w:tr>
      <w:tr w:rsidR="0060EF5E" w:rsidRPr="004260F4" w14:paraId="17009232" w14:textId="77777777" w:rsidTr="004407B2">
        <w:trPr>
          <w:jc w:val="center"/>
        </w:trPr>
        <w:tc>
          <w:tcPr>
            <w:tcW w:w="3403" w:type="dxa"/>
            <w:shd w:val="clear" w:color="auto" w:fill="auto"/>
          </w:tcPr>
          <w:p w14:paraId="0F62EECA"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Agencourt AMPure XP Beads</w:t>
            </w:r>
          </w:p>
        </w:tc>
        <w:tc>
          <w:tcPr>
            <w:tcW w:w="5812" w:type="dxa"/>
            <w:shd w:val="clear" w:color="auto" w:fill="auto"/>
          </w:tcPr>
          <w:p w14:paraId="616F7F44" w14:textId="77777777" w:rsidR="2D76FD95" w:rsidRPr="004260F4" w:rsidRDefault="2D76FD9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Used together with </w:t>
            </w:r>
            <w:r w:rsidR="00BB6A9A" w:rsidRPr="004260F4">
              <w:rPr>
                <w:rFonts w:ascii="Times New Roman" w:eastAsia="Times New Roman" w:hAnsi="Times New Roman"/>
                <w:sz w:val="24"/>
                <w:szCs w:val="24"/>
              </w:rPr>
              <w:t xml:space="preserve">a </w:t>
            </w:r>
            <w:r w:rsidRPr="004260F4">
              <w:rPr>
                <w:rFonts w:ascii="Times New Roman" w:eastAsia="Times New Roman" w:hAnsi="Times New Roman"/>
                <w:sz w:val="24"/>
                <w:szCs w:val="24"/>
              </w:rPr>
              <w:t xml:space="preserve">magnetic stand for magnetic </w:t>
            </w:r>
            <w:r w:rsidR="2CF9FBD1" w:rsidRPr="004260F4">
              <w:rPr>
                <w:rFonts w:ascii="Times New Roman" w:eastAsia="Times New Roman" w:hAnsi="Times New Roman"/>
                <w:sz w:val="24"/>
                <w:szCs w:val="24"/>
              </w:rPr>
              <w:t>separation.</w:t>
            </w:r>
          </w:p>
        </w:tc>
        <w:tc>
          <w:tcPr>
            <w:tcW w:w="992" w:type="dxa"/>
            <w:shd w:val="clear" w:color="auto" w:fill="auto"/>
          </w:tcPr>
          <w:p w14:paraId="0D724346" w14:textId="77777777" w:rsidR="2CF9FBD1" w:rsidRPr="004260F4" w:rsidRDefault="2CF9FBD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450</w:t>
            </w:r>
          </w:p>
        </w:tc>
        <w:tc>
          <w:tcPr>
            <w:tcW w:w="709" w:type="dxa"/>
            <w:shd w:val="clear" w:color="auto" w:fill="auto"/>
          </w:tcPr>
          <w:p w14:paraId="738B99A9"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4D92E24D" w14:textId="77777777" w:rsidR="2CF9FBD1" w:rsidRPr="004260F4" w:rsidRDefault="2CF9FBD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450</w:t>
            </w:r>
          </w:p>
        </w:tc>
      </w:tr>
      <w:tr w:rsidR="0060EF5E" w:rsidRPr="004260F4" w14:paraId="34347B92" w14:textId="77777777" w:rsidTr="004407B2">
        <w:trPr>
          <w:jc w:val="center"/>
        </w:trPr>
        <w:tc>
          <w:tcPr>
            <w:tcW w:w="3403" w:type="dxa"/>
            <w:shd w:val="clear" w:color="auto" w:fill="auto"/>
          </w:tcPr>
          <w:p w14:paraId="0BF5431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Shipping </w:t>
            </w:r>
          </w:p>
        </w:tc>
        <w:tc>
          <w:tcPr>
            <w:tcW w:w="5812" w:type="dxa"/>
            <w:shd w:val="clear" w:color="auto" w:fill="auto"/>
          </w:tcPr>
          <w:p w14:paraId="5B1A677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From the UK to Kenya with Carramore International Ltd.</w:t>
            </w:r>
          </w:p>
        </w:tc>
        <w:tc>
          <w:tcPr>
            <w:tcW w:w="992" w:type="dxa"/>
            <w:shd w:val="clear" w:color="auto" w:fill="auto"/>
          </w:tcPr>
          <w:p w14:paraId="1EFF67D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790</w:t>
            </w:r>
          </w:p>
        </w:tc>
        <w:tc>
          <w:tcPr>
            <w:tcW w:w="709" w:type="dxa"/>
            <w:shd w:val="clear" w:color="auto" w:fill="auto"/>
          </w:tcPr>
          <w:p w14:paraId="473E89E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453C451E"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790</w:t>
            </w:r>
          </w:p>
        </w:tc>
      </w:tr>
      <w:tr w:rsidR="0060EF5E" w:rsidRPr="004260F4" w14:paraId="53569076" w14:textId="77777777" w:rsidTr="004407B2">
        <w:trPr>
          <w:jc w:val="center"/>
        </w:trPr>
        <w:tc>
          <w:tcPr>
            <w:tcW w:w="3403" w:type="dxa"/>
            <w:shd w:val="clear" w:color="auto" w:fill="auto"/>
          </w:tcPr>
          <w:p w14:paraId="5C756A8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lastRenderedPageBreak/>
              <w:t xml:space="preserve">Training costs </w:t>
            </w:r>
          </w:p>
        </w:tc>
        <w:tc>
          <w:tcPr>
            <w:tcW w:w="5812" w:type="dxa"/>
            <w:shd w:val="clear" w:color="auto" w:fill="auto"/>
          </w:tcPr>
          <w:p w14:paraId="1F858D40"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Free training from an ONT representative</w:t>
            </w:r>
          </w:p>
        </w:tc>
        <w:tc>
          <w:tcPr>
            <w:tcW w:w="992" w:type="dxa"/>
            <w:shd w:val="clear" w:color="auto" w:fill="auto"/>
          </w:tcPr>
          <w:p w14:paraId="6188848C" w14:textId="77777777" w:rsidR="0060EF5E" w:rsidRPr="004260F4" w:rsidRDefault="0060EF5E" w:rsidP="007174F6">
            <w:p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0</w:t>
            </w:r>
          </w:p>
        </w:tc>
        <w:tc>
          <w:tcPr>
            <w:tcW w:w="709" w:type="dxa"/>
            <w:shd w:val="clear" w:color="auto" w:fill="auto"/>
          </w:tcPr>
          <w:p w14:paraId="4D51E6D2"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A10D8B5"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0</w:t>
            </w:r>
          </w:p>
        </w:tc>
      </w:tr>
      <w:tr w:rsidR="0060EF5E" w:rsidRPr="004260F4" w14:paraId="484B602C" w14:textId="77777777" w:rsidTr="004407B2">
        <w:trPr>
          <w:jc w:val="center"/>
        </w:trPr>
        <w:tc>
          <w:tcPr>
            <w:tcW w:w="11908" w:type="dxa"/>
            <w:gridSpan w:val="5"/>
            <w:shd w:val="clear" w:color="auto" w:fill="auto"/>
          </w:tcPr>
          <w:p w14:paraId="3AF0F09C"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Data Handling Management, and Analysis</w:t>
            </w:r>
          </w:p>
        </w:tc>
      </w:tr>
      <w:tr w:rsidR="0060EF5E" w:rsidRPr="004260F4" w14:paraId="78077153" w14:textId="77777777" w:rsidTr="004407B2">
        <w:trPr>
          <w:jc w:val="center"/>
        </w:trPr>
        <w:tc>
          <w:tcPr>
            <w:tcW w:w="3403" w:type="dxa"/>
            <w:shd w:val="clear" w:color="auto" w:fill="auto"/>
          </w:tcPr>
          <w:p w14:paraId="0EB5471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Data management and downstream analysis</w:t>
            </w:r>
          </w:p>
        </w:tc>
        <w:tc>
          <w:tcPr>
            <w:tcW w:w="5812" w:type="dxa"/>
            <w:shd w:val="clear" w:color="auto" w:fill="auto"/>
          </w:tcPr>
          <w:p w14:paraId="5B75CFD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Data transfer and storage</w:t>
            </w:r>
          </w:p>
          <w:p w14:paraId="51B26C2D"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High-Performance Computing (HPC) facilities (For outsourced facilities only)</w:t>
            </w:r>
          </w:p>
          <w:p w14:paraId="44ECDFBA"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Programs and software used will be mainly open-source. However, commercial software </w:t>
            </w:r>
            <w:r w:rsidR="186C283B" w:rsidRPr="004260F4">
              <w:rPr>
                <w:rFonts w:ascii="Times New Roman" w:eastAsia="Times New Roman" w:hAnsi="Times New Roman"/>
                <w:sz w:val="24"/>
                <w:szCs w:val="24"/>
              </w:rPr>
              <w:t>e.g.,</w:t>
            </w:r>
            <w:r w:rsidRPr="004260F4">
              <w:rPr>
                <w:rFonts w:ascii="Times New Roman" w:eastAsia="Times New Roman" w:hAnsi="Times New Roman"/>
                <w:sz w:val="24"/>
                <w:szCs w:val="24"/>
              </w:rPr>
              <w:t xml:space="preserve"> long-read sequence analysis and pathway analysis software will be required.</w:t>
            </w:r>
          </w:p>
          <w:p w14:paraId="4E4FB331" w14:textId="77777777" w:rsidR="0060EF5E" w:rsidRPr="004260F4" w:rsidRDefault="0060EF5E" w:rsidP="007174F6">
            <w:pPr>
              <w:pStyle w:val="ListParagraph"/>
              <w:numPr>
                <w:ilvl w:val="0"/>
                <w:numId w:val="1"/>
              </w:numPr>
              <w:spacing w:after="0" w:line="240" w:lineRule="auto"/>
              <w:rPr>
                <w:rFonts w:ascii="Times New Roman" w:eastAsia="Times New Roman" w:hAnsi="Times New Roman"/>
                <w:sz w:val="24"/>
                <w:szCs w:val="24"/>
              </w:rPr>
            </w:pPr>
            <w:r w:rsidRPr="004260F4">
              <w:rPr>
                <w:rFonts w:ascii="Times New Roman" w:eastAsia="Times New Roman" w:hAnsi="Times New Roman"/>
                <w:sz w:val="24"/>
                <w:szCs w:val="24"/>
              </w:rPr>
              <w:t xml:space="preserve">Data Analysis, statistical inferencing </w:t>
            </w:r>
          </w:p>
        </w:tc>
        <w:tc>
          <w:tcPr>
            <w:tcW w:w="992" w:type="dxa"/>
            <w:shd w:val="clear" w:color="auto" w:fill="auto"/>
          </w:tcPr>
          <w:p w14:paraId="629A49B9"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40B1FC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49CE68B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0E93E50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p w14:paraId="5AC658B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1,200</w:t>
            </w:r>
          </w:p>
        </w:tc>
        <w:tc>
          <w:tcPr>
            <w:tcW w:w="709" w:type="dxa"/>
            <w:shd w:val="clear" w:color="auto" w:fill="auto"/>
          </w:tcPr>
          <w:p w14:paraId="06466B8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992" w:type="dxa"/>
            <w:shd w:val="clear" w:color="auto" w:fill="auto"/>
          </w:tcPr>
          <w:p w14:paraId="5696F37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1,200</w:t>
            </w:r>
          </w:p>
        </w:tc>
      </w:tr>
      <w:tr w:rsidR="0060EF5E" w:rsidRPr="004260F4" w14:paraId="42DB7939" w14:textId="77777777" w:rsidTr="004407B2">
        <w:trPr>
          <w:jc w:val="center"/>
        </w:trPr>
        <w:tc>
          <w:tcPr>
            <w:tcW w:w="11908" w:type="dxa"/>
            <w:gridSpan w:val="5"/>
            <w:shd w:val="clear" w:color="auto" w:fill="auto"/>
          </w:tcPr>
          <w:p w14:paraId="50936D78" w14:textId="77777777" w:rsidR="0060EF5E" w:rsidRPr="004260F4" w:rsidRDefault="0060EF5E" w:rsidP="007174F6">
            <w:pPr>
              <w:spacing w:after="0" w:line="240" w:lineRule="auto"/>
              <w:jc w:val="center"/>
              <w:rPr>
                <w:rFonts w:ascii="Times New Roman" w:eastAsia="Times New Roman" w:hAnsi="Times New Roman"/>
                <w:b/>
                <w:bCs/>
                <w:i/>
                <w:iCs/>
                <w:sz w:val="24"/>
                <w:szCs w:val="24"/>
              </w:rPr>
            </w:pPr>
            <w:r w:rsidRPr="004260F4">
              <w:rPr>
                <w:rFonts w:ascii="Times New Roman" w:eastAsia="Times New Roman" w:hAnsi="Times New Roman"/>
                <w:b/>
                <w:bCs/>
                <w:i/>
                <w:iCs/>
                <w:sz w:val="24"/>
                <w:szCs w:val="24"/>
              </w:rPr>
              <w:t>Consumables</w:t>
            </w:r>
          </w:p>
        </w:tc>
      </w:tr>
      <w:tr w:rsidR="0060EF5E" w:rsidRPr="004260F4" w14:paraId="7DE4D16B" w14:textId="77777777" w:rsidTr="004407B2">
        <w:trPr>
          <w:jc w:val="center"/>
        </w:trPr>
        <w:tc>
          <w:tcPr>
            <w:tcW w:w="3403" w:type="dxa"/>
            <w:shd w:val="clear" w:color="auto" w:fill="auto"/>
          </w:tcPr>
          <w:p w14:paraId="78C6575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6C856B77" w:rsidRPr="004260F4">
              <w:rPr>
                <w:rFonts w:ascii="Times New Roman" w:eastAsia="Times New Roman" w:hAnsi="Times New Roman"/>
                <w:sz w:val="24"/>
                <w:szCs w:val="24"/>
              </w:rPr>
              <w:t>10 mM dNTP solution</w:t>
            </w:r>
          </w:p>
        </w:tc>
        <w:tc>
          <w:tcPr>
            <w:tcW w:w="5812" w:type="dxa"/>
            <w:shd w:val="clear" w:color="auto" w:fill="auto"/>
          </w:tcPr>
          <w:p w14:paraId="6C12C548"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For PCR reactions</w:t>
            </w:r>
          </w:p>
        </w:tc>
        <w:tc>
          <w:tcPr>
            <w:tcW w:w="992" w:type="dxa"/>
            <w:shd w:val="clear" w:color="auto" w:fill="auto"/>
          </w:tcPr>
          <w:p w14:paraId="2727390B" w14:textId="77777777" w:rsidR="1FA6351E" w:rsidRPr="004260F4" w:rsidRDefault="1FA6351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6C42567" w14:textId="77777777" w:rsidR="698FBACE" w:rsidRPr="004260F4" w:rsidRDefault="698FBAC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6</w:t>
            </w:r>
            <w:r w:rsidR="0060EF5E" w:rsidRPr="004260F4">
              <w:rPr>
                <w:rFonts w:ascii="Times New Roman" w:eastAsia="Times New Roman" w:hAnsi="Times New Roman"/>
                <w:sz w:val="24"/>
                <w:szCs w:val="24"/>
              </w:rPr>
              <w:t>5</w:t>
            </w:r>
          </w:p>
        </w:tc>
        <w:tc>
          <w:tcPr>
            <w:tcW w:w="992" w:type="dxa"/>
            <w:shd w:val="clear" w:color="auto" w:fill="auto"/>
          </w:tcPr>
          <w:p w14:paraId="4DDBA20E" w14:textId="77777777" w:rsidR="29F12112" w:rsidRPr="004260F4" w:rsidRDefault="29F12112"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13</w:t>
            </w:r>
            <w:r w:rsidR="0060EF5E" w:rsidRPr="004260F4">
              <w:rPr>
                <w:rFonts w:ascii="Times New Roman" w:eastAsia="Times New Roman" w:hAnsi="Times New Roman"/>
                <w:sz w:val="24"/>
                <w:szCs w:val="24"/>
              </w:rPr>
              <w:t>0</w:t>
            </w:r>
          </w:p>
        </w:tc>
      </w:tr>
      <w:tr w:rsidR="0060EF5E" w:rsidRPr="004260F4" w14:paraId="7378272D" w14:textId="77777777" w:rsidTr="004407B2">
        <w:trPr>
          <w:jc w:val="center"/>
        </w:trPr>
        <w:tc>
          <w:tcPr>
            <w:tcW w:w="3403" w:type="dxa"/>
            <w:shd w:val="clear" w:color="auto" w:fill="auto"/>
          </w:tcPr>
          <w:p w14:paraId="4E42EA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LongAmp Taq 2X Master Mix</w:t>
            </w:r>
          </w:p>
        </w:tc>
        <w:tc>
          <w:tcPr>
            <w:tcW w:w="5812" w:type="dxa"/>
            <w:shd w:val="clear" w:color="auto" w:fill="auto"/>
          </w:tcPr>
          <w:p w14:paraId="78183D8B"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For PCR reactions</w:t>
            </w:r>
          </w:p>
        </w:tc>
        <w:tc>
          <w:tcPr>
            <w:tcW w:w="992" w:type="dxa"/>
            <w:shd w:val="clear" w:color="auto" w:fill="auto"/>
          </w:tcPr>
          <w:p w14:paraId="54FDF02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F2454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138</w:t>
            </w:r>
          </w:p>
        </w:tc>
        <w:tc>
          <w:tcPr>
            <w:tcW w:w="992" w:type="dxa"/>
            <w:shd w:val="clear" w:color="auto" w:fill="auto"/>
          </w:tcPr>
          <w:p w14:paraId="6557C6F2"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276</w:t>
            </w:r>
          </w:p>
        </w:tc>
      </w:tr>
      <w:tr w:rsidR="0060EF5E" w:rsidRPr="004260F4" w14:paraId="5B08B6A0" w14:textId="77777777" w:rsidTr="004407B2">
        <w:trPr>
          <w:jc w:val="center"/>
        </w:trPr>
        <w:tc>
          <w:tcPr>
            <w:tcW w:w="3403" w:type="dxa"/>
            <w:shd w:val="clear" w:color="auto" w:fill="auto"/>
          </w:tcPr>
          <w:p w14:paraId="6383CD73"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Maxima H Minus Reverse Transcriptase (200U/µl) with 5x RT Buffer</w:t>
            </w:r>
          </w:p>
        </w:tc>
        <w:tc>
          <w:tcPr>
            <w:tcW w:w="5812" w:type="dxa"/>
            <w:shd w:val="clear" w:color="auto" w:fill="auto"/>
          </w:tcPr>
          <w:p w14:paraId="526DA864" w14:textId="77777777" w:rsidR="14DF0CEC" w:rsidRPr="004260F4" w:rsidRDefault="14DF0CEC" w:rsidP="007174F6">
            <w:pPr>
              <w:spacing w:after="0" w:line="240" w:lineRule="auto"/>
              <w:jc w:val="both"/>
              <w:rPr>
                <w:rFonts w:ascii="Times New Roman" w:hAnsi="Times New Roman"/>
                <w:sz w:val="24"/>
                <w:szCs w:val="24"/>
              </w:rPr>
            </w:pPr>
            <w:r w:rsidRPr="004260F4">
              <w:rPr>
                <w:rFonts w:ascii="Times New Roman" w:hAnsi="Times New Roman"/>
                <w:sz w:val="24"/>
                <w:szCs w:val="24"/>
              </w:rPr>
              <w:t>Reverse transcription and strand-switching</w:t>
            </w:r>
          </w:p>
        </w:tc>
        <w:tc>
          <w:tcPr>
            <w:tcW w:w="992" w:type="dxa"/>
            <w:shd w:val="clear" w:color="auto" w:fill="auto"/>
          </w:tcPr>
          <w:p w14:paraId="53E1E895"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CA4775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992" w:type="dxa"/>
            <w:shd w:val="clear" w:color="auto" w:fill="auto"/>
          </w:tcPr>
          <w:p w14:paraId="6C823A6F"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45C14111" w14:textId="77777777" w:rsidTr="004407B2">
        <w:trPr>
          <w:jc w:val="center"/>
        </w:trPr>
        <w:tc>
          <w:tcPr>
            <w:tcW w:w="3403" w:type="dxa"/>
            <w:shd w:val="clear" w:color="auto" w:fill="auto"/>
          </w:tcPr>
          <w:p w14:paraId="7852ED2A"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RNaseOUT, 40 U/μl</w:t>
            </w:r>
          </w:p>
        </w:tc>
        <w:tc>
          <w:tcPr>
            <w:tcW w:w="5812" w:type="dxa"/>
            <w:shd w:val="clear" w:color="auto" w:fill="auto"/>
          </w:tcPr>
          <w:p w14:paraId="20616AAE"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Reverse transcription and strand-switching</w:t>
            </w:r>
          </w:p>
        </w:tc>
        <w:tc>
          <w:tcPr>
            <w:tcW w:w="992" w:type="dxa"/>
            <w:shd w:val="clear" w:color="auto" w:fill="auto"/>
          </w:tcPr>
          <w:p w14:paraId="544669F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C5BA031"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190</w:t>
            </w:r>
          </w:p>
        </w:tc>
        <w:tc>
          <w:tcPr>
            <w:tcW w:w="992" w:type="dxa"/>
            <w:shd w:val="clear" w:color="auto" w:fill="auto"/>
          </w:tcPr>
          <w:p w14:paraId="521D3684"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380</w:t>
            </w:r>
          </w:p>
        </w:tc>
      </w:tr>
      <w:tr w:rsidR="0060EF5E" w:rsidRPr="004260F4" w14:paraId="145EF5B3" w14:textId="77777777" w:rsidTr="004407B2">
        <w:trPr>
          <w:jc w:val="center"/>
        </w:trPr>
        <w:tc>
          <w:tcPr>
            <w:tcW w:w="3403" w:type="dxa"/>
            <w:shd w:val="clear" w:color="auto" w:fill="auto"/>
          </w:tcPr>
          <w:p w14:paraId="21E9FE39"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Exonuclease I</w:t>
            </w:r>
          </w:p>
        </w:tc>
        <w:tc>
          <w:tcPr>
            <w:tcW w:w="5812" w:type="dxa"/>
            <w:shd w:val="clear" w:color="auto" w:fill="auto"/>
          </w:tcPr>
          <w:p w14:paraId="28CA8A67" w14:textId="77777777" w:rsidR="6FF811EF" w:rsidRPr="004260F4" w:rsidRDefault="6FF811EF"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Removal of single-stranded primers in PCR reactions </w:t>
            </w:r>
            <w:r w:rsidR="00BB6A9A" w:rsidRPr="004260F4">
              <w:rPr>
                <w:rFonts w:ascii="Times New Roman" w:eastAsia="Times New Roman" w:hAnsi="Times New Roman"/>
                <w:sz w:val="24"/>
                <w:szCs w:val="24"/>
              </w:rPr>
              <w:t>before</w:t>
            </w:r>
            <w:r w:rsidRPr="004260F4">
              <w:rPr>
                <w:rFonts w:ascii="Times New Roman" w:eastAsia="Times New Roman" w:hAnsi="Times New Roman"/>
                <w:sz w:val="24"/>
                <w:szCs w:val="24"/>
              </w:rPr>
              <w:t xml:space="preserve"> sequencing</w:t>
            </w:r>
          </w:p>
        </w:tc>
        <w:tc>
          <w:tcPr>
            <w:tcW w:w="992" w:type="dxa"/>
            <w:shd w:val="clear" w:color="auto" w:fill="auto"/>
          </w:tcPr>
          <w:p w14:paraId="7D2C6602"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2B525DB4" w14:textId="77777777" w:rsidR="14DF0CEC" w:rsidRPr="004260F4" w:rsidRDefault="14DF0CE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128</w:t>
            </w:r>
          </w:p>
        </w:tc>
        <w:tc>
          <w:tcPr>
            <w:tcW w:w="992" w:type="dxa"/>
            <w:shd w:val="clear" w:color="auto" w:fill="auto"/>
          </w:tcPr>
          <w:p w14:paraId="11E1895A" w14:textId="77777777" w:rsidR="14DF0CEC" w:rsidRPr="004260F4" w:rsidRDefault="14DF0CEC"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356</w:t>
            </w:r>
          </w:p>
        </w:tc>
      </w:tr>
      <w:tr w:rsidR="0060EF5E" w:rsidRPr="004260F4" w14:paraId="1DB9FAA1" w14:textId="77777777" w:rsidTr="004407B2">
        <w:trPr>
          <w:jc w:val="center"/>
        </w:trPr>
        <w:tc>
          <w:tcPr>
            <w:tcW w:w="3403" w:type="dxa"/>
            <w:shd w:val="clear" w:color="auto" w:fill="auto"/>
          </w:tcPr>
          <w:p w14:paraId="1A0489C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Thin-walled, frosted lid, RNase-free PCR tubes (0.2 mL) (1000 units)</w:t>
            </w:r>
          </w:p>
        </w:tc>
        <w:tc>
          <w:tcPr>
            <w:tcW w:w="5812" w:type="dxa"/>
            <w:shd w:val="clear" w:color="auto" w:fill="auto"/>
          </w:tcPr>
          <w:p w14:paraId="3B256DA8"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PCR Reactions</w:t>
            </w:r>
          </w:p>
        </w:tc>
        <w:tc>
          <w:tcPr>
            <w:tcW w:w="992" w:type="dxa"/>
            <w:shd w:val="clear" w:color="auto" w:fill="auto"/>
          </w:tcPr>
          <w:p w14:paraId="25EC96E1"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709" w:type="dxa"/>
            <w:shd w:val="clear" w:color="auto" w:fill="auto"/>
          </w:tcPr>
          <w:p w14:paraId="00650F35" w14:textId="77777777" w:rsidR="5183B861" w:rsidRPr="004260F4" w:rsidRDefault="5183B86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150</w:t>
            </w:r>
          </w:p>
        </w:tc>
        <w:tc>
          <w:tcPr>
            <w:tcW w:w="992" w:type="dxa"/>
            <w:shd w:val="clear" w:color="auto" w:fill="auto"/>
          </w:tcPr>
          <w:p w14:paraId="40051316" w14:textId="77777777" w:rsidR="5183B861" w:rsidRPr="004260F4" w:rsidRDefault="5183B861"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150</w:t>
            </w:r>
          </w:p>
        </w:tc>
      </w:tr>
      <w:tr w:rsidR="0060EF5E" w:rsidRPr="004260F4" w14:paraId="3FE1DD36" w14:textId="77777777" w:rsidTr="004407B2">
        <w:trPr>
          <w:jc w:val="center"/>
        </w:trPr>
        <w:tc>
          <w:tcPr>
            <w:tcW w:w="3403" w:type="dxa"/>
            <w:shd w:val="clear" w:color="auto" w:fill="auto"/>
          </w:tcPr>
          <w:p w14:paraId="02D0A6DE" w14:textId="77777777" w:rsidR="0B9864FC" w:rsidRPr="004260F4" w:rsidRDefault="0B9864FC"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Gloves</w:t>
            </w:r>
          </w:p>
        </w:tc>
        <w:tc>
          <w:tcPr>
            <w:tcW w:w="5812" w:type="dxa"/>
            <w:shd w:val="clear" w:color="auto" w:fill="auto"/>
          </w:tcPr>
          <w:p w14:paraId="199E44DA"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Medium Sized powder-free gloves</w:t>
            </w:r>
          </w:p>
          <w:p w14:paraId="67C42D7F"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992" w:type="dxa"/>
            <w:shd w:val="clear" w:color="auto" w:fill="auto"/>
          </w:tcPr>
          <w:p w14:paraId="6C124ADC"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8</w:t>
            </w:r>
          </w:p>
        </w:tc>
        <w:tc>
          <w:tcPr>
            <w:tcW w:w="709" w:type="dxa"/>
            <w:shd w:val="clear" w:color="auto" w:fill="auto"/>
          </w:tcPr>
          <w:p w14:paraId="14CEBF14" w14:textId="77777777" w:rsidR="387BA26B" w:rsidRPr="004260F4" w:rsidRDefault="387BA26B"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5A851E22" w14:textId="77777777" w:rsidR="387BA26B" w:rsidRPr="004260F4" w:rsidRDefault="387BA26B"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40</w:t>
            </w:r>
          </w:p>
        </w:tc>
      </w:tr>
      <w:tr w:rsidR="0060EF5E" w:rsidRPr="004260F4" w14:paraId="7C6C3F60" w14:textId="77777777" w:rsidTr="004407B2">
        <w:trPr>
          <w:jc w:val="center"/>
        </w:trPr>
        <w:tc>
          <w:tcPr>
            <w:tcW w:w="3403" w:type="dxa"/>
            <w:shd w:val="clear" w:color="auto" w:fill="auto"/>
          </w:tcPr>
          <w:p w14:paraId="56F038CF"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r w:rsidR="774C174D" w:rsidRPr="004260F4">
              <w:rPr>
                <w:rFonts w:ascii="Times New Roman" w:eastAsia="Times New Roman" w:hAnsi="Times New Roman"/>
                <w:sz w:val="24"/>
                <w:szCs w:val="24"/>
              </w:rPr>
              <w:t>Pipette tips</w:t>
            </w:r>
          </w:p>
        </w:tc>
        <w:tc>
          <w:tcPr>
            <w:tcW w:w="5812" w:type="dxa"/>
            <w:shd w:val="clear" w:color="auto" w:fill="auto"/>
          </w:tcPr>
          <w:p w14:paraId="58C02F0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 µl Pipette tips 1000 units</w:t>
            </w:r>
          </w:p>
        </w:tc>
        <w:tc>
          <w:tcPr>
            <w:tcW w:w="992" w:type="dxa"/>
            <w:shd w:val="clear" w:color="auto" w:fill="auto"/>
          </w:tcPr>
          <w:p w14:paraId="5FD8BA2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709" w:type="dxa"/>
            <w:shd w:val="clear" w:color="auto" w:fill="auto"/>
          </w:tcPr>
          <w:p w14:paraId="1869E36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3146991A"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2</w:t>
            </w:r>
          </w:p>
        </w:tc>
      </w:tr>
      <w:tr w:rsidR="0060EF5E" w:rsidRPr="004260F4" w14:paraId="2FD2FFA7" w14:textId="77777777" w:rsidTr="004407B2">
        <w:trPr>
          <w:jc w:val="center"/>
        </w:trPr>
        <w:tc>
          <w:tcPr>
            <w:tcW w:w="3403" w:type="dxa"/>
            <w:shd w:val="clear" w:color="auto" w:fill="auto"/>
          </w:tcPr>
          <w:p w14:paraId="5FC84A46" w14:textId="77777777" w:rsidR="0060EF5E" w:rsidRPr="004260F4" w:rsidRDefault="0060EF5E" w:rsidP="007174F6">
            <w:pPr>
              <w:spacing w:after="0" w:line="240" w:lineRule="auto"/>
              <w:jc w:val="both"/>
              <w:rPr>
                <w:rFonts w:ascii="Times New Roman" w:eastAsia="Times New Roman" w:hAnsi="Times New Roman"/>
                <w:sz w:val="24"/>
                <w:szCs w:val="24"/>
              </w:rPr>
            </w:pPr>
          </w:p>
        </w:tc>
        <w:tc>
          <w:tcPr>
            <w:tcW w:w="5812" w:type="dxa"/>
            <w:shd w:val="clear" w:color="auto" w:fill="auto"/>
          </w:tcPr>
          <w:p w14:paraId="21D637C6" w14:textId="77777777" w:rsidR="7DBDCF93" w:rsidRPr="004260F4" w:rsidRDefault="7DBDCF93"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100 µl Pipette tips 1000 units</w:t>
            </w:r>
          </w:p>
        </w:tc>
        <w:tc>
          <w:tcPr>
            <w:tcW w:w="992" w:type="dxa"/>
            <w:shd w:val="clear" w:color="auto" w:fill="auto"/>
          </w:tcPr>
          <w:p w14:paraId="32266053"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4</w:t>
            </w:r>
          </w:p>
        </w:tc>
        <w:tc>
          <w:tcPr>
            <w:tcW w:w="709" w:type="dxa"/>
            <w:shd w:val="clear" w:color="auto" w:fill="auto"/>
          </w:tcPr>
          <w:p w14:paraId="054A2F3E" w14:textId="77777777" w:rsidR="3C62B4C5" w:rsidRPr="004260F4" w:rsidRDefault="3C62B4C5"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0A02FDE5" w14:textId="77777777" w:rsidR="3C62B4C5" w:rsidRPr="004260F4" w:rsidRDefault="3C62B4C5"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4</w:t>
            </w:r>
          </w:p>
        </w:tc>
      </w:tr>
      <w:tr w:rsidR="0060EF5E" w:rsidRPr="004260F4" w14:paraId="59D25303" w14:textId="77777777" w:rsidTr="004407B2">
        <w:trPr>
          <w:jc w:val="center"/>
        </w:trPr>
        <w:tc>
          <w:tcPr>
            <w:tcW w:w="3403" w:type="dxa"/>
            <w:shd w:val="clear" w:color="auto" w:fill="auto"/>
          </w:tcPr>
          <w:p w14:paraId="4CA66BC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780ACE6"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DNA-free 200 µl Pipette tips 1000 units</w:t>
            </w:r>
          </w:p>
        </w:tc>
        <w:tc>
          <w:tcPr>
            <w:tcW w:w="992" w:type="dxa"/>
            <w:shd w:val="clear" w:color="auto" w:fill="auto"/>
          </w:tcPr>
          <w:p w14:paraId="0E75A89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2.5</w:t>
            </w:r>
          </w:p>
        </w:tc>
        <w:tc>
          <w:tcPr>
            <w:tcW w:w="709" w:type="dxa"/>
            <w:shd w:val="clear" w:color="auto" w:fill="auto"/>
          </w:tcPr>
          <w:p w14:paraId="52D20CDD"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2</w:t>
            </w:r>
          </w:p>
        </w:tc>
        <w:tc>
          <w:tcPr>
            <w:tcW w:w="992" w:type="dxa"/>
            <w:shd w:val="clear" w:color="auto" w:fill="auto"/>
          </w:tcPr>
          <w:p w14:paraId="5F4449DB"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5</w:t>
            </w:r>
          </w:p>
        </w:tc>
      </w:tr>
      <w:tr w:rsidR="0060EF5E" w:rsidRPr="004260F4" w14:paraId="486F7982" w14:textId="77777777" w:rsidTr="004407B2">
        <w:trPr>
          <w:jc w:val="center"/>
        </w:trPr>
        <w:tc>
          <w:tcPr>
            <w:tcW w:w="3403" w:type="dxa"/>
            <w:shd w:val="clear" w:color="auto" w:fill="auto"/>
          </w:tcPr>
          <w:p w14:paraId="74C78EFA"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26C4F473"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DNA</w:t>
            </w:r>
            <w:r w:rsidR="00BB6A9A" w:rsidRPr="004260F4">
              <w:rPr>
                <w:rFonts w:ascii="Times New Roman" w:eastAsia="Times New Roman" w:hAnsi="Times New Roman"/>
                <w:sz w:val="24"/>
                <w:szCs w:val="24"/>
              </w:rPr>
              <w:t>-</w:t>
            </w:r>
            <w:r w:rsidRPr="004260F4">
              <w:rPr>
                <w:rFonts w:ascii="Times New Roman" w:eastAsia="Times New Roman" w:hAnsi="Times New Roman"/>
                <w:sz w:val="24"/>
                <w:szCs w:val="24"/>
              </w:rPr>
              <w:t>free 1000 µl Pipette tips 1000 units</w:t>
            </w:r>
          </w:p>
        </w:tc>
        <w:tc>
          <w:tcPr>
            <w:tcW w:w="992" w:type="dxa"/>
            <w:shd w:val="clear" w:color="auto" w:fill="auto"/>
          </w:tcPr>
          <w:p w14:paraId="6CE29B58"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3</w:t>
            </w:r>
          </w:p>
        </w:tc>
        <w:tc>
          <w:tcPr>
            <w:tcW w:w="709" w:type="dxa"/>
            <w:shd w:val="clear" w:color="auto" w:fill="auto"/>
          </w:tcPr>
          <w:p w14:paraId="4C6E6851"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42A4D440"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3</w:t>
            </w:r>
          </w:p>
        </w:tc>
      </w:tr>
      <w:tr w:rsidR="0060EF5E" w:rsidRPr="004260F4" w14:paraId="549370AE" w14:textId="77777777" w:rsidTr="004407B2">
        <w:trPr>
          <w:jc w:val="center"/>
        </w:trPr>
        <w:tc>
          <w:tcPr>
            <w:tcW w:w="3403" w:type="dxa"/>
            <w:shd w:val="clear" w:color="auto" w:fill="auto"/>
          </w:tcPr>
          <w:p w14:paraId="77955D65"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 </w:t>
            </w:r>
          </w:p>
        </w:tc>
        <w:tc>
          <w:tcPr>
            <w:tcW w:w="5812" w:type="dxa"/>
            <w:shd w:val="clear" w:color="auto" w:fill="auto"/>
          </w:tcPr>
          <w:p w14:paraId="382CDE7B"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 xml:space="preserve">DEPC Water </w:t>
            </w:r>
          </w:p>
        </w:tc>
        <w:tc>
          <w:tcPr>
            <w:tcW w:w="992" w:type="dxa"/>
            <w:shd w:val="clear" w:color="auto" w:fill="auto"/>
          </w:tcPr>
          <w:p w14:paraId="2C5FF904"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75</w:t>
            </w:r>
          </w:p>
        </w:tc>
        <w:tc>
          <w:tcPr>
            <w:tcW w:w="709" w:type="dxa"/>
            <w:shd w:val="clear" w:color="auto" w:fill="auto"/>
          </w:tcPr>
          <w:p w14:paraId="78E0CA3E" w14:textId="77777777" w:rsidR="0060EF5E" w:rsidRPr="004260F4" w:rsidRDefault="0060EF5E"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w:t>
            </w:r>
          </w:p>
        </w:tc>
        <w:tc>
          <w:tcPr>
            <w:tcW w:w="992" w:type="dxa"/>
            <w:shd w:val="clear" w:color="auto" w:fill="auto"/>
          </w:tcPr>
          <w:p w14:paraId="62BBAAC7"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75</w:t>
            </w:r>
          </w:p>
        </w:tc>
      </w:tr>
      <w:tr w:rsidR="0060EF5E" w:rsidRPr="004260F4" w14:paraId="6022CEB0" w14:textId="77777777" w:rsidTr="004407B2">
        <w:trPr>
          <w:jc w:val="center"/>
        </w:trPr>
        <w:tc>
          <w:tcPr>
            <w:tcW w:w="3403" w:type="dxa"/>
            <w:shd w:val="clear" w:color="auto" w:fill="auto"/>
          </w:tcPr>
          <w:p w14:paraId="37569BA1" w14:textId="77777777" w:rsidR="3F18EA62" w:rsidRPr="004260F4" w:rsidRDefault="3F18EA6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Microcentrifuge tubes</w:t>
            </w:r>
          </w:p>
        </w:tc>
        <w:tc>
          <w:tcPr>
            <w:tcW w:w="5812" w:type="dxa"/>
            <w:shd w:val="clear" w:color="auto" w:fill="auto"/>
          </w:tcPr>
          <w:p w14:paraId="109D2FDB" w14:textId="77777777" w:rsidR="09D6F221" w:rsidRPr="004260F4" w:rsidRDefault="09D6F221"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Eppendorf LoBind tubes</w:t>
            </w:r>
            <w:r w:rsidR="13E275FF" w:rsidRPr="004260F4">
              <w:rPr>
                <w:rFonts w:ascii="Times New Roman" w:eastAsia="Times New Roman" w:hAnsi="Times New Roman"/>
                <w:sz w:val="24"/>
                <w:szCs w:val="24"/>
              </w:rPr>
              <w:t xml:space="preserve"> (1.5ml)</w:t>
            </w:r>
          </w:p>
        </w:tc>
        <w:tc>
          <w:tcPr>
            <w:tcW w:w="992" w:type="dxa"/>
            <w:shd w:val="clear" w:color="auto" w:fill="auto"/>
          </w:tcPr>
          <w:p w14:paraId="79419928" w14:textId="77777777" w:rsidR="6B0E3E89" w:rsidRPr="004260F4" w:rsidRDefault="6B0E3E89"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16</w:t>
            </w:r>
          </w:p>
        </w:tc>
        <w:tc>
          <w:tcPr>
            <w:tcW w:w="709" w:type="dxa"/>
            <w:shd w:val="clear" w:color="auto" w:fill="auto"/>
          </w:tcPr>
          <w:p w14:paraId="649D8100" w14:textId="77777777" w:rsidR="3C4B7BD2" w:rsidRPr="004260F4" w:rsidRDefault="3C4B7BD2" w:rsidP="007174F6">
            <w:pPr>
              <w:spacing w:after="0" w:line="240" w:lineRule="auto"/>
              <w:jc w:val="both"/>
              <w:rPr>
                <w:rFonts w:ascii="Times New Roman" w:eastAsia="Times New Roman" w:hAnsi="Times New Roman"/>
                <w:sz w:val="24"/>
                <w:szCs w:val="24"/>
              </w:rPr>
            </w:pPr>
            <w:r w:rsidRPr="004260F4">
              <w:rPr>
                <w:rFonts w:ascii="Times New Roman" w:eastAsia="Times New Roman" w:hAnsi="Times New Roman"/>
                <w:sz w:val="24"/>
                <w:szCs w:val="24"/>
              </w:rPr>
              <w:t>5</w:t>
            </w:r>
          </w:p>
        </w:tc>
        <w:tc>
          <w:tcPr>
            <w:tcW w:w="992" w:type="dxa"/>
            <w:shd w:val="clear" w:color="auto" w:fill="auto"/>
          </w:tcPr>
          <w:p w14:paraId="096AC561" w14:textId="77777777" w:rsidR="0060EF5E" w:rsidRPr="004260F4" w:rsidRDefault="0060EF5E"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sz w:val="24"/>
                <w:szCs w:val="24"/>
              </w:rPr>
              <w:t>80</w:t>
            </w:r>
          </w:p>
        </w:tc>
      </w:tr>
      <w:tr w:rsidR="0060EF5E" w:rsidRPr="004260F4" w14:paraId="4A7E9120" w14:textId="77777777" w:rsidTr="004407B2">
        <w:trPr>
          <w:jc w:val="center"/>
        </w:trPr>
        <w:tc>
          <w:tcPr>
            <w:tcW w:w="3403" w:type="dxa"/>
            <w:shd w:val="clear" w:color="auto" w:fill="auto"/>
          </w:tcPr>
          <w:p w14:paraId="32601579" w14:textId="77777777" w:rsidR="0060EF5E" w:rsidRPr="004260F4" w:rsidRDefault="0060EF5E" w:rsidP="007174F6">
            <w:pPr>
              <w:spacing w:after="0" w:line="240" w:lineRule="auto"/>
              <w:jc w:val="both"/>
              <w:rPr>
                <w:rFonts w:ascii="Times New Roman" w:eastAsia="Times New Roman" w:hAnsi="Times New Roman"/>
                <w:b/>
                <w:bCs/>
                <w:sz w:val="24"/>
                <w:szCs w:val="24"/>
              </w:rPr>
            </w:pPr>
            <w:r w:rsidRPr="004260F4">
              <w:rPr>
                <w:rFonts w:ascii="Times New Roman" w:eastAsia="Times New Roman" w:hAnsi="Times New Roman"/>
                <w:b/>
                <w:bCs/>
                <w:sz w:val="24"/>
                <w:szCs w:val="24"/>
              </w:rPr>
              <w:t>Grand Total</w:t>
            </w:r>
          </w:p>
        </w:tc>
        <w:tc>
          <w:tcPr>
            <w:tcW w:w="5812" w:type="dxa"/>
            <w:shd w:val="clear" w:color="auto" w:fill="auto"/>
          </w:tcPr>
          <w:p w14:paraId="2B248D23"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34474AD0" w14:textId="77777777" w:rsidR="0060EF5E" w:rsidRPr="004260F4" w:rsidRDefault="0060EF5E" w:rsidP="007174F6">
            <w:pPr>
              <w:spacing w:after="0" w:line="240" w:lineRule="auto"/>
              <w:rPr>
                <w:rFonts w:ascii="Times New Roman" w:eastAsia="Times New Roman" w:hAnsi="Times New Roman"/>
                <w:sz w:val="24"/>
                <w:szCs w:val="24"/>
              </w:rPr>
            </w:pPr>
          </w:p>
        </w:tc>
        <w:tc>
          <w:tcPr>
            <w:tcW w:w="709" w:type="dxa"/>
            <w:shd w:val="clear" w:color="auto" w:fill="auto"/>
          </w:tcPr>
          <w:p w14:paraId="2E0DD1E6" w14:textId="77777777" w:rsidR="0060EF5E" w:rsidRPr="004260F4" w:rsidRDefault="0060EF5E" w:rsidP="007174F6">
            <w:pPr>
              <w:spacing w:after="0" w:line="240" w:lineRule="auto"/>
              <w:rPr>
                <w:rFonts w:ascii="Times New Roman" w:eastAsia="Times New Roman" w:hAnsi="Times New Roman"/>
                <w:sz w:val="24"/>
                <w:szCs w:val="24"/>
              </w:rPr>
            </w:pPr>
          </w:p>
        </w:tc>
        <w:tc>
          <w:tcPr>
            <w:tcW w:w="992" w:type="dxa"/>
            <w:shd w:val="clear" w:color="auto" w:fill="auto"/>
          </w:tcPr>
          <w:p w14:paraId="633A3134" w14:textId="77777777" w:rsidR="69254F74" w:rsidRPr="004260F4" w:rsidRDefault="69254F74" w:rsidP="007174F6">
            <w:pPr>
              <w:spacing w:after="0" w:line="240" w:lineRule="auto"/>
              <w:jc w:val="right"/>
              <w:rPr>
                <w:rFonts w:ascii="Times New Roman" w:eastAsia="Times New Roman" w:hAnsi="Times New Roman"/>
                <w:sz w:val="24"/>
                <w:szCs w:val="24"/>
              </w:rPr>
            </w:pPr>
            <w:r w:rsidRPr="004260F4">
              <w:rPr>
                <w:rFonts w:ascii="Times New Roman" w:eastAsia="Times New Roman" w:hAnsi="Times New Roman"/>
                <w:b/>
                <w:bCs/>
                <w:sz w:val="24"/>
                <w:szCs w:val="24"/>
              </w:rPr>
              <w:t>8556</w:t>
            </w:r>
          </w:p>
        </w:tc>
      </w:tr>
    </w:tbl>
    <w:p w14:paraId="74924E6A" w14:textId="77777777" w:rsidR="004407B2" w:rsidRDefault="004407B2" w:rsidP="00101DAC">
      <w:pPr>
        <w:spacing w:after="0"/>
        <w:rPr>
          <w:vanish/>
        </w:rPr>
        <w:sectPr w:rsidR="004407B2" w:rsidSect="0095436D">
          <w:pgSz w:w="15840" w:h="12240" w:orient="landscape"/>
          <w:pgMar w:top="1440" w:right="1440" w:bottom="1440" w:left="1440" w:header="709" w:footer="709" w:gutter="0"/>
          <w:cols w:space="708"/>
          <w:docGrid w:linePitch="360"/>
        </w:sectPr>
      </w:pPr>
    </w:p>
    <w:p w14:paraId="2BD737E3" w14:textId="77777777" w:rsidR="00101DAC" w:rsidRPr="004260F4" w:rsidRDefault="00101DAC" w:rsidP="00101DAC">
      <w:pPr>
        <w:spacing w:after="0"/>
        <w:rPr>
          <w:vanish/>
        </w:rPr>
      </w:pPr>
    </w:p>
    <w:p w14:paraId="7A87D135" w14:textId="77777777" w:rsidR="00A0740B" w:rsidRDefault="00A0740B" w:rsidP="00A0740B">
      <w:pPr>
        <w:spacing w:after="0"/>
      </w:pPr>
    </w:p>
    <w:p w14:paraId="4771E4FA" w14:textId="77777777" w:rsidR="00D6244E" w:rsidRPr="004260F4" w:rsidRDefault="00D6244E" w:rsidP="00A0740B">
      <w:pPr>
        <w:spacing w:after="0"/>
        <w:rPr>
          <w:vanish/>
        </w:rPr>
      </w:pPr>
    </w:p>
    <w:p w14:paraId="776A1512" w14:textId="77777777" w:rsidR="00070F3B" w:rsidRPr="004260F4" w:rsidRDefault="00B428B5" w:rsidP="00DF65E8">
      <w:pPr>
        <w:pStyle w:val="Heading2"/>
        <w:rPr>
          <w:b w:val="0"/>
        </w:rPr>
      </w:pPr>
      <w:bookmarkStart w:id="359" w:name="_Toc92192721"/>
      <w:r w:rsidRPr="004260F4">
        <w:t>Time plan</w:t>
      </w:r>
      <w:bookmarkEnd w:id="359"/>
      <w:r w:rsidR="00501D01" w:rsidRPr="004260F4">
        <w:rPr>
          <w:szCs w:val="24"/>
        </w:rPr>
        <w:tab/>
      </w:r>
    </w:p>
    <w:p w14:paraId="3BB753F7" w14:textId="77777777" w:rsidR="00151DBF" w:rsidRDefault="00151DBF" w:rsidP="003233F2">
      <w:pPr>
        <w:rPr>
          <w:rFonts w:ascii="Times New Roman" w:hAnsi="Times New Roman"/>
          <w:sz w:val="24"/>
          <w:szCs w:val="24"/>
        </w:rPr>
      </w:pPr>
    </w:p>
    <w:tbl>
      <w:tblPr>
        <w:tblW w:w="10516"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7"/>
        <w:gridCol w:w="1273"/>
        <w:gridCol w:w="1276"/>
        <w:gridCol w:w="1417"/>
        <w:gridCol w:w="1562"/>
        <w:gridCol w:w="1131"/>
      </w:tblGrid>
      <w:tr w:rsidR="00D6244E" w:rsidRPr="00C25097" w14:paraId="64EC5C52" w14:textId="77777777" w:rsidTr="00C25097">
        <w:trPr>
          <w:trHeight w:val="352"/>
        </w:trPr>
        <w:tc>
          <w:tcPr>
            <w:tcW w:w="3857" w:type="dxa"/>
            <w:shd w:val="clear" w:color="auto" w:fill="auto"/>
            <w:hideMark/>
          </w:tcPr>
          <w:p w14:paraId="031D1176"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Year</w:t>
            </w:r>
          </w:p>
        </w:tc>
        <w:tc>
          <w:tcPr>
            <w:tcW w:w="1273" w:type="dxa"/>
            <w:shd w:val="clear" w:color="auto" w:fill="auto"/>
            <w:hideMark/>
          </w:tcPr>
          <w:p w14:paraId="0D33907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2020</w:t>
            </w:r>
          </w:p>
        </w:tc>
        <w:tc>
          <w:tcPr>
            <w:tcW w:w="5386" w:type="dxa"/>
            <w:gridSpan w:val="4"/>
            <w:shd w:val="clear" w:color="auto" w:fill="auto"/>
            <w:hideMark/>
          </w:tcPr>
          <w:p w14:paraId="0E3A12B5"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C25097">
              <w:rPr>
                <w:rFonts w:ascii="Times New Roman" w:eastAsia="Times New Roman" w:hAnsi="Times New Roman"/>
                <w:b/>
                <w:sz w:val="24"/>
                <w:szCs w:val="24"/>
              </w:rPr>
              <w:t>2021</w:t>
            </w:r>
          </w:p>
        </w:tc>
      </w:tr>
      <w:tr w:rsidR="00D6244E" w:rsidRPr="00C25097" w14:paraId="1810B107" w14:textId="77777777" w:rsidTr="00C25097">
        <w:trPr>
          <w:trHeight w:val="335"/>
        </w:trPr>
        <w:tc>
          <w:tcPr>
            <w:tcW w:w="3857" w:type="dxa"/>
            <w:shd w:val="clear" w:color="auto" w:fill="auto"/>
            <w:hideMark/>
          </w:tcPr>
          <w:p w14:paraId="5A9E97AE" w14:textId="77777777" w:rsidR="00D6244E" w:rsidRPr="0038119A" w:rsidRDefault="00D6244E" w:rsidP="00C25097">
            <w:pPr>
              <w:spacing w:after="0" w:line="240" w:lineRule="auto"/>
              <w:jc w:val="center"/>
              <w:rPr>
                <w:rFonts w:ascii="Times New Roman" w:eastAsia="Times New Roman" w:hAnsi="Times New Roman"/>
                <w:sz w:val="24"/>
                <w:szCs w:val="24"/>
              </w:rPr>
            </w:pPr>
            <w:r w:rsidRPr="0038119A">
              <w:rPr>
                <w:rFonts w:ascii="Times New Roman" w:eastAsia="Times New Roman" w:hAnsi="Times New Roman"/>
                <w:b/>
                <w:bCs/>
                <w:color w:val="000000"/>
                <w:sz w:val="24"/>
                <w:szCs w:val="24"/>
              </w:rPr>
              <w:t>Month</w:t>
            </w:r>
          </w:p>
        </w:tc>
        <w:tc>
          <w:tcPr>
            <w:tcW w:w="1273" w:type="dxa"/>
            <w:shd w:val="clear" w:color="auto" w:fill="auto"/>
            <w:hideMark/>
          </w:tcPr>
          <w:p w14:paraId="112DE74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c>
          <w:tcPr>
            <w:tcW w:w="1276" w:type="dxa"/>
            <w:shd w:val="clear" w:color="auto" w:fill="auto"/>
            <w:hideMark/>
          </w:tcPr>
          <w:p w14:paraId="290F1678" w14:textId="77777777" w:rsidR="00D6244E" w:rsidRPr="0038119A" w:rsidRDefault="00D6244E" w:rsidP="00C25097">
            <w:pPr>
              <w:spacing w:after="0" w:line="240" w:lineRule="auto"/>
              <w:rPr>
                <w:rFonts w:ascii="Times New Roman" w:eastAsia="Times New Roman" w:hAnsi="Times New Roman"/>
                <w:sz w:val="24"/>
                <w:szCs w:val="24"/>
              </w:rPr>
            </w:pPr>
            <w:r w:rsidRPr="00C25097">
              <w:rPr>
                <w:rFonts w:ascii="Times New Roman" w:eastAsia="Times New Roman" w:hAnsi="Times New Roman"/>
                <w:b/>
                <w:bCs/>
                <w:color w:val="000000"/>
                <w:sz w:val="24"/>
                <w:szCs w:val="24"/>
              </w:rPr>
              <w:t>Q1</w:t>
            </w:r>
          </w:p>
        </w:tc>
        <w:tc>
          <w:tcPr>
            <w:tcW w:w="1417" w:type="dxa"/>
            <w:shd w:val="clear" w:color="auto" w:fill="auto"/>
          </w:tcPr>
          <w:p w14:paraId="42DDB47D"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Q2</w:t>
            </w:r>
          </w:p>
        </w:tc>
        <w:tc>
          <w:tcPr>
            <w:tcW w:w="1562" w:type="dxa"/>
            <w:shd w:val="clear" w:color="auto" w:fill="auto"/>
          </w:tcPr>
          <w:p w14:paraId="4E61F068" w14:textId="77777777" w:rsidR="00D6244E" w:rsidRPr="0038119A" w:rsidRDefault="00D6244E" w:rsidP="00C25097">
            <w:pPr>
              <w:spacing w:after="0" w:line="240" w:lineRule="auto"/>
              <w:rPr>
                <w:rFonts w:ascii="Times New Roman" w:eastAsia="Times New Roman" w:hAnsi="Times New Roman"/>
                <w:b/>
                <w:sz w:val="24"/>
                <w:szCs w:val="24"/>
              </w:rPr>
            </w:pPr>
            <w:r w:rsidRPr="00C25097">
              <w:rPr>
                <w:rFonts w:ascii="Times New Roman" w:eastAsia="Times New Roman" w:hAnsi="Times New Roman"/>
                <w:b/>
                <w:sz w:val="24"/>
                <w:szCs w:val="24"/>
              </w:rPr>
              <w:t>Q3</w:t>
            </w:r>
          </w:p>
        </w:tc>
        <w:tc>
          <w:tcPr>
            <w:tcW w:w="1131" w:type="dxa"/>
            <w:shd w:val="clear" w:color="auto" w:fill="auto"/>
            <w:hideMark/>
          </w:tcPr>
          <w:p w14:paraId="1E50AD2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Q4</w:t>
            </w:r>
          </w:p>
        </w:tc>
      </w:tr>
      <w:tr w:rsidR="00D6244E" w:rsidRPr="00C25097" w14:paraId="79EE9E3C" w14:textId="77777777" w:rsidTr="00C25097">
        <w:trPr>
          <w:trHeight w:val="412"/>
        </w:trPr>
        <w:tc>
          <w:tcPr>
            <w:tcW w:w="3857" w:type="dxa"/>
            <w:shd w:val="clear" w:color="auto" w:fill="auto"/>
            <w:hideMark/>
          </w:tcPr>
          <w:p w14:paraId="536421E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
                <w:bCs/>
                <w:color w:val="000000"/>
                <w:sz w:val="24"/>
                <w:szCs w:val="24"/>
              </w:rPr>
              <w:t>Activity</w:t>
            </w:r>
          </w:p>
        </w:tc>
        <w:tc>
          <w:tcPr>
            <w:tcW w:w="1273" w:type="dxa"/>
            <w:shd w:val="clear" w:color="auto" w:fill="auto"/>
            <w:hideMark/>
          </w:tcPr>
          <w:p w14:paraId="437646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2B77DE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097CD4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tcPr>
          <w:p w14:paraId="4AAAAABB"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1064998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E62C8D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EBF3F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844A6C3" w14:textId="77777777" w:rsidTr="00C25097">
        <w:trPr>
          <w:trHeight w:val="540"/>
        </w:trPr>
        <w:tc>
          <w:tcPr>
            <w:tcW w:w="3857" w:type="dxa"/>
            <w:shd w:val="clear" w:color="auto" w:fill="auto"/>
            <w:hideMark/>
          </w:tcPr>
          <w:p w14:paraId="523960A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Writing and approval of project concept</w:t>
            </w:r>
          </w:p>
        </w:tc>
        <w:tc>
          <w:tcPr>
            <w:tcW w:w="1273" w:type="dxa"/>
            <w:shd w:val="clear" w:color="auto" w:fill="00B0F0"/>
            <w:hideMark/>
          </w:tcPr>
          <w:p w14:paraId="7E3CCBA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7D5D338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B8EEA6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4C3775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9C528A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BB6754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1BDE50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3D074AC1"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BCB9D7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D649F6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BFCFCFF" w14:textId="77777777" w:rsidTr="00C25097">
        <w:trPr>
          <w:trHeight w:val="445"/>
        </w:trPr>
        <w:tc>
          <w:tcPr>
            <w:tcW w:w="3857" w:type="dxa"/>
            <w:shd w:val="clear" w:color="auto" w:fill="auto"/>
            <w:hideMark/>
          </w:tcPr>
          <w:p w14:paraId="4CBE46F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Proposal writing</w:t>
            </w:r>
          </w:p>
        </w:tc>
        <w:tc>
          <w:tcPr>
            <w:tcW w:w="1273" w:type="dxa"/>
            <w:shd w:val="clear" w:color="auto" w:fill="00B0F0"/>
            <w:hideMark/>
          </w:tcPr>
          <w:p w14:paraId="3AB5D13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C290AFE" w14:textId="77777777" w:rsidR="00D6244E" w:rsidRPr="00C25097" w:rsidRDefault="00D6244E" w:rsidP="00C25097">
            <w:pPr>
              <w:spacing w:after="0" w:line="240" w:lineRule="auto"/>
              <w:rPr>
                <w:rFonts w:ascii="Times New Roman" w:eastAsia="Times New Roman" w:hAnsi="Times New Roman"/>
                <w:sz w:val="24"/>
                <w:szCs w:val="24"/>
              </w:rPr>
            </w:pPr>
          </w:p>
          <w:p w14:paraId="7D97997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3BE6AF43" w14:textId="77777777" w:rsidR="00D6244E" w:rsidRPr="00C25097" w:rsidRDefault="00D6244E" w:rsidP="00C25097">
            <w:pPr>
              <w:spacing w:after="0" w:line="240" w:lineRule="auto"/>
              <w:rPr>
                <w:rFonts w:ascii="Times New Roman" w:eastAsia="Times New Roman" w:hAnsi="Times New Roman"/>
                <w:sz w:val="24"/>
                <w:szCs w:val="24"/>
              </w:rPr>
            </w:pPr>
          </w:p>
          <w:p w14:paraId="1BDE7921"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40D9AE0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79F5D72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74BA4C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5EFCE1FE" w14:textId="77777777" w:rsidTr="00C25097">
        <w:trPr>
          <w:trHeight w:val="656"/>
        </w:trPr>
        <w:tc>
          <w:tcPr>
            <w:tcW w:w="3857" w:type="dxa"/>
            <w:shd w:val="clear" w:color="auto" w:fill="auto"/>
            <w:hideMark/>
          </w:tcPr>
          <w:p w14:paraId="13829DE7"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Fieldwork, breeding, and dietary Intervention of the BSF larvae</w:t>
            </w:r>
          </w:p>
        </w:tc>
        <w:tc>
          <w:tcPr>
            <w:tcW w:w="1273" w:type="dxa"/>
            <w:shd w:val="clear" w:color="auto" w:fill="auto"/>
            <w:hideMark/>
          </w:tcPr>
          <w:p w14:paraId="14F063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00B0F0"/>
            <w:hideMark/>
          </w:tcPr>
          <w:p w14:paraId="6527569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1318DD6"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551B204F"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B3612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58A3B31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1B1A7EF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2852B4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29DB594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7C1CFB1B" w14:textId="77777777" w:rsidTr="00C25097">
        <w:trPr>
          <w:trHeight w:val="668"/>
        </w:trPr>
        <w:tc>
          <w:tcPr>
            <w:tcW w:w="3857" w:type="dxa"/>
            <w:shd w:val="clear" w:color="auto" w:fill="auto"/>
            <w:hideMark/>
          </w:tcPr>
          <w:p w14:paraId="2676A803"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RNA extraction and Sequencing using ONT Minion Platform</w:t>
            </w:r>
          </w:p>
        </w:tc>
        <w:tc>
          <w:tcPr>
            <w:tcW w:w="1273" w:type="dxa"/>
            <w:shd w:val="clear" w:color="auto" w:fill="auto"/>
            <w:hideMark/>
          </w:tcPr>
          <w:p w14:paraId="311853A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0D4E225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987E99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00B0F0"/>
            <w:hideMark/>
          </w:tcPr>
          <w:p w14:paraId="3E1980CD"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736F19B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83AEBEF"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5779F0F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5C1509E" w14:textId="77777777" w:rsidTr="00C25097">
        <w:trPr>
          <w:trHeight w:val="540"/>
        </w:trPr>
        <w:tc>
          <w:tcPr>
            <w:tcW w:w="3857" w:type="dxa"/>
            <w:shd w:val="clear" w:color="auto" w:fill="auto"/>
            <w:hideMark/>
          </w:tcPr>
          <w:p w14:paraId="7EDA256E"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Optimization and Error Correction of ONT Data</w:t>
            </w:r>
          </w:p>
        </w:tc>
        <w:tc>
          <w:tcPr>
            <w:tcW w:w="1273" w:type="dxa"/>
            <w:shd w:val="clear" w:color="auto" w:fill="auto"/>
            <w:hideMark/>
          </w:tcPr>
          <w:p w14:paraId="11DAD91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3C6D8AB" w14:textId="77777777" w:rsidR="00D6244E" w:rsidRPr="0038119A" w:rsidRDefault="00D6244E" w:rsidP="00C25097">
            <w:pPr>
              <w:spacing w:after="0" w:line="240" w:lineRule="auto"/>
              <w:rPr>
                <w:rFonts w:ascii="Times New Roman" w:eastAsia="Times New Roman" w:hAnsi="Times New Roman"/>
                <w:sz w:val="24"/>
                <w:szCs w:val="24"/>
              </w:rPr>
            </w:pPr>
          </w:p>
        </w:tc>
        <w:tc>
          <w:tcPr>
            <w:tcW w:w="1417" w:type="dxa"/>
            <w:shd w:val="clear" w:color="auto" w:fill="auto"/>
            <w:hideMark/>
          </w:tcPr>
          <w:p w14:paraId="4E72CA06"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24BD20F9"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00B0F0"/>
            <w:hideMark/>
          </w:tcPr>
          <w:p w14:paraId="06A6AD4D"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43532955"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auto"/>
            <w:hideMark/>
          </w:tcPr>
          <w:p w14:paraId="68656AD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12724E4C" w14:textId="77777777" w:rsidTr="00C25097">
        <w:trPr>
          <w:trHeight w:val="714"/>
        </w:trPr>
        <w:tc>
          <w:tcPr>
            <w:tcW w:w="3857" w:type="dxa"/>
            <w:shd w:val="clear" w:color="auto" w:fill="auto"/>
            <w:hideMark/>
          </w:tcPr>
          <w:p w14:paraId="343E76F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Data Analysis &amp; implementation of metatranscriptomic pipeline</w:t>
            </w:r>
          </w:p>
        </w:tc>
        <w:tc>
          <w:tcPr>
            <w:tcW w:w="1273" w:type="dxa"/>
            <w:shd w:val="clear" w:color="auto" w:fill="auto"/>
            <w:hideMark/>
          </w:tcPr>
          <w:p w14:paraId="5B65E89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6F980DE4"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759D06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0B9CBA8A"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6ACFFA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00B0F0"/>
            <w:hideMark/>
          </w:tcPr>
          <w:p w14:paraId="05D94487" w14:textId="77777777" w:rsidR="00D6244E" w:rsidRPr="0038119A" w:rsidRDefault="00D6244E" w:rsidP="00C25097">
            <w:pPr>
              <w:spacing w:after="0" w:line="240" w:lineRule="auto"/>
              <w:rPr>
                <w:rFonts w:ascii="Times New Roman" w:eastAsia="Times New Roman" w:hAnsi="Times New Roman"/>
                <w:sz w:val="24"/>
                <w:szCs w:val="24"/>
              </w:rPr>
            </w:pPr>
          </w:p>
        </w:tc>
        <w:tc>
          <w:tcPr>
            <w:tcW w:w="1131" w:type="dxa"/>
            <w:shd w:val="clear" w:color="auto" w:fill="auto"/>
            <w:hideMark/>
          </w:tcPr>
          <w:p w14:paraId="7B2696C0"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4BD822" w14:textId="77777777" w:rsidTr="00C25097">
        <w:trPr>
          <w:trHeight w:val="525"/>
        </w:trPr>
        <w:tc>
          <w:tcPr>
            <w:tcW w:w="3857" w:type="dxa"/>
            <w:shd w:val="clear" w:color="auto" w:fill="auto"/>
            <w:hideMark/>
          </w:tcPr>
          <w:p w14:paraId="4632678A"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Identification and functional characterization of lignocellulolytic enzymes</w:t>
            </w:r>
          </w:p>
        </w:tc>
        <w:tc>
          <w:tcPr>
            <w:tcW w:w="1273" w:type="dxa"/>
            <w:shd w:val="clear" w:color="auto" w:fill="auto"/>
            <w:hideMark/>
          </w:tcPr>
          <w:p w14:paraId="16BB003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F04D53E"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7755E0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CA4F65B"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2F8BC34C"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1FD003F7"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A34EDE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562" w:type="dxa"/>
            <w:shd w:val="clear" w:color="auto" w:fill="auto"/>
            <w:hideMark/>
          </w:tcPr>
          <w:p w14:paraId="2B978239"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6E6B8D3C"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F1630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65BD84AC" w14:textId="77777777" w:rsidTr="00C25097">
        <w:trPr>
          <w:trHeight w:val="540"/>
        </w:trPr>
        <w:tc>
          <w:tcPr>
            <w:tcW w:w="3857" w:type="dxa"/>
            <w:shd w:val="clear" w:color="auto" w:fill="auto"/>
            <w:hideMark/>
          </w:tcPr>
          <w:p w14:paraId="55AF355D"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Thesis Writing </w:t>
            </w:r>
          </w:p>
        </w:tc>
        <w:tc>
          <w:tcPr>
            <w:tcW w:w="1273" w:type="dxa"/>
            <w:shd w:val="clear" w:color="auto" w:fill="auto"/>
            <w:hideMark/>
          </w:tcPr>
          <w:p w14:paraId="3D9F26A6"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276" w:type="dxa"/>
            <w:shd w:val="clear" w:color="auto" w:fill="auto"/>
            <w:hideMark/>
          </w:tcPr>
          <w:p w14:paraId="1D9A88E5" w14:textId="77777777" w:rsidR="00D6244E" w:rsidRPr="00C25097" w:rsidRDefault="00D6244E" w:rsidP="00C25097">
            <w:pPr>
              <w:spacing w:after="0" w:line="240" w:lineRule="auto"/>
              <w:rPr>
                <w:rFonts w:ascii="Times New Roman" w:eastAsia="Times New Roman" w:hAnsi="Times New Roman"/>
                <w:sz w:val="24"/>
                <w:szCs w:val="24"/>
              </w:rPr>
            </w:pPr>
          </w:p>
          <w:p w14:paraId="4C8283D2"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417" w:type="dxa"/>
            <w:shd w:val="clear" w:color="auto" w:fill="auto"/>
            <w:hideMark/>
          </w:tcPr>
          <w:p w14:paraId="4607E5D5"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3808EE5A" w14:textId="77777777" w:rsidR="00D6244E" w:rsidRPr="0038119A" w:rsidRDefault="00D6244E" w:rsidP="00C25097">
            <w:pPr>
              <w:spacing w:after="0" w:line="240" w:lineRule="auto"/>
              <w:rPr>
                <w:rFonts w:ascii="Times New Roman" w:eastAsia="Times New Roman" w:hAnsi="Times New Roman"/>
                <w:sz w:val="24"/>
                <w:szCs w:val="24"/>
              </w:rPr>
            </w:pPr>
          </w:p>
        </w:tc>
        <w:tc>
          <w:tcPr>
            <w:tcW w:w="1562" w:type="dxa"/>
            <w:shd w:val="clear" w:color="auto" w:fill="auto"/>
            <w:hideMark/>
          </w:tcPr>
          <w:p w14:paraId="49ACC198" w14:textId="77777777" w:rsidR="00D6244E" w:rsidRPr="00C25097"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p w14:paraId="038BC854"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c>
          <w:tcPr>
            <w:tcW w:w="1131" w:type="dxa"/>
            <w:shd w:val="clear" w:color="auto" w:fill="00B0F0"/>
            <w:hideMark/>
          </w:tcPr>
          <w:p w14:paraId="2490E568" w14:textId="77777777" w:rsidR="00D6244E" w:rsidRPr="0038119A" w:rsidRDefault="00D6244E" w:rsidP="00C25097">
            <w:pPr>
              <w:spacing w:after="0" w:line="240" w:lineRule="auto"/>
              <w:rPr>
                <w:rFonts w:ascii="Times New Roman" w:eastAsia="Times New Roman" w:hAnsi="Times New Roman"/>
                <w:sz w:val="24"/>
                <w:szCs w:val="24"/>
              </w:rPr>
            </w:pPr>
            <w:r w:rsidRPr="0038119A">
              <w:rPr>
                <w:rFonts w:ascii="Times New Roman" w:eastAsia="Times New Roman" w:hAnsi="Times New Roman"/>
                <w:sz w:val="24"/>
                <w:szCs w:val="24"/>
              </w:rPr>
              <w:t> </w:t>
            </w:r>
          </w:p>
        </w:tc>
      </w:tr>
      <w:tr w:rsidR="00D6244E" w:rsidRPr="00C25097" w14:paraId="0139BB14" w14:textId="77777777" w:rsidTr="00C25097">
        <w:trPr>
          <w:trHeight w:val="540"/>
        </w:trPr>
        <w:tc>
          <w:tcPr>
            <w:tcW w:w="3857" w:type="dxa"/>
            <w:shd w:val="clear" w:color="auto" w:fill="auto"/>
            <w:hideMark/>
          </w:tcPr>
          <w:p w14:paraId="329795AC" w14:textId="77777777" w:rsidR="00D6244E" w:rsidRPr="0038119A" w:rsidRDefault="00D6244E" w:rsidP="00C25097">
            <w:pPr>
              <w:spacing w:line="240" w:lineRule="auto"/>
              <w:rPr>
                <w:rFonts w:ascii="Times New Roman" w:eastAsia="Times New Roman" w:hAnsi="Times New Roman"/>
                <w:sz w:val="24"/>
                <w:szCs w:val="24"/>
              </w:rPr>
            </w:pPr>
            <w:r w:rsidRPr="0038119A">
              <w:rPr>
                <w:rFonts w:ascii="Times New Roman" w:eastAsia="Times New Roman" w:hAnsi="Times New Roman"/>
                <w:bCs/>
                <w:color w:val="000000"/>
                <w:sz w:val="24"/>
                <w:szCs w:val="24"/>
              </w:rPr>
              <w:t>Graduation</w:t>
            </w:r>
          </w:p>
        </w:tc>
        <w:tc>
          <w:tcPr>
            <w:tcW w:w="6659" w:type="dxa"/>
            <w:gridSpan w:val="5"/>
            <w:shd w:val="clear" w:color="auto" w:fill="auto"/>
            <w:hideMark/>
          </w:tcPr>
          <w:p w14:paraId="7C55C37E" w14:textId="77777777" w:rsidR="00D6244E" w:rsidRPr="0038119A" w:rsidRDefault="00D6244E" w:rsidP="00C25097">
            <w:pPr>
              <w:spacing w:after="0" w:line="240" w:lineRule="auto"/>
              <w:jc w:val="center"/>
              <w:rPr>
                <w:rFonts w:ascii="Times New Roman" w:eastAsia="Times New Roman" w:hAnsi="Times New Roman"/>
                <w:b/>
                <w:sz w:val="24"/>
                <w:szCs w:val="24"/>
              </w:rPr>
            </w:pPr>
            <w:r w:rsidRPr="0038119A">
              <w:rPr>
                <w:rFonts w:ascii="Times New Roman" w:eastAsia="Times New Roman" w:hAnsi="Times New Roman"/>
                <w:b/>
                <w:bCs/>
                <w:i/>
                <w:iCs/>
                <w:color w:val="000000"/>
                <w:sz w:val="24"/>
                <w:szCs w:val="24"/>
              </w:rPr>
              <w:t>2022 (Tentative)</w:t>
            </w:r>
          </w:p>
        </w:tc>
      </w:tr>
    </w:tbl>
    <w:p w14:paraId="1ECA9CF3" w14:textId="77777777" w:rsidR="00D6244E" w:rsidRPr="004260F4" w:rsidRDefault="00D6244E" w:rsidP="003233F2">
      <w:pPr>
        <w:rPr>
          <w:rFonts w:ascii="Times New Roman" w:hAnsi="Times New Roman"/>
          <w:sz w:val="24"/>
          <w:szCs w:val="24"/>
        </w:rPr>
        <w:sectPr w:rsidR="00D6244E" w:rsidRPr="004260F4" w:rsidSect="0095436D">
          <w:pgSz w:w="12240" w:h="15840"/>
          <w:pgMar w:top="1440" w:right="1440" w:bottom="1440" w:left="1440" w:header="709" w:footer="709" w:gutter="0"/>
          <w:cols w:space="708"/>
          <w:docGrid w:linePitch="360"/>
        </w:sectPr>
      </w:pPr>
    </w:p>
    <w:p w14:paraId="5DF3CFF9" w14:textId="77777777" w:rsidR="00151DBF" w:rsidRPr="004260F4" w:rsidRDefault="00F930AD" w:rsidP="006F0E6A">
      <w:pPr>
        <w:pStyle w:val="Heading2"/>
      </w:pPr>
      <w:bookmarkStart w:id="360" w:name="_Toc92192722"/>
      <w:r w:rsidRPr="004260F4">
        <w:lastRenderedPageBreak/>
        <w:t>Parameter Collection Template</w:t>
      </w:r>
      <w:bookmarkEnd w:id="360"/>
    </w:p>
    <w:p w14:paraId="6D7E638D" w14:textId="77777777" w:rsidR="00151DBF" w:rsidRPr="004260F4" w:rsidRDefault="00151DBF" w:rsidP="00151DBF">
      <w:pPr>
        <w:jc w:val="center"/>
        <w:rPr>
          <w:rFonts w:ascii="Times New Roman" w:hAnsi="Times New Roman"/>
          <w:b/>
          <w:sz w:val="28"/>
          <w:szCs w:val="28"/>
        </w:rPr>
      </w:pPr>
      <w:r w:rsidRPr="004260F4">
        <w:rPr>
          <w:rFonts w:ascii="Times New Roman" w:hAnsi="Times New Roman"/>
          <w:b/>
          <w:sz w:val="28"/>
          <w:szCs w:val="28"/>
        </w:rPr>
        <w:t>BSF</w:t>
      </w:r>
      <w:r w:rsidR="00F4339F" w:rsidRPr="004260F4">
        <w:rPr>
          <w:rFonts w:ascii="Times New Roman" w:hAnsi="Times New Roman"/>
          <w:b/>
          <w:sz w:val="28"/>
          <w:szCs w:val="28"/>
        </w:rPr>
        <w:t>L</w:t>
      </w:r>
      <w:r w:rsidRPr="004260F4">
        <w:rPr>
          <w:rFonts w:ascii="Times New Roman" w:hAnsi="Times New Roman"/>
          <w:b/>
          <w:sz w:val="28"/>
          <w:szCs w:val="28"/>
        </w:rPr>
        <w:t xml:space="preserve"> Breeding</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59D55E7" w14:textId="77777777" w:rsidTr="007F610E">
        <w:trPr>
          <w:trHeight w:val="362"/>
        </w:trPr>
        <w:tc>
          <w:tcPr>
            <w:tcW w:w="1643" w:type="dxa"/>
            <w:shd w:val="clear" w:color="auto" w:fill="auto"/>
          </w:tcPr>
          <w:p w14:paraId="24BE0386"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2899E35A" w14:textId="77777777" w:rsidR="00151DBF" w:rsidRPr="004260F4" w:rsidRDefault="00151DBF" w:rsidP="007F610E">
            <w:pPr>
              <w:jc w:val="center"/>
              <w:rPr>
                <w:rFonts w:ascii="Times New Roman" w:hAnsi="Times New Roman"/>
              </w:rPr>
            </w:pPr>
          </w:p>
        </w:tc>
        <w:tc>
          <w:tcPr>
            <w:tcW w:w="986" w:type="dxa"/>
            <w:shd w:val="clear" w:color="auto" w:fill="auto"/>
          </w:tcPr>
          <w:p w14:paraId="32B3CBF6" w14:textId="77777777" w:rsidR="00151DBF" w:rsidRPr="004260F4" w:rsidRDefault="00151DBF" w:rsidP="007F610E">
            <w:pPr>
              <w:jc w:val="center"/>
              <w:rPr>
                <w:rFonts w:ascii="Times New Roman" w:hAnsi="Times New Roman"/>
              </w:rPr>
            </w:pPr>
          </w:p>
        </w:tc>
        <w:tc>
          <w:tcPr>
            <w:tcW w:w="1149" w:type="dxa"/>
            <w:shd w:val="clear" w:color="auto" w:fill="auto"/>
          </w:tcPr>
          <w:p w14:paraId="36A47528" w14:textId="77777777" w:rsidR="00151DBF" w:rsidRPr="004260F4" w:rsidRDefault="00151DBF" w:rsidP="007F610E">
            <w:pPr>
              <w:jc w:val="center"/>
              <w:rPr>
                <w:rFonts w:ascii="Times New Roman" w:hAnsi="Times New Roman"/>
              </w:rPr>
            </w:pPr>
          </w:p>
        </w:tc>
        <w:tc>
          <w:tcPr>
            <w:tcW w:w="964" w:type="dxa"/>
            <w:shd w:val="clear" w:color="auto" w:fill="auto"/>
          </w:tcPr>
          <w:p w14:paraId="5E2F62BC" w14:textId="77777777" w:rsidR="00151DBF" w:rsidRPr="004260F4" w:rsidRDefault="00151DBF" w:rsidP="007F610E">
            <w:pPr>
              <w:jc w:val="center"/>
              <w:rPr>
                <w:rFonts w:ascii="Times New Roman" w:hAnsi="Times New Roman"/>
              </w:rPr>
            </w:pPr>
          </w:p>
        </w:tc>
        <w:tc>
          <w:tcPr>
            <w:tcW w:w="1176" w:type="dxa"/>
            <w:shd w:val="clear" w:color="auto" w:fill="auto"/>
          </w:tcPr>
          <w:p w14:paraId="5AEBB304" w14:textId="77777777" w:rsidR="00151DBF" w:rsidRPr="004260F4" w:rsidRDefault="00151DBF" w:rsidP="007F610E">
            <w:pPr>
              <w:jc w:val="center"/>
              <w:rPr>
                <w:rFonts w:ascii="Times New Roman" w:hAnsi="Times New Roman"/>
              </w:rPr>
            </w:pPr>
          </w:p>
        </w:tc>
        <w:tc>
          <w:tcPr>
            <w:tcW w:w="1176" w:type="dxa"/>
            <w:shd w:val="clear" w:color="auto" w:fill="auto"/>
          </w:tcPr>
          <w:p w14:paraId="1F3F8FCD" w14:textId="77777777" w:rsidR="00151DBF" w:rsidRPr="004260F4" w:rsidRDefault="00151DBF" w:rsidP="007F610E">
            <w:pPr>
              <w:jc w:val="center"/>
              <w:rPr>
                <w:rFonts w:ascii="Times New Roman" w:hAnsi="Times New Roman"/>
              </w:rPr>
            </w:pPr>
          </w:p>
        </w:tc>
        <w:tc>
          <w:tcPr>
            <w:tcW w:w="1176" w:type="dxa"/>
            <w:shd w:val="clear" w:color="auto" w:fill="auto"/>
          </w:tcPr>
          <w:p w14:paraId="647C5BCD" w14:textId="77777777" w:rsidR="00151DBF" w:rsidRPr="004260F4" w:rsidRDefault="00151DBF" w:rsidP="007F610E">
            <w:pPr>
              <w:jc w:val="center"/>
              <w:rPr>
                <w:rFonts w:ascii="Times New Roman" w:hAnsi="Times New Roman"/>
              </w:rPr>
            </w:pPr>
          </w:p>
        </w:tc>
        <w:tc>
          <w:tcPr>
            <w:tcW w:w="1176" w:type="dxa"/>
            <w:shd w:val="clear" w:color="auto" w:fill="auto"/>
          </w:tcPr>
          <w:p w14:paraId="11DAA762" w14:textId="77777777" w:rsidR="00151DBF" w:rsidRPr="004260F4" w:rsidRDefault="00151DBF" w:rsidP="007F610E">
            <w:pPr>
              <w:jc w:val="center"/>
              <w:rPr>
                <w:rFonts w:ascii="Times New Roman" w:hAnsi="Times New Roman"/>
              </w:rPr>
            </w:pPr>
          </w:p>
        </w:tc>
        <w:tc>
          <w:tcPr>
            <w:tcW w:w="1176" w:type="dxa"/>
            <w:shd w:val="clear" w:color="auto" w:fill="auto"/>
          </w:tcPr>
          <w:p w14:paraId="0C542143" w14:textId="77777777" w:rsidR="00151DBF" w:rsidRPr="004260F4" w:rsidRDefault="00151DBF" w:rsidP="007F610E">
            <w:pPr>
              <w:jc w:val="center"/>
              <w:rPr>
                <w:rFonts w:ascii="Times New Roman" w:hAnsi="Times New Roman"/>
              </w:rPr>
            </w:pPr>
          </w:p>
        </w:tc>
        <w:tc>
          <w:tcPr>
            <w:tcW w:w="1176" w:type="dxa"/>
            <w:shd w:val="clear" w:color="auto" w:fill="auto"/>
          </w:tcPr>
          <w:p w14:paraId="128CC5D5" w14:textId="77777777" w:rsidR="00151DBF" w:rsidRPr="004260F4" w:rsidRDefault="00151DBF" w:rsidP="007F610E">
            <w:pPr>
              <w:jc w:val="center"/>
              <w:rPr>
                <w:rFonts w:ascii="Times New Roman" w:hAnsi="Times New Roman"/>
              </w:rPr>
            </w:pPr>
          </w:p>
        </w:tc>
        <w:tc>
          <w:tcPr>
            <w:tcW w:w="1176" w:type="dxa"/>
            <w:shd w:val="clear" w:color="auto" w:fill="auto"/>
          </w:tcPr>
          <w:p w14:paraId="3D8E4296" w14:textId="77777777" w:rsidR="00151DBF" w:rsidRPr="004260F4" w:rsidRDefault="00151DBF" w:rsidP="007F610E">
            <w:pPr>
              <w:jc w:val="center"/>
              <w:rPr>
                <w:rFonts w:ascii="Times New Roman" w:hAnsi="Times New Roman"/>
              </w:rPr>
            </w:pPr>
          </w:p>
        </w:tc>
      </w:tr>
      <w:tr w:rsidR="00151DBF" w:rsidRPr="004260F4" w14:paraId="5A9693D1" w14:textId="77777777" w:rsidTr="007F610E">
        <w:trPr>
          <w:trHeight w:val="403"/>
        </w:trPr>
        <w:tc>
          <w:tcPr>
            <w:tcW w:w="1643" w:type="dxa"/>
            <w:shd w:val="clear" w:color="auto" w:fill="auto"/>
          </w:tcPr>
          <w:p w14:paraId="4FF5377D"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979" w:type="dxa"/>
            <w:shd w:val="clear" w:color="auto" w:fill="auto"/>
          </w:tcPr>
          <w:p w14:paraId="0D5E9593" w14:textId="77777777" w:rsidR="00151DBF" w:rsidRPr="004260F4" w:rsidRDefault="00151DBF" w:rsidP="007F610E">
            <w:pPr>
              <w:jc w:val="center"/>
              <w:rPr>
                <w:rFonts w:ascii="Times New Roman" w:hAnsi="Times New Roman"/>
              </w:rPr>
            </w:pPr>
          </w:p>
        </w:tc>
        <w:tc>
          <w:tcPr>
            <w:tcW w:w="986" w:type="dxa"/>
            <w:shd w:val="clear" w:color="auto" w:fill="auto"/>
          </w:tcPr>
          <w:p w14:paraId="009CCFBE" w14:textId="77777777" w:rsidR="00151DBF" w:rsidRPr="004260F4" w:rsidRDefault="00151DBF" w:rsidP="007F610E">
            <w:pPr>
              <w:jc w:val="center"/>
              <w:rPr>
                <w:rFonts w:ascii="Times New Roman" w:hAnsi="Times New Roman"/>
              </w:rPr>
            </w:pPr>
          </w:p>
        </w:tc>
        <w:tc>
          <w:tcPr>
            <w:tcW w:w="1149" w:type="dxa"/>
            <w:shd w:val="clear" w:color="auto" w:fill="auto"/>
          </w:tcPr>
          <w:p w14:paraId="1ADA6D5D" w14:textId="77777777" w:rsidR="00151DBF" w:rsidRPr="004260F4" w:rsidRDefault="00151DBF" w:rsidP="007F610E">
            <w:pPr>
              <w:jc w:val="center"/>
              <w:rPr>
                <w:rFonts w:ascii="Times New Roman" w:hAnsi="Times New Roman"/>
              </w:rPr>
            </w:pPr>
          </w:p>
        </w:tc>
        <w:tc>
          <w:tcPr>
            <w:tcW w:w="964" w:type="dxa"/>
            <w:shd w:val="clear" w:color="auto" w:fill="auto"/>
          </w:tcPr>
          <w:p w14:paraId="48A24B3F" w14:textId="77777777" w:rsidR="00151DBF" w:rsidRPr="004260F4" w:rsidRDefault="00151DBF" w:rsidP="007F610E">
            <w:pPr>
              <w:jc w:val="center"/>
              <w:rPr>
                <w:rFonts w:ascii="Times New Roman" w:hAnsi="Times New Roman"/>
              </w:rPr>
            </w:pPr>
          </w:p>
        </w:tc>
        <w:tc>
          <w:tcPr>
            <w:tcW w:w="1176" w:type="dxa"/>
            <w:shd w:val="clear" w:color="auto" w:fill="auto"/>
          </w:tcPr>
          <w:p w14:paraId="152D99A7" w14:textId="77777777" w:rsidR="00151DBF" w:rsidRPr="004260F4" w:rsidRDefault="00151DBF" w:rsidP="007F610E">
            <w:pPr>
              <w:jc w:val="center"/>
              <w:rPr>
                <w:rFonts w:ascii="Times New Roman" w:hAnsi="Times New Roman"/>
              </w:rPr>
            </w:pPr>
          </w:p>
        </w:tc>
        <w:tc>
          <w:tcPr>
            <w:tcW w:w="1176" w:type="dxa"/>
            <w:shd w:val="clear" w:color="auto" w:fill="auto"/>
          </w:tcPr>
          <w:p w14:paraId="116C4ABA" w14:textId="77777777" w:rsidR="00151DBF" w:rsidRPr="004260F4" w:rsidRDefault="00151DBF" w:rsidP="007F610E">
            <w:pPr>
              <w:jc w:val="center"/>
              <w:rPr>
                <w:rFonts w:ascii="Times New Roman" w:hAnsi="Times New Roman"/>
              </w:rPr>
            </w:pPr>
          </w:p>
        </w:tc>
        <w:tc>
          <w:tcPr>
            <w:tcW w:w="1176" w:type="dxa"/>
            <w:shd w:val="clear" w:color="auto" w:fill="auto"/>
          </w:tcPr>
          <w:p w14:paraId="027B77BF" w14:textId="77777777" w:rsidR="00151DBF" w:rsidRPr="004260F4" w:rsidRDefault="00151DBF" w:rsidP="007F610E">
            <w:pPr>
              <w:jc w:val="center"/>
              <w:rPr>
                <w:rFonts w:ascii="Times New Roman" w:hAnsi="Times New Roman"/>
              </w:rPr>
            </w:pPr>
          </w:p>
        </w:tc>
        <w:tc>
          <w:tcPr>
            <w:tcW w:w="1176" w:type="dxa"/>
            <w:shd w:val="clear" w:color="auto" w:fill="auto"/>
          </w:tcPr>
          <w:p w14:paraId="55AD9A60" w14:textId="77777777" w:rsidR="00151DBF" w:rsidRPr="004260F4" w:rsidRDefault="00151DBF" w:rsidP="007F610E">
            <w:pPr>
              <w:jc w:val="center"/>
              <w:rPr>
                <w:rFonts w:ascii="Times New Roman" w:hAnsi="Times New Roman"/>
              </w:rPr>
            </w:pPr>
          </w:p>
        </w:tc>
        <w:tc>
          <w:tcPr>
            <w:tcW w:w="1176" w:type="dxa"/>
            <w:shd w:val="clear" w:color="auto" w:fill="auto"/>
          </w:tcPr>
          <w:p w14:paraId="0008335E" w14:textId="77777777" w:rsidR="00151DBF" w:rsidRPr="004260F4" w:rsidRDefault="00151DBF" w:rsidP="007F610E">
            <w:pPr>
              <w:jc w:val="center"/>
              <w:rPr>
                <w:rFonts w:ascii="Times New Roman" w:hAnsi="Times New Roman"/>
              </w:rPr>
            </w:pPr>
          </w:p>
        </w:tc>
        <w:tc>
          <w:tcPr>
            <w:tcW w:w="1176" w:type="dxa"/>
            <w:shd w:val="clear" w:color="auto" w:fill="auto"/>
          </w:tcPr>
          <w:p w14:paraId="55A74323" w14:textId="77777777" w:rsidR="00151DBF" w:rsidRPr="004260F4" w:rsidRDefault="00151DBF" w:rsidP="007F610E">
            <w:pPr>
              <w:jc w:val="center"/>
              <w:rPr>
                <w:rFonts w:ascii="Times New Roman" w:hAnsi="Times New Roman"/>
              </w:rPr>
            </w:pPr>
          </w:p>
        </w:tc>
        <w:tc>
          <w:tcPr>
            <w:tcW w:w="1176" w:type="dxa"/>
            <w:shd w:val="clear" w:color="auto" w:fill="auto"/>
          </w:tcPr>
          <w:p w14:paraId="0CC77315" w14:textId="77777777" w:rsidR="00151DBF" w:rsidRPr="004260F4" w:rsidRDefault="00151DBF" w:rsidP="007F610E">
            <w:pPr>
              <w:jc w:val="center"/>
              <w:rPr>
                <w:rFonts w:ascii="Times New Roman" w:hAnsi="Times New Roman"/>
              </w:rPr>
            </w:pPr>
          </w:p>
        </w:tc>
      </w:tr>
    </w:tbl>
    <w:p w14:paraId="5DB192B0"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Weight of the larvae</w:t>
      </w:r>
    </w:p>
    <w:p w14:paraId="00555B02" w14:textId="77777777" w:rsidR="00151DBF" w:rsidRPr="004260F4" w:rsidRDefault="00151DBF" w:rsidP="00151DBF">
      <w:pPr>
        <w:rPr>
          <w:rFonts w:ascii="Times New Roman" w:hAnsi="Times New Roman"/>
        </w:rPr>
      </w:pPr>
    </w:p>
    <w:tbl>
      <w:tblPr>
        <w:tblpPr w:leftFromText="180" w:rightFromText="180" w:vertAnchor="text" w:horzAnchor="margin" w:tblpXSpec="center" w:tblpY="537"/>
        <w:tblW w:w="14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654"/>
        <w:gridCol w:w="673"/>
        <w:gridCol w:w="755"/>
        <w:gridCol w:w="756"/>
        <w:gridCol w:w="755"/>
        <w:gridCol w:w="756"/>
        <w:gridCol w:w="755"/>
        <w:gridCol w:w="757"/>
        <w:gridCol w:w="756"/>
        <w:gridCol w:w="673"/>
        <w:gridCol w:w="771"/>
        <w:gridCol w:w="771"/>
        <w:gridCol w:w="771"/>
        <w:gridCol w:w="771"/>
        <w:gridCol w:w="771"/>
        <w:gridCol w:w="771"/>
        <w:gridCol w:w="771"/>
        <w:gridCol w:w="771"/>
      </w:tblGrid>
      <w:tr w:rsidR="00151DBF" w:rsidRPr="004260F4" w14:paraId="2FF145A6" w14:textId="77777777" w:rsidTr="007F610E">
        <w:trPr>
          <w:trHeight w:val="334"/>
        </w:trPr>
        <w:tc>
          <w:tcPr>
            <w:tcW w:w="1298" w:type="dxa"/>
            <w:shd w:val="clear" w:color="auto" w:fill="auto"/>
          </w:tcPr>
          <w:p w14:paraId="659112DF"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1327" w:type="dxa"/>
            <w:gridSpan w:val="2"/>
            <w:shd w:val="clear" w:color="auto" w:fill="auto"/>
          </w:tcPr>
          <w:p w14:paraId="098DE93B"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243933BC" w14:textId="77777777" w:rsidR="00151DBF" w:rsidRPr="004260F4" w:rsidRDefault="00151DBF" w:rsidP="007F610E">
            <w:pPr>
              <w:jc w:val="center"/>
              <w:rPr>
                <w:rFonts w:ascii="Times New Roman" w:hAnsi="Times New Roman"/>
              </w:rPr>
            </w:pPr>
          </w:p>
        </w:tc>
        <w:tc>
          <w:tcPr>
            <w:tcW w:w="1511" w:type="dxa"/>
            <w:gridSpan w:val="2"/>
            <w:shd w:val="clear" w:color="auto" w:fill="auto"/>
          </w:tcPr>
          <w:p w14:paraId="418268B9" w14:textId="77777777" w:rsidR="00151DBF" w:rsidRPr="004260F4" w:rsidRDefault="00151DBF" w:rsidP="007F610E">
            <w:pPr>
              <w:jc w:val="center"/>
              <w:rPr>
                <w:rFonts w:ascii="Times New Roman" w:hAnsi="Times New Roman"/>
              </w:rPr>
            </w:pPr>
          </w:p>
        </w:tc>
        <w:tc>
          <w:tcPr>
            <w:tcW w:w="1512" w:type="dxa"/>
            <w:gridSpan w:val="2"/>
            <w:shd w:val="clear" w:color="auto" w:fill="auto"/>
          </w:tcPr>
          <w:p w14:paraId="42F8483D" w14:textId="77777777" w:rsidR="00151DBF" w:rsidRPr="004260F4" w:rsidRDefault="00151DBF" w:rsidP="007F610E">
            <w:pPr>
              <w:jc w:val="center"/>
              <w:rPr>
                <w:rFonts w:ascii="Times New Roman" w:hAnsi="Times New Roman"/>
              </w:rPr>
            </w:pPr>
          </w:p>
        </w:tc>
        <w:tc>
          <w:tcPr>
            <w:tcW w:w="1429" w:type="dxa"/>
            <w:gridSpan w:val="2"/>
            <w:shd w:val="clear" w:color="auto" w:fill="auto"/>
          </w:tcPr>
          <w:p w14:paraId="49F82D7E"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50F612BD"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0B39BFF2"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41854DE1" w14:textId="77777777" w:rsidR="00151DBF" w:rsidRPr="004260F4" w:rsidRDefault="00151DBF" w:rsidP="007F610E">
            <w:pPr>
              <w:jc w:val="center"/>
              <w:rPr>
                <w:rFonts w:ascii="Times New Roman" w:hAnsi="Times New Roman"/>
              </w:rPr>
            </w:pPr>
          </w:p>
        </w:tc>
        <w:tc>
          <w:tcPr>
            <w:tcW w:w="1542" w:type="dxa"/>
            <w:gridSpan w:val="2"/>
            <w:shd w:val="clear" w:color="auto" w:fill="auto"/>
          </w:tcPr>
          <w:p w14:paraId="32097599" w14:textId="77777777" w:rsidR="00151DBF" w:rsidRPr="004260F4" w:rsidRDefault="00151DBF" w:rsidP="007F610E">
            <w:pPr>
              <w:jc w:val="center"/>
              <w:rPr>
                <w:rFonts w:ascii="Times New Roman" w:hAnsi="Times New Roman"/>
              </w:rPr>
            </w:pPr>
          </w:p>
        </w:tc>
      </w:tr>
      <w:tr w:rsidR="00151DBF" w:rsidRPr="004260F4" w14:paraId="2B57092F" w14:textId="77777777" w:rsidTr="007F610E">
        <w:trPr>
          <w:trHeight w:val="334"/>
        </w:trPr>
        <w:tc>
          <w:tcPr>
            <w:tcW w:w="1298" w:type="dxa"/>
            <w:shd w:val="clear" w:color="auto" w:fill="auto"/>
          </w:tcPr>
          <w:p w14:paraId="5609CDB1" w14:textId="77777777" w:rsidR="00151DBF" w:rsidRPr="004260F4" w:rsidRDefault="00151DBF" w:rsidP="007F610E">
            <w:pPr>
              <w:jc w:val="center"/>
              <w:rPr>
                <w:rFonts w:ascii="Times New Roman" w:hAnsi="Times New Roman"/>
              </w:rPr>
            </w:pPr>
          </w:p>
        </w:tc>
        <w:tc>
          <w:tcPr>
            <w:tcW w:w="654" w:type="dxa"/>
            <w:shd w:val="clear" w:color="auto" w:fill="auto"/>
          </w:tcPr>
          <w:p w14:paraId="5124D7B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0D746E36" w14:textId="77777777" w:rsidR="00151DBF" w:rsidRPr="004260F4" w:rsidRDefault="00151DBF" w:rsidP="007F610E">
            <w:pPr>
              <w:jc w:val="center"/>
              <w:rPr>
                <w:rFonts w:ascii="Times New Roman" w:hAnsi="Times New Roman"/>
              </w:rPr>
            </w:pPr>
            <w:r w:rsidRPr="004260F4">
              <w:rPr>
                <w:rFonts w:ascii="Times New Roman" w:hAnsi="Times New Roman"/>
              </w:rPr>
              <w:t>Post- feed</w:t>
            </w:r>
          </w:p>
        </w:tc>
        <w:tc>
          <w:tcPr>
            <w:tcW w:w="755" w:type="dxa"/>
            <w:shd w:val="clear" w:color="auto" w:fill="auto"/>
          </w:tcPr>
          <w:p w14:paraId="46B4C23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1F8BA574"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4B571514"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6" w:type="dxa"/>
            <w:shd w:val="clear" w:color="auto" w:fill="auto"/>
          </w:tcPr>
          <w:p w14:paraId="66D0741C"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5" w:type="dxa"/>
            <w:shd w:val="clear" w:color="auto" w:fill="auto"/>
          </w:tcPr>
          <w:p w14:paraId="660339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57" w:type="dxa"/>
            <w:shd w:val="clear" w:color="auto" w:fill="auto"/>
          </w:tcPr>
          <w:p w14:paraId="24CE43D2"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56" w:type="dxa"/>
            <w:shd w:val="clear" w:color="auto" w:fill="auto"/>
          </w:tcPr>
          <w:p w14:paraId="180CA5E9"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673" w:type="dxa"/>
            <w:shd w:val="clear" w:color="auto" w:fill="auto"/>
          </w:tcPr>
          <w:p w14:paraId="38458E39"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5F6DEB7C"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6EFD887"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0A527CC7"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19898795"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4C2315D3"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7909306B"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c>
          <w:tcPr>
            <w:tcW w:w="771" w:type="dxa"/>
            <w:shd w:val="clear" w:color="auto" w:fill="auto"/>
          </w:tcPr>
          <w:p w14:paraId="709360DE" w14:textId="77777777" w:rsidR="00151DBF" w:rsidRPr="004260F4" w:rsidRDefault="00151DBF" w:rsidP="007F610E">
            <w:pPr>
              <w:jc w:val="center"/>
              <w:rPr>
                <w:rFonts w:ascii="Times New Roman" w:hAnsi="Times New Roman"/>
              </w:rPr>
            </w:pPr>
            <w:r w:rsidRPr="004260F4">
              <w:rPr>
                <w:rFonts w:ascii="Times New Roman" w:hAnsi="Times New Roman"/>
              </w:rPr>
              <w:t>Pre-feed</w:t>
            </w:r>
          </w:p>
        </w:tc>
        <w:tc>
          <w:tcPr>
            <w:tcW w:w="771" w:type="dxa"/>
            <w:shd w:val="clear" w:color="auto" w:fill="auto"/>
          </w:tcPr>
          <w:p w14:paraId="60F82958" w14:textId="77777777" w:rsidR="00151DBF" w:rsidRPr="004260F4" w:rsidRDefault="00151DBF" w:rsidP="007F610E">
            <w:pPr>
              <w:jc w:val="center"/>
              <w:rPr>
                <w:rFonts w:ascii="Times New Roman" w:hAnsi="Times New Roman"/>
              </w:rPr>
            </w:pPr>
            <w:r w:rsidRPr="004260F4">
              <w:rPr>
                <w:rFonts w:ascii="Times New Roman" w:hAnsi="Times New Roman"/>
              </w:rPr>
              <w:t>Post-feed</w:t>
            </w:r>
          </w:p>
        </w:tc>
      </w:tr>
      <w:tr w:rsidR="00151DBF" w:rsidRPr="004260F4" w14:paraId="1CE05FB7" w14:textId="77777777" w:rsidTr="007F610E">
        <w:trPr>
          <w:trHeight w:val="214"/>
        </w:trPr>
        <w:tc>
          <w:tcPr>
            <w:tcW w:w="1298" w:type="dxa"/>
            <w:shd w:val="clear" w:color="auto" w:fill="auto"/>
          </w:tcPr>
          <w:p w14:paraId="45081F59" w14:textId="77777777" w:rsidR="00151DBF" w:rsidRPr="004260F4" w:rsidRDefault="00151DBF" w:rsidP="007F610E">
            <w:pPr>
              <w:jc w:val="center"/>
              <w:rPr>
                <w:rFonts w:ascii="Times New Roman" w:hAnsi="Times New Roman"/>
              </w:rPr>
            </w:pPr>
            <w:r w:rsidRPr="004260F4">
              <w:rPr>
                <w:rFonts w:ascii="Times New Roman" w:hAnsi="Times New Roman"/>
              </w:rPr>
              <w:t>Weight (gms)</w:t>
            </w:r>
          </w:p>
        </w:tc>
        <w:tc>
          <w:tcPr>
            <w:tcW w:w="654" w:type="dxa"/>
            <w:shd w:val="clear" w:color="auto" w:fill="auto"/>
          </w:tcPr>
          <w:p w14:paraId="63A779EA" w14:textId="77777777" w:rsidR="00151DBF" w:rsidRPr="004260F4" w:rsidRDefault="00151DBF" w:rsidP="007F610E">
            <w:pPr>
              <w:jc w:val="center"/>
              <w:rPr>
                <w:rFonts w:ascii="Times New Roman" w:hAnsi="Times New Roman"/>
              </w:rPr>
            </w:pPr>
          </w:p>
        </w:tc>
        <w:tc>
          <w:tcPr>
            <w:tcW w:w="673" w:type="dxa"/>
            <w:shd w:val="clear" w:color="auto" w:fill="auto"/>
          </w:tcPr>
          <w:p w14:paraId="2AFCE505" w14:textId="77777777" w:rsidR="00151DBF" w:rsidRPr="004260F4" w:rsidRDefault="00151DBF" w:rsidP="007F610E">
            <w:pPr>
              <w:jc w:val="center"/>
              <w:rPr>
                <w:rFonts w:ascii="Times New Roman" w:hAnsi="Times New Roman"/>
              </w:rPr>
            </w:pPr>
          </w:p>
        </w:tc>
        <w:tc>
          <w:tcPr>
            <w:tcW w:w="755" w:type="dxa"/>
            <w:shd w:val="clear" w:color="auto" w:fill="auto"/>
          </w:tcPr>
          <w:p w14:paraId="42EAB095" w14:textId="77777777" w:rsidR="00151DBF" w:rsidRPr="004260F4" w:rsidRDefault="00151DBF" w:rsidP="007F610E">
            <w:pPr>
              <w:jc w:val="center"/>
              <w:rPr>
                <w:rFonts w:ascii="Times New Roman" w:hAnsi="Times New Roman"/>
              </w:rPr>
            </w:pPr>
          </w:p>
        </w:tc>
        <w:tc>
          <w:tcPr>
            <w:tcW w:w="756" w:type="dxa"/>
            <w:shd w:val="clear" w:color="auto" w:fill="auto"/>
          </w:tcPr>
          <w:p w14:paraId="40850DB5" w14:textId="77777777" w:rsidR="00151DBF" w:rsidRPr="004260F4" w:rsidRDefault="00151DBF" w:rsidP="007F610E">
            <w:pPr>
              <w:jc w:val="center"/>
              <w:rPr>
                <w:rFonts w:ascii="Times New Roman" w:hAnsi="Times New Roman"/>
              </w:rPr>
            </w:pPr>
          </w:p>
        </w:tc>
        <w:tc>
          <w:tcPr>
            <w:tcW w:w="755" w:type="dxa"/>
            <w:shd w:val="clear" w:color="auto" w:fill="auto"/>
          </w:tcPr>
          <w:p w14:paraId="4B6BC0D4" w14:textId="77777777" w:rsidR="00151DBF" w:rsidRPr="004260F4" w:rsidRDefault="00151DBF" w:rsidP="007F610E">
            <w:pPr>
              <w:jc w:val="center"/>
              <w:rPr>
                <w:rFonts w:ascii="Times New Roman" w:hAnsi="Times New Roman"/>
              </w:rPr>
            </w:pPr>
          </w:p>
        </w:tc>
        <w:tc>
          <w:tcPr>
            <w:tcW w:w="756" w:type="dxa"/>
            <w:shd w:val="clear" w:color="auto" w:fill="auto"/>
          </w:tcPr>
          <w:p w14:paraId="7FD16A51" w14:textId="77777777" w:rsidR="00151DBF" w:rsidRPr="004260F4" w:rsidRDefault="00151DBF" w:rsidP="007F610E">
            <w:pPr>
              <w:jc w:val="center"/>
              <w:rPr>
                <w:rFonts w:ascii="Times New Roman" w:hAnsi="Times New Roman"/>
              </w:rPr>
            </w:pPr>
          </w:p>
        </w:tc>
        <w:tc>
          <w:tcPr>
            <w:tcW w:w="755" w:type="dxa"/>
            <w:shd w:val="clear" w:color="auto" w:fill="auto"/>
          </w:tcPr>
          <w:p w14:paraId="1FE89572" w14:textId="77777777" w:rsidR="00151DBF" w:rsidRPr="004260F4" w:rsidRDefault="00151DBF" w:rsidP="007F610E">
            <w:pPr>
              <w:jc w:val="center"/>
              <w:rPr>
                <w:rFonts w:ascii="Times New Roman" w:hAnsi="Times New Roman"/>
              </w:rPr>
            </w:pPr>
          </w:p>
        </w:tc>
        <w:tc>
          <w:tcPr>
            <w:tcW w:w="757" w:type="dxa"/>
            <w:shd w:val="clear" w:color="auto" w:fill="auto"/>
          </w:tcPr>
          <w:p w14:paraId="38B9FF2C" w14:textId="77777777" w:rsidR="00151DBF" w:rsidRPr="004260F4" w:rsidRDefault="00151DBF" w:rsidP="007F610E">
            <w:pPr>
              <w:jc w:val="center"/>
              <w:rPr>
                <w:rFonts w:ascii="Times New Roman" w:hAnsi="Times New Roman"/>
              </w:rPr>
            </w:pPr>
          </w:p>
        </w:tc>
        <w:tc>
          <w:tcPr>
            <w:tcW w:w="756" w:type="dxa"/>
            <w:shd w:val="clear" w:color="auto" w:fill="auto"/>
          </w:tcPr>
          <w:p w14:paraId="527EFCC5" w14:textId="77777777" w:rsidR="00151DBF" w:rsidRPr="004260F4" w:rsidRDefault="00151DBF" w:rsidP="007F610E">
            <w:pPr>
              <w:jc w:val="center"/>
              <w:rPr>
                <w:rFonts w:ascii="Times New Roman" w:hAnsi="Times New Roman"/>
              </w:rPr>
            </w:pPr>
          </w:p>
        </w:tc>
        <w:tc>
          <w:tcPr>
            <w:tcW w:w="673" w:type="dxa"/>
            <w:shd w:val="clear" w:color="auto" w:fill="auto"/>
          </w:tcPr>
          <w:p w14:paraId="6CB3FDD6" w14:textId="77777777" w:rsidR="00151DBF" w:rsidRPr="004260F4" w:rsidRDefault="00151DBF" w:rsidP="007F610E">
            <w:pPr>
              <w:jc w:val="center"/>
              <w:rPr>
                <w:rFonts w:ascii="Times New Roman" w:hAnsi="Times New Roman"/>
              </w:rPr>
            </w:pPr>
          </w:p>
        </w:tc>
        <w:tc>
          <w:tcPr>
            <w:tcW w:w="771" w:type="dxa"/>
            <w:shd w:val="clear" w:color="auto" w:fill="auto"/>
          </w:tcPr>
          <w:p w14:paraId="501DE6A3" w14:textId="77777777" w:rsidR="00151DBF" w:rsidRPr="004260F4" w:rsidRDefault="00151DBF" w:rsidP="007F610E">
            <w:pPr>
              <w:jc w:val="center"/>
              <w:rPr>
                <w:rFonts w:ascii="Times New Roman" w:hAnsi="Times New Roman"/>
              </w:rPr>
            </w:pPr>
          </w:p>
        </w:tc>
        <w:tc>
          <w:tcPr>
            <w:tcW w:w="771" w:type="dxa"/>
            <w:shd w:val="clear" w:color="auto" w:fill="auto"/>
          </w:tcPr>
          <w:p w14:paraId="2625EAA3" w14:textId="77777777" w:rsidR="00151DBF" w:rsidRPr="004260F4" w:rsidRDefault="00151DBF" w:rsidP="007F610E">
            <w:pPr>
              <w:jc w:val="center"/>
              <w:rPr>
                <w:rFonts w:ascii="Times New Roman" w:hAnsi="Times New Roman"/>
              </w:rPr>
            </w:pPr>
          </w:p>
        </w:tc>
        <w:tc>
          <w:tcPr>
            <w:tcW w:w="771" w:type="dxa"/>
            <w:shd w:val="clear" w:color="auto" w:fill="auto"/>
          </w:tcPr>
          <w:p w14:paraId="17A72684" w14:textId="77777777" w:rsidR="00151DBF" w:rsidRPr="004260F4" w:rsidRDefault="00151DBF" w:rsidP="007F610E">
            <w:pPr>
              <w:jc w:val="center"/>
              <w:rPr>
                <w:rFonts w:ascii="Times New Roman" w:hAnsi="Times New Roman"/>
              </w:rPr>
            </w:pPr>
          </w:p>
        </w:tc>
        <w:tc>
          <w:tcPr>
            <w:tcW w:w="771" w:type="dxa"/>
            <w:shd w:val="clear" w:color="auto" w:fill="auto"/>
          </w:tcPr>
          <w:p w14:paraId="027D4B62" w14:textId="77777777" w:rsidR="00151DBF" w:rsidRPr="004260F4" w:rsidRDefault="00151DBF" w:rsidP="007F610E">
            <w:pPr>
              <w:jc w:val="center"/>
              <w:rPr>
                <w:rFonts w:ascii="Times New Roman" w:hAnsi="Times New Roman"/>
              </w:rPr>
            </w:pPr>
          </w:p>
        </w:tc>
        <w:tc>
          <w:tcPr>
            <w:tcW w:w="771" w:type="dxa"/>
            <w:shd w:val="clear" w:color="auto" w:fill="auto"/>
          </w:tcPr>
          <w:p w14:paraId="1BC18F46" w14:textId="77777777" w:rsidR="00151DBF" w:rsidRPr="004260F4" w:rsidRDefault="00151DBF" w:rsidP="007F610E">
            <w:pPr>
              <w:jc w:val="center"/>
              <w:rPr>
                <w:rFonts w:ascii="Times New Roman" w:hAnsi="Times New Roman"/>
              </w:rPr>
            </w:pPr>
          </w:p>
        </w:tc>
        <w:tc>
          <w:tcPr>
            <w:tcW w:w="771" w:type="dxa"/>
            <w:shd w:val="clear" w:color="auto" w:fill="auto"/>
          </w:tcPr>
          <w:p w14:paraId="6BA22B66" w14:textId="77777777" w:rsidR="00151DBF" w:rsidRPr="004260F4" w:rsidRDefault="00151DBF" w:rsidP="007F610E">
            <w:pPr>
              <w:jc w:val="center"/>
              <w:rPr>
                <w:rFonts w:ascii="Times New Roman" w:hAnsi="Times New Roman"/>
              </w:rPr>
            </w:pPr>
          </w:p>
        </w:tc>
        <w:tc>
          <w:tcPr>
            <w:tcW w:w="771" w:type="dxa"/>
            <w:shd w:val="clear" w:color="auto" w:fill="auto"/>
          </w:tcPr>
          <w:p w14:paraId="4767D706" w14:textId="77777777" w:rsidR="00151DBF" w:rsidRPr="004260F4" w:rsidRDefault="00151DBF" w:rsidP="007F610E">
            <w:pPr>
              <w:jc w:val="center"/>
              <w:rPr>
                <w:rFonts w:ascii="Times New Roman" w:hAnsi="Times New Roman"/>
              </w:rPr>
            </w:pPr>
          </w:p>
        </w:tc>
        <w:tc>
          <w:tcPr>
            <w:tcW w:w="771" w:type="dxa"/>
            <w:shd w:val="clear" w:color="auto" w:fill="auto"/>
          </w:tcPr>
          <w:p w14:paraId="75B0DB77" w14:textId="77777777" w:rsidR="00151DBF" w:rsidRPr="004260F4" w:rsidRDefault="00151DBF" w:rsidP="007F610E">
            <w:pPr>
              <w:jc w:val="center"/>
              <w:rPr>
                <w:rFonts w:ascii="Times New Roman" w:hAnsi="Times New Roman"/>
              </w:rPr>
            </w:pPr>
          </w:p>
        </w:tc>
      </w:tr>
    </w:tbl>
    <w:p w14:paraId="66C4B024"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t>Substrate Reduction Index</w:t>
      </w:r>
    </w:p>
    <w:p w14:paraId="22A64BEB" w14:textId="77777777" w:rsidR="00151DBF" w:rsidRPr="004260F4" w:rsidRDefault="00151DBF" w:rsidP="00151DBF">
      <w:pPr>
        <w:rPr>
          <w:rFonts w:ascii="Times New Roman" w:hAnsi="Times New Roman"/>
        </w:rPr>
      </w:pPr>
    </w:p>
    <w:p w14:paraId="60BB2CFE"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Temperature</w:t>
      </w:r>
    </w:p>
    <w:tbl>
      <w:tblPr>
        <w:tblpPr w:leftFromText="180" w:rightFromText="180" w:vertAnchor="text" w:horzAnchor="margin" w:tblpXSpec="center" w:tblpY="236"/>
        <w:tblW w:w="14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985"/>
        <w:gridCol w:w="992"/>
        <w:gridCol w:w="1156"/>
        <w:gridCol w:w="970"/>
        <w:gridCol w:w="1184"/>
        <w:gridCol w:w="1184"/>
        <w:gridCol w:w="1184"/>
        <w:gridCol w:w="1184"/>
        <w:gridCol w:w="1184"/>
        <w:gridCol w:w="1184"/>
        <w:gridCol w:w="1184"/>
      </w:tblGrid>
      <w:tr w:rsidR="00151DBF" w:rsidRPr="004260F4" w14:paraId="5D325437" w14:textId="77777777" w:rsidTr="007F610E">
        <w:trPr>
          <w:trHeight w:val="306"/>
        </w:trPr>
        <w:tc>
          <w:tcPr>
            <w:tcW w:w="1654" w:type="dxa"/>
            <w:shd w:val="clear" w:color="auto" w:fill="auto"/>
          </w:tcPr>
          <w:p w14:paraId="07B9F613"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85" w:type="dxa"/>
            <w:shd w:val="clear" w:color="auto" w:fill="auto"/>
          </w:tcPr>
          <w:p w14:paraId="0421FCAA" w14:textId="77777777" w:rsidR="00151DBF" w:rsidRPr="004260F4" w:rsidRDefault="00151DBF" w:rsidP="007F610E">
            <w:pPr>
              <w:jc w:val="center"/>
              <w:rPr>
                <w:rFonts w:ascii="Times New Roman" w:hAnsi="Times New Roman"/>
              </w:rPr>
            </w:pPr>
          </w:p>
        </w:tc>
        <w:tc>
          <w:tcPr>
            <w:tcW w:w="992" w:type="dxa"/>
            <w:shd w:val="clear" w:color="auto" w:fill="auto"/>
          </w:tcPr>
          <w:p w14:paraId="26E6BD5B" w14:textId="77777777" w:rsidR="00151DBF" w:rsidRPr="004260F4" w:rsidRDefault="00151DBF" w:rsidP="007F610E">
            <w:pPr>
              <w:jc w:val="center"/>
              <w:rPr>
                <w:rFonts w:ascii="Times New Roman" w:hAnsi="Times New Roman"/>
              </w:rPr>
            </w:pPr>
          </w:p>
        </w:tc>
        <w:tc>
          <w:tcPr>
            <w:tcW w:w="1156" w:type="dxa"/>
            <w:shd w:val="clear" w:color="auto" w:fill="auto"/>
          </w:tcPr>
          <w:p w14:paraId="7CFB1D5A" w14:textId="77777777" w:rsidR="00151DBF" w:rsidRPr="004260F4" w:rsidRDefault="00151DBF" w:rsidP="007F610E">
            <w:pPr>
              <w:jc w:val="center"/>
              <w:rPr>
                <w:rFonts w:ascii="Times New Roman" w:hAnsi="Times New Roman"/>
              </w:rPr>
            </w:pPr>
          </w:p>
        </w:tc>
        <w:tc>
          <w:tcPr>
            <w:tcW w:w="970" w:type="dxa"/>
            <w:shd w:val="clear" w:color="auto" w:fill="auto"/>
          </w:tcPr>
          <w:p w14:paraId="48A208F8" w14:textId="77777777" w:rsidR="00151DBF" w:rsidRPr="004260F4" w:rsidRDefault="00151DBF" w:rsidP="007F610E">
            <w:pPr>
              <w:jc w:val="center"/>
              <w:rPr>
                <w:rFonts w:ascii="Times New Roman" w:hAnsi="Times New Roman"/>
              </w:rPr>
            </w:pPr>
          </w:p>
        </w:tc>
        <w:tc>
          <w:tcPr>
            <w:tcW w:w="1184" w:type="dxa"/>
            <w:shd w:val="clear" w:color="auto" w:fill="auto"/>
          </w:tcPr>
          <w:p w14:paraId="0B3EF4ED" w14:textId="77777777" w:rsidR="00151DBF" w:rsidRPr="004260F4" w:rsidRDefault="00151DBF" w:rsidP="007F610E">
            <w:pPr>
              <w:jc w:val="center"/>
              <w:rPr>
                <w:rFonts w:ascii="Times New Roman" w:hAnsi="Times New Roman"/>
              </w:rPr>
            </w:pPr>
          </w:p>
        </w:tc>
        <w:tc>
          <w:tcPr>
            <w:tcW w:w="1184" w:type="dxa"/>
            <w:shd w:val="clear" w:color="auto" w:fill="auto"/>
          </w:tcPr>
          <w:p w14:paraId="0946F1FB" w14:textId="77777777" w:rsidR="00151DBF" w:rsidRPr="004260F4" w:rsidRDefault="00151DBF" w:rsidP="007F610E">
            <w:pPr>
              <w:jc w:val="center"/>
              <w:rPr>
                <w:rFonts w:ascii="Times New Roman" w:hAnsi="Times New Roman"/>
              </w:rPr>
            </w:pPr>
          </w:p>
        </w:tc>
        <w:tc>
          <w:tcPr>
            <w:tcW w:w="1184" w:type="dxa"/>
            <w:shd w:val="clear" w:color="auto" w:fill="auto"/>
          </w:tcPr>
          <w:p w14:paraId="01BDE169" w14:textId="77777777" w:rsidR="00151DBF" w:rsidRPr="004260F4" w:rsidRDefault="00151DBF" w:rsidP="007F610E">
            <w:pPr>
              <w:jc w:val="center"/>
              <w:rPr>
                <w:rFonts w:ascii="Times New Roman" w:hAnsi="Times New Roman"/>
              </w:rPr>
            </w:pPr>
          </w:p>
        </w:tc>
        <w:tc>
          <w:tcPr>
            <w:tcW w:w="1184" w:type="dxa"/>
            <w:shd w:val="clear" w:color="auto" w:fill="auto"/>
          </w:tcPr>
          <w:p w14:paraId="6C7D2799" w14:textId="77777777" w:rsidR="00151DBF" w:rsidRPr="004260F4" w:rsidRDefault="00151DBF" w:rsidP="007F610E">
            <w:pPr>
              <w:jc w:val="center"/>
              <w:rPr>
                <w:rFonts w:ascii="Times New Roman" w:hAnsi="Times New Roman"/>
              </w:rPr>
            </w:pPr>
          </w:p>
        </w:tc>
        <w:tc>
          <w:tcPr>
            <w:tcW w:w="1184" w:type="dxa"/>
            <w:shd w:val="clear" w:color="auto" w:fill="auto"/>
          </w:tcPr>
          <w:p w14:paraId="18650A1A" w14:textId="77777777" w:rsidR="00151DBF" w:rsidRPr="004260F4" w:rsidRDefault="00151DBF" w:rsidP="007F610E">
            <w:pPr>
              <w:jc w:val="center"/>
              <w:rPr>
                <w:rFonts w:ascii="Times New Roman" w:hAnsi="Times New Roman"/>
              </w:rPr>
            </w:pPr>
          </w:p>
        </w:tc>
        <w:tc>
          <w:tcPr>
            <w:tcW w:w="1184" w:type="dxa"/>
            <w:shd w:val="clear" w:color="auto" w:fill="auto"/>
          </w:tcPr>
          <w:p w14:paraId="7741590A" w14:textId="77777777" w:rsidR="00151DBF" w:rsidRPr="004260F4" w:rsidRDefault="00151DBF" w:rsidP="007F610E">
            <w:pPr>
              <w:jc w:val="center"/>
              <w:rPr>
                <w:rFonts w:ascii="Times New Roman" w:hAnsi="Times New Roman"/>
              </w:rPr>
            </w:pPr>
          </w:p>
        </w:tc>
        <w:tc>
          <w:tcPr>
            <w:tcW w:w="1184" w:type="dxa"/>
            <w:shd w:val="clear" w:color="auto" w:fill="auto"/>
          </w:tcPr>
          <w:p w14:paraId="2101CD6B" w14:textId="77777777" w:rsidR="00151DBF" w:rsidRPr="004260F4" w:rsidRDefault="00151DBF" w:rsidP="007F610E">
            <w:pPr>
              <w:jc w:val="center"/>
              <w:rPr>
                <w:rFonts w:ascii="Times New Roman" w:hAnsi="Times New Roman"/>
              </w:rPr>
            </w:pPr>
          </w:p>
        </w:tc>
      </w:tr>
      <w:tr w:rsidR="00151DBF" w:rsidRPr="004260F4" w14:paraId="71C91E2D" w14:textId="77777777" w:rsidTr="007F610E">
        <w:trPr>
          <w:trHeight w:val="340"/>
        </w:trPr>
        <w:tc>
          <w:tcPr>
            <w:tcW w:w="1654" w:type="dxa"/>
            <w:shd w:val="clear" w:color="auto" w:fill="auto"/>
          </w:tcPr>
          <w:p w14:paraId="6ED5B3B8" w14:textId="77777777" w:rsidR="00151DBF" w:rsidRPr="004260F4" w:rsidRDefault="00151DBF" w:rsidP="007F610E">
            <w:pPr>
              <w:jc w:val="center"/>
              <w:rPr>
                <w:rFonts w:ascii="Times New Roman" w:hAnsi="Times New Roman"/>
              </w:rPr>
            </w:pPr>
            <w:r w:rsidRPr="004260F4">
              <w:rPr>
                <w:rFonts w:ascii="Times New Roman" w:hAnsi="Times New Roman"/>
              </w:rPr>
              <w:t xml:space="preserve">Temp </w:t>
            </w:r>
            <w:r w:rsidRPr="004260F4">
              <w:rPr>
                <w:rFonts w:ascii="Times New Roman" w:hAnsi="Times New Roman"/>
                <w:vertAlign w:val="superscript"/>
              </w:rPr>
              <w:t>0</w:t>
            </w:r>
            <w:r w:rsidRPr="004260F4">
              <w:rPr>
                <w:rFonts w:ascii="Times New Roman" w:hAnsi="Times New Roman"/>
              </w:rPr>
              <w:t>C</w:t>
            </w:r>
          </w:p>
        </w:tc>
        <w:tc>
          <w:tcPr>
            <w:tcW w:w="985" w:type="dxa"/>
            <w:shd w:val="clear" w:color="auto" w:fill="auto"/>
          </w:tcPr>
          <w:p w14:paraId="175C8FB5" w14:textId="77777777" w:rsidR="00151DBF" w:rsidRPr="004260F4" w:rsidRDefault="00151DBF" w:rsidP="007F610E">
            <w:pPr>
              <w:jc w:val="center"/>
              <w:rPr>
                <w:rFonts w:ascii="Times New Roman" w:hAnsi="Times New Roman"/>
              </w:rPr>
            </w:pPr>
          </w:p>
        </w:tc>
        <w:tc>
          <w:tcPr>
            <w:tcW w:w="992" w:type="dxa"/>
            <w:shd w:val="clear" w:color="auto" w:fill="auto"/>
          </w:tcPr>
          <w:p w14:paraId="5501E1F4" w14:textId="77777777" w:rsidR="00151DBF" w:rsidRPr="004260F4" w:rsidRDefault="00151DBF" w:rsidP="007F610E">
            <w:pPr>
              <w:jc w:val="center"/>
              <w:rPr>
                <w:rFonts w:ascii="Times New Roman" w:hAnsi="Times New Roman"/>
              </w:rPr>
            </w:pPr>
          </w:p>
        </w:tc>
        <w:tc>
          <w:tcPr>
            <w:tcW w:w="1156" w:type="dxa"/>
            <w:shd w:val="clear" w:color="auto" w:fill="auto"/>
          </w:tcPr>
          <w:p w14:paraId="44462741" w14:textId="77777777" w:rsidR="00151DBF" w:rsidRPr="004260F4" w:rsidRDefault="00151DBF" w:rsidP="007F610E">
            <w:pPr>
              <w:jc w:val="center"/>
              <w:rPr>
                <w:rFonts w:ascii="Times New Roman" w:hAnsi="Times New Roman"/>
              </w:rPr>
            </w:pPr>
          </w:p>
        </w:tc>
        <w:tc>
          <w:tcPr>
            <w:tcW w:w="970" w:type="dxa"/>
            <w:shd w:val="clear" w:color="auto" w:fill="auto"/>
          </w:tcPr>
          <w:p w14:paraId="525CCBBE" w14:textId="77777777" w:rsidR="00151DBF" w:rsidRPr="004260F4" w:rsidRDefault="00151DBF" w:rsidP="007F610E">
            <w:pPr>
              <w:jc w:val="center"/>
              <w:rPr>
                <w:rFonts w:ascii="Times New Roman" w:hAnsi="Times New Roman"/>
              </w:rPr>
            </w:pPr>
          </w:p>
        </w:tc>
        <w:tc>
          <w:tcPr>
            <w:tcW w:w="1184" w:type="dxa"/>
            <w:shd w:val="clear" w:color="auto" w:fill="auto"/>
          </w:tcPr>
          <w:p w14:paraId="4D011DC7" w14:textId="77777777" w:rsidR="00151DBF" w:rsidRPr="004260F4" w:rsidRDefault="00151DBF" w:rsidP="007F610E">
            <w:pPr>
              <w:jc w:val="center"/>
              <w:rPr>
                <w:rFonts w:ascii="Times New Roman" w:hAnsi="Times New Roman"/>
              </w:rPr>
            </w:pPr>
          </w:p>
        </w:tc>
        <w:tc>
          <w:tcPr>
            <w:tcW w:w="1184" w:type="dxa"/>
            <w:shd w:val="clear" w:color="auto" w:fill="auto"/>
          </w:tcPr>
          <w:p w14:paraId="3EE02865" w14:textId="77777777" w:rsidR="00151DBF" w:rsidRPr="004260F4" w:rsidRDefault="00151DBF" w:rsidP="007F610E">
            <w:pPr>
              <w:jc w:val="center"/>
              <w:rPr>
                <w:rFonts w:ascii="Times New Roman" w:hAnsi="Times New Roman"/>
              </w:rPr>
            </w:pPr>
          </w:p>
        </w:tc>
        <w:tc>
          <w:tcPr>
            <w:tcW w:w="1184" w:type="dxa"/>
            <w:shd w:val="clear" w:color="auto" w:fill="auto"/>
          </w:tcPr>
          <w:p w14:paraId="387A8102" w14:textId="77777777" w:rsidR="00151DBF" w:rsidRPr="004260F4" w:rsidRDefault="00151DBF" w:rsidP="007F610E">
            <w:pPr>
              <w:jc w:val="center"/>
              <w:rPr>
                <w:rFonts w:ascii="Times New Roman" w:hAnsi="Times New Roman"/>
              </w:rPr>
            </w:pPr>
          </w:p>
        </w:tc>
        <w:tc>
          <w:tcPr>
            <w:tcW w:w="1184" w:type="dxa"/>
            <w:shd w:val="clear" w:color="auto" w:fill="auto"/>
          </w:tcPr>
          <w:p w14:paraId="4EB40D28" w14:textId="77777777" w:rsidR="00151DBF" w:rsidRPr="004260F4" w:rsidRDefault="00151DBF" w:rsidP="007F610E">
            <w:pPr>
              <w:jc w:val="center"/>
              <w:rPr>
                <w:rFonts w:ascii="Times New Roman" w:hAnsi="Times New Roman"/>
              </w:rPr>
            </w:pPr>
          </w:p>
        </w:tc>
        <w:tc>
          <w:tcPr>
            <w:tcW w:w="1184" w:type="dxa"/>
            <w:shd w:val="clear" w:color="auto" w:fill="auto"/>
          </w:tcPr>
          <w:p w14:paraId="6C6992CB" w14:textId="77777777" w:rsidR="00151DBF" w:rsidRPr="004260F4" w:rsidRDefault="00151DBF" w:rsidP="007F610E">
            <w:pPr>
              <w:jc w:val="center"/>
              <w:rPr>
                <w:rFonts w:ascii="Times New Roman" w:hAnsi="Times New Roman"/>
              </w:rPr>
            </w:pPr>
          </w:p>
        </w:tc>
        <w:tc>
          <w:tcPr>
            <w:tcW w:w="1184" w:type="dxa"/>
            <w:shd w:val="clear" w:color="auto" w:fill="auto"/>
          </w:tcPr>
          <w:p w14:paraId="293158BA" w14:textId="77777777" w:rsidR="00151DBF" w:rsidRPr="004260F4" w:rsidRDefault="00151DBF" w:rsidP="007F610E">
            <w:pPr>
              <w:jc w:val="center"/>
              <w:rPr>
                <w:rFonts w:ascii="Times New Roman" w:hAnsi="Times New Roman"/>
              </w:rPr>
            </w:pPr>
          </w:p>
        </w:tc>
        <w:tc>
          <w:tcPr>
            <w:tcW w:w="1184" w:type="dxa"/>
            <w:shd w:val="clear" w:color="auto" w:fill="auto"/>
          </w:tcPr>
          <w:p w14:paraId="6525AF76" w14:textId="77777777" w:rsidR="00151DBF" w:rsidRPr="004260F4" w:rsidRDefault="00151DBF" w:rsidP="007F610E">
            <w:pPr>
              <w:jc w:val="center"/>
              <w:rPr>
                <w:rFonts w:ascii="Times New Roman" w:hAnsi="Times New Roman"/>
              </w:rPr>
            </w:pPr>
          </w:p>
        </w:tc>
      </w:tr>
    </w:tbl>
    <w:p w14:paraId="4B979C28" w14:textId="77777777" w:rsidR="00151DBF" w:rsidRPr="004260F4" w:rsidRDefault="00151DBF" w:rsidP="00151DBF">
      <w:pPr>
        <w:rPr>
          <w:rFonts w:ascii="Times New Roman" w:hAnsi="Times New Roman"/>
        </w:rPr>
      </w:pPr>
    </w:p>
    <w:p w14:paraId="124E9575"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pH</w:t>
      </w:r>
    </w:p>
    <w:tbl>
      <w:tblPr>
        <w:tblpPr w:leftFromText="180" w:rightFromText="180" w:vertAnchor="text" w:horzAnchor="margin" w:tblpXSpec="center" w:tblpY="39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0F84BF7E" w14:textId="77777777" w:rsidTr="007F610E">
        <w:trPr>
          <w:trHeight w:val="362"/>
        </w:trPr>
        <w:tc>
          <w:tcPr>
            <w:tcW w:w="1643" w:type="dxa"/>
            <w:shd w:val="clear" w:color="auto" w:fill="auto"/>
          </w:tcPr>
          <w:p w14:paraId="6BC864B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01CBED8A" w14:textId="77777777" w:rsidR="00151DBF" w:rsidRPr="004260F4" w:rsidRDefault="00151DBF" w:rsidP="007F610E">
            <w:pPr>
              <w:jc w:val="center"/>
              <w:rPr>
                <w:rFonts w:ascii="Times New Roman" w:hAnsi="Times New Roman"/>
              </w:rPr>
            </w:pPr>
          </w:p>
        </w:tc>
        <w:tc>
          <w:tcPr>
            <w:tcW w:w="986" w:type="dxa"/>
            <w:shd w:val="clear" w:color="auto" w:fill="auto"/>
          </w:tcPr>
          <w:p w14:paraId="076477C4" w14:textId="77777777" w:rsidR="00151DBF" w:rsidRPr="004260F4" w:rsidRDefault="00151DBF" w:rsidP="007F610E">
            <w:pPr>
              <w:jc w:val="center"/>
              <w:rPr>
                <w:rFonts w:ascii="Times New Roman" w:hAnsi="Times New Roman"/>
              </w:rPr>
            </w:pPr>
          </w:p>
        </w:tc>
        <w:tc>
          <w:tcPr>
            <w:tcW w:w="1149" w:type="dxa"/>
            <w:shd w:val="clear" w:color="auto" w:fill="auto"/>
          </w:tcPr>
          <w:p w14:paraId="34534943" w14:textId="77777777" w:rsidR="00151DBF" w:rsidRPr="004260F4" w:rsidRDefault="00151DBF" w:rsidP="007F610E">
            <w:pPr>
              <w:jc w:val="center"/>
              <w:rPr>
                <w:rFonts w:ascii="Times New Roman" w:hAnsi="Times New Roman"/>
              </w:rPr>
            </w:pPr>
          </w:p>
        </w:tc>
        <w:tc>
          <w:tcPr>
            <w:tcW w:w="964" w:type="dxa"/>
            <w:shd w:val="clear" w:color="auto" w:fill="auto"/>
          </w:tcPr>
          <w:p w14:paraId="7A2E5C81" w14:textId="77777777" w:rsidR="00151DBF" w:rsidRPr="004260F4" w:rsidRDefault="00151DBF" w:rsidP="007F610E">
            <w:pPr>
              <w:jc w:val="center"/>
              <w:rPr>
                <w:rFonts w:ascii="Times New Roman" w:hAnsi="Times New Roman"/>
              </w:rPr>
            </w:pPr>
          </w:p>
        </w:tc>
        <w:tc>
          <w:tcPr>
            <w:tcW w:w="1176" w:type="dxa"/>
            <w:shd w:val="clear" w:color="auto" w:fill="auto"/>
          </w:tcPr>
          <w:p w14:paraId="5F9FB543" w14:textId="77777777" w:rsidR="00151DBF" w:rsidRPr="004260F4" w:rsidRDefault="00151DBF" w:rsidP="007F610E">
            <w:pPr>
              <w:jc w:val="center"/>
              <w:rPr>
                <w:rFonts w:ascii="Times New Roman" w:hAnsi="Times New Roman"/>
              </w:rPr>
            </w:pPr>
          </w:p>
        </w:tc>
        <w:tc>
          <w:tcPr>
            <w:tcW w:w="1176" w:type="dxa"/>
            <w:shd w:val="clear" w:color="auto" w:fill="auto"/>
          </w:tcPr>
          <w:p w14:paraId="0CF9BF42" w14:textId="77777777" w:rsidR="00151DBF" w:rsidRPr="004260F4" w:rsidRDefault="00151DBF" w:rsidP="007F610E">
            <w:pPr>
              <w:jc w:val="center"/>
              <w:rPr>
                <w:rFonts w:ascii="Times New Roman" w:hAnsi="Times New Roman"/>
              </w:rPr>
            </w:pPr>
          </w:p>
        </w:tc>
        <w:tc>
          <w:tcPr>
            <w:tcW w:w="1176" w:type="dxa"/>
            <w:shd w:val="clear" w:color="auto" w:fill="auto"/>
          </w:tcPr>
          <w:p w14:paraId="642AFA60" w14:textId="77777777" w:rsidR="00151DBF" w:rsidRPr="004260F4" w:rsidRDefault="00151DBF" w:rsidP="007F610E">
            <w:pPr>
              <w:jc w:val="center"/>
              <w:rPr>
                <w:rFonts w:ascii="Times New Roman" w:hAnsi="Times New Roman"/>
              </w:rPr>
            </w:pPr>
          </w:p>
        </w:tc>
        <w:tc>
          <w:tcPr>
            <w:tcW w:w="1176" w:type="dxa"/>
            <w:shd w:val="clear" w:color="auto" w:fill="auto"/>
          </w:tcPr>
          <w:p w14:paraId="5FD425F1" w14:textId="77777777" w:rsidR="00151DBF" w:rsidRPr="004260F4" w:rsidRDefault="00151DBF" w:rsidP="007F610E">
            <w:pPr>
              <w:jc w:val="center"/>
              <w:rPr>
                <w:rFonts w:ascii="Times New Roman" w:hAnsi="Times New Roman"/>
              </w:rPr>
            </w:pPr>
          </w:p>
        </w:tc>
        <w:tc>
          <w:tcPr>
            <w:tcW w:w="1176" w:type="dxa"/>
            <w:shd w:val="clear" w:color="auto" w:fill="auto"/>
          </w:tcPr>
          <w:p w14:paraId="68C06C0F" w14:textId="77777777" w:rsidR="00151DBF" w:rsidRPr="004260F4" w:rsidRDefault="00151DBF" w:rsidP="007F610E">
            <w:pPr>
              <w:jc w:val="center"/>
              <w:rPr>
                <w:rFonts w:ascii="Times New Roman" w:hAnsi="Times New Roman"/>
              </w:rPr>
            </w:pPr>
          </w:p>
        </w:tc>
        <w:tc>
          <w:tcPr>
            <w:tcW w:w="1176" w:type="dxa"/>
            <w:shd w:val="clear" w:color="auto" w:fill="auto"/>
          </w:tcPr>
          <w:p w14:paraId="38FE6FAA" w14:textId="77777777" w:rsidR="00151DBF" w:rsidRPr="004260F4" w:rsidRDefault="00151DBF" w:rsidP="007F610E">
            <w:pPr>
              <w:jc w:val="center"/>
              <w:rPr>
                <w:rFonts w:ascii="Times New Roman" w:hAnsi="Times New Roman"/>
              </w:rPr>
            </w:pPr>
          </w:p>
        </w:tc>
        <w:tc>
          <w:tcPr>
            <w:tcW w:w="1176" w:type="dxa"/>
            <w:shd w:val="clear" w:color="auto" w:fill="auto"/>
          </w:tcPr>
          <w:p w14:paraId="140E9C09" w14:textId="77777777" w:rsidR="00151DBF" w:rsidRPr="004260F4" w:rsidRDefault="00151DBF" w:rsidP="007F610E">
            <w:pPr>
              <w:jc w:val="center"/>
              <w:rPr>
                <w:rFonts w:ascii="Times New Roman" w:hAnsi="Times New Roman"/>
              </w:rPr>
            </w:pPr>
          </w:p>
        </w:tc>
      </w:tr>
      <w:tr w:rsidR="00151DBF" w:rsidRPr="004260F4" w14:paraId="5B25D1D7" w14:textId="77777777" w:rsidTr="007F610E">
        <w:trPr>
          <w:trHeight w:val="403"/>
        </w:trPr>
        <w:tc>
          <w:tcPr>
            <w:tcW w:w="1643" w:type="dxa"/>
            <w:shd w:val="clear" w:color="auto" w:fill="auto"/>
          </w:tcPr>
          <w:p w14:paraId="72B2FD6B" w14:textId="77777777" w:rsidR="00151DBF" w:rsidRPr="004260F4" w:rsidRDefault="00151DBF" w:rsidP="007F610E">
            <w:pPr>
              <w:jc w:val="center"/>
              <w:rPr>
                <w:rFonts w:ascii="Times New Roman" w:hAnsi="Times New Roman"/>
              </w:rPr>
            </w:pPr>
            <w:r w:rsidRPr="004260F4">
              <w:rPr>
                <w:rFonts w:ascii="Times New Roman" w:hAnsi="Times New Roman"/>
              </w:rPr>
              <w:t>pH</w:t>
            </w:r>
          </w:p>
        </w:tc>
        <w:tc>
          <w:tcPr>
            <w:tcW w:w="979" w:type="dxa"/>
            <w:shd w:val="clear" w:color="auto" w:fill="auto"/>
          </w:tcPr>
          <w:p w14:paraId="57B0D7FF" w14:textId="77777777" w:rsidR="00151DBF" w:rsidRPr="004260F4" w:rsidRDefault="00151DBF" w:rsidP="007F610E">
            <w:pPr>
              <w:jc w:val="center"/>
              <w:rPr>
                <w:rFonts w:ascii="Times New Roman" w:hAnsi="Times New Roman"/>
              </w:rPr>
            </w:pPr>
          </w:p>
        </w:tc>
        <w:tc>
          <w:tcPr>
            <w:tcW w:w="986" w:type="dxa"/>
            <w:shd w:val="clear" w:color="auto" w:fill="auto"/>
          </w:tcPr>
          <w:p w14:paraId="365B41A8" w14:textId="77777777" w:rsidR="00151DBF" w:rsidRPr="004260F4" w:rsidRDefault="00151DBF" w:rsidP="007F610E">
            <w:pPr>
              <w:jc w:val="center"/>
              <w:rPr>
                <w:rFonts w:ascii="Times New Roman" w:hAnsi="Times New Roman"/>
              </w:rPr>
            </w:pPr>
          </w:p>
        </w:tc>
        <w:tc>
          <w:tcPr>
            <w:tcW w:w="1149" w:type="dxa"/>
            <w:shd w:val="clear" w:color="auto" w:fill="auto"/>
          </w:tcPr>
          <w:p w14:paraId="65F292B6" w14:textId="77777777" w:rsidR="00151DBF" w:rsidRPr="004260F4" w:rsidRDefault="00151DBF" w:rsidP="007F610E">
            <w:pPr>
              <w:jc w:val="center"/>
              <w:rPr>
                <w:rFonts w:ascii="Times New Roman" w:hAnsi="Times New Roman"/>
              </w:rPr>
            </w:pPr>
          </w:p>
        </w:tc>
        <w:tc>
          <w:tcPr>
            <w:tcW w:w="964" w:type="dxa"/>
            <w:shd w:val="clear" w:color="auto" w:fill="auto"/>
          </w:tcPr>
          <w:p w14:paraId="25F3314D" w14:textId="77777777" w:rsidR="00151DBF" w:rsidRPr="004260F4" w:rsidRDefault="00151DBF" w:rsidP="007F610E">
            <w:pPr>
              <w:jc w:val="center"/>
              <w:rPr>
                <w:rFonts w:ascii="Times New Roman" w:hAnsi="Times New Roman"/>
              </w:rPr>
            </w:pPr>
          </w:p>
        </w:tc>
        <w:tc>
          <w:tcPr>
            <w:tcW w:w="1176" w:type="dxa"/>
            <w:shd w:val="clear" w:color="auto" w:fill="auto"/>
          </w:tcPr>
          <w:p w14:paraId="7DB72100" w14:textId="77777777" w:rsidR="00151DBF" w:rsidRPr="004260F4" w:rsidRDefault="00151DBF" w:rsidP="007F610E">
            <w:pPr>
              <w:jc w:val="center"/>
              <w:rPr>
                <w:rFonts w:ascii="Times New Roman" w:hAnsi="Times New Roman"/>
              </w:rPr>
            </w:pPr>
          </w:p>
        </w:tc>
        <w:tc>
          <w:tcPr>
            <w:tcW w:w="1176" w:type="dxa"/>
            <w:shd w:val="clear" w:color="auto" w:fill="auto"/>
          </w:tcPr>
          <w:p w14:paraId="7579E885" w14:textId="77777777" w:rsidR="00151DBF" w:rsidRPr="004260F4" w:rsidRDefault="00151DBF" w:rsidP="007F610E">
            <w:pPr>
              <w:jc w:val="center"/>
              <w:rPr>
                <w:rFonts w:ascii="Times New Roman" w:hAnsi="Times New Roman"/>
              </w:rPr>
            </w:pPr>
          </w:p>
        </w:tc>
        <w:tc>
          <w:tcPr>
            <w:tcW w:w="1176" w:type="dxa"/>
            <w:shd w:val="clear" w:color="auto" w:fill="auto"/>
          </w:tcPr>
          <w:p w14:paraId="60DA2954" w14:textId="77777777" w:rsidR="00151DBF" w:rsidRPr="004260F4" w:rsidRDefault="00151DBF" w:rsidP="007F610E">
            <w:pPr>
              <w:jc w:val="center"/>
              <w:rPr>
                <w:rFonts w:ascii="Times New Roman" w:hAnsi="Times New Roman"/>
              </w:rPr>
            </w:pPr>
          </w:p>
        </w:tc>
        <w:tc>
          <w:tcPr>
            <w:tcW w:w="1176" w:type="dxa"/>
            <w:shd w:val="clear" w:color="auto" w:fill="auto"/>
          </w:tcPr>
          <w:p w14:paraId="2C7074D3" w14:textId="77777777" w:rsidR="00151DBF" w:rsidRPr="004260F4" w:rsidRDefault="00151DBF" w:rsidP="007F610E">
            <w:pPr>
              <w:jc w:val="center"/>
              <w:rPr>
                <w:rFonts w:ascii="Times New Roman" w:hAnsi="Times New Roman"/>
              </w:rPr>
            </w:pPr>
          </w:p>
        </w:tc>
        <w:tc>
          <w:tcPr>
            <w:tcW w:w="1176" w:type="dxa"/>
            <w:shd w:val="clear" w:color="auto" w:fill="auto"/>
          </w:tcPr>
          <w:p w14:paraId="713E9F69" w14:textId="77777777" w:rsidR="00151DBF" w:rsidRPr="004260F4" w:rsidRDefault="00151DBF" w:rsidP="007F610E">
            <w:pPr>
              <w:jc w:val="center"/>
              <w:rPr>
                <w:rFonts w:ascii="Times New Roman" w:hAnsi="Times New Roman"/>
              </w:rPr>
            </w:pPr>
          </w:p>
        </w:tc>
        <w:tc>
          <w:tcPr>
            <w:tcW w:w="1176" w:type="dxa"/>
            <w:shd w:val="clear" w:color="auto" w:fill="auto"/>
          </w:tcPr>
          <w:p w14:paraId="0A767A68" w14:textId="77777777" w:rsidR="00151DBF" w:rsidRPr="004260F4" w:rsidRDefault="00151DBF" w:rsidP="007F610E">
            <w:pPr>
              <w:jc w:val="center"/>
              <w:rPr>
                <w:rFonts w:ascii="Times New Roman" w:hAnsi="Times New Roman"/>
              </w:rPr>
            </w:pPr>
          </w:p>
        </w:tc>
        <w:tc>
          <w:tcPr>
            <w:tcW w:w="1176" w:type="dxa"/>
            <w:shd w:val="clear" w:color="auto" w:fill="auto"/>
          </w:tcPr>
          <w:p w14:paraId="7E42939C" w14:textId="77777777" w:rsidR="00151DBF" w:rsidRPr="004260F4" w:rsidRDefault="00151DBF" w:rsidP="007F610E">
            <w:pPr>
              <w:jc w:val="center"/>
              <w:rPr>
                <w:rFonts w:ascii="Times New Roman" w:hAnsi="Times New Roman"/>
              </w:rPr>
            </w:pPr>
          </w:p>
        </w:tc>
      </w:tr>
    </w:tbl>
    <w:p w14:paraId="54EFFCD8" w14:textId="77777777" w:rsidR="00151DBF" w:rsidRPr="004260F4" w:rsidRDefault="00151DBF" w:rsidP="00151DBF">
      <w:pPr>
        <w:rPr>
          <w:rFonts w:ascii="Times New Roman" w:hAnsi="Times New Roman"/>
        </w:rPr>
      </w:pPr>
    </w:p>
    <w:p w14:paraId="15C3DF36" w14:textId="77777777" w:rsidR="00151DBF" w:rsidRPr="004260F4" w:rsidRDefault="00151DBF" w:rsidP="00151DBF">
      <w:pPr>
        <w:pStyle w:val="ListParagraph"/>
        <w:numPr>
          <w:ilvl w:val="0"/>
          <w:numId w:val="29"/>
        </w:numPr>
        <w:rPr>
          <w:rFonts w:ascii="Times New Roman" w:hAnsi="Times New Roman"/>
        </w:rPr>
      </w:pPr>
      <w:r w:rsidRPr="004260F4">
        <w:rPr>
          <w:rFonts w:ascii="Times New Roman" w:hAnsi="Times New Roman"/>
        </w:rPr>
        <w:lastRenderedPageBreak/>
        <w:t xml:space="preserve">Length </w:t>
      </w:r>
    </w:p>
    <w:tbl>
      <w:tblPr>
        <w:tblpPr w:leftFromText="180" w:rightFromText="180" w:vertAnchor="text" w:horzAnchor="margin" w:tblpXSpec="center" w:tblpY="625"/>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17D76BA7" w14:textId="77777777" w:rsidTr="007F610E">
        <w:trPr>
          <w:trHeight w:val="362"/>
        </w:trPr>
        <w:tc>
          <w:tcPr>
            <w:tcW w:w="1643" w:type="dxa"/>
            <w:shd w:val="clear" w:color="auto" w:fill="auto"/>
          </w:tcPr>
          <w:p w14:paraId="1656CDF2"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1B2780A7" w14:textId="77777777" w:rsidR="00151DBF" w:rsidRPr="004260F4" w:rsidRDefault="00151DBF" w:rsidP="007F610E">
            <w:pPr>
              <w:jc w:val="center"/>
              <w:rPr>
                <w:rFonts w:ascii="Times New Roman" w:hAnsi="Times New Roman"/>
              </w:rPr>
            </w:pPr>
          </w:p>
        </w:tc>
        <w:tc>
          <w:tcPr>
            <w:tcW w:w="986" w:type="dxa"/>
            <w:shd w:val="clear" w:color="auto" w:fill="auto"/>
          </w:tcPr>
          <w:p w14:paraId="557F41EF" w14:textId="77777777" w:rsidR="00151DBF" w:rsidRPr="004260F4" w:rsidRDefault="00151DBF" w:rsidP="007F610E">
            <w:pPr>
              <w:jc w:val="center"/>
              <w:rPr>
                <w:rFonts w:ascii="Times New Roman" w:hAnsi="Times New Roman"/>
              </w:rPr>
            </w:pPr>
          </w:p>
        </w:tc>
        <w:tc>
          <w:tcPr>
            <w:tcW w:w="1149" w:type="dxa"/>
            <w:shd w:val="clear" w:color="auto" w:fill="auto"/>
          </w:tcPr>
          <w:p w14:paraId="0E1161AB" w14:textId="77777777" w:rsidR="00151DBF" w:rsidRPr="004260F4" w:rsidRDefault="00151DBF" w:rsidP="007F610E">
            <w:pPr>
              <w:jc w:val="center"/>
              <w:rPr>
                <w:rFonts w:ascii="Times New Roman" w:hAnsi="Times New Roman"/>
              </w:rPr>
            </w:pPr>
          </w:p>
        </w:tc>
        <w:tc>
          <w:tcPr>
            <w:tcW w:w="964" w:type="dxa"/>
            <w:shd w:val="clear" w:color="auto" w:fill="auto"/>
          </w:tcPr>
          <w:p w14:paraId="4BDC898E" w14:textId="77777777" w:rsidR="00151DBF" w:rsidRPr="004260F4" w:rsidRDefault="00151DBF" w:rsidP="007F610E">
            <w:pPr>
              <w:jc w:val="center"/>
              <w:rPr>
                <w:rFonts w:ascii="Times New Roman" w:hAnsi="Times New Roman"/>
              </w:rPr>
            </w:pPr>
          </w:p>
        </w:tc>
        <w:tc>
          <w:tcPr>
            <w:tcW w:w="1176" w:type="dxa"/>
            <w:shd w:val="clear" w:color="auto" w:fill="auto"/>
          </w:tcPr>
          <w:p w14:paraId="6695DB69" w14:textId="77777777" w:rsidR="00151DBF" w:rsidRPr="004260F4" w:rsidRDefault="00151DBF" w:rsidP="007F610E">
            <w:pPr>
              <w:jc w:val="center"/>
              <w:rPr>
                <w:rFonts w:ascii="Times New Roman" w:hAnsi="Times New Roman"/>
              </w:rPr>
            </w:pPr>
          </w:p>
        </w:tc>
        <w:tc>
          <w:tcPr>
            <w:tcW w:w="1176" w:type="dxa"/>
            <w:shd w:val="clear" w:color="auto" w:fill="auto"/>
          </w:tcPr>
          <w:p w14:paraId="1E0F2848" w14:textId="77777777" w:rsidR="00151DBF" w:rsidRPr="004260F4" w:rsidRDefault="00151DBF" w:rsidP="007F610E">
            <w:pPr>
              <w:jc w:val="center"/>
              <w:rPr>
                <w:rFonts w:ascii="Times New Roman" w:hAnsi="Times New Roman"/>
              </w:rPr>
            </w:pPr>
          </w:p>
        </w:tc>
        <w:tc>
          <w:tcPr>
            <w:tcW w:w="1176" w:type="dxa"/>
            <w:shd w:val="clear" w:color="auto" w:fill="auto"/>
          </w:tcPr>
          <w:p w14:paraId="46892387" w14:textId="77777777" w:rsidR="00151DBF" w:rsidRPr="004260F4" w:rsidRDefault="00151DBF" w:rsidP="007F610E">
            <w:pPr>
              <w:jc w:val="center"/>
              <w:rPr>
                <w:rFonts w:ascii="Times New Roman" w:hAnsi="Times New Roman"/>
              </w:rPr>
            </w:pPr>
          </w:p>
        </w:tc>
        <w:tc>
          <w:tcPr>
            <w:tcW w:w="1176" w:type="dxa"/>
            <w:shd w:val="clear" w:color="auto" w:fill="auto"/>
          </w:tcPr>
          <w:p w14:paraId="1624D5ED" w14:textId="77777777" w:rsidR="00151DBF" w:rsidRPr="004260F4" w:rsidRDefault="00151DBF" w:rsidP="007F610E">
            <w:pPr>
              <w:jc w:val="center"/>
              <w:rPr>
                <w:rFonts w:ascii="Times New Roman" w:hAnsi="Times New Roman"/>
              </w:rPr>
            </w:pPr>
          </w:p>
        </w:tc>
        <w:tc>
          <w:tcPr>
            <w:tcW w:w="1176" w:type="dxa"/>
            <w:shd w:val="clear" w:color="auto" w:fill="auto"/>
          </w:tcPr>
          <w:p w14:paraId="1E2F9D72" w14:textId="77777777" w:rsidR="00151DBF" w:rsidRPr="004260F4" w:rsidRDefault="00151DBF" w:rsidP="007F610E">
            <w:pPr>
              <w:jc w:val="center"/>
              <w:rPr>
                <w:rFonts w:ascii="Times New Roman" w:hAnsi="Times New Roman"/>
              </w:rPr>
            </w:pPr>
          </w:p>
        </w:tc>
        <w:tc>
          <w:tcPr>
            <w:tcW w:w="1176" w:type="dxa"/>
            <w:shd w:val="clear" w:color="auto" w:fill="auto"/>
          </w:tcPr>
          <w:p w14:paraId="23B7E8AC" w14:textId="77777777" w:rsidR="00151DBF" w:rsidRPr="004260F4" w:rsidRDefault="00151DBF" w:rsidP="007F610E">
            <w:pPr>
              <w:jc w:val="center"/>
              <w:rPr>
                <w:rFonts w:ascii="Times New Roman" w:hAnsi="Times New Roman"/>
              </w:rPr>
            </w:pPr>
          </w:p>
        </w:tc>
        <w:tc>
          <w:tcPr>
            <w:tcW w:w="1176" w:type="dxa"/>
            <w:shd w:val="clear" w:color="auto" w:fill="auto"/>
          </w:tcPr>
          <w:p w14:paraId="6165C22F" w14:textId="77777777" w:rsidR="00151DBF" w:rsidRPr="004260F4" w:rsidRDefault="00151DBF" w:rsidP="007F610E">
            <w:pPr>
              <w:jc w:val="center"/>
              <w:rPr>
                <w:rFonts w:ascii="Times New Roman" w:hAnsi="Times New Roman"/>
              </w:rPr>
            </w:pPr>
          </w:p>
        </w:tc>
      </w:tr>
      <w:tr w:rsidR="00151DBF" w:rsidRPr="004260F4" w14:paraId="5B754D39" w14:textId="77777777" w:rsidTr="007F610E">
        <w:trPr>
          <w:trHeight w:val="403"/>
        </w:trPr>
        <w:tc>
          <w:tcPr>
            <w:tcW w:w="1643" w:type="dxa"/>
            <w:shd w:val="clear" w:color="auto" w:fill="auto"/>
          </w:tcPr>
          <w:p w14:paraId="3E49B2B2" w14:textId="77777777" w:rsidR="00151DBF" w:rsidRPr="004260F4" w:rsidRDefault="00151DBF" w:rsidP="007F610E">
            <w:pPr>
              <w:jc w:val="center"/>
              <w:rPr>
                <w:rFonts w:ascii="Times New Roman" w:hAnsi="Times New Roman"/>
              </w:rPr>
            </w:pPr>
            <w:r w:rsidRPr="004260F4">
              <w:rPr>
                <w:rFonts w:ascii="Times New Roman" w:hAnsi="Times New Roman"/>
              </w:rPr>
              <w:t>Length (mm)</w:t>
            </w:r>
          </w:p>
        </w:tc>
        <w:tc>
          <w:tcPr>
            <w:tcW w:w="979" w:type="dxa"/>
            <w:shd w:val="clear" w:color="auto" w:fill="auto"/>
          </w:tcPr>
          <w:p w14:paraId="2C592604" w14:textId="77777777" w:rsidR="00151DBF" w:rsidRPr="004260F4" w:rsidRDefault="00151DBF" w:rsidP="007F610E">
            <w:pPr>
              <w:jc w:val="center"/>
              <w:rPr>
                <w:rFonts w:ascii="Times New Roman" w:hAnsi="Times New Roman"/>
              </w:rPr>
            </w:pPr>
          </w:p>
        </w:tc>
        <w:tc>
          <w:tcPr>
            <w:tcW w:w="986" w:type="dxa"/>
            <w:shd w:val="clear" w:color="auto" w:fill="auto"/>
          </w:tcPr>
          <w:p w14:paraId="731428A3" w14:textId="77777777" w:rsidR="00151DBF" w:rsidRPr="004260F4" w:rsidRDefault="00151DBF" w:rsidP="007F610E">
            <w:pPr>
              <w:jc w:val="center"/>
              <w:rPr>
                <w:rFonts w:ascii="Times New Roman" w:hAnsi="Times New Roman"/>
              </w:rPr>
            </w:pPr>
          </w:p>
        </w:tc>
        <w:tc>
          <w:tcPr>
            <w:tcW w:w="1149" w:type="dxa"/>
            <w:shd w:val="clear" w:color="auto" w:fill="auto"/>
          </w:tcPr>
          <w:p w14:paraId="6767F677" w14:textId="77777777" w:rsidR="00151DBF" w:rsidRPr="004260F4" w:rsidRDefault="00151DBF" w:rsidP="007F610E">
            <w:pPr>
              <w:jc w:val="center"/>
              <w:rPr>
                <w:rFonts w:ascii="Times New Roman" w:hAnsi="Times New Roman"/>
              </w:rPr>
            </w:pPr>
          </w:p>
        </w:tc>
        <w:tc>
          <w:tcPr>
            <w:tcW w:w="964" w:type="dxa"/>
            <w:shd w:val="clear" w:color="auto" w:fill="auto"/>
          </w:tcPr>
          <w:p w14:paraId="1A6719CF" w14:textId="77777777" w:rsidR="00151DBF" w:rsidRPr="004260F4" w:rsidRDefault="00151DBF" w:rsidP="007F610E">
            <w:pPr>
              <w:jc w:val="center"/>
              <w:rPr>
                <w:rFonts w:ascii="Times New Roman" w:hAnsi="Times New Roman"/>
              </w:rPr>
            </w:pPr>
          </w:p>
        </w:tc>
        <w:tc>
          <w:tcPr>
            <w:tcW w:w="1176" w:type="dxa"/>
            <w:shd w:val="clear" w:color="auto" w:fill="auto"/>
          </w:tcPr>
          <w:p w14:paraId="0055E73B" w14:textId="77777777" w:rsidR="00151DBF" w:rsidRPr="004260F4" w:rsidRDefault="00151DBF" w:rsidP="007F610E">
            <w:pPr>
              <w:jc w:val="center"/>
              <w:rPr>
                <w:rFonts w:ascii="Times New Roman" w:hAnsi="Times New Roman"/>
              </w:rPr>
            </w:pPr>
          </w:p>
        </w:tc>
        <w:tc>
          <w:tcPr>
            <w:tcW w:w="1176" w:type="dxa"/>
            <w:shd w:val="clear" w:color="auto" w:fill="auto"/>
          </w:tcPr>
          <w:p w14:paraId="7A946B6B" w14:textId="77777777" w:rsidR="00151DBF" w:rsidRPr="004260F4" w:rsidRDefault="00151DBF" w:rsidP="007F610E">
            <w:pPr>
              <w:jc w:val="center"/>
              <w:rPr>
                <w:rFonts w:ascii="Times New Roman" w:hAnsi="Times New Roman"/>
              </w:rPr>
            </w:pPr>
          </w:p>
        </w:tc>
        <w:tc>
          <w:tcPr>
            <w:tcW w:w="1176" w:type="dxa"/>
            <w:shd w:val="clear" w:color="auto" w:fill="auto"/>
          </w:tcPr>
          <w:p w14:paraId="2AE9CF6D" w14:textId="77777777" w:rsidR="00151DBF" w:rsidRPr="004260F4" w:rsidRDefault="00151DBF" w:rsidP="007F610E">
            <w:pPr>
              <w:jc w:val="center"/>
              <w:rPr>
                <w:rFonts w:ascii="Times New Roman" w:hAnsi="Times New Roman"/>
              </w:rPr>
            </w:pPr>
          </w:p>
        </w:tc>
        <w:tc>
          <w:tcPr>
            <w:tcW w:w="1176" w:type="dxa"/>
            <w:shd w:val="clear" w:color="auto" w:fill="auto"/>
          </w:tcPr>
          <w:p w14:paraId="66C74B82" w14:textId="77777777" w:rsidR="00151DBF" w:rsidRPr="004260F4" w:rsidRDefault="00151DBF" w:rsidP="007F610E">
            <w:pPr>
              <w:jc w:val="center"/>
              <w:rPr>
                <w:rFonts w:ascii="Times New Roman" w:hAnsi="Times New Roman"/>
              </w:rPr>
            </w:pPr>
          </w:p>
        </w:tc>
        <w:tc>
          <w:tcPr>
            <w:tcW w:w="1176" w:type="dxa"/>
            <w:shd w:val="clear" w:color="auto" w:fill="auto"/>
          </w:tcPr>
          <w:p w14:paraId="06A89BF0" w14:textId="77777777" w:rsidR="00151DBF" w:rsidRPr="004260F4" w:rsidRDefault="00151DBF" w:rsidP="007F610E">
            <w:pPr>
              <w:jc w:val="center"/>
              <w:rPr>
                <w:rFonts w:ascii="Times New Roman" w:hAnsi="Times New Roman"/>
              </w:rPr>
            </w:pPr>
          </w:p>
        </w:tc>
        <w:tc>
          <w:tcPr>
            <w:tcW w:w="1176" w:type="dxa"/>
            <w:shd w:val="clear" w:color="auto" w:fill="auto"/>
          </w:tcPr>
          <w:p w14:paraId="0D72F446" w14:textId="77777777" w:rsidR="00151DBF" w:rsidRPr="004260F4" w:rsidRDefault="00151DBF" w:rsidP="007F610E">
            <w:pPr>
              <w:jc w:val="center"/>
              <w:rPr>
                <w:rFonts w:ascii="Times New Roman" w:hAnsi="Times New Roman"/>
              </w:rPr>
            </w:pPr>
          </w:p>
        </w:tc>
        <w:tc>
          <w:tcPr>
            <w:tcW w:w="1176" w:type="dxa"/>
            <w:shd w:val="clear" w:color="auto" w:fill="auto"/>
          </w:tcPr>
          <w:p w14:paraId="0E11C9BF" w14:textId="77777777" w:rsidR="00151DBF" w:rsidRPr="004260F4" w:rsidRDefault="00151DBF" w:rsidP="007F610E">
            <w:pPr>
              <w:jc w:val="center"/>
              <w:rPr>
                <w:rFonts w:ascii="Times New Roman" w:hAnsi="Times New Roman"/>
              </w:rPr>
            </w:pPr>
          </w:p>
        </w:tc>
      </w:tr>
    </w:tbl>
    <w:p w14:paraId="3E205D52" w14:textId="77777777" w:rsidR="00151DBF" w:rsidRPr="004260F4" w:rsidRDefault="00151DBF" w:rsidP="00151DBF">
      <w:pPr>
        <w:rPr>
          <w:rFonts w:ascii="Times New Roman" w:hAnsi="Times New Roman"/>
        </w:rPr>
      </w:pPr>
    </w:p>
    <w:p w14:paraId="7AA8F5EA" w14:textId="77777777" w:rsidR="00151DBF" w:rsidRPr="004260F4" w:rsidRDefault="00151DBF" w:rsidP="00151DBF">
      <w:pPr>
        <w:rPr>
          <w:rFonts w:ascii="Times New Roman" w:hAnsi="Times New Roman"/>
        </w:rPr>
      </w:pPr>
    </w:p>
    <w:p w14:paraId="3EEF1E20"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 xml:space="preserve">Color of larvae </w:t>
      </w:r>
    </w:p>
    <w:p w14:paraId="76637EE0" w14:textId="77777777" w:rsidR="00151DBF" w:rsidRPr="004260F4" w:rsidRDefault="00151DBF" w:rsidP="00151DBF">
      <w:pPr>
        <w:pStyle w:val="ListParagraph"/>
        <w:spacing w:after="0"/>
        <w:rPr>
          <w:rFonts w:ascii="Times New Roman" w:hAnsi="Times New Roman"/>
        </w:rPr>
      </w:pPr>
      <w:r w:rsidRPr="004260F4">
        <w:rPr>
          <w:rFonts w:ascii="Times New Roman" w:hAnsi="Times New Roman"/>
        </w:rPr>
        <w:t>*</w:t>
      </w:r>
      <w:r w:rsidRPr="004260F4">
        <w:rPr>
          <w:rFonts w:ascii="Times New Roman" w:hAnsi="Times New Roman"/>
          <w:i/>
        </w:rPr>
        <w:t>photo must be against a white background</w:t>
      </w:r>
    </w:p>
    <w:tbl>
      <w:tblPr>
        <w:tblpPr w:leftFromText="180" w:rightFromText="180" w:vertAnchor="text" w:horzAnchor="margin" w:tblpXSpec="center" w:tblpY="40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510062E9" w14:textId="77777777" w:rsidTr="007F610E">
        <w:trPr>
          <w:trHeight w:val="362"/>
        </w:trPr>
        <w:tc>
          <w:tcPr>
            <w:tcW w:w="1643" w:type="dxa"/>
            <w:shd w:val="clear" w:color="auto" w:fill="auto"/>
          </w:tcPr>
          <w:p w14:paraId="62073BA1"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4A876AD3" w14:textId="77777777" w:rsidR="00151DBF" w:rsidRPr="004260F4" w:rsidRDefault="00151DBF" w:rsidP="007F610E">
            <w:pPr>
              <w:jc w:val="center"/>
              <w:rPr>
                <w:rFonts w:ascii="Times New Roman" w:hAnsi="Times New Roman"/>
              </w:rPr>
            </w:pPr>
          </w:p>
        </w:tc>
        <w:tc>
          <w:tcPr>
            <w:tcW w:w="986" w:type="dxa"/>
            <w:shd w:val="clear" w:color="auto" w:fill="auto"/>
          </w:tcPr>
          <w:p w14:paraId="481A0A9A" w14:textId="77777777" w:rsidR="00151DBF" w:rsidRPr="004260F4" w:rsidRDefault="00151DBF" w:rsidP="007F610E">
            <w:pPr>
              <w:jc w:val="center"/>
              <w:rPr>
                <w:rFonts w:ascii="Times New Roman" w:hAnsi="Times New Roman"/>
              </w:rPr>
            </w:pPr>
          </w:p>
        </w:tc>
        <w:tc>
          <w:tcPr>
            <w:tcW w:w="1149" w:type="dxa"/>
            <w:shd w:val="clear" w:color="auto" w:fill="auto"/>
          </w:tcPr>
          <w:p w14:paraId="2A1589A4" w14:textId="77777777" w:rsidR="00151DBF" w:rsidRPr="004260F4" w:rsidRDefault="00151DBF" w:rsidP="007F610E">
            <w:pPr>
              <w:jc w:val="center"/>
              <w:rPr>
                <w:rFonts w:ascii="Times New Roman" w:hAnsi="Times New Roman"/>
              </w:rPr>
            </w:pPr>
          </w:p>
        </w:tc>
        <w:tc>
          <w:tcPr>
            <w:tcW w:w="964" w:type="dxa"/>
            <w:shd w:val="clear" w:color="auto" w:fill="auto"/>
          </w:tcPr>
          <w:p w14:paraId="174E2E4D" w14:textId="77777777" w:rsidR="00151DBF" w:rsidRPr="004260F4" w:rsidRDefault="00151DBF" w:rsidP="007F610E">
            <w:pPr>
              <w:jc w:val="center"/>
              <w:rPr>
                <w:rFonts w:ascii="Times New Roman" w:hAnsi="Times New Roman"/>
              </w:rPr>
            </w:pPr>
          </w:p>
        </w:tc>
        <w:tc>
          <w:tcPr>
            <w:tcW w:w="1176" w:type="dxa"/>
            <w:shd w:val="clear" w:color="auto" w:fill="auto"/>
          </w:tcPr>
          <w:p w14:paraId="2D52EBA8" w14:textId="77777777" w:rsidR="00151DBF" w:rsidRPr="004260F4" w:rsidRDefault="00151DBF" w:rsidP="007F610E">
            <w:pPr>
              <w:jc w:val="center"/>
              <w:rPr>
                <w:rFonts w:ascii="Times New Roman" w:hAnsi="Times New Roman"/>
              </w:rPr>
            </w:pPr>
          </w:p>
        </w:tc>
        <w:tc>
          <w:tcPr>
            <w:tcW w:w="1176" w:type="dxa"/>
            <w:shd w:val="clear" w:color="auto" w:fill="auto"/>
          </w:tcPr>
          <w:p w14:paraId="612761E6" w14:textId="77777777" w:rsidR="00151DBF" w:rsidRPr="004260F4" w:rsidRDefault="00151DBF" w:rsidP="007F610E">
            <w:pPr>
              <w:jc w:val="center"/>
              <w:rPr>
                <w:rFonts w:ascii="Times New Roman" w:hAnsi="Times New Roman"/>
              </w:rPr>
            </w:pPr>
          </w:p>
        </w:tc>
        <w:tc>
          <w:tcPr>
            <w:tcW w:w="1176" w:type="dxa"/>
            <w:shd w:val="clear" w:color="auto" w:fill="auto"/>
          </w:tcPr>
          <w:p w14:paraId="3EE3948A" w14:textId="77777777" w:rsidR="00151DBF" w:rsidRPr="004260F4" w:rsidRDefault="00151DBF" w:rsidP="007F610E">
            <w:pPr>
              <w:jc w:val="center"/>
              <w:rPr>
                <w:rFonts w:ascii="Times New Roman" w:hAnsi="Times New Roman"/>
              </w:rPr>
            </w:pPr>
          </w:p>
        </w:tc>
        <w:tc>
          <w:tcPr>
            <w:tcW w:w="1176" w:type="dxa"/>
            <w:shd w:val="clear" w:color="auto" w:fill="auto"/>
          </w:tcPr>
          <w:p w14:paraId="3BC63FC2" w14:textId="77777777" w:rsidR="00151DBF" w:rsidRPr="004260F4" w:rsidRDefault="00151DBF" w:rsidP="007F610E">
            <w:pPr>
              <w:jc w:val="center"/>
              <w:rPr>
                <w:rFonts w:ascii="Times New Roman" w:hAnsi="Times New Roman"/>
              </w:rPr>
            </w:pPr>
          </w:p>
        </w:tc>
        <w:tc>
          <w:tcPr>
            <w:tcW w:w="1176" w:type="dxa"/>
            <w:shd w:val="clear" w:color="auto" w:fill="auto"/>
          </w:tcPr>
          <w:p w14:paraId="3F88D636" w14:textId="77777777" w:rsidR="00151DBF" w:rsidRPr="004260F4" w:rsidRDefault="00151DBF" w:rsidP="007F610E">
            <w:pPr>
              <w:jc w:val="center"/>
              <w:rPr>
                <w:rFonts w:ascii="Times New Roman" w:hAnsi="Times New Roman"/>
              </w:rPr>
            </w:pPr>
          </w:p>
        </w:tc>
        <w:tc>
          <w:tcPr>
            <w:tcW w:w="1176" w:type="dxa"/>
            <w:shd w:val="clear" w:color="auto" w:fill="auto"/>
          </w:tcPr>
          <w:p w14:paraId="7F8E9C32" w14:textId="77777777" w:rsidR="00151DBF" w:rsidRPr="004260F4" w:rsidRDefault="00151DBF" w:rsidP="007F610E">
            <w:pPr>
              <w:jc w:val="center"/>
              <w:rPr>
                <w:rFonts w:ascii="Times New Roman" w:hAnsi="Times New Roman"/>
              </w:rPr>
            </w:pPr>
          </w:p>
        </w:tc>
        <w:tc>
          <w:tcPr>
            <w:tcW w:w="1176" w:type="dxa"/>
            <w:shd w:val="clear" w:color="auto" w:fill="auto"/>
          </w:tcPr>
          <w:p w14:paraId="1D0B2E6A" w14:textId="77777777" w:rsidR="00151DBF" w:rsidRPr="004260F4" w:rsidRDefault="00151DBF" w:rsidP="007F610E">
            <w:pPr>
              <w:jc w:val="center"/>
              <w:rPr>
                <w:rFonts w:ascii="Times New Roman" w:hAnsi="Times New Roman"/>
              </w:rPr>
            </w:pPr>
          </w:p>
        </w:tc>
      </w:tr>
      <w:tr w:rsidR="00151DBF" w:rsidRPr="004260F4" w14:paraId="649F021B" w14:textId="77777777" w:rsidTr="007F610E">
        <w:trPr>
          <w:trHeight w:val="403"/>
        </w:trPr>
        <w:tc>
          <w:tcPr>
            <w:tcW w:w="1643" w:type="dxa"/>
            <w:shd w:val="clear" w:color="auto" w:fill="auto"/>
          </w:tcPr>
          <w:p w14:paraId="16DF6CA6" w14:textId="77777777" w:rsidR="00151DBF" w:rsidRPr="004260F4" w:rsidRDefault="00151DBF" w:rsidP="007F610E">
            <w:pPr>
              <w:jc w:val="center"/>
              <w:rPr>
                <w:rFonts w:ascii="Times New Roman" w:hAnsi="Times New Roman"/>
              </w:rPr>
            </w:pPr>
            <w:r w:rsidRPr="004260F4">
              <w:rPr>
                <w:rFonts w:ascii="Times New Roman" w:hAnsi="Times New Roman"/>
              </w:rPr>
              <w:t>Photo number</w:t>
            </w:r>
          </w:p>
        </w:tc>
        <w:tc>
          <w:tcPr>
            <w:tcW w:w="979" w:type="dxa"/>
            <w:shd w:val="clear" w:color="auto" w:fill="auto"/>
          </w:tcPr>
          <w:p w14:paraId="1457D447" w14:textId="77777777" w:rsidR="00151DBF" w:rsidRPr="004260F4" w:rsidRDefault="00151DBF" w:rsidP="007F610E">
            <w:pPr>
              <w:jc w:val="center"/>
              <w:rPr>
                <w:rFonts w:ascii="Times New Roman" w:hAnsi="Times New Roman"/>
              </w:rPr>
            </w:pPr>
          </w:p>
        </w:tc>
        <w:tc>
          <w:tcPr>
            <w:tcW w:w="986" w:type="dxa"/>
            <w:shd w:val="clear" w:color="auto" w:fill="auto"/>
          </w:tcPr>
          <w:p w14:paraId="08777592" w14:textId="77777777" w:rsidR="00151DBF" w:rsidRPr="004260F4" w:rsidRDefault="00151DBF" w:rsidP="007F610E">
            <w:pPr>
              <w:jc w:val="center"/>
              <w:rPr>
                <w:rFonts w:ascii="Times New Roman" w:hAnsi="Times New Roman"/>
              </w:rPr>
            </w:pPr>
          </w:p>
        </w:tc>
        <w:tc>
          <w:tcPr>
            <w:tcW w:w="1149" w:type="dxa"/>
            <w:shd w:val="clear" w:color="auto" w:fill="auto"/>
          </w:tcPr>
          <w:p w14:paraId="69E62A58" w14:textId="77777777" w:rsidR="00151DBF" w:rsidRPr="004260F4" w:rsidRDefault="00151DBF" w:rsidP="007F610E">
            <w:pPr>
              <w:jc w:val="center"/>
              <w:rPr>
                <w:rFonts w:ascii="Times New Roman" w:hAnsi="Times New Roman"/>
              </w:rPr>
            </w:pPr>
          </w:p>
        </w:tc>
        <w:tc>
          <w:tcPr>
            <w:tcW w:w="964" w:type="dxa"/>
            <w:shd w:val="clear" w:color="auto" w:fill="auto"/>
          </w:tcPr>
          <w:p w14:paraId="3DF356AC" w14:textId="77777777" w:rsidR="00151DBF" w:rsidRPr="004260F4" w:rsidRDefault="00151DBF" w:rsidP="007F610E">
            <w:pPr>
              <w:jc w:val="center"/>
              <w:rPr>
                <w:rFonts w:ascii="Times New Roman" w:hAnsi="Times New Roman"/>
              </w:rPr>
            </w:pPr>
          </w:p>
        </w:tc>
        <w:tc>
          <w:tcPr>
            <w:tcW w:w="1176" w:type="dxa"/>
            <w:shd w:val="clear" w:color="auto" w:fill="auto"/>
          </w:tcPr>
          <w:p w14:paraId="3B50E31F" w14:textId="77777777" w:rsidR="00151DBF" w:rsidRPr="004260F4" w:rsidRDefault="00151DBF" w:rsidP="007F610E">
            <w:pPr>
              <w:jc w:val="center"/>
              <w:rPr>
                <w:rFonts w:ascii="Times New Roman" w:hAnsi="Times New Roman"/>
              </w:rPr>
            </w:pPr>
          </w:p>
        </w:tc>
        <w:tc>
          <w:tcPr>
            <w:tcW w:w="1176" w:type="dxa"/>
            <w:shd w:val="clear" w:color="auto" w:fill="auto"/>
          </w:tcPr>
          <w:p w14:paraId="2925DF8D" w14:textId="77777777" w:rsidR="00151DBF" w:rsidRPr="004260F4" w:rsidRDefault="00151DBF" w:rsidP="007F610E">
            <w:pPr>
              <w:jc w:val="center"/>
              <w:rPr>
                <w:rFonts w:ascii="Times New Roman" w:hAnsi="Times New Roman"/>
              </w:rPr>
            </w:pPr>
          </w:p>
        </w:tc>
        <w:tc>
          <w:tcPr>
            <w:tcW w:w="1176" w:type="dxa"/>
            <w:shd w:val="clear" w:color="auto" w:fill="auto"/>
          </w:tcPr>
          <w:p w14:paraId="2CFDDC0C" w14:textId="77777777" w:rsidR="00151DBF" w:rsidRPr="004260F4" w:rsidRDefault="00151DBF" w:rsidP="007F610E">
            <w:pPr>
              <w:jc w:val="center"/>
              <w:rPr>
                <w:rFonts w:ascii="Times New Roman" w:hAnsi="Times New Roman"/>
              </w:rPr>
            </w:pPr>
          </w:p>
        </w:tc>
        <w:tc>
          <w:tcPr>
            <w:tcW w:w="1176" w:type="dxa"/>
            <w:shd w:val="clear" w:color="auto" w:fill="auto"/>
          </w:tcPr>
          <w:p w14:paraId="21EF7833" w14:textId="77777777" w:rsidR="00151DBF" w:rsidRPr="004260F4" w:rsidRDefault="00151DBF" w:rsidP="007F610E">
            <w:pPr>
              <w:jc w:val="center"/>
              <w:rPr>
                <w:rFonts w:ascii="Times New Roman" w:hAnsi="Times New Roman"/>
              </w:rPr>
            </w:pPr>
          </w:p>
        </w:tc>
        <w:tc>
          <w:tcPr>
            <w:tcW w:w="1176" w:type="dxa"/>
            <w:shd w:val="clear" w:color="auto" w:fill="auto"/>
          </w:tcPr>
          <w:p w14:paraId="7AE30D12" w14:textId="77777777" w:rsidR="00151DBF" w:rsidRPr="004260F4" w:rsidRDefault="00151DBF" w:rsidP="007F610E">
            <w:pPr>
              <w:jc w:val="center"/>
              <w:rPr>
                <w:rFonts w:ascii="Times New Roman" w:hAnsi="Times New Roman"/>
              </w:rPr>
            </w:pPr>
          </w:p>
        </w:tc>
        <w:tc>
          <w:tcPr>
            <w:tcW w:w="1176" w:type="dxa"/>
            <w:shd w:val="clear" w:color="auto" w:fill="auto"/>
          </w:tcPr>
          <w:p w14:paraId="737975DB" w14:textId="77777777" w:rsidR="00151DBF" w:rsidRPr="004260F4" w:rsidRDefault="00151DBF" w:rsidP="007F610E">
            <w:pPr>
              <w:jc w:val="center"/>
              <w:rPr>
                <w:rFonts w:ascii="Times New Roman" w:hAnsi="Times New Roman"/>
              </w:rPr>
            </w:pPr>
          </w:p>
        </w:tc>
        <w:tc>
          <w:tcPr>
            <w:tcW w:w="1176" w:type="dxa"/>
            <w:shd w:val="clear" w:color="auto" w:fill="auto"/>
          </w:tcPr>
          <w:p w14:paraId="15AB3864" w14:textId="77777777" w:rsidR="00151DBF" w:rsidRPr="004260F4" w:rsidRDefault="00151DBF" w:rsidP="007F610E">
            <w:pPr>
              <w:jc w:val="center"/>
              <w:rPr>
                <w:rFonts w:ascii="Times New Roman" w:hAnsi="Times New Roman"/>
              </w:rPr>
            </w:pPr>
          </w:p>
        </w:tc>
      </w:tr>
    </w:tbl>
    <w:p w14:paraId="4320C556" w14:textId="77777777" w:rsidR="00151DBF" w:rsidRPr="004260F4" w:rsidRDefault="00151DBF" w:rsidP="00151DBF">
      <w:pPr>
        <w:rPr>
          <w:rFonts w:ascii="Times New Roman" w:hAnsi="Times New Roman"/>
        </w:rPr>
      </w:pPr>
    </w:p>
    <w:p w14:paraId="5B3F53ED" w14:textId="77777777" w:rsidR="00151DBF" w:rsidRPr="004260F4" w:rsidRDefault="00151DBF" w:rsidP="00151DBF">
      <w:pPr>
        <w:pStyle w:val="ListParagraph"/>
        <w:numPr>
          <w:ilvl w:val="0"/>
          <w:numId w:val="29"/>
        </w:numPr>
        <w:spacing w:after="0"/>
        <w:rPr>
          <w:rFonts w:ascii="Times New Roman" w:hAnsi="Times New Roman"/>
        </w:rPr>
      </w:pPr>
      <w:r w:rsidRPr="004260F4">
        <w:rPr>
          <w:rFonts w:ascii="Times New Roman" w:hAnsi="Times New Roman"/>
        </w:rPr>
        <w:t>Rate of pupation</w:t>
      </w:r>
    </w:p>
    <w:tbl>
      <w:tblPr>
        <w:tblpPr w:leftFromText="180" w:rightFromText="180" w:vertAnchor="text" w:horzAnchor="margin" w:tblpXSpec="center" w:tblpY="344"/>
        <w:tblW w:w="13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979"/>
        <w:gridCol w:w="986"/>
        <w:gridCol w:w="1149"/>
        <w:gridCol w:w="964"/>
        <w:gridCol w:w="1176"/>
        <w:gridCol w:w="1176"/>
        <w:gridCol w:w="1176"/>
        <w:gridCol w:w="1176"/>
        <w:gridCol w:w="1176"/>
        <w:gridCol w:w="1176"/>
        <w:gridCol w:w="1176"/>
      </w:tblGrid>
      <w:tr w:rsidR="00151DBF" w:rsidRPr="004260F4" w14:paraId="245038BA" w14:textId="77777777" w:rsidTr="007F610E">
        <w:trPr>
          <w:trHeight w:val="362"/>
        </w:trPr>
        <w:tc>
          <w:tcPr>
            <w:tcW w:w="1643" w:type="dxa"/>
            <w:shd w:val="clear" w:color="auto" w:fill="auto"/>
          </w:tcPr>
          <w:p w14:paraId="27838337" w14:textId="77777777" w:rsidR="00151DBF" w:rsidRPr="004260F4" w:rsidRDefault="00151DBF" w:rsidP="007F610E">
            <w:pPr>
              <w:jc w:val="center"/>
              <w:rPr>
                <w:rFonts w:ascii="Times New Roman" w:hAnsi="Times New Roman"/>
              </w:rPr>
            </w:pPr>
            <w:r w:rsidRPr="004260F4">
              <w:rPr>
                <w:rFonts w:ascii="Times New Roman" w:hAnsi="Times New Roman"/>
              </w:rPr>
              <w:t>Day</w:t>
            </w:r>
          </w:p>
        </w:tc>
        <w:tc>
          <w:tcPr>
            <w:tcW w:w="979" w:type="dxa"/>
            <w:shd w:val="clear" w:color="auto" w:fill="auto"/>
          </w:tcPr>
          <w:p w14:paraId="7B4D9FD5" w14:textId="77777777" w:rsidR="00151DBF" w:rsidRPr="004260F4" w:rsidRDefault="00151DBF" w:rsidP="007F610E">
            <w:pPr>
              <w:jc w:val="center"/>
              <w:rPr>
                <w:rFonts w:ascii="Times New Roman" w:hAnsi="Times New Roman"/>
              </w:rPr>
            </w:pPr>
          </w:p>
        </w:tc>
        <w:tc>
          <w:tcPr>
            <w:tcW w:w="986" w:type="dxa"/>
            <w:shd w:val="clear" w:color="auto" w:fill="auto"/>
          </w:tcPr>
          <w:p w14:paraId="6BF999D3" w14:textId="77777777" w:rsidR="00151DBF" w:rsidRPr="004260F4" w:rsidRDefault="00151DBF" w:rsidP="007F610E">
            <w:pPr>
              <w:jc w:val="center"/>
              <w:rPr>
                <w:rFonts w:ascii="Times New Roman" w:hAnsi="Times New Roman"/>
              </w:rPr>
            </w:pPr>
          </w:p>
        </w:tc>
        <w:tc>
          <w:tcPr>
            <w:tcW w:w="1149" w:type="dxa"/>
            <w:shd w:val="clear" w:color="auto" w:fill="auto"/>
          </w:tcPr>
          <w:p w14:paraId="618F1FC6" w14:textId="77777777" w:rsidR="00151DBF" w:rsidRPr="004260F4" w:rsidRDefault="00151DBF" w:rsidP="007F610E">
            <w:pPr>
              <w:jc w:val="center"/>
              <w:rPr>
                <w:rFonts w:ascii="Times New Roman" w:hAnsi="Times New Roman"/>
              </w:rPr>
            </w:pPr>
          </w:p>
        </w:tc>
        <w:tc>
          <w:tcPr>
            <w:tcW w:w="964" w:type="dxa"/>
            <w:shd w:val="clear" w:color="auto" w:fill="auto"/>
          </w:tcPr>
          <w:p w14:paraId="4AC2CCF7" w14:textId="77777777" w:rsidR="00151DBF" w:rsidRPr="004260F4" w:rsidRDefault="00151DBF" w:rsidP="007F610E">
            <w:pPr>
              <w:jc w:val="center"/>
              <w:rPr>
                <w:rFonts w:ascii="Times New Roman" w:hAnsi="Times New Roman"/>
              </w:rPr>
            </w:pPr>
          </w:p>
        </w:tc>
        <w:tc>
          <w:tcPr>
            <w:tcW w:w="1176" w:type="dxa"/>
            <w:shd w:val="clear" w:color="auto" w:fill="auto"/>
          </w:tcPr>
          <w:p w14:paraId="2E3DF7FF" w14:textId="77777777" w:rsidR="00151DBF" w:rsidRPr="004260F4" w:rsidRDefault="00151DBF" w:rsidP="007F610E">
            <w:pPr>
              <w:jc w:val="center"/>
              <w:rPr>
                <w:rFonts w:ascii="Times New Roman" w:hAnsi="Times New Roman"/>
              </w:rPr>
            </w:pPr>
          </w:p>
        </w:tc>
        <w:tc>
          <w:tcPr>
            <w:tcW w:w="1176" w:type="dxa"/>
            <w:shd w:val="clear" w:color="auto" w:fill="auto"/>
          </w:tcPr>
          <w:p w14:paraId="1A5FCA6E" w14:textId="77777777" w:rsidR="00151DBF" w:rsidRPr="004260F4" w:rsidRDefault="00151DBF" w:rsidP="007F610E">
            <w:pPr>
              <w:jc w:val="center"/>
              <w:rPr>
                <w:rFonts w:ascii="Times New Roman" w:hAnsi="Times New Roman"/>
              </w:rPr>
            </w:pPr>
          </w:p>
        </w:tc>
        <w:tc>
          <w:tcPr>
            <w:tcW w:w="1176" w:type="dxa"/>
            <w:shd w:val="clear" w:color="auto" w:fill="auto"/>
          </w:tcPr>
          <w:p w14:paraId="67E59ACD" w14:textId="77777777" w:rsidR="00151DBF" w:rsidRPr="004260F4" w:rsidRDefault="00151DBF" w:rsidP="007F610E">
            <w:pPr>
              <w:jc w:val="center"/>
              <w:rPr>
                <w:rFonts w:ascii="Times New Roman" w:hAnsi="Times New Roman"/>
              </w:rPr>
            </w:pPr>
          </w:p>
        </w:tc>
        <w:tc>
          <w:tcPr>
            <w:tcW w:w="1176" w:type="dxa"/>
            <w:shd w:val="clear" w:color="auto" w:fill="auto"/>
          </w:tcPr>
          <w:p w14:paraId="6E709731" w14:textId="77777777" w:rsidR="00151DBF" w:rsidRPr="004260F4" w:rsidRDefault="00151DBF" w:rsidP="007F610E">
            <w:pPr>
              <w:jc w:val="center"/>
              <w:rPr>
                <w:rFonts w:ascii="Times New Roman" w:hAnsi="Times New Roman"/>
              </w:rPr>
            </w:pPr>
          </w:p>
        </w:tc>
        <w:tc>
          <w:tcPr>
            <w:tcW w:w="1176" w:type="dxa"/>
            <w:shd w:val="clear" w:color="auto" w:fill="auto"/>
          </w:tcPr>
          <w:p w14:paraId="70652224" w14:textId="77777777" w:rsidR="00151DBF" w:rsidRPr="004260F4" w:rsidRDefault="00151DBF" w:rsidP="007F610E">
            <w:pPr>
              <w:jc w:val="center"/>
              <w:rPr>
                <w:rFonts w:ascii="Times New Roman" w:hAnsi="Times New Roman"/>
              </w:rPr>
            </w:pPr>
          </w:p>
        </w:tc>
        <w:tc>
          <w:tcPr>
            <w:tcW w:w="1176" w:type="dxa"/>
            <w:shd w:val="clear" w:color="auto" w:fill="auto"/>
          </w:tcPr>
          <w:p w14:paraId="72DBBC48" w14:textId="77777777" w:rsidR="00151DBF" w:rsidRPr="004260F4" w:rsidRDefault="00151DBF" w:rsidP="007F610E">
            <w:pPr>
              <w:jc w:val="center"/>
              <w:rPr>
                <w:rFonts w:ascii="Times New Roman" w:hAnsi="Times New Roman"/>
              </w:rPr>
            </w:pPr>
          </w:p>
        </w:tc>
        <w:tc>
          <w:tcPr>
            <w:tcW w:w="1176" w:type="dxa"/>
            <w:shd w:val="clear" w:color="auto" w:fill="auto"/>
          </w:tcPr>
          <w:p w14:paraId="72D30413" w14:textId="77777777" w:rsidR="00151DBF" w:rsidRPr="004260F4" w:rsidRDefault="00151DBF" w:rsidP="007F610E">
            <w:pPr>
              <w:jc w:val="center"/>
              <w:rPr>
                <w:rFonts w:ascii="Times New Roman" w:hAnsi="Times New Roman"/>
              </w:rPr>
            </w:pPr>
          </w:p>
        </w:tc>
      </w:tr>
      <w:tr w:rsidR="00151DBF" w:rsidRPr="004260F4" w14:paraId="1BDBA561" w14:textId="77777777" w:rsidTr="007F610E">
        <w:trPr>
          <w:trHeight w:val="403"/>
        </w:trPr>
        <w:tc>
          <w:tcPr>
            <w:tcW w:w="1643" w:type="dxa"/>
            <w:shd w:val="clear" w:color="auto" w:fill="auto"/>
          </w:tcPr>
          <w:p w14:paraId="349CF9BC" w14:textId="77777777" w:rsidR="00151DBF" w:rsidRPr="004260F4" w:rsidRDefault="00151DBF" w:rsidP="007F610E">
            <w:pPr>
              <w:jc w:val="center"/>
              <w:rPr>
                <w:rFonts w:ascii="Times New Roman" w:hAnsi="Times New Roman"/>
              </w:rPr>
            </w:pPr>
            <w:r w:rsidRPr="004260F4">
              <w:rPr>
                <w:rFonts w:ascii="Times New Roman" w:hAnsi="Times New Roman"/>
              </w:rPr>
              <w:t>Number of pupa/quadrat</w:t>
            </w:r>
          </w:p>
        </w:tc>
        <w:tc>
          <w:tcPr>
            <w:tcW w:w="979" w:type="dxa"/>
            <w:shd w:val="clear" w:color="auto" w:fill="auto"/>
          </w:tcPr>
          <w:p w14:paraId="052563B0" w14:textId="77777777" w:rsidR="00151DBF" w:rsidRPr="004260F4" w:rsidRDefault="00151DBF" w:rsidP="007F610E">
            <w:pPr>
              <w:jc w:val="center"/>
              <w:rPr>
                <w:rFonts w:ascii="Times New Roman" w:hAnsi="Times New Roman"/>
              </w:rPr>
            </w:pPr>
          </w:p>
        </w:tc>
        <w:tc>
          <w:tcPr>
            <w:tcW w:w="986" w:type="dxa"/>
            <w:shd w:val="clear" w:color="auto" w:fill="auto"/>
          </w:tcPr>
          <w:p w14:paraId="066E07DF" w14:textId="77777777" w:rsidR="00151DBF" w:rsidRPr="004260F4" w:rsidRDefault="00151DBF" w:rsidP="007F610E">
            <w:pPr>
              <w:jc w:val="center"/>
              <w:rPr>
                <w:rFonts w:ascii="Times New Roman" w:hAnsi="Times New Roman"/>
              </w:rPr>
            </w:pPr>
          </w:p>
        </w:tc>
        <w:tc>
          <w:tcPr>
            <w:tcW w:w="1149" w:type="dxa"/>
            <w:shd w:val="clear" w:color="auto" w:fill="auto"/>
          </w:tcPr>
          <w:p w14:paraId="46309A94" w14:textId="77777777" w:rsidR="00151DBF" w:rsidRPr="004260F4" w:rsidRDefault="00151DBF" w:rsidP="007F610E">
            <w:pPr>
              <w:jc w:val="center"/>
              <w:rPr>
                <w:rFonts w:ascii="Times New Roman" w:hAnsi="Times New Roman"/>
              </w:rPr>
            </w:pPr>
          </w:p>
        </w:tc>
        <w:tc>
          <w:tcPr>
            <w:tcW w:w="964" w:type="dxa"/>
            <w:shd w:val="clear" w:color="auto" w:fill="auto"/>
          </w:tcPr>
          <w:p w14:paraId="51A6EBD1" w14:textId="77777777" w:rsidR="00151DBF" w:rsidRPr="004260F4" w:rsidRDefault="00151DBF" w:rsidP="007F610E">
            <w:pPr>
              <w:jc w:val="center"/>
              <w:rPr>
                <w:rFonts w:ascii="Times New Roman" w:hAnsi="Times New Roman"/>
              </w:rPr>
            </w:pPr>
          </w:p>
        </w:tc>
        <w:tc>
          <w:tcPr>
            <w:tcW w:w="1176" w:type="dxa"/>
            <w:shd w:val="clear" w:color="auto" w:fill="auto"/>
          </w:tcPr>
          <w:p w14:paraId="0BB198C8" w14:textId="77777777" w:rsidR="00151DBF" w:rsidRPr="004260F4" w:rsidRDefault="00151DBF" w:rsidP="007F610E">
            <w:pPr>
              <w:jc w:val="center"/>
              <w:rPr>
                <w:rFonts w:ascii="Times New Roman" w:hAnsi="Times New Roman"/>
              </w:rPr>
            </w:pPr>
          </w:p>
        </w:tc>
        <w:tc>
          <w:tcPr>
            <w:tcW w:w="1176" w:type="dxa"/>
            <w:shd w:val="clear" w:color="auto" w:fill="auto"/>
          </w:tcPr>
          <w:p w14:paraId="373EDAB1" w14:textId="77777777" w:rsidR="00151DBF" w:rsidRPr="004260F4" w:rsidRDefault="00151DBF" w:rsidP="007F610E">
            <w:pPr>
              <w:jc w:val="center"/>
              <w:rPr>
                <w:rFonts w:ascii="Times New Roman" w:hAnsi="Times New Roman"/>
              </w:rPr>
            </w:pPr>
          </w:p>
        </w:tc>
        <w:tc>
          <w:tcPr>
            <w:tcW w:w="1176" w:type="dxa"/>
            <w:shd w:val="clear" w:color="auto" w:fill="auto"/>
          </w:tcPr>
          <w:p w14:paraId="01588E53" w14:textId="77777777" w:rsidR="00151DBF" w:rsidRPr="004260F4" w:rsidRDefault="00151DBF" w:rsidP="007F610E">
            <w:pPr>
              <w:jc w:val="center"/>
              <w:rPr>
                <w:rFonts w:ascii="Times New Roman" w:hAnsi="Times New Roman"/>
              </w:rPr>
            </w:pPr>
          </w:p>
        </w:tc>
        <w:tc>
          <w:tcPr>
            <w:tcW w:w="1176" w:type="dxa"/>
            <w:shd w:val="clear" w:color="auto" w:fill="auto"/>
          </w:tcPr>
          <w:p w14:paraId="3D58A759" w14:textId="77777777" w:rsidR="00151DBF" w:rsidRPr="004260F4" w:rsidRDefault="00151DBF" w:rsidP="007F610E">
            <w:pPr>
              <w:jc w:val="center"/>
              <w:rPr>
                <w:rFonts w:ascii="Times New Roman" w:hAnsi="Times New Roman"/>
              </w:rPr>
            </w:pPr>
          </w:p>
        </w:tc>
        <w:tc>
          <w:tcPr>
            <w:tcW w:w="1176" w:type="dxa"/>
            <w:shd w:val="clear" w:color="auto" w:fill="auto"/>
          </w:tcPr>
          <w:p w14:paraId="0D18C6B8" w14:textId="77777777" w:rsidR="00151DBF" w:rsidRPr="004260F4" w:rsidRDefault="00151DBF" w:rsidP="007F610E">
            <w:pPr>
              <w:jc w:val="center"/>
              <w:rPr>
                <w:rFonts w:ascii="Times New Roman" w:hAnsi="Times New Roman"/>
              </w:rPr>
            </w:pPr>
          </w:p>
        </w:tc>
        <w:tc>
          <w:tcPr>
            <w:tcW w:w="1176" w:type="dxa"/>
            <w:shd w:val="clear" w:color="auto" w:fill="auto"/>
          </w:tcPr>
          <w:p w14:paraId="0A8C476E" w14:textId="77777777" w:rsidR="00151DBF" w:rsidRPr="004260F4" w:rsidRDefault="00151DBF" w:rsidP="007F610E">
            <w:pPr>
              <w:jc w:val="center"/>
              <w:rPr>
                <w:rFonts w:ascii="Times New Roman" w:hAnsi="Times New Roman"/>
              </w:rPr>
            </w:pPr>
          </w:p>
        </w:tc>
        <w:tc>
          <w:tcPr>
            <w:tcW w:w="1176" w:type="dxa"/>
            <w:shd w:val="clear" w:color="auto" w:fill="auto"/>
          </w:tcPr>
          <w:p w14:paraId="429CFE7C" w14:textId="77777777" w:rsidR="00151DBF" w:rsidRPr="004260F4" w:rsidRDefault="00151DBF" w:rsidP="007F610E">
            <w:pPr>
              <w:jc w:val="center"/>
              <w:rPr>
                <w:rFonts w:ascii="Times New Roman" w:hAnsi="Times New Roman"/>
              </w:rPr>
            </w:pPr>
          </w:p>
        </w:tc>
      </w:tr>
    </w:tbl>
    <w:p w14:paraId="546434E8" w14:textId="77777777" w:rsidR="00151DBF" w:rsidRPr="004260F4" w:rsidRDefault="00151DBF" w:rsidP="00151DBF">
      <w:pPr>
        <w:rPr>
          <w:rFonts w:ascii="Times New Roman" w:hAnsi="Times New Roman"/>
        </w:rPr>
      </w:pPr>
    </w:p>
    <w:p w14:paraId="234E8ABD" w14:textId="77777777" w:rsidR="00151DBF" w:rsidRPr="004260F4" w:rsidRDefault="00151DBF" w:rsidP="00151DBF">
      <w:pPr>
        <w:rPr>
          <w:rFonts w:ascii="Times New Roman" w:hAnsi="Times New Roman"/>
        </w:rPr>
      </w:pPr>
    </w:p>
    <w:p w14:paraId="172D4210" w14:textId="77777777" w:rsidR="00151DBF" w:rsidRPr="004260F4" w:rsidRDefault="00151DBF" w:rsidP="00151DBF">
      <w:pPr>
        <w:rPr>
          <w:rFonts w:ascii="Times New Roman" w:hAnsi="Times New Roman"/>
        </w:rPr>
      </w:pPr>
    </w:p>
    <w:p w14:paraId="3E4C2BA4" w14:textId="77777777" w:rsidR="00151DBF" w:rsidRPr="004260F4" w:rsidRDefault="00151DBF" w:rsidP="00151DBF">
      <w:pPr>
        <w:rPr>
          <w:rFonts w:ascii="Times New Roman" w:hAnsi="Times New Roman"/>
        </w:rPr>
      </w:pPr>
    </w:p>
    <w:p w14:paraId="0B330587" w14:textId="77777777" w:rsidR="00151DBF" w:rsidRPr="004260F4" w:rsidRDefault="00151DBF" w:rsidP="00151DBF">
      <w:pPr>
        <w:tabs>
          <w:tab w:val="left" w:pos="1087"/>
        </w:tabs>
        <w:rPr>
          <w:rFonts w:ascii="Times New Roman" w:hAnsi="Times New Roman"/>
        </w:rPr>
      </w:pPr>
      <w:r w:rsidRPr="004260F4">
        <w:rPr>
          <w:rFonts w:ascii="Times New Roman" w:hAnsi="Times New Roman"/>
        </w:rPr>
        <w:tab/>
        <w:t xml:space="preserve">Compiled by:    </w:t>
      </w:r>
      <w:r w:rsidRPr="004260F4">
        <w:rPr>
          <w:rFonts w:ascii="Times New Roman" w:hAnsi="Times New Roman"/>
        </w:rPr>
        <w:tab/>
        <w:t xml:space="preserve"> ……………………………………………                                                    </w:t>
      </w:r>
    </w:p>
    <w:p w14:paraId="3F67C271" w14:textId="77777777" w:rsidR="006F0E6A" w:rsidRDefault="00151DBF" w:rsidP="00151DBF">
      <w:pPr>
        <w:tabs>
          <w:tab w:val="left" w:pos="1087"/>
        </w:tabs>
        <w:rPr>
          <w:rFonts w:ascii="Times New Roman" w:hAnsi="Times New Roman"/>
        </w:rPr>
        <w:sectPr w:rsidR="006F0E6A" w:rsidSect="004407B2">
          <w:pgSz w:w="15840" w:h="12240" w:orient="landscape"/>
          <w:pgMar w:top="1440" w:right="1440" w:bottom="1440" w:left="1440" w:header="708" w:footer="708" w:gutter="0"/>
          <w:cols w:space="708"/>
          <w:docGrid w:linePitch="360"/>
        </w:sectPr>
      </w:pPr>
      <w:r w:rsidRPr="004260F4">
        <w:rPr>
          <w:rFonts w:ascii="Times New Roman" w:hAnsi="Times New Roman"/>
        </w:rPr>
        <w:tab/>
        <w:t xml:space="preserve">Sign: </w:t>
      </w:r>
      <w:r w:rsidRPr="004260F4">
        <w:rPr>
          <w:rFonts w:ascii="Times New Roman" w:hAnsi="Times New Roman"/>
        </w:rPr>
        <w:tab/>
      </w:r>
      <w:r w:rsidRPr="004260F4">
        <w:rPr>
          <w:rFonts w:ascii="Times New Roman" w:hAnsi="Times New Roman"/>
        </w:rPr>
        <w:tab/>
        <w:t>……………………………………..</w:t>
      </w:r>
    </w:p>
    <w:p w14:paraId="0A9B3DF3" w14:textId="77777777" w:rsidR="006F0E6A" w:rsidRPr="006F0E6A" w:rsidRDefault="006F0E6A" w:rsidP="006F0E6A">
      <w:pPr>
        <w:pStyle w:val="Heading2"/>
        <w:rPr>
          <w:noProof/>
        </w:rPr>
      </w:pPr>
      <w:bookmarkStart w:id="361" w:name="_Toc92192723"/>
      <w:r w:rsidRPr="006F0E6A">
        <w:rPr>
          <w:noProof/>
        </w:rPr>
        <w:lastRenderedPageBreak/>
        <w:t>SBS-REC Approval Letter</w:t>
      </w:r>
      <w:bookmarkEnd w:id="361"/>
    </w:p>
    <w:p w14:paraId="00A43F0A" w14:textId="77777777" w:rsidR="00501D01" w:rsidRDefault="002F2422" w:rsidP="00151DBF">
      <w:pPr>
        <w:tabs>
          <w:tab w:val="left" w:pos="1087"/>
        </w:tabs>
        <w:rPr>
          <w:noProof/>
        </w:rPr>
      </w:pPr>
      <w:r w:rsidRPr="00C15EF2">
        <w:rPr>
          <w:noProof/>
        </w:rPr>
        <w:drawing>
          <wp:inline distT="0" distB="0" distL="0" distR="0" wp14:anchorId="535C9A6A" wp14:editId="229CB4F1">
            <wp:extent cx="5943600" cy="6794500"/>
            <wp:effectExtent l="0" t="0" r="0" b="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794500"/>
                    </a:xfrm>
                    <a:prstGeom prst="rect">
                      <a:avLst/>
                    </a:prstGeom>
                    <a:noFill/>
                    <a:ln>
                      <a:noFill/>
                    </a:ln>
                  </pic:spPr>
                </pic:pic>
              </a:graphicData>
            </a:graphic>
          </wp:inline>
        </w:drawing>
      </w:r>
    </w:p>
    <w:p w14:paraId="3813191B" w14:textId="77777777" w:rsidR="006F0E6A" w:rsidRDefault="002F2422" w:rsidP="00151DBF">
      <w:pPr>
        <w:tabs>
          <w:tab w:val="left" w:pos="1087"/>
        </w:tabs>
        <w:rPr>
          <w:noProof/>
        </w:rPr>
      </w:pPr>
      <w:r w:rsidRPr="00C15EF2">
        <w:rPr>
          <w:noProof/>
        </w:rPr>
        <w:lastRenderedPageBreak/>
        <w:drawing>
          <wp:inline distT="0" distB="0" distL="0" distR="0" wp14:anchorId="70D6529F" wp14:editId="692C8C21">
            <wp:extent cx="5943600" cy="2349500"/>
            <wp:effectExtent l="0" t="0" r="0" b="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4FB6FCAC" w14:textId="77777777" w:rsidR="006F0E6A" w:rsidRDefault="006F0E6A" w:rsidP="006F0E6A">
      <w:pPr>
        <w:pStyle w:val="Heading2"/>
        <w:rPr>
          <w:noProof/>
        </w:rPr>
      </w:pPr>
      <w:r>
        <w:rPr>
          <w:noProof/>
        </w:rPr>
        <w:br w:type="page"/>
      </w:r>
      <w:bookmarkStart w:id="362" w:name="_Toc92192724"/>
      <w:r w:rsidRPr="006F0E6A">
        <w:rPr>
          <w:noProof/>
        </w:rPr>
        <w:lastRenderedPageBreak/>
        <w:t>NACOSTI Research Permit</w:t>
      </w:r>
      <w:bookmarkEnd w:id="362"/>
    </w:p>
    <w:p w14:paraId="3A082BF3" w14:textId="77777777" w:rsidR="006F0E6A" w:rsidRPr="006F0E6A" w:rsidRDefault="002F2422" w:rsidP="006F0E6A">
      <w:r w:rsidRPr="00C15EF2">
        <w:rPr>
          <w:noProof/>
        </w:rPr>
        <w:drawing>
          <wp:inline distT="0" distB="0" distL="0" distR="0" wp14:anchorId="6D08BD41" wp14:editId="03515CB4">
            <wp:extent cx="5943600" cy="7924800"/>
            <wp:effectExtent l="0" t="0" r="0" b="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6F0E6A" w:rsidRPr="006F0E6A" w:rsidSect="006F0E6A">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uthor" w:initials="A">
    <w:p w14:paraId="3D8CC6DA" w14:textId="77777777" w:rsidR="004B3E60" w:rsidRDefault="004B3E60">
      <w:pPr>
        <w:pStyle w:val="CommentText"/>
      </w:pPr>
      <w:r>
        <w:rPr>
          <w:rStyle w:val="CommentReference"/>
        </w:rPr>
        <w:annotationRef/>
      </w:r>
      <w:r>
        <w:t>You need to put here an element for what BSF is interesting for biofuel production to continue the flow. Then you talk about waste management.</w:t>
      </w:r>
    </w:p>
  </w:comment>
  <w:comment w:id="5" w:author="Author" w:initials="A">
    <w:p w14:paraId="5CB57D86" w14:textId="77777777" w:rsidR="004B3E60" w:rsidRDefault="004B3E60" w:rsidP="007A7BFD">
      <w:pPr>
        <w:pStyle w:val="CommentText"/>
      </w:pPr>
      <w:r>
        <w:rPr>
          <w:rStyle w:val="CommentReference"/>
        </w:rPr>
        <w:annotationRef/>
      </w:r>
      <w:r>
        <w:t xml:space="preserve">The microbiome or the BSF? And Why? You need to contextualize here and talk about the issues is solving, not what the insect is capable of. You need to talk about waste management, protein production, chitine production, </w:t>
      </w:r>
      <w:r>
        <w:rPr>
          <w:noProof/>
        </w:rPr>
        <w:t>oi</w:t>
      </w:r>
      <w:r>
        <w:t>oils production, otherwise we don’t get why should they be safe for humans.</w:t>
      </w:r>
    </w:p>
  </w:comment>
  <w:comment w:id="6" w:author="Author" w:initials="A">
    <w:p w14:paraId="399D5FD6" w14:textId="77777777" w:rsidR="004B3E60" w:rsidRDefault="004B3E60">
      <w:pPr>
        <w:pStyle w:val="CommentText"/>
      </w:pPr>
      <w:r>
        <w:rPr>
          <w:rStyle w:val="CommentReference"/>
        </w:rPr>
        <w:annotationRef/>
      </w:r>
      <w:r>
        <w:rPr>
          <w:noProof/>
        </w:rPr>
        <w:t>This is duly noted and corrected. I have reordered the paragraphs too for better flow.</w:t>
      </w:r>
    </w:p>
  </w:comment>
  <w:comment w:id="7" w:author="Author" w:initials="A">
    <w:p w14:paraId="7D77B813" w14:textId="74DDB167" w:rsidR="004B3E60" w:rsidRDefault="004B3E60">
      <w:pPr>
        <w:pStyle w:val="CommentText"/>
      </w:pPr>
      <w:r>
        <w:rPr>
          <w:rStyle w:val="CommentReference"/>
        </w:rPr>
        <w:annotationRef/>
      </w:r>
    </w:p>
  </w:comment>
  <w:comment w:id="8" w:author="Author" w:initials="A">
    <w:p w14:paraId="71BE5F29" w14:textId="77777777" w:rsidR="004B3E60" w:rsidRDefault="004B3E60">
      <w:pPr>
        <w:pStyle w:val="CommentText"/>
      </w:pPr>
      <w:r>
        <w:rPr>
          <w:rStyle w:val="CommentReference"/>
        </w:rPr>
        <w:annotationRef/>
      </w:r>
      <w:r>
        <w:t>Only in KE? Be general, the fact they are in Kenya is reassuring but what is important is that they are found everywhere</w:t>
      </w:r>
    </w:p>
  </w:comment>
  <w:comment w:id="9" w:author="Author" w:initials="A">
    <w:p w14:paraId="2F559FB5" w14:textId="77777777" w:rsidR="004B3E60" w:rsidRDefault="004B3E60">
      <w:pPr>
        <w:pStyle w:val="CommentText"/>
      </w:pPr>
      <w:r>
        <w:rPr>
          <w:rStyle w:val="CommentReference"/>
        </w:rPr>
        <w:annotationRef/>
      </w:r>
      <w:r>
        <w:t>Not very clear</w:t>
      </w:r>
    </w:p>
  </w:comment>
  <w:comment w:id="10" w:author="Author" w:initials="A">
    <w:p w14:paraId="02DCA751" w14:textId="77777777" w:rsidR="004B3E60" w:rsidRDefault="004B3E60">
      <w:pPr>
        <w:pStyle w:val="CommentText"/>
      </w:pPr>
      <w:r>
        <w:rPr>
          <w:rStyle w:val="CommentReference"/>
        </w:rPr>
        <w:annotationRef/>
      </w:r>
      <w:r>
        <w:rPr>
          <w:noProof/>
        </w:rPr>
        <w:t>Noted and corrected.</w:t>
      </w:r>
    </w:p>
  </w:comment>
  <w:comment w:id="11" w:author="Author" w:initials="A">
    <w:p w14:paraId="36E1C556" w14:textId="6CB758F3" w:rsidR="004B3E60" w:rsidRPr="005A7AB4" w:rsidRDefault="004B3E60" w:rsidP="005A7AB4">
      <w:pPr>
        <w:spacing w:after="0" w:line="240" w:lineRule="auto"/>
        <w:ind w:left="180"/>
        <w:rPr>
          <w:sz w:val="24"/>
          <w:szCs w:val="24"/>
          <w:lang w:val="en-KE" w:eastAsia="en-GB"/>
        </w:rPr>
      </w:pPr>
      <w:r>
        <w:rPr>
          <w:rStyle w:val="CommentReference"/>
        </w:rPr>
        <w:annotationRef/>
      </w:r>
      <w:r>
        <w:rPr>
          <w:noProof/>
        </w:rPr>
        <w:t xml:space="preserve">Probably well known in the filed but its giod to define: </w:t>
      </w:r>
      <w:hyperlink r:id="rId1" w:tgtFrame="_blank" w:history="1">
        <w:r>
          <w:rPr>
            <w:rStyle w:val="Hyperlink"/>
            <w:b/>
            <w:bCs/>
          </w:rPr>
          <w:t>polysaccharide utilization loci</w:t>
        </w:r>
      </w:hyperlink>
      <w:r>
        <w:t xml:space="preserve"> </w:t>
      </w:r>
    </w:p>
  </w:comment>
  <w:comment w:id="12" w:author="Author" w:initials="A">
    <w:p w14:paraId="05834E15" w14:textId="55C39DA1" w:rsidR="004B3E60" w:rsidRDefault="004B3E60">
      <w:pPr>
        <w:pStyle w:val="CommentText"/>
      </w:pPr>
      <w:r>
        <w:rPr>
          <w:rStyle w:val="CommentReference"/>
        </w:rPr>
        <w:annotationRef/>
      </w:r>
      <w:r>
        <w:t>Corrected</w:t>
      </w:r>
    </w:p>
  </w:comment>
  <w:comment w:id="13" w:author="Author" w:initials="A">
    <w:p w14:paraId="660B899E" w14:textId="77777777" w:rsidR="004B3E60" w:rsidRDefault="004B3E60">
      <w:pPr>
        <w:pStyle w:val="CommentText"/>
      </w:pPr>
      <w:r>
        <w:rPr>
          <w:rStyle w:val="CommentReference"/>
        </w:rPr>
        <w:annotationRef/>
      </w:r>
      <w:r>
        <w:t>And what are those? What do they do? Why are them important?</w:t>
      </w:r>
    </w:p>
  </w:comment>
  <w:comment w:id="14" w:author="Author" w:initials="A">
    <w:p w14:paraId="63AB5F45" w14:textId="77777777" w:rsidR="004B3E60" w:rsidRDefault="004B3E60">
      <w:pPr>
        <w:pStyle w:val="CommentText"/>
      </w:pPr>
      <w:r>
        <w:rPr>
          <w:rStyle w:val="CommentReference"/>
        </w:rPr>
        <w:annotationRef/>
      </w:r>
      <w:r>
        <w:rPr>
          <w:noProof/>
        </w:rPr>
        <w:t>Edited in continuation of the previous statement.</w:t>
      </w:r>
    </w:p>
  </w:comment>
  <w:comment w:id="15" w:author="Author" w:initials="A">
    <w:p w14:paraId="4072C7FD" w14:textId="77777777" w:rsidR="004B3E60" w:rsidRDefault="004B3E60">
      <w:pPr>
        <w:pStyle w:val="CommentText"/>
      </w:pPr>
      <w:r>
        <w:rPr>
          <w:rStyle w:val="CommentReference"/>
        </w:rPr>
        <w:annotationRef/>
      </w:r>
      <w:r>
        <w:t>This is the first time you talk about this, and this is an important result. Explain it a little better above in the paragraph</w:t>
      </w:r>
    </w:p>
  </w:comment>
  <w:comment w:id="16" w:author="Author" w:initials="A">
    <w:p w14:paraId="0E6EFA4C" w14:textId="77777777" w:rsidR="004B3E60" w:rsidRDefault="004B3E60">
      <w:pPr>
        <w:pStyle w:val="CommentText"/>
      </w:pPr>
      <w:r>
        <w:rPr>
          <w:rStyle w:val="CommentReference"/>
        </w:rPr>
        <w:annotationRef/>
      </w:r>
      <w:r>
        <w:rPr>
          <w:noProof/>
        </w:rPr>
        <w:t>Corrected - in the objectives and study design statement.</w:t>
      </w:r>
    </w:p>
  </w:comment>
  <w:comment w:id="17" w:author="Author" w:initials="A">
    <w:p w14:paraId="5284F0BA" w14:textId="77777777" w:rsidR="004B3E60" w:rsidRDefault="004B3E60">
      <w:pPr>
        <w:pStyle w:val="CommentText"/>
      </w:pPr>
      <w:r>
        <w:rPr>
          <w:rStyle w:val="CommentReference"/>
        </w:rPr>
        <w:annotationRef/>
      </w:r>
      <w:r>
        <w:t>Not only a source, but it could also guide us for the identification of the pathways and microbes that have these pathways. We are not “going to produce them” inside the BSF. But also other insects having the same diets.</w:t>
      </w:r>
    </w:p>
  </w:comment>
  <w:comment w:id="18" w:author="Author" w:initials="A">
    <w:p w14:paraId="5113F579" w14:textId="77777777" w:rsidR="004B3E60" w:rsidRDefault="004B3E60">
      <w:pPr>
        <w:pStyle w:val="CommentText"/>
      </w:pPr>
      <w:r>
        <w:rPr>
          <w:rStyle w:val="CommentReference"/>
        </w:rPr>
        <w:annotationRef/>
      </w:r>
      <w:r>
        <w:rPr>
          <w:noProof/>
        </w:rPr>
        <w:t>Noted and corrected</w:t>
      </w:r>
    </w:p>
  </w:comment>
  <w:comment w:id="21" w:author="Author" w:initials="A">
    <w:p w14:paraId="05BCFE00" w14:textId="77777777" w:rsidR="004B3E60" w:rsidRDefault="004B3E60">
      <w:pPr>
        <w:pStyle w:val="CommentText"/>
      </w:pPr>
      <w:r>
        <w:rPr>
          <w:rStyle w:val="CommentReference"/>
        </w:rPr>
        <w:annotationRef/>
      </w:r>
      <w:r>
        <w:t>repeat</w:t>
      </w:r>
    </w:p>
  </w:comment>
  <w:comment w:id="22" w:author="Author" w:initials="A">
    <w:p w14:paraId="3E68EDB6" w14:textId="77777777" w:rsidR="004B3E60" w:rsidRDefault="004B3E60">
      <w:pPr>
        <w:pStyle w:val="CommentText"/>
      </w:pPr>
      <w:r>
        <w:rPr>
          <w:rStyle w:val="CommentReference"/>
        </w:rPr>
        <w:annotationRef/>
      </w:r>
      <w:r>
        <w:rPr>
          <w:noProof/>
        </w:rPr>
        <w:t>Corrected.</w:t>
      </w:r>
    </w:p>
  </w:comment>
  <w:comment w:id="23" w:author="Author" w:initials="A">
    <w:p w14:paraId="5A74434C" w14:textId="77777777" w:rsidR="004B3E60" w:rsidRDefault="004B3E60">
      <w:pPr>
        <w:pStyle w:val="CommentText"/>
      </w:pPr>
      <w:r>
        <w:rPr>
          <w:rStyle w:val="CommentReference"/>
        </w:rPr>
        <w:annotationRef/>
      </w:r>
      <w:r>
        <w:t>this only matters for feed, and I don’t think we will be using them here for feed.</w:t>
      </w:r>
    </w:p>
  </w:comment>
  <w:comment w:id="24" w:author="Author" w:initials="A">
    <w:p w14:paraId="39468ED4" w14:textId="77777777" w:rsidR="004B3E60" w:rsidRDefault="004B3E60">
      <w:pPr>
        <w:pStyle w:val="CommentText"/>
      </w:pPr>
      <w:r>
        <w:rPr>
          <w:rStyle w:val="CommentReference"/>
        </w:rPr>
        <w:annotationRef/>
      </w:r>
      <w:r>
        <w:rPr>
          <w:noProof/>
        </w:rPr>
        <w:t>Noted and removed.</w:t>
      </w:r>
    </w:p>
  </w:comment>
  <w:comment w:id="25" w:author="Author" w:initials="A">
    <w:p w14:paraId="62E23B26" w14:textId="77777777" w:rsidR="004B3E60" w:rsidRDefault="004B3E60">
      <w:pPr>
        <w:pStyle w:val="CommentText"/>
      </w:pPr>
      <w:r>
        <w:rPr>
          <w:rStyle w:val="CommentReference"/>
        </w:rPr>
        <w:annotationRef/>
      </w:r>
      <w:r>
        <w:t>And? Why is this interesting?</w:t>
      </w:r>
    </w:p>
  </w:comment>
  <w:comment w:id="26" w:author="Author" w:initials="A">
    <w:p w14:paraId="1C03FC5F" w14:textId="77777777" w:rsidR="004B3E60" w:rsidRDefault="004B3E60">
      <w:pPr>
        <w:pStyle w:val="CommentText"/>
      </w:pPr>
      <w:r>
        <w:rPr>
          <w:rStyle w:val="CommentReference"/>
        </w:rPr>
        <w:annotationRef/>
      </w:r>
      <w:r>
        <w:rPr>
          <w:noProof/>
        </w:rPr>
        <w:t>Added a follow up statement.</w:t>
      </w:r>
    </w:p>
  </w:comment>
  <w:comment w:id="27" w:author="Author" w:initials="A">
    <w:p w14:paraId="4FE8E593" w14:textId="720D5014" w:rsidR="004B3E60" w:rsidRDefault="004B3E60">
      <w:pPr>
        <w:pStyle w:val="CommentText"/>
      </w:pPr>
      <w:r>
        <w:rPr>
          <w:rStyle w:val="CommentReference"/>
        </w:rPr>
        <w:annotationRef/>
      </w:r>
      <w:r>
        <w:t>These are known to degrade lignins…please make that clear. The studies you cite indentified other microbes, but these were of interest to us, right?</w:t>
      </w:r>
    </w:p>
  </w:comment>
  <w:comment w:id="28" w:author="Author" w:initials="A">
    <w:p w14:paraId="49204E5B" w14:textId="1D7B8121" w:rsidR="004B3E60" w:rsidRDefault="004B3E60">
      <w:pPr>
        <w:pStyle w:val="CommentText"/>
      </w:pPr>
      <w:r>
        <w:rPr>
          <w:rStyle w:val="CommentReference"/>
        </w:rPr>
        <w:annotationRef/>
      </w:r>
      <w:r>
        <w:rPr>
          <w:noProof/>
        </w:rPr>
        <w:t>and or because of?</w:t>
      </w:r>
    </w:p>
  </w:comment>
  <w:comment w:id="29" w:author="Author" w:initials="A">
    <w:p w14:paraId="679E9473" w14:textId="3B640CBF" w:rsidR="004B3E60" w:rsidRDefault="004B3E60">
      <w:pPr>
        <w:pStyle w:val="CommentText"/>
      </w:pPr>
      <w:r>
        <w:rPr>
          <w:rStyle w:val="CommentReference"/>
        </w:rPr>
        <w:annotationRef/>
      </w:r>
      <w:r>
        <w:t>Noted and rectified</w:t>
      </w:r>
    </w:p>
  </w:comment>
  <w:comment w:id="30" w:author="Author" w:initials="A">
    <w:p w14:paraId="5FF57AA3" w14:textId="77777777" w:rsidR="004B3E60" w:rsidRDefault="004B3E60" w:rsidP="0023463B">
      <w:pPr>
        <w:pStyle w:val="CommentText"/>
      </w:pPr>
      <w:r>
        <w:rPr>
          <w:rStyle w:val="CommentReference"/>
        </w:rPr>
        <w:annotationRef/>
      </w:r>
      <w:r>
        <w:t>I believe more than implementation the idea here is to identify them and characterize the pathway.</w:t>
      </w:r>
    </w:p>
  </w:comment>
  <w:comment w:id="31" w:author="Author" w:initials="A">
    <w:p w14:paraId="676EACE8" w14:textId="77777777" w:rsidR="004B3E60" w:rsidRDefault="004B3E60">
      <w:pPr>
        <w:pStyle w:val="CommentText"/>
      </w:pPr>
      <w:r>
        <w:rPr>
          <w:rStyle w:val="CommentReference"/>
        </w:rPr>
        <w:annotationRef/>
      </w:r>
      <w:r>
        <w:t>Why for feed?</w:t>
      </w:r>
    </w:p>
  </w:comment>
  <w:comment w:id="32" w:author="Author" w:initials="A">
    <w:p w14:paraId="1BEC3D7D" w14:textId="77777777" w:rsidR="004B3E60" w:rsidRDefault="004B3E60">
      <w:pPr>
        <w:pStyle w:val="CommentText"/>
      </w:pPr>
      <w:r>
        <w:rPr>
          <w:rStyle w:val="CommentReference"/>
        </w:rPr>
        <w:annotationRef/>
      </w:r>
      <w:r>
        <w:rPr>
          <w:noProof/>
        </w:rPr>
        <w:t>I removed this section.</w:t>
      </w:r>
    </w:p>
  </w:comment>
  <w:comment w:id="35" w:author="Author" w:initials="A">
    <w:p w14:paraId="50FFABE4" w14:textId="77777777" w:rsidR="004B3E60" w:rsidRDefault="004B3E60">
      <w:pPr>
        <w:pStyle w:val="CommentText"/>
      </w:pPr>
      <w:r>
        <w:rPr>
          <w:rStyle w:val="CommentReference"/>
        </w:rPr>
        <w:annotationRef/>
      </w:r>
      <w:r>
        <w:t>Say maybe “diet” instead of treatments that is more vague</w:t>
      </w:r>
    </w:p>
  </w:comment>
  <w:comment w:id="36" w:author="Author" w:initials="A">
    <w:p w14:paraId="7B722E9A" w14:textId="77777777" w:rsidR="004B3E60" w:rsidRDefault="004B3E60">
      <w:pPr>
        <w:pStyle w:val="CommentText"/>
      </w:pPr>
      <w:r>
        <w:rPr>
          <w:rStyle w:val="CommentReference"/>
        </w:rPr>
        <w:annotationRef/>
      </w:r>
      <w:r>
        <w:rPr>
          <w:noProof/>
        </w:rPr>
        <w:t>noted and corrected</w:t>
      </w:r>
    </w:p>
  </w:comment>
  <w:comment w:id="37" w:author="Author" w:initials="A">
    <w:p w14:paraId="6672D5E9" w14:textId="77777777" w:rsidR="004B3E60" w:rsidRDefault="004B3E60">
      <w:pPr>
        <w:pStyle w:val="CommentText"/>
      </w:pPr>
      <w:r>
        <w:rPr>
          <w:rStyle w:val="CommentReference"/>
        </w:rPr>
        <w:annotationRef/>
      </w:r>
      <w:r>
        <w:t>What is the study condition? Be precise</w:t>
      </w:r>
    </w:p>
  </w:comment>
  <w:comment w:id="38" w:author="Author" w:initials="A">
    <w:p w14:paraId="5E85312C" w14:textId="77777777" w:rsidR="004B3E60" w:rsidRDefault="004B3E60">
      <w:pPr>
        <w:pStyle w:val="CommentText"/>
      </w:pPr>
      <w:r>
        <w:rPr>
          <w:rStyle w:val="CommentReference"/>
        </w:rPr>
        <w:annotationRef/>
      </w:r>
      <w:r>
        <w:rPr>
          <w:noProof/>
        </w:rPr>
        <w:t>Noted and corrected</w:t>
      </w:r>
    </w:p>
  </w:comment>
  <w:comment w:id="33" w:author="Author" w:initials="A">
    <w:p w14:paraId="36BC438B" w14:textId="77777777" w:rsidR="004B3E60" w:rsidRDefault="004B3E60">
      <w:pPr>
        <w:pStyle w:val="CommentText"/>
      </w:pPr>
      <w:r>
        <w:rPr>
          <w:rStyle w:val="CommentReference"/>
        </w:rPr>
        <w:annotationRef/>
      </w:r>
      <w:r>
        <w:t>Not sure if you are describing here what could be done or what you have done.</w:t>
      </w:r>
    </w:p>
  </w:comment>
  <w:comment w:id="34" w:author="Author" w:initials="A">
    <w:p w14:paraId="6F780E2D" w14:textId="77777777" w:rsidR="004B3E60" w:rsidDel="008E246D" w:rsidRDefault="004B3E60">
      <w:pPr>
        <w:pStyle w:val="CommentText"/>
        <w:rPr>
          <w:del w:id="39" w:author="Author"/>
        </w:rPr>
      </w:pPr>
      <w:r>
        <w:rPr>
          <w:rStyle w:val="CommentReference"/>
        </w:rPr>
        <w:annotationRef/>
      </w:r>
      <w:r>
        <w:rPr>
          <w:noProof/>
        </w:rPr>
        <w:t>I was giving a brief description of a typical metatranscriptomic workflow and how it relates to this work. However, I have rephrased it to past tense to  provide more clarity.</w:t>
      </w:r>
    </w:p>
  </w:comment>
  <w:comment w:id="40" w:author="Author" w:initials="A">
    <w:p w14:paraId="6BC4B6A7" w14:textId="77777777" w:rsidR="004B3E60" w:rsidRDefault="004B3E60">
      <w:pPr>
        <w:pStyle w:val="CommentText"/>
      </w:pPr>
      <w:r>
        <w:rPr>
          <w:rStyle w:val="CommentReference"/>
        </w:rPr>
        <w:annotationRef/>
      </w:r>
      <w:r>
        <w:t>Same comment as previous paragraph. If you a writing what was done do it in direct person (We) and in past tense. Or if you are describing your aims, state it clear: by studying this this and this and analyzing this this and this we plan to obtain this this and this.</w:t>
      </w:r>
    </w:p>
  </w:comment>
  <w:comment w:id="41" w:author="Author" w:initials="A">
    <w:p w14:paraId="74A00A7E" w14:textId="77777777" w:rsidR="004B3E60" w:rsidRDefault="004B3E60">
      <w:pPr>
        <w:pStyle w:val="CommentText"/>
      </w:pPr>
      <w:r>
        <w:rPr>
          <w:rStyle w:val="CommentReference"/>
        </w:rPr>
        <w:annotationRef/>
      </w:r>
      <w:r>
        <w:rPr>
          <w:noProof/>
        </w:rPr>
        <w:t>Noted. I removed the word 'functional', it sounded misleading considering this is a different step altogether.</w:t>
      </w:r>
    </w:p>
  </w:comment>
  <w:comment w:id="50" w:author="Author" w:initials="A">
    <w:p w14:paraId="3ABF7E48" w14:textId="77777777" w:rsidR="004B3E60" w:rsidRDefault="004B3E60">
      <w:pPr>
        <w:pStyle w:val="CommentText"/>
      </w:pPr>
      <w:r>
        <w:rPr>
          <w:rStyle w:val="CommentReference"/>
        </w:rPr>
        <w:annotationRef/>
      </w:r>
      <w:r>
        <w:t>Studied? Not clear</w:t>
      </w:r>
    </w:p>
  </w:comment>
  <w:comment w:id="51" w:author="Author" w:initials="A">
    <w:p w14:paraId="5F5C6965" w14:textId="77777777" w:rsidR="004B3E60" w:rsidRDefault="004B3E60">
      <w:pPr>
        <w:pStyle w:val="CommentText"/>
      </w:pPr>
      <w:r>
        <w:rPr>
          <w:rStyle w:val="CommentReference"/>
        </w:rPr>
        <w:annotationRef/>
      </w:r>
      <w:r>
        <w:rPr>
          <w:noProof/>
        </w:rPr>
        <w:t>Noted and corrected.</w:t>
      </w:r>
    </w:p>
  </w:comment>
  <w:comment w:id="52" w:author="Author" w:initials="A">
    <w:p w14:paraId="77442E57" w14:textId="77777777" w:rsidR="004B3E60" w:rsidRDefault="004B3E60">
      <w:pPr>
        <w:pStyle w:val="CommentText"/>
      </w:pPr>
      <w:r>
        <w:rPr>
          <w:rStyle w:val="CommentReference"/>
        </w:rPr>
        <w:annotationRef/>
      </w:r>
      <w:r>
        <w:t>You mean diet? If yes, say it, simple and clear (I think you are using metatranscriptomes as a proxy for samples here)</w:t>
      </w:r>
    </w:p>
  </w:comment>
  <w:comment w:id="53" w:author="Author" w:initials="A">
    <w:p w14:paraId="0DB2B9F7" w14:textId="77777777" w:rsidR="004B3E60" w:rsidRDefault="004B3E60">
      <w:pPr>
        <w:pStyle w:val="CommentText"/>
      </w:pPr>
      <w:r>
        <w:rPr>
          <w:rStyle w:val="CommentReference"/>
        </w:rPr>
        <w:annotationRef/>
      </w:r>
      <w:r>
        <w:rPr>
          <w:noProof/>
        </w:rPr>
        <w:t>Noted and corrected.</w:t>
      </w:r>
    </w:p>
  </w:comment>
  <w:comment w:id="54" w:author="Author" w:initials="A">
    <w:p w14:paraId="1C950409" w14:textId="77777777" w:rsidR="004B3E60" w:rsidRDefault="004B3E60" w:rsidP="00982942">
      <w:pPr>
        <w:pStyle w:val="CommentText"/>
      </w:pPr>
      <w:r>
        <w:rPr>
          <w:rStyle w:val="CommentReference"/>
        </w:rPr>
        <w:annotationRef/>
      </w:r>
      <w:r>
        <w:t>Say first what you found and then that what you found is aligned with literature, not the inverse.</w:t>
      </w:r>
    </w:p>
  </w:comment>
  <w:comment w:id="55" w:author="Author" w:initials="A">
    <w:p w14:paraId="1BC895CD" w14:textId="77777777" w:rsidR="004B3E60" w:rsidRDefault="004B3E60">
      <w:pPr>
        <w:pStyle w:val="CommentText"/>
      </w:pPr>
      <w:r>
        <w:rPr>
          <w:rStyle w:val="CommentReference"/>
        </w:rPr>
        <w:annotationRef/>
      </w:r>
      <w:r>
        <w:rPr>
          <w:noProof/>
        </w:rPr>
        <w:t>Noted and corrected.</w:t>
      </w:r>
    </w:p>
  </w:comment>
  <w:comment w:id="56" w:author="Author" w:initials="A">
    <w:p w14:paraId="7927ACB7" w14:textId="77777777" w:rsidR="004B3E60" w:rsidRDefault="004B3E60">
      <w:pPr>
        <w:pStyle w:val="CommentText"/>
      </w:pPr>
      <w:r>
        <w:rPr>
          <w:rStyle w:val="CommentReference"/>
        </w:rPr>
        <w:annotationRef/>
      </w:r>
      <w:r>
        <w:t>Are these enzymes from these microbes? Why do you mix bacteria and enzymes in the same sentence?</w:t>
      </w:r>
    </w:p>
  </w:comment>
  <w:comment w:id="57" w:author="Author" w:initials="A">
    <w:p w14:paraId="0219E11E" w14:textId="77777777" w:rsidR="004B3E60" w:rsidRDefault="004B3E60">
      <w:pPr>
        <w:pStyle w:val="CommentText"/>
      </w:pPr>
      <w:r>
        <w:rPr>
          <w:rStyle w:val="CommentReference"/>
        </w:rPr>
        <w:annotationRef/>
      </w:r>
      <w:r>
        <w:rPr>
          <w:noProof/>
        </w:rPr>
        <w:t>Noted. I Split the sentences.</w:t>
      </w:r>
    </w:p>
  </w:comment>
  <w:comment w:id="67" w:author="Author" w:initials="A">
    <w:p w14:paraId="35189C45" w14:textId="77777777" w:rsidR="004B3E60" w:rsidRDefault="004B3E60" w:rsidP="00A96699">
      <w:pPr>
        <w:pStyle w:val="CommentText"/>
      </w:pPr>
      <w:r>
        <w:rPr>
          <w:rStyle w:val="CommentReference"/>
        </w:rPr>
        <w:annotationRef/>
      </w:r>
      <w:r>
        <w:t>Key factor for what?</w:t>
      </w:r>
    </w:p>
  </w:comment>
  <w:comment w:id="68" w:author="Author" w:initials="A">
    <w:p w14:paraId="0C2FDA83" w14:textId="77777777" w:rsidR="004B3E60" w:rsidRDefault="004B3E60" w:rsidP="00A96699">
      <w:pPr>
        <w:pStyle w:val="CommentText"/>
      </w:pPr>
      <w:r>
        <w:rPr>
          <w:rStyle w:val="CommentReference"/>
        </w:rPr>
        <w:annotationRef/>
      </w:r>
      <w:r>
        <w:rPr>
          <w:noProof/>
        </w:rPr>
        <w:t>Noted and paraphrased.</w:t>
      </w:r>
    </w:p>
  </w:comment>
  <w:comment w:id="69" w:author="Author" w:initials="A">
    <w:p w14:paraId="2A25C553" w14:textId="77777777" w:rsidR="004B3E60" w:rsidRDefault="004B3E60">
      <w:pPr>
        <w:pStyle w:val="CommentText"/>
      </w:pPr>
      <w:r>
        <w:rPr>
          <w:rStyle w:val="CommentReference"/>
        </w:rPr>
        <w:annotationRef/>
      </w:r>
      <w:r>
        <w:t>Interesting but not sure relevant, I guess is clear that if you use food for fuel you get less and more expensive food</w:t>
      </w:r>
    </w:p>
  </w:comment>
  <w:comment w:id="70" w:author="Author" w:initials="A">
    <w:p w14:paraId="060FCF02" w14:textId="77777777" w:rsidR="004B3E60" w:rsidRDefault="004B3E60">
      <w:pPr>
        <w:pStyle w:val="CommentText"/>
      </w:pPr>
      <w:r>
        <w:rPr>
          <w:rStyle w:val="CommentReference"/>
        </w:rPr>
        <w:annotationRef/>
      </w:r>
      <w:r>
        <w:rPr>
          <w:noProof/>
        </w:rPr>
        <w:t xml:space="preserve">Noted and Modified </w:t>
      </w:r>
    </w:p>
  </w:comment>
  <w:comment w:id="65" w:author="Author" w:initials="A">
    <w:p w14:paraId="2727016B" w14:textId="617FA3DE" w:rsidR="004B3E60" w:rsidRDefault="004B3E60">
      <w:pPr>
        <w:pStyle w:val="CommentText"/>
      </w:pPr>
      <w:r>
        <w:rPr>
          <w:rStyle w:val="CommentReference"/>
        </w:rPr>
        <w:annotationRef/>
      </w:r>
      <w:r>
        <w:t xml:space="preserve">You can summarise all these into a sentence or two, then cite relevant lit. Then directly after, raise the need for alternative sources. </w:t>
      </w:r>
    </w:p>
  </w:comment>
  <w:comment w:id="66" w:author="Author" w:initials="A">
    <w:p w14:paraId="3A4440CE" w14:textId="266B6356" w:rsidR="004B3E60" w:rsidRDefault="004B3E60">
      <w:pPr>
        <w:pStyle w:val="CommentText"/>
      </w:pPr>
      <w:r>
        <w:rPr>
          <w:rStyle w:val="CommentReference"/>
        </w:rPr>
        <w:annotationRef/>
      </w:r>
      <w:r>
        <w:t>Noted. I paraphrased the text to improve coherence and removed a section of it that felt obvious and redundant.</w:t>
      </w:r>
    </w:p>
  </w:comment>
  <w:comment w:id="74" w:author="Author" w:initials="A">
    <w:p w14:paraId="278528A4" w14:textId="77777777" w:rsidR="004B3E60" w:rsidRDefault="004B3E60">
      <w:pPr>
        <w:pStyle w:val="CommentText"/>
      </w:pPr>
      <w:r>
        <w:rPr>
          <w:rStyle w:val="CommentReference"/>
        </w:rPr>
        <w:annotationRef/>
      </w:r>
      <w:r>
        <w:t>Recalcitrance of what?</w:t>
      </w:r>
    </w:p>
  </w:comment>
  <w:comment w:id="75" w:author="Author" w:initials="A">
    <w:p w14:paraId="3A74D5CC" w14:textId="77777777" w:rsidR="004B3E60" w:rsidRDefault="004B3E60">
      <w:pPr>
        <w:pStyle w:val="CommentText"/>
      </w:pPr>
      <w:r>
        <w:rPr>
          <w:rStyle w:val="CommentReference"/>
        </w:rPr>
        <w:annotationRef/>
      </w:r>
      <w:r>
        <w:rPr>
          <w:noProof/>
        </w:rPr>
        <w:t>Noted and clarified</w:t>
      </w:r>
    </w:p>
  </w:comment>
  <w:comment w:id="76" w:author="Author" w:initials="A">
    <w:p w14:paraId="5FFE7359" w14:textId="62480BBD" w:rsidR="004B3E60" w:rsidRDefault="004B3E60">
      <w:pPr>
        <w:pStyle w:val="CommentText"/>
      </w:pPr>
      <w:r>
        <w:rPr>
          <w:rStyle w:val="CommentReference"/>
        </w:rPr>
        <w:annotationRef/>
      </w:r>
      <w:r>
        <w:t>Great points raised above. Could you add a transition sentence to introduce BSF? Or rather, what is the gap in the approaches highlighted above that necessitate an alternative?</w:t>
      </w:r>
    </w:p>
  </w:comment>
  <w:comment w:id="77" w:author="Author" w:initials="A">
    <w:p w14:paraId="1C900264" w14:textId="2044665C" w:rsidR="004B3E60" w:rsidRDefault="004B3E60">
      <w:pPr>
        <w:pStyle w:val="CommentText"/>
      </w:pPr>
      <w:r>
        <w:rPr>
          <w:rStyle w:val="CommentReference"/>
        </w:rPr>
        <w:annotationRef/>
      </w:r>
      <w:r>
        <w:t>Noted and included. I have added another paragraph (next) to create a transition.</w:t>
      </w:r>
    </w:p>
  </w:comment>
  <w:comment w:id="79" w:author="Author" w:initials="A">
    <w:p w14:paraId="2F3AD21F" w14:textId="77777777" w:rsidR="004B3E60" w:rsidRDefault="004B3E60">
      <w:pPr>
        <w:pStyle w:val="CommentText"/>
      </w:pPr>
      <w:r>
        <w:rPr>
          <w:rStyle w:val="CommentReference"/>
        </w:rPr>
        <w:annotationRef/>
      </w:r>
      <w:r>
        <w:t>The part of the microbiome needs structure. I suggest you go for what we know in general (no diets involved), and how diets influence diversity and abundance (describe diets and induced microbes). You can also talk about locations. I might also make a separated part for the microbiome. Note: you talk about microbiome but never mention more than bacteria, consider, if you only are going to talk about bacteria in using bacteriome.</w:t>
      </w:r>
    </w:p>
  </w:comment>
  <w:comment w:id="80" w:author="Author" w:initials="A">
    <w:p w14:paraId="7E9BAF06" w14:textId="77777777" w:rsidR="004B3E60" w:rsidRDefault="004B3E60">
      <w:pPr>
        <w:pStyle w:val="CommentText"/>
      </w:pPr>
      <w:r>
        <w:rPr>
          <w:rStyle w:val="CommentReference"/>
        </w:rPr>
        <w:annotationRef/>
      </w:r>
      <w:r>
        <w:rPr>
          <w:noProof/>
        </w:rPr>
        <w:t>I have split this section into two for more coherence.</w:t>
      </w:r>
    </w:p>
  </w:comment>
  <w:comment w:id="82" w:author="Author" w:initials="A">
    <w:p w14:paraId="4F75B84D" w14:textId="6AB80F2D" w:rsidR="004B3E60" w:rsidRDefault="004B3E60">
      <w:pPr>
        <w:pStyle w:val="CommentText"/>
      </w:pPr>
      <w:r>
        <w:rPr>
          <w:rStyle w:val="CommentReference"/>
        </w:rPr>
        <w:annotationRef/>
      </w:r>
      <w:r>
        <w:t>This is almost word for word from the paper. Also, they seem to suggest need for treatment to eliminate pathogens?</w:t>
      </w:r>
    </w:p>
  </w:comment>
  <w:comment w:id="83" w:author="Author" w:initials="A">
    <w:p w14:paraId="19CF9AC9" w14:textId="0ED69A63" w:rsidR="004B3E60" w:rsidRDefault="004B3E60">
      <w:pPr>
        <w:pStyle w:val="CommentText"/>
      </w:pPr>
      <w:r>
        <w:rPr>
          <w:rStyle w:val="CommentReference"/>
        </w:rPr>
        <w:annotationRef/>
      </w:r>
      <w:r>
        <w:t>Noted and rectified</w:t>
      </w:r>
    </w:p>
  </w:comment>
  <w:comment w:id="85" w:author="Author" w:initials="A">
    <w:p w14:paraId="010B324A" w14:textId="77777777" w:rsidR="004B3E60" w:rsidRDefault="004B3E60" w:rsidP="005B4D30">
      <w:pPr>
        <w:pStyle w:val="CommentText"/>
      </w:pPr>
      <w:r>
        <w:rPr>
          <w:rStyle w:val="CommentReference"/>
        </w:rPr>
        <w:annotationRef/>
      </w:r>
      <w:r>
        <w:t>I believe this should go before the microbiome</w:t>
      </w:r>
    </w:p>
  </w:comment>
  <w:comment w:id="86" w:author="Author" w:initials="A">
    <w:p w14:paraId="2595024C" w14:textId="77777777" w:rsidR="004B3E60" w:rsidRDefault="004B3E60">
      <w:pPr>
        <w:pStyle w:val="CommentText"/>
      </w:pPr>
      <w:r>
        <w:rPr>
          <w:rStyle w:val="CommentReference"/>
        </w:rPr>
        <w:annotationRef/>
      </w:r>
      <w:r>
        <w:rPr>
          <w:noProof/>
        </w:rPr>
        <w:t>Noted and rectified</w:t>
      </w:r>
    </w:p>
  </w:comment>
  <w:comment w:id="87" w:author="Author" w:initials="A">
    <w:p w14:paraId="6085E70A" w14:textId="77777777" w:rsidR="004B3E60" w:rsidRDefault="004B3E60" w:rsidP="005B4D30">
      <w:pPr>
        <w:pStyle w:val="CommentText"/>
      </w:pPr>
      <w:r>
        <w:rPr>
          <w:rStyle w:val="CommentReference"/>
        </w:rPr>
        <w:annotationRef/>
      </w:r>
      <w:r>
        <w:t>Start by describing the most common diet, and then, you talk about the slower diets</w:t>
      </w:r>
    </w:p>
  </w:comment>
  <w:comment w:id="88" w:author="Author" w:initials="A">
    <w:p w14:paraId="48743A15" w14:textId="3DAFEABB" w:rsidR="004B3E60" w:rsidRDefault="004B3E60">
      <w:pPr>
        <w:pStyle w:val="CommentText"/>
      </w:pPr>
      <w:r>
        <w:rPr>
          <w:rStyle w:val="CommentReference"/>
        </w:rPr>
        <w:annotationRef/>
      </w:r>
      <w:r>
        <w:t>Noted and rectified</w:t>
      </w:r>
    </w:p>
  </w:comment>
  <w:comment w:id="89" w:author="Author" w:initials="A">
    <w:p w14:paraId="06D73A99" w14:textId="77777777" w:rsidR="004B3E60" w:rsidRDefault="004B3E60" w:rsidP="005B4D30">
      <w:pPr>
        <w:pStyle w:val="CommentText"/>
      </w:pPr>
      <w:r>
        <w:rPr>
          <w:rStyle w:val="CommentReference"/>
        </w:rPr>
        <w:annotationRef/>
      </w:r>
      <w:r>
        <w:t>Which ones?</w:t>
      </w:r>
    </w:p>
  </w:comment>
  <w:comment w:id="90" w:author="Author" w:initials="A">
    <w:p w14:paraId="09EFA6D9" w14:textId="77777777" w:rsidR="004B3E60" w:rsidRDefault="004B3E60" w:rsidP="005B4D30">
      <w:pPr>
        <w:pStyle w:val="CommentText"/>
      </w:pPr>
      <w:r>
        <w:rPr>
          <w:rStyle w:val="CommentReference"/>
        </w:rPr>
        <w:annotationRef/>
      </w:r>
      <w:r>
        <w:rPr>
          <w:noProof/>
        </w:rPr>
        <w:t>Noted and rectified.</w:t>
      </w:r>
    </w:p>
  </w:comment>
  <w:comment w:id="93" w:author="Author" w:initials="A">
    <w:p w14:paraId="49E08D33" w14:textId="77777777" w:rsidR="004B3E60" w:rsidRDefault="004B3E60" w:rsidP="005B4D30">
      <w:pPr>
        <w:pStyle w:val="CommentText"/>
      </w:pPr>
      <w:r>
        <w:rPr>
          <w:rStyle w:val="CommentReference"/>
        </w:rPr>
        <w:annotationRef/>
      </w:r>
      <w:r>
        <w:t>Be precise, what impact are we talking about here? Bacterial diversity and thus bacterial function diversity</w:t>
      </w:r>
    </w:p>
  </w:comment>
  <w:comment w:id="94" w:author="Author" w:initials="A">
    <w:p w14:paraId="4695CA79" w14:textId="77777777" w:rsidR="004B3E60" w:rsidRDefault="004B3E60" w:rsidP="005B4D30">
      <w:pPr>
        <w:pStyle w:val="CommentText"/>
      </w:pPr>
      <w:r>
        <w:rPr>
          <w:rStyle w:val="CommentReference"/>
        </w:rPr>
        <w:annotationRef/>
      </w:r>
      <w:r>
        <w:rPr>
          <w:noProof/>
        </w:rPr>
        <w:t>Added - impact ...'on microbial diversity'</w:t>
      </w:r>
    </w:p>
  </w:comment>
  <w:comment w:id="95" w:author="Author" w:initials="A">
    <w:p w14:paraId="7B8561D7" w14:textId="77777777" w:rsidR="004B3E60" w:rsidRDefault="004B3E60" w:rsidP="005B4D30">
      <w:pPr>
        <w:pStyle w:val="CommentText"/>
      </w:pPr>
      <w:r>
        <w:rPr>
          <w:rStyle w:val="CommentReference"/>
        </w:rPr>
        <w:annotationRef/>
      </w:r>
      <w:r>
        <w:t>We selected the diets</w:t>
      </w:r>
    </w:p>
  </w:comment>
  <w:comment w:id="96" w:author="Author" w:initials="A">
    <w:p w14:paraId="470765CC" w14:textId="77777777" w:rsidR="004B3E60" w:rsidRDefault="004B3E60" w:rsidP="005B4D30">
      <w:pPr>
        <w:pStyle w:val="CommentText"/>
      </w:pPr>
      <w:r>
        <w:rPr>
          <w:rStyle w:val="CommentReference"/>
        </w:rPr>
        <w:annotationRef/>
      </w:r>
      <w:r>
        <w:rPr>
          <w:noProof/>
        </w:rPr>
        <w:t>Noted and corrected</w:t>
      </w:r>
    </w:p>
  </w:comment>
  <w:comment w:id="97" w:author="Author" w:initials="A">
    <w:p w14:paraId="01D92425" w14:textId="77777777" w:rsidR="004B3E60" w:rsidRDefault="004B3E60" w:rsidP="005B4D30">
      <w:pPr>
        <w:pStyle w:val="CommentText"/>
      </w:pPr>
      <w:r>
        <w:rPr>
          <w:rStyle w:val="CommentReference"/>
        </w:rPr>
        <w:annotationRef/>
      </w:r>
      <w:r>
        <w:t>Who is the reference?</w:t>
      </w:r>
    </w:p>
  </w:comment>
  <w:comment w:id="98" w:author="Author" w:initials="A">
    <w:p w14:paraId="024C5B8A" w14:textId="77777777" w:rsidR="004B3E60" w:rsidRDefault="004B3E60" w:rsidP="005B4D30">
      <w:pPr>
        <w:pStyle w:val="CommentText"/>
      </w:pPr>
      <w:r>
        <w:rPr>
          <w:rStyle w:val="CommentReference"/>
        </w:rPr>
        <w:annotationRef/>
      </w:r>
      <w:r>
        <w:rPr>
          <w:noProof/>
        </w:rPr>
        <w:t>Noted and rectified.</w:t>
      </w:r>
    </w:p>
  </w:comment>
  <w:comment w:id="99" w:author="Author" w:initials="A">
    <w:p w14:paraId="4660642C" w14:textId="77777777" w:rsidR="004B3E60" w:rsidRDefault="004B3E60" w:rsidP="005B4D30">
      <w:pPr>
        <w:pStyle w:val="CommentText"/>
      </w:pPr>
      <w:r>
        <w:rPr>
          <w:rStyle w:val="CommentReference"/>
        </w:rPr>
        <w:annotationRef/>
      </w:r>
      <w:r>
        <w:t>As suggested before, make sure you said this is the “model” diet and what are the cons as well (expensive and not a waste).</w:t>
      </w:r>
    </w:p>
  </w:comment>
  <w:comment w:id="100" w:author="Author" w:initials="A">
    <w:p w14:paraId="7545213D" w14:textId="56B18C23" w:rsidR="004B3E60" w:rsidRDefault="004B3E60">
      <w:pPr>
        <w:pStyle w:val="CommentText"/>
      </w:pPr>
      <w:r>
        <w:rPr>
          <w:rStyle w:val="CommentReference"/>
        </w:rPr>
        <w:annotationRef/>
      </w:r>
      <w:r>
        <w:t>The model diet is CF, described in the previous paragraph. I have added the cons as advised.</w:t>
      </w:r>
    </w:p>
  </w:comment>
  <w:comment w:id="101" w:author="Author" w:initials="A">
    <w:p w14:paraId="7AEFCECF" w14:textId="77777777" w:rsidR="004B3E60" w:rsidRDefault="004B3E60" w:rsidP="005B4D30">
      <w:pPr>
        <w:pStyle w:val="CommentText"/>
      </w:pPr>
      <w:r>
        <w:rPr>
          <w:rStyle w:val="CommentReference"/>
        </w:rPr>
        <w:annotationRef/>
      </w:r>
      <w:r>
        <w:t>Need a flow, is not clear why you talk about this here. Need better link words</w:t>
      </w:r>
    </w:p>
  </w:comment>
  <w:comment w:id="102" w:author="Author" w:initials="A">
    <w:p w14:paraId="5CDDC3CC" w14:textId="77777777" w:rsidR="004B3E60" w:rsidRDefault="004B3E60" w:rsidP="005B4D30">
      <w:pPr>
        <w:pStyle w:val="CommentText"/>
        <w:rPr>
          <w:noProof/>
        </w:rPr>
      </w:pPr>
      <w:r>
        <w:rPr>
          <w:rStyle w:val="CommentReference"/>
        </w:rPr>
        <w:annotationRef/>
      </w:r>
      <w:r>
        <w:rPr>
          <w:noProof/>
        </w:rPr>
        <w:t>Noted and rectified.</w:t>
      </w:r>
    </w:p>
    <w:p w14:paraId="42AD58D4" w14:textId="77777777" w:rsidR="004B3E60" w:rsidRDefault="004B3E60" w:rsidP="005B4D30">
      <w:pPr>
        <w:pStyle w:val="CommentText"/>
      </w:pPr>
      <w:r>
        <w:rPr>
          <w:noProof/>
        </w:rPr>
        <w:t>The purpose was to show the differences between the control diet and the hightly lignocellulosic diets. I have paraphrased this section to bring out the message more clearly with more coherence.</w:t>
      </w:r>
    </w:p>
  </w:comment>
  <w:comment w:id="103" w:author="Author" w:initials="A">
    <w:p w14:paraId="0F359030" w14:textId="77777777" w:rsidR="004B3E60" w:rsidRDefault="004B3E60" w:rsidP="005B4D30">
      <w:pPr>
        <w:pStyle w:val="CommentText"/>
      </w:pPr>
      <w:r>
        <w:rPr>
          <w:rStyle w:val="CommentReference"/>
        </w:rPr>
        <w:annotationRef/>
      </w:r>
      <w:r>
        <w:t>Make a paragraph of conventional diets and then make another about rich cellulose diets and their issues. Talk also about how one is food for animals and the other is just waste. Or keep this part of the cellulose after you describe the other type of diets and why is interesting that BSF digest this cellulose rich substrate</w:t>
      </w:r>
    </w:p>
  </w:comment>
  <w:comment w:id="104" w:author="Author" w:initials="A">
    <w:p w14:paraId="14E94CBE" w14:textId="77777777" w:rsidR="004B3E60" w:rsidRDefault="004B3E60" w:rsidP="005B4D30">
      <w:pPr>
        <w:pStyle w:val="CommentText"/>
      </w:pPr>
      <w:r>
        <w:rPr>
          <w:rStyle w:val="CommentReference"/>
        </w:rPr>
        <w:annotationRef/>
      </w:r>
      <w:r>
        <w:rPr>
          <w:noProof/>
        </w:rPr>
        <w:t>Noted and corrected.I hope thiis brings out the message more clearly.</w:t>
      </w:r>
    </w:p>
  </w:comment>
  <w:comment w:id="105" w:author="Author" w:initials="A">
    <w:p w14:paraId="5531DD8E" w14:textId="77777777" w:rsidR="004B3E60" w:rsidRDefault="004B3E60" w:rsidP="005B4D30">
      <w:pPr>
        <w:pStyle w:val="CommentText"/>
      </w:pPr>
      <w:r>
        <w:rPr>
          <w:rStyle w:val="CommentReference"/>
        </w:rPr>
        <w:annotationRef/>
      </w:r>
      <w:r>
        <w:t>This is the real argument. It should be this instead of previous sentence</w:t>
      </w:r>
    </w:p>
  </w:comment>
  <w:comment w:id="106" w:author="Author" w:initials="A">
    <w:p w14:paraId="750D63D4" w14:textId="77777777" w:rsidR="004B3E60" w:rsidRDefault="004B3E60" w:rsidP="005B4D30">
      <w:pPr>
        <w:pStyle w:val="CommentText"/>
      </w:pPr>
      <w:r>
        <w:rPr>
          <w:rStyle w:val="CommentReference"/>
        </w:rPr>
        <w:annotationRef/>
      </w:r>
      <w:r>
        <w:rPr>
          <w:noProof/>
        </w:rPr>
        <w:t>Noted and removed previous sentence.</w:t>
      </w:r>
    </w:p>
  </w:comment>
  <w:comment w:id="107" w:author="Author" w:initials="A">
    <w:p w14:paraId="1DBBB4A7" w14:textId="77777777" w:rsidR="004B3E60" w:rsidRDefault="004B3E60" w:rsidP="005B4D30">
      <w:pPr>
        <w:pStyle w:val="CommentText"/>
      </w:pPr>
      <w:r>
        <w:rPr>
          <w:rStyle w:val="CommentReference"/>
        </w:rPr>
        <w:annotationRef/>
      </w:r>
      <w:r>
        <w:t>Again, I believe you say either we chose this because is crucial, or you cite the reference that says is crucial</w:t>
      </w:r>
    </w:p>
  </w:comment>
  <w:comment w:id="108" w:author="Author" w:initials="A">
    <w:p w14:paraId="450E2F3A" w14:textId="77777777" w:rsidR="004B3E60" w:rsidRDefault="004B3E60">
      <w:pPr>
        <w:pStyle w:val="CommentText"/>
      </w:pPr>
      <w:r>
        <w:rPr>
          <w:rStyle w:val="CommentReference"/>
        </w:rPr>
        <w:annotationRef/>
      </w:r>
      <w:r>
        <w:rPr>
          <w:noProof/>
        </w:rPr>
        <w:t>Cited.</w:t>
      </w:r>
    </w:p>
  </w:comment>
  <w:comment w:id="109" w:author="Author" w:initials="A">
    <w:p w14:paraId="4C36A5A0" w14:textId="77777777" w:rsidR="004B3E60" w:rsidRDefault="004B3E60" w:rsidP="005B4D30">
      <w:pPr>
        <w:pStyle w:val="CommentText"/>
      </w:pPr>
      <w:r>
        <w:rPr>
          <w:rStyle w:val="CommentReference"/>
        </w:rPr>
        <w:annotationRef/>
      </w:r>
      <w:r>
        <w:t>Not sure how relevant is this general info that applies to any biological study, but I guess you know better what is required for your master</w:t>
      </w:r>
    </w:p>
  </w:comment>
  <w:comment w:id="110" w:author="Author" w:initials="A">
    <w:p w14:paraId="677CD7FE" w14:textId="77777777" w:rsidR="004B3E60" w:rsidRDefault="004B3E60" w:rsidP="005B4D30">
      <w:pPr>
        <w:pStyle w:val="CommentText"/>
      </w:pPr>
      <w:r>
        <w:rPr>
          <w:rStyle w:val="CommentReference"/>
        </w:rPr>
        <w:annotationRef/>
      </w:r>
      <w:r>
        <w:rPr>
          <w:noProof/>
        </w:rPr>
        <w:t>The sampling size and sampling strategies are assessed, and this paragraph justifies the sampling rationale used for the study.</w:t>
      </w:r>
    </w:p>
  </w:comment>
  <w:comment w:id="111" w:author="Author" w:initials="A">
    <w:p w14:paraId="3B77288E" w14:textId="77777777" w:rsidR="004B3E60" w:rsidRDefault="004B3E60" w:rsidP="005B4D30">
      <w:pPr>
        <w:pStyle w:val="CommentText"/>
      </w:pPr>
      <w:r>
        <w:rPr>
          <w:rStyle w:val="CommentReference"/>
        </w:rPr>
        <w:annotationRef/>
      </w:r>
      <w:r>
        <w:rPr>
          <w:noProof/>
        </w:rPr>
        <w:t>I have added this session to contextualize theis paragraph</w:t>
      </w:r>
    </w:p>
  </w:comment>
  <w:comment w:id="91" w:author="Author" w:initials="A">
    <w:p w14:paraId="495A3369" w14:textId="1D921B23" w:rsidR="004B3E60" w:rsidRDefault="004B3E60">
      <w:pPr>
        <w:pStyle w:val="CommentText"/>
      </w:pPr>
      <w:r>
        <w:rPr>
          <w:rStyle w:val="CommentReference"/>
        </w:rPr>
        <w:annotationRef/>
      </w:r>
      <w:r>
        <w:rPr>
          <w:noProof/>
        </w:rPr>
        <w:t xml:space="preserve">For Literature review, you talk about what has been done, provide background for your study, identfy gaps, etc. In this section, I would have loved to see you highlighting the gaps in the understanding of how BSF microbiome changes or how well it digests lignin, and what drives (microbes) digestion. Do not talk about your experimental design here. </w:t>
      </w:r>
    </w:p>
  </w:comment>
  <w:comment w:id="92" w:author="Author" w:initials="A">
    <w:p w14:paraId="473912A6" w14:textId="6DF612AC" w:rsidR="004B3E60" w:rsidRDefault="004B3E60">
      <w:pPr>
        <w:pStyle w:val="CommentText"/>
      </w:pPr>
      <w:r>
        <w:rPr>
          <w:rStyle w:val="CommentReference"/>
        </w:rPr>
        <w:annotationRef/>
      </w:r>
      <w:r>
        <w:t>This is well noted. However, for this section I wanted to highlight the factors affecting the diet selection and breeding conditions while in the next subsection I highlighted the key drivers of microbiota changes in BSF larvae.</w:t>
      </w:r>
    </w:p>
  </w:comment>
  <w:comment w:id="113" w:author="Author" w:initials="A">
    <w:p w14:paraId="655B9E09" w14:textId="77777777" w:rsidR="004B3E60" w:rsidRDefault="004B3E60">
      <w:pPr>
        <w:pStyle w:val="CommentText"/>
      </w:pPr>
      <w:r>
        <w:rPr>
          <w:rStyle w:val="CommentReference"/>
        </w:rPr>
        <w:annotationRef/>
      </w:r>
      <w:r>
        <w:t>BSF to the date has no obligate symbiont</w:t>
      </w:r>
    </w:p>
  </w:comment>
  <w:comment w:id="114" w:author="Author" w:initials="A">
    <w:p w14:paraId="06CA9FEE" w14:textId="77777777" w:rsidR="004B3E60" w:rsidRDefault="004B3E60">
      <w:pPr>
        <w:pStyle w:val="CommentText"/>
      </w:pPr>
      <w:r>
        <w:rPr>
          <w:rStyle w:val="CommentReference"/>
        </w:rPr>
        <w:annotationRef/>
      </w:r>
      <w:r>
        <w:rPr>
          <w:noProof/>
        </w:rPr>
        <w:t>Removed the obligate section</w:t>
      </w:r>
    </w:p>
  </w:comment>
  <w:comment w:id="115" w:author="Author" w:initials="A">
    <w:p w14:paraId="26662D14" w14:textId="77777777" w:rsidR="004B3E60" w:rsidRDefault="004B3E60">
      <w:pPr>
        <w:pStyle w:val="CommentText"/>
      </w:pPr>
      <w:r>
        <w:rPr>
          <w:rStyle w:val="CommentReference"/>
        </w:rPr>
        <w:annotationRef/>
      </w:r>
      <w:r>
        <w:t>Like?</w:t>
      </w:r>
    </w:p>
  </w:comment>
  <w:comment w:id="116" w:author="Author" w:initials="A">
    <w:p w14:paraId="38DC13E9" w14:textId="77777777" w:rsidR="004B3E60" w:rsidRDefault="004B3E60">
      <w:pPr>
        <w:pStyle w:val="CommentText"/>
      </w:pPr>
      <w:r>
        <w:rPr>
          <w:rStyle w:val="CommentReference"/>
        </w:rPr>
        <w:annotationRef/>
      </w:r>
      <w:r>
        <w:rPr>
          <w:noProof/>
        </w:rPr>
        <w:t>Noted and added</w:t>
      </w:r>
    </w:p>
  </w:comment>
  <w:comment w:id="117" w:author="Author" w:initials="A">
    <w:p w14:paraId="6DF49B99" w14:textId="77777777" w:rsidR="004B3E60" w:rsidRDefault="004B3E60">
      <w:pPr>
        <w:pStyle w:val="CommentText"/>
      </w:pPr>
      <w:r>
        <w:rPr>
          <w:rStyle w:val="CommentReference"/>
        </w:rPr>
        <w:annotationRef/>
      </w:r>
      <w:r>
        <w:t>Cite Jackie’s paper as well</w:t>
      </w:r>
    </w:p>
  </w:comment>
  <w:comment w:id="118" w:author="Author" w:initials="A">
    <w:p w14:paraId="5C022122" w14:textId="77777777" w:rsidR="004B3E60" w:rsidRDefault="004B3E60">
      <w:pPr>
        <w:pStyle w:val="CommentText"/>
        <w:rPr>
          <w:noProof/>
        </w:rPr>
      </w:pPr>
      <w:r>
        <w:rPr>
          <w:rStyle w:val="CommentReference"/>
        </w:rPr>
        <w:annotationRef/>
      </w:r>
      <w:r>
        <w:rPr>
          <w:noProof/>
        </w:rPr>
        <w:t>Done</w:t>
      </w:r>
    </w:p>
    <w:p w14:paraId="58BE0C90" w14:textId="77777777" w:rsidR="004B3E60" w:rsidRDefault="004B3E60">
      <w:pPr>
        <w:pStyle w:val="CommentText"/>
      </w:pPr>
    </w:p>
  </w:comment>
  <w:comment w:id="121" w:author="Author" w:initials="A">
    <w:p w14:paraId="0DF4C9C8" w14:textId="77777777" w:rsidR="004B3E60" w:rsidRDefault="004B3E60">
      <w:pPr>
        <w:pStyle w:val="CommentText"/>
      </w:pPr>
      <w:r>
        <w:rPr>
          <w:rStyle w:val="CommentReference"/>
        </w:rPr>
        <w:annotationRef/>
      </w:r>
      <w:r>
        <w:t>Once again not sure you need to comment to much about safety for your study since it does not involve feed. If you plan to leave this info, you need a conclusion here since you have two independent sentences going in opposite directions!</w:t>
      </w:r>
    </w:p>
  </w:comment>
  <w:comment w:id="119" w:author="Author" w:initials="A">
    <w:p w14:paraId="7D9327A0" w14:textId="3FDC4097" w:rsidR="004B3E60" w:rsidRDefault="004B3E60">
      <w:pPr>
        <w:pStyle w:val="CommentText"/>
      </w:pPr>
      <w:r>
        <w:rPr>
          <w:rStyle w:val="CommentReference"/>
        </w:rPr>
        <w:annotationRef/>
      </w:r>
      <w:r>
        <w:rPr>
          <w:noProof/>
        </w:rPr>
        <w:t xml:space="preserve">BTW, is tehre evidence of vertical transfer of the gut microbiota? </w:t>
      </w:r>
    </w:p>
  </w:comment>
  <w:comment w:id="120" w:author="Author" w:initials="A">
    <w:p w14:paraId="765A4B4A" w14:textId="3BBFD828" w:rsidR="004B3E60" w:rsidRDefault="004B3E60">
      <w:pPr>
        <w:pStyle w:val="CommentText"/>
      </w:pPr>
      <w:r>
        <w:rPr>
          <w:rStyle w:val="CommentReference"/>
        </w:rPr>
        <w:annotationRef/>
      </w:r>
      <w:r>
        <w:t>Yes, I have cited some literature on that.</w:t>
      </w:r>
    </w:p>
  </w:comment>
  <w:comment w:id="122" w:author="Author" w:initials="A">
    <w:p w14:paraId="72FEFF0A" w14:textId="77777777" w:rsidR="004B3E60" w:rsidRDefault="004B3E60">
      <w:pPr>
        <w:pStyle w:val="CommentText"/>
      </w:pPr>
      <w:r>
        <w:rPr>
          <w:rStyle w:val="CommentReference"/>
        </w:rPr>
        <w:annotationRef/>
      </w:r>
      <w:r>
        <w:t>Need to link this better with previous paragraphs</w:t>
      </w:r>
    </w:p>
  </w:comment>
  <w:comment w:id="123" w:author="Author" w:initials="A">
    <w:p w14:paraId="3B8B155A" w14:textId="77777777" w:rsidR="004B3E60" w:rsidRDefault="004B3E60">
      <w:pPr>
        <w:pStyle w:val="CommentText"/>
      </w:pPr>
      <w:r>
        <w:rPr>
          <w:rStyle w:val="CommentReference"/>
        </w:rPr>
        <w:annotationRef/>
      </w:r>
      <w:r>
        <w:rPr>
          <w:noProof/>
        </w:rPr>
        <w:t>I think after removing the previous paragraph, it reads better.</w:t>
      </w:r>
    </w:p>
  </w:comment>
  <w:comment w:id="124" w:author="Author" w:initials="A">
    <w:p w14:paraId="3F7AF6E1" w14:textId="224312DB" w:rsidR="004B3E60" w:rsidRDefault="004B3E60">
      <w:pPr>
        <w:pStyle w:val="CommentText"/>
      </w:pPr>
      <w:r>
        <w:rPr>
          <w:rStyle w:val="CommentReference"/>
        </w:rPr>
        <w:annotationRef/>
      </w:r>
      <w:r>
        <w:t xml:space="preserve">Removing this whole paragraph looses nothing, especially since you are using the whole gut. </w:t>
      </w:r>
    </w:p>
  </w:comment>
  <w:comment w:id="125" w:author="Author" w:initials="A">
    <w:p w14:paraId="61BEEBB2" w14:textId="77777777" w:rsidR="004B3E60" w:rsidRDefault="004B3E60">
      <w:pPr>
        <w:pStyle w:val="CommentText"/>
      </w:pPr>
      <w:r>
        <w:rPr>
          <w:rStyle w:val="CommentReference"/>
        </w:rPr>
        <w:annotationRef/>
      </w:r>
      <w:r>
        <w:t>In what? Be more informative, location, diet, sub-species? The first sentence of each paragraph usually has all the info of the paragraph. The middle sentences describe this main info, and the last concludes</w:t>
      </w:r>
    </w:p>
  </w:comment>
  <w:comment w:id="126" w:author="Author" w:initials="A">
    <w:p w14:paraId="7464E8DF" w14:textId="77777777" w:rsidR="004B3E60" w:rsidRDefault="004B3E60">
      <w:pPr>
        <w:pStyle w:val="CommentText"/>
      </w:pPr>
      <w:r>
        <w:rPr>
          <w:rStyle w:val="CommentReference"/>
        </w:rPr>
        <w:annotationRef/>
      </w:r>
      <w:r>
        <w:rPr>
          <w:noProof/>
        </w:rPr>
        <w:t>Eaborated in sentence 2 of this paragraph</w:t>
      </w:r>
    </w:p>
  </w:comment>
  <w:comment w:id="127" w:author="Author" w:initials="A">
    <w:p w14:paraId="5E46B1B7" w14:textId="77777777" w:rsidR="004B3E60" w:rsidRDefault="004B3E60">
      <w:pPr>
        <w:pStyle w:val="CommentText"/>
      </w:pPr>
      <w:r>
        <w:rPr>
          <w:rStyle w:val="CommentReference"/>
        </w:rPr>
        <w:annotationRef/>
      </w:r>
      <w:r>
        <w:t>I believe to a very lesser, unless if you focus on rare microbes</w:t>
      </w:r>
    </w:p>
  </w:comment>
  <w:comment w:id="128" w:author="Author" w:initials="A">
    <w:p w14:paraId="591C9950" w14:textId="77777777" w:rsidR="004B3E60" w:rsidRDefault="004B3E60">
      <w:pPr>
        <w:pStyle w:val="CommentText"/>
      </w:pPr>
      <w:r>
        <w:rPr>
          <w:rStyle w:val="CommentReference"/>
        </w:rPr>
        <w:annotationRef/>
      </w:r>
      <w:r>
        <w:rPr>
          <w:noProof/>
        </w:rPr>
        <w:t>I have paraphrased and added a section to make it clearer.</w:t>
      </w:r>
    </w:p>
  </w:comment>
  <w:comment w:id="129" w:author="Author" w:initials="A">
    <w:p w14:paraId="3932781E" w14:textId="77777777" w:rsidR="004B3E60" w:rsidRDefault="004B3E60">
      <w:pPr>
        <w:pStyle w:val="CommentText"/>
      </w:pPr>
      <w:r>
        <w:rPr>
          <w:rStyle w:val="CommentReference"/>
        </w:rPr>
        <w:annotationRef/>
      </w:r>
      <w:r>
        <w:t>The substrate does not induce, bacteria are in the substrate, the substrate promote the growth of certain bacteria</w:t>
      </w:r>
    </w:p>
  </w:comment>
  <w:comment w:id="130" w:author="Author" w:initials="A">
    <w:p w14:paraId="6036D982" w14:textId="77777777" w:rsidR="004B3E60" w:rsidRDefault="004B3E60">
      <w:pPr>
        <w:pStyle w:val="CommentText"/>
      </w:pPr>
      <w:r>
        <w:rPr>
          <w:rStyle w:val="CommentReference"/>
        </w:rPr>
        <w:annotationRef/>
      </w:r>
      <w:r>
        <w:rPr>
          <w:noProof/>
        </w:rPr>
        <w:t>Noted and corrected.</w:t>
      </w:r>
    </w:p>
  </w:comment>
  <w:comment w:id="131" w:author="Author" w:initials="A">
    <w:p w14:paraId="33433C6D" w14:textId="77777777" w:rsidR="004B3E60" w:rsidRDefault="004B3E60">
      <w:pPr>
        <w:pStyle w:val="CommentText"/>
      </w:pPr>
      <w:r>
        <w:rPr>
          <w:rStyle w:val="CommentReference"/>
        </w:rPr>
        <w:annotationRef/>
      </w:r>
      <w:r>
        <w:t>Him and other studies, Cite Jackie’s paper</w:t>
      </w:r>
    </w:p>
  </w:comment>
  <w:comment w:id="132" w:author="Author" w:initials="A">
    <w:p w14:paraId="3571E02A" w14:textId="77777777" w:rsidR="004B3E60" w:rsidRDefault="004B3E60">
      <w:pPr>
        <w:pStyle w:val="CommentText"/>
      </w:pPr>
      <w:r>
        <w:rPr>
          <w:rStyle w:val="CommentReference"/>
        </w:rPr>
        <w:annotationRef/>
      </w:r>
      <w:r>
        <w:rPr>
          <w:noProof/>
        </w:rPr>
        <w:t>Done.</w:t>
      </w:r>
    </w:p>
  </w:comment>
  <w:comment w:id="133" w:author="Author" w:initials="A">
    <w:p w14:paraId="6CB1786E" w14:textId="77777777" w:rsidR="004B3E60" w:rsidRDefault="004B3E60">
      <w:pPr>
        <w:pStyle w:val="CommentText"/>
      </w:pPr>
      <w:r>
        <w:rPr>
          <w:rStyle w:val="CommentReference"/>
        </w:rPr>
        <w:annotationRef/>
      </w:r>
      <w:r>
        <w:t>What do you mean? Conserved?</w:t>
      </w:r>
    </w:p>
  </w:comment>
  <w:comment w:id="134" w:author="Author" w:initials="A">
    <w:p w14:paraId="6F66179B" w14:textId="77777777" w:rsidR="004B3E60" w:rsidRDefault="004B3E60">
      <w:pPr>
        <w:pStyle w:val="CommentText"/>
      </w:pPr>
      <w:r>
        <w:rPr>
          <w:rStyle w:val="CommentReference"/>
        </w:rPr>
        <w:annotationRef/>
      </w:r>
      <w:r>
        <w:rPr>
          <w:noProof/>
        </w:rPr>
        <w:t>Yes. Conserved fits better</w:t>
      </w:r>
    </w:p>
  </w:comment>
  <w:comment w:id="135" w:author="Author" w:initials="A">
    <w:p w14:paraId="3AA49B0E" w14:textId="77777777" w:rsidR="004B3E60" w:rsidRDefault="004B3E60">
      <w:pPr>
        <w:pStyle w:val="CommentText"/>
      </w:pPr>
      <w:r>
        <w:rPr>
          <w:rStyle w:val="CommentReference"/>
        </w:rPr>
        <w:annotationRef/>
      </w:r>
      <w:r>
        <w:t>Not to solid yet</w:t>
      </w:r>
    </w:p>
  </w:comment>
  <w:comment w:id="136" w:author="Author" w:initials="A">
    <w:p w14:paraId="57DD4AC4" w14:textId="77777777" w:rsidR="004B3E60" w:rsidRDefault="004B3E60">
      <w:pPr>
        <w:pStyle w:val="CommentText"/>
      </w:pPr>
      <w:r>
        <w:rPr>
          <w:rStyle w:val="CommentReference"/>
        </w:rPr>
        <w:annotationRef/>
      </w:r>
      <w:r>
        <w:rPr>
          <w:noProof/>
        </w:rPr>
        <w:t>Noted and corrected</w:t>
      </w:r>
    </w:p>
  </w:comment>
  <w:comment w:id="137" w:author="Author" w:initials="A">
    <w:p w14:paraId="5F8A2382" w14:textId="77777777" w:rsidR="004B3E60" w:rsidRDefault="004B3E60">
      <w:pPr>
        <w:pStyle w:val="CommentText"/>
      </w:pPr>
      <w:r>
        <w:rPr>
          <w:rStyle w:val="CommentReference"/>
        </w:rPr>
        <w:annotationRef/>
      </w:r>
      <w:r>
        <w:t>Acquisition? Assimilation is more for molecules (compounds or nutrients)</w:t>
      </w:r>
    </w:p>
  </w:comment>
  <w:comment w:id="138" w:author="Author" w:initials="A">
    <w:p w14:paraId="5181180E" w14:textId="77777777" w:rsidR="004B3E60" w:rsidRDefault="004B3E60">
      <w:pPr>
        <w:pStyle w:val="CommentText"/>
      </w:pPr>
      <w:r>
        <w:rPr>
          <w:rStyle w:val="CommentReference"/>
        </w:rPr>
        <w:annotationRef/>
      </w:r>
      <w:r>
        <w:t>Jackie’s paper</w:t>
      </w:r>
    </w:p>
  </w:comment>
  <w:comment w:id="139" w:author="Author" w:initials="A">
    <w:p w14:paraId="6084A527" w14:textId="77777777" w:rsidR="004B3E60" w:rsidRDefault="004B3E60">
      <w:pPr>
        <w:pStyle w:val="CommentText"/>
      </w:pPr>
      <w:r>
        <w:rPr>
          <w:rStyle w:val="CommentReference"/>
        </w:rPr>
        <w:annotationRef/>
      </w:r>
      <w:r>
        <w:rPr>
          <w:noProof/>
        </w:rPr>
        <w:t>Noted and rectified</w:t>
      </w:r>
    </w:p>
  </w:comment>
  <w:comment w:id="140" w:author="Author" w:initials="A">
    <w:p w14:paraId="5BC0C1BA" w14:textId="77777777" w:rsidR="004B3E60" w:rsidRDefault="004B3E60">
      <w:pPr>
        <w:pStyle w:val="CommentText"/>
      </w:pPr>
      <w:r>
        <w:rPr>
          <w:rStyle w:val="CommentReference"/>
        </w:rPr>
        <w:annotationRef/>
      </w:r>
      <w:r>
        <w:t>I suggest you do a paragraph per bacteria</w:t>
      </w:r>
    </w:p>
  </w:comment>
  <w:comment w:id="141" w:author="Author" w:initials="A">
    <w:p w14:paraId="0CD4E061" w14:textId="77777777" w:rsidR="004B3E60" w:rsidRDefault="004B3E60">
      <w:pPr>
        <w:pStyle w:val="CommentText"/>
      </w:pPr>
      <w:r>
        <w:rPr>
          <w:rStyle w:val="CommentReference"/>
        </w:rPr>
        <w:annotationRef/>
      </w:r>
      <w:r>
        <w:rPr>
          <w:noProof/>
        </w:rPr>
        <w:t>Noted an rectified</w:t>
      </w:r>
    </w:p>
  </w:comment>
  <w:comment w:id="144" w:author="Author" w:initials="A">
    <w:p w14:paraId="5DB09A9D" w14:textId="77777777" w:rsidR="004B3E60" w:rsidRDefault="004B3E60">
      <w:pPr>
        <w:pStyle w:val="CommentText"/>
      </w:pPr>
      <w:r>
        <w:rPr>
          <w:rStyle w:val="CommentReference"/>
        </w:rPr>
        <w:annotationRef/>
      </w:r>
      <w:r>
        <w:t>Define this term in this section here, after the term, not it the next sentence</w:t>
      </w:r>
    </w:p>
  </w:comment>
  <w:comment w:id="145" w:author="Author" w:initials="A">
    <w:p w14:paraId="5B286DC6" w14:textId="77777777" w:rsidR="004B3E60" w:rsidRDefault="004B3E60">
      <w:pPr>
        <w:pStyle w:val="CommentText"/>
      </w:pPr>
      <w:r>
        <w:rPr>
          <w:rStyle w:val="CommentReference"/>
        </w:rPr>
        <w:annotationRef/>
      </w:r>
      <w:r>
        <w:rPr>
          <w:noProof/>
        </w:rPr>
        <w:t>Noted and rectified</w:t>
      </w:r>
    </w:p>
  </w:comment>
  <w:comment w:id="146" w:author="Author" w:initials="A">
    <w:p w14:paraId="39081E9F" w14:textId="77777777" w:rsidR="004B3E60" w:rsidRDefault="004B3E60">
      <w:pPr>
        <w:pStyle w:val="CommentText"/>
      </w:pPr>
      <w:r>
        <w:rPr>
          <w:rStyle w:val="CommentReference"/>
        </w:rPr>
        <w:annotationRef/>
      </w:r>
      <w:r>
        <w:t>Define this here in this session</w:t>
      </w:r>
    </w:p>
  </w:comment>
  <w:comment w:id="147" w:author="Author" w:initials="A">
    <w:p w14:paraId="078B7D80" w14:textId="77777777" w:rsidR="004B3E60" w:rsidRDefault="004B3E60">
      <w:pPr>
        <w:pStyle w:val="CommentText"/>
      </w:pPr>
      <w:r>
        <w:rPr>
          <w:rStyle w:val="CommentReference"/>
        </w:rPr>
        <w:annotationRef/>
      </w:r>
      <w:r>
        <w:rPr>
          <w:noProof/>
        </w:rPr>
        <w:t>Noted and rectified</w:t>
      </w:r>
    </w:p>
  </w:comment>
  <w:comment w:id="142" w:author="Author" w:initials="A">
    <w:p w14:paraId="0D5A52C6" w14:textId="77777777" w:rsidR="004B3E60" w:rsidRDefault="004B3E60">
      <w:pPr>
        <w:pStyle w:val="CommentText"/>
      </w:pPr>
      <w:r>
        <w:rPr>
          <w:rStyle w:val="CommentReference"/>
        </w:rPr>
        <w:annotationRef/>
      </w:r>
      <w:r>
        <w:t>And? How these matters to your study? How are you going to use it?</w:t>
      </w:r>
    </w:p>
  </w:comment>
  <w:comment w:id="143" w:author="Author" w:initials="A">
    <w:p w14:paraId="5D261D0A" w14:textId="77777777" w:rsidR="004B3E60" w:rsidRDefault="004B3E60">
      <w:pPr>
        <w:pStyle w:val="CommentText"/>
      </w:pPr>
      <w:r>
        <w:rPr>
          <w:rStyle w:val="CommentReference"/>
        </w:rPr>
        <w:annotationRef/>
      </w:r>
      <w:r>
        <w:rPr>
          <w:noProof/>
        </w:rPr>
        <w:t>Noted and amended. Added as the last sentence in this paragraph</w:t>
      </w:r>
    </w:p>
  </w:comment>
  <w:comment w:id="150" w:author="Author" w:initials="A">
    <w:p w14:paraId="1A3501CB" w14:textId="77777777" w:rsidR="004B3E60" w:rsidRDefault="004B3E60">
      <w:pPr>
        <w:pStyle w:val="CommentText"/>
      </w:pPr>
      <w:r>
        <w:rPr>
          <w:rStyle w:val="CommentReference"/>
        </w:rPr>
        <w:annotationRef/>
      </w:r>
      <w:r>
        <w:t>Repeat</w:t>
      </w:r>
    </w:p>
  </w:comment>
  <w:comment w:id="151" w:author="Author" w:initials="A">
    <w:p w14:paraId="7E929791" w14:textId="77777777" w:rsidR="004B3E60" w:rsidDel="00C8154F" w:rsidRDefault="004B3E60">
      <w:pPr>
        <w:pStyle w:val="CommentText"/>
        <w:rPr>
          <w:del w:id="153" w:author="Author"/>
        </w:rPr>
      </w:pPr>
      <w:r>
        <w:rPr>
          <w:rStyle w:val="CommentReference"/>
        </w:rPr>
        <w:annotationRef/>
      </w:r>
      <w:r>
        <w:rPr>
          <w:noProof/>
        </w:rPr>
        <w:t>Rectified and paraphrased</w:t>
      </w:r>
    </w:p>
  </w:comment>
  <w:comment w:id="154" w:author="Author" w:initials="A">
    <w:p w14:paraId="58CD992C" w14:textId="77777777" w:rsidR="004B3E60" w:rsidRDefault="004B3E60">
      <w:pPr>
        <w:pStyle w:val="CommentText"/>
      </w:pPr>
      <w:r>
        <w:rPr>
          <w:rStyle w:val="CommentReference"/>
        </w:rPr>
        <w:annotationRef/>
      </w:r>
      <w:r>
        <w:t>The aim is hold by the researcher; a technique has no aim. A technique provide results</w:t>
      </w:r>
    </w:p>
  </w:comment>
  <w:comment w:id="155" w:author="Author" w:initials="A">
    <w:p w14:paraId="627A24CB" w14:textId="77777777" w:rsidR="004B3E60" w:rsidRDefault="004B3E60">
      <w:pPr>
        <w:pStyle w:val="CommentText"/>
      </w:pPr>
      <w:r>
        <w:rPr>
          <w:rStyle w:val="CommentReference"/>
        </w:rPr>
        <w:annotationRef/>
      </w:r>
      <w:r>
        <w:rPr>
          <w:noProof/>
        </w:rPr>
        <w:t>Noted and corrected.</w:t>
      </w:r>
    </w:p>
  </w:comment>
  <w:comment w:id="156" w:author="Author" w:initials="A">
    <w:p w14:paraId="02E26A99" w14:textId="77777777" w:rsidR="004B3E60" w:rsidRDefault="004B3E60">
      <w:pPr>
        <w:pStyle w:val="CommentText"/>
      </w:pPr>
      <w:r>
        <w:rPr>
          <w:rStyle w:val="CommentReference"/>
        </w:rPr>
        <w:annotationRef/>
      </w:r>
      <w:r>
        <w:t>Transcriptomics could also do that. Explain better</w:t>
      </w:r>
    </w:p>
  </w:comment>
  <w:comment w:id="157" w:author="Author" w:initials="A">
    <w:p w14:paraId="432023CF" w14:textId="77777777" w:rsidR="004B3E60" w:rsidRDefault="004B3E60">
      <w:pPr>
        <w:pStyle w:val="CommentText"/>
      </w:pPr>
      <w:r>
        <w:rPr>
          <w:rStyle w:val="CommentReference"/>
        </w:rPr>
        <w:annotationRef/>
      </w:r>
      <w:r>
        <w:rPr>
          <w:noProof/>
        </w:rPr>
        <w:t>Noted and rectified. I think by merging this with the previous statement creates more clarity.</w:t>
      </w:r>
    </w:p>
  </w:comment>
  <w:comment w:id="158" w:author="Author" w:initials="A">
    <w:p w14:paraId="430A86D5" w14:textId="77777777" w:rsidR="004B3E60" w:rsidRDefault="004B3E60">
      <w:pPr>
        <w:pStyle w:val="CommentText"/>
      </w:pPr>
      <w:r>
        <w:rPr>
          <w:rStyle w:val="CommentReference"/>
        </w:rPr>
        <w:annotationRef/>
      </w:r>
      <w:r>
        <w:t>You identify when the technique gives you the data. I will structure here a paragraph about 16S advantages and limitations, shotgun advantages and limitations, transcriptomics advantages and limitations</w:t>
      </w:r>
    </w:p>
  </w:comment>
  <w:comment w:id="159" w:author="Author" w:initials="A">
    <w:p w14:paraId="05E36091" w14:textId="77777777" w:rsidR="004B3E60" w:rsidRDefault="004B3E60">
      <w:pPr>
        <w:pStyle w:val="CommentText"/>
      </w:pPr>
      <w:r>
        <w:rPr>
          <w:rStyle w:val="CommentReference"/>
        </w:rPr>
        <w:annotationRef/>
      </w:r>
      <w:r>
        <w:rPr>
          <w:noProof/>
        </w:rPr>
        <w:t>This is well noted, thanks. I have tried to modify the section to the 'technique aiding in identification'.</w:t>
      </w:r>
    </w:p>
  </w:comment>
  <w:comment w:id="160" w:author="Author" w:initials="A">
    <w:p w14:paraId="7EFC3D37" w14:textId="77777777" w:rsidR="004B3E60" w:rsidRDefault="004B3E60">
      <w:pPr>
        <w:pStyle w:val="CommentText"/>
      </w:pPr>
      <w:r>
        <w:rPr>
          <w:rStyle w:val="CommentReference"/>
        </w:rPr>
        <w:annotationRef/>
      </w:r>
      <w:r>
        <w:t>Is not only about resolution, is about the fact it sequences everything</w:t>
      </w:r>
    </w:p>
  </w:comment>
  <w:comment w:id="161" w:author="Author" w:initials="A">
    <w:p w14:paraId="2DC55D12" w14:textId="77777777" w:rsidR="004B3E60" w:rsidRDefault="004B3E60">
      <w:pPr>
        <w:pStyle w:val="CommentText"/>
      </w:pPr>
      <w:r>
        <w:rPr>
          <w:rStyle w:val="CommentReference"/>
        </w:rPr>
        <w:annotationRef/>
      </w:r>
      <w:r>
        <w:rPr>
          <w:noProof/>
        </w:rPr>
        <w:t>I have switched it such that sequencing the whole genetic material comes first, then better resolution comes second.</w:t>
      </w:r>
    </w:p>
  </w:comment>
  <w:comment w:id="162" w:author="Author" w:initials="A">
    <w:p w14:paraId="07903935" w14:textId="77777777" w:rsidR="004B3E60" w:rsidRDefault="004B3E60">
      <w:pPr>
        <w:pStyle w:val="CommentText"/>
      </w:pPr>
      <w:r>
        <w:rPr>
          <w:rStyle w:val="CommentReference"/>
        </w:rPr>
        <w:annotationRef/>
      </w:r>
      <w:r>
        <w:t>What do you mean?</w:t>
      </w:r>
    </w:p>
  </w:comment>
  <w:comment w:id="163" w:author="Author" w:initials="A">
    <w:p w14:paraId="42EF6C89" w14:textId="77777777" w:rsidR="004B3E60" w:rsidRDefault="004B3E60">
      <w:pPr>
        <w:pStyle w:val="CommentText"/>
      </w:pPr>
      <w:r>
        <w:rPr>
          <w:rStyle w:val="CommentReference"/>
        </w:rPr>
        <w:annotationRef/>
      </w:r>
      <w:r>
        <w:rPr>
          <w:noProof/>
        </w:rPr>
        <w:t>I have paraphrased and explained further</w:t>
      </w:r>
    </w:p>
  </w:comment>
  <w:comment w:id="164" w:author="Author" w:initials="A">
    <w:p w14:paraId="7623AC24" w14:textId="77777777" w:rsidR="004B3E60" w:rsidRDefault="004B3E60">
      <w:pPr>
        <w:pStyle w:val="CommentText"/>
      </w:pPr>
      <w:r>
        <w:rPr>
          <w:rStyle w:val="CommentReference"/>
        </w:rPr>
        <w:annotationRef/>
      </w:r>
      <w:r>
        <w:t>Why?</w:t>
      </w:r>
    </w:p>
  </w:comment>
  <w:comment w:id="165" w:author="Author" w:initials="A">
    <w:p w14:paraId="518FE241" w14:textId="77777777" w:rsidR="004B3E60" w:rsidRDefault="004B3E60">
      <w:pPr>
        <w:pStyle w:val="CommentText"/>
      </w:pPr>
      <w:r>
        <w:rPr>
          <w:rStyle w:val="CommentReference"/>
        </w:rPr>
        <w:annotationRef/>
      </w:r>
      <w:r>
        <w:rPr>
          <w:noProof/>
        </w:rPr>
        <w:t>Explained.</w:t>
      </w:r>
    </w:p>
  </w:comment>
  <w:comment w:id="166" w:author="Author" w:initials="A">
    <w:p w14:paraId="17E7B726" w14:textId="77777777" w:rsidR="004B3E60" w:rsidRDefault="004B3E60">
      <w:pPr>
        <w:pStyle w:val="CommentText"/>
      </w:pPr>
      <w:r>
        <w:rPr>
          <w:rStyle w:val="CommentReference"/>
        </w:rPr>
        <w:annotationRef/>
      </w:r>
      <w:r>
        <w:t>Why?</w:t>
      </w:r>
    </w:p>
  </w:comment>
  <w:comment w:id="167" w:author="Author" w:initials="A">
    <w:p w14:paraId="2F69F6FC" w14:textId="77777777" w:rsidR="004B3E60" w:rsidRDefault="004B3E60">
      <w:pPr>
        <w:pStyle w:val="CommentText"/>
      </w:pPr>
      <w:r>
        <w:rPr>
          <w:rStyle w:val="CommentReference"/>
        </w:rPr>
        <w:annotationRef/>
      </w:r>
      <w:r>
        <w:rPr>
          <w:noProof/>
        </w:rPr>
        <w:t>Explained further</w:t>
      </w:r>
    </w:p>
  </w:comment>
  <w:comment w:id="169" w:author="Author" w:initials="A">
    <w:p w14:paraId="044B1726" w14:textId="00BC5E83" w:rsidR="004B3E60" w:rsidRDefault="004B3E60">
      <w:pPr>
        <w:pStyle w:val="CommentText"/>
      </w:pPr>
      <w:r>
        <w:rPr>
          <w:rStyle w:val="CommentReference"/>
        </w:rPr>
        <w:annotationRef/>
      </w:r>
      <w:r>
        <w:t xml:space="preserve">Expand on first use, and always avoid starting sentence with an abbreviation. </w:t>
      </w:r>
    </w:p>
  </w:comment>
  <w:comment w:id="170" w:author="Author" w:initials="A">
    <w:p w14:paraId="1DA81F8F" w14:textId="03DEB439" w:rsidR="004B3E60" w:rsidRDefault="004B3E60">
      <w:pPr>
        <w:pStyle w:val="CommentText"/>
      </w:pPr>
      <w:r>
        <w:rPr>
          <w:rStyle w:val="CommentReference"/>
        </w:rPr>
        <w:annotationRef/>
      </w:r>
      <w:r>
        <w:t>Noted and corrected</w:t>
      </w:r>
    </w:p>
  </w:comment>
  <w:comment w:id="172" w:author="Author" w:initials="A">
    <w:p w14:paraId="0F34F4A5" w14:textId="77777777" w:rsidR="004B3E60" w:rsidRDefault="004B3E60">
      <w:pPr>
        <w:pStyle w:val="CommentText"/>
      </w:pPr>
      <w:r>
        <w:rPr>
          <w:rStyle w:val="CommentReference"/>
        </w:rPr>
        <w:annotationRef/>
      </w:r>
      <w:r>
        <w:t>I will led Caleb check this part</w:t>
      </w:r>
    </w:p>
  </w:comment>
  <w:comment w:id="173" w:author="Author" w:initials="A">
    <w:p w14:paraId="36B39B0C" w14:textId="66F03AD2" w:rsidR="004B3E60" w:rsidRDefault="004B3E60">
      <w:pPr>
        <w:pStyle w:val="CommentText"/>
      </w:pPr>
      <w:r>
        <w:rPr>
          <w:rStyle w:val="CommentReference"/>
        </w:rPr>
        <w:annotationRef/>
      </w:r>
      <w:r>
        <w:t>Doesn’t add much value. Most comouters with specs mentioned would run MiKnow</w:t>
      </w:r>
    </w:p>
  </w:comment>
  <w:comment w:id="174" w:author="Author" w:initials="A">
    <w:p w14:paraId="2E17875F" w14:textId="2D1505D7" w:rsidR="004B3E60" w:rsidRDefault="004B3E60">
      <w:pPr>
        <w:pStyle w:val="CommentText"/>
      </w:pPr>
      <w:r>
        <w:rPr>
          <w:rStyle w:val="CommentReference"/>
        </w:rPr>
        <w:annotationRef/>
      </w:r>
      <w:r>
        <w:t>Noted and paraphrased</w:t>
      </w:r>
    </w:p>
  </w:comment>
  <w:comment w:id="175" w:author="Author" w:initials="A">
    <w:p w14:paraId="78B8FD95" w14:textId="2645F057" w:rsidR="004B3E60" w:rsidRDefault="004B3E60">
      <w:pPr>
        <w:pStyle w:val="CommentText"/>
      </w:pPr>
      <w:r>
        <w:rPr>
          <w:rStyle w:val="CommentReference"/>
        </w:rPr>
        <w:annotationRef/>
      </w:r>
      <w:r>
        <w:t>Perform better in which way? Since you also highlight high error rates, which seems contradicting?</w:t>
      </w:r>
    </w:p>
  </w:comment>
  <w:comment w:id="176" w:author="Author" w:initials="A">
    <w:p w14:paraId="41F27A57" w14:textId="58C0CE22" w:rsidR="004B3E60" w:rsidRDefault="004B3E60">
      <w:pPr>
        <w:pStyle w:val="CommentText"/>
      </w:pPr>
      <w:r>
        <w:rPr>
          <w:rStyle w:val="CommentReference"/>
        </w:rPr>
        <w:annotationRef/>
      </w:r>
      <w:r>
        <w:t>Noted and better explained.</w:t>
      </w:r>
    </w:p>
  </w:comment>
  <w:comment w:id="177" w:author="Author" w:initials="A">
    <w:p w14:paraId="75219294" w14:textId="14011BB1" w:rsidR="004B3E60" w:rsidRDefault="004B3E60">
      <w:pPr>
        <w:pStyle w:val="CommentText"/>
      </w:pPr>
      <w:r>
        <w:rPr>
          <w:rStyle w:val="CommentReference"/>
        </w:rPr>
        <w:annotationRef/>
      </w:r>
      <w:r>
        <w:t xml:space="preserve">But better for structural variants </w:t>
      </w:r>
    </w:p>
  </w:comment>
  <w:comment w:id="178" w:author="Author" w:initials="A">
    <w:p w14:paraId="4D466052" w14:textId="41E2B8A6" w:rsidR="004B3E60" w:rsidRDefault="004B3E60">
      <w:pPr>
        <w:pStyle w:val="CommentText"/>
      </w:pPr>
      <w:r>
        <w:rPr>
          <w:rStyle w:val="CommentReference"/>
        </w:rPr>
        <w:annotationRef/>
      </w:r>
      <w:r>
        <w:t>Added</w:t>
      </w:r>
    </w:p>
  </w:comment>
  <w:comment w:id="180" w:author="Author" w:initials="A">
    <w:p w14:paraId="0CE05C32" w14:textId="71DFFA82" w:rsidR="004B3E60" w:rsidRDefault="004B3E60">
      <w:pPr>
        <w:pStyle w:val="CommentText"/>
      </w:pPr>
      <w:r>
        <w:rPr>
          <w:rStyle w:val="CommentReference"/>
        </w:rPr>
        <w:annotationRef/>
      </w:r>
      <w:r>
        <w:t>Add citations</w:t>
      </w:r>
    </w:p>
  </w:comment>
  <w:comment w:id="181" w:author="Author" w:initials="A">
    <w:p w14:paraId="2F52BDEF" w14:textId="6F02E4C0" w:rsidR="004B3E60" w:rsidRDefault="004B3E60">
      <w:pPr>
        <w:pStyle w:val="CommentText"/>
      </w:pPr>
      <w:r>
        <w:rPr>
          <w:rStyle w:val="CommentReference"/>
        </w:rPr>
        <w:annotationRef/>
      </w:r>
      <w:r>
        <w:t>Included in the next statement</w:t>
      </w:r>
    </w:p>
  </w:comment>
  <w:comment w:id="184" w:author="Author" w:initials="A">
    <w:p w14:paraId="74AC3298" w14:textId="649ED8AB" w:rsidR="004B3E60" w:rsidRDefault="004B3E60">
      <w:pPr>
        <w:pStyle w:val="CommentText"/>
      </w:pPr>
      <w:r>
        <w:rPr>
          <w:rStyle w:val="CommentReference"/>
        </w:rPr>
        <w:annotationRef/>
      </w:r>
      <w:r>
        <w:t>Which approach did you use? Did you compare a few of these?</w:t>
      </w:r>
    </w:p>
  </w:comment>
  <w:comment w:id="185" w:author="Author" w:initials="A">
    <w:p w14:paraId="4454026D" w14:textId="41FF905B" w:rsidR="004B3E60" w:rsidRDefault="004B3E60">
      <w:pPr>
        <w:pStyle w:val="CommentText"/>
      </w:pPr>
      <w:r>
        <w:rPr>
          <w:rStyle w:val="CommentReference"/>
        </w:rPr>
        <w:annotationRef/>
      </w:r>
      <w:r>
        <w:t>I tried out 3 tools but only succeeded in 1, the one I documented.</w:t>
      </w:r>
    </w:p>
  </w:comment>
  <w:comment w:id="186" w:author="Author" w:initials="A">
    <w:p w14:paraId="5A6BC03F" w14:textId="32944495" w:rsidR="004B3E60" w:rsidRDefault="004B3E60">
      <w:pPr>
        <w:pStyle w:val="CommentText"/>
      </w:pPr>
      <w:r>
        <w:rPr>
          <w:rStyle w:val="CommentReference"/>
        </w:rPr>
        <w:annotationRef/>
      </w:r>
      <w:r>
        <w:t>Cite the software as you mention them. Which others?</w:t>
      </w:r>
    </w:p>
  </w:comment>
  <w:comment w:id="187" w:author="Author" w:initials="A">
    <w:p w14:paraId="5FEEECFB" w14:textId="4E946156" w:rsidR="004B3E60" w:rsidRDefault="004B3E60">
      <w:pPr>
        <w:pStyle w:val="CommentText"/>
      </w:pPr>
      <w:r>
        <w:rPr>
          <w:rStyle w:val="CommentReference"/>
        </w:rPr>
        <w:annotationRef/>
      </w:r>
      <w:r>
        <w:t>Noted and rectified.</w:t>
      </w:r>
    </w:p>
  </w:comment>
  <w:comment w:id="190" w:author="Author" w:initials="A">
    <w:p w14:paraId="7D98C38C" w14:textId="5EAE86EE" w:rsidR="004B3E60" w:rsidRDefault="004B3E60">
      <w:pPr>
        <w:pStyle w:val="CommentText"/>
      </w:pPr>
      <w:r>
        <w:rPr>
          <w:rStyle w:val="CommentReference"/>
        </w:rPr>
        <w:annotationRef/>
      </w:r>
      <w:r>
        <w:t xml:space="preserve">How does the differential expression differ between long and short reads? Provide little theory, then spend more time reviewing the gene expression analysis as applied to metatranscriptomincs. </w:t>
      </w:r>
    </w:p>
  </w:comment>
  <w:comment w:id="191" w:author="Author" w:initials="A">
    <w:p w14:paraId="30CFDD3B" w14:textId="41A683D0" w:rsidR="004B3E60" w:rsidRDefault="004B3E60">
      <w:pPr>
        <w:pStyle w:val="CommentText"/>
      </w:pPr>
      <w:r>
        <w:rPr>
          <w:rStyle w:val="CommentReference"/>
        </w:rPr>
        <w:annotationRef/>
      </w:r>
      <w:r>
        <w:t>Noted and corrected. I have removed the precision recall segment and replaced it with a new paragraph on gene expression in the context of metatranscriptomics.</w:t>
      </w:r>
    </w:p>
  </w:comment>
  <w:comment w:id="203" w:author="Author" w:initials="A">
    <w:p w14:paraId="4EEE3C08" w14:textId="5055FD4B" w:rsidR="004B3E60" w:rsidRDefault="004B3E60">
      <w:pPr>
        <w:pStyle w:val="CommentText"/>
      </w:pPr>
      <w:r>
        <w:rPr>
          <w:rStyle w:val="CommentReference"/>
        </w:rPr>
        <w:annotationRef/>
      </w:r>
      <w:r>
        <w:t>This is not analysis. How did you analyse that data collected?</w:t>
      </w:r>
    </w:p>
  </w:comment>
  <w:comment w:id="204" w:author="Author" w:initials="A">
    <w:p w14:paraId="184ED06D" w14:textId="159A357F" w:rsidR="004B3E60" w:rsidRDefault="004B3E60">
      <w:pPr>
        <w:pStyle w:val="CommentText"/>
      </w:pPr>
      <w:r>
        <w:rPr>
          <w:rStyle w:val="CommentReference"/>
        </w:rPr>
        <w:annotationRef/>
      </w:r>
      <w:r>
        <w:t>Noted and corrected</w:t>
      </w:r>
    </w:p>
  </w:comment>
  <w:comment w:id="215" w:author="Author" w:initials="A">
    <w:p w14:paraId="777D31DC" w14:textId="3D6DA07D" w:rsidR="004B3E60" w:rsidRDefault="004B3E60">
      <w:pPr>
        <w:pStyle w:val="CommentText"/>
      </w:pPr>
      <w:r>
        <w:rPr>
          <w:rStyle w:val="CommentReference"/>
        </w:rPr>
        <w:annotationRef/>
      </w:r>
      <w:r>
        <w:t xml:space="preserve">I think it is best if you reference the scripts that contain these commands and provide a GiTHub repo to your pipeline for brevity and quick testing or review. </w:t>
      </w:r>
    </w:p>
  </w:comment>
  <w:comment w:id="217" w:author="Author" w:initials="A">
    <w:p w14:paraId="03E63EDB" w14:textId="77777777" w:rsidR="004B3E60" w:rsidRDefault="004B3E60" w:rsidP="005B50F5">
      <w:pPr>
        <w:pStyle w:val="CommentText"/>
      </w:pPr>
      <w:r>
        <w:rPr>
          <w:rStyle w:val="CommentReference"/>
        </w:rPr>
        <w:annotationRef/>
      </w:r>
      <w:r>
        <w:t xml:space="preserve">You are writing this section like a tutorial. Comress them into what your did, no need to specify the specific options, unless  it is something out of the norm, or a specifc pipeline you developed. </w:t>
      </w:r>
    </w:p>
  </w:comment>
  <w:comment w:id="218" w:author="Author" w:initials="A">
    <w:p w14:paraId="576E962F" w14:textId="01BA5A32" w:rsidR="004B3E60" w:rsidRDefault="004B3E60">
      <w:pPr>
        <w:pStyle w:val="CommentText"/>
      </w:pPr>
      <w:r>
        <w:rPr>
          <w:rStyle w:val="CommentReference"/>
        </w:rPr>
        <w:annotationRef/>
      </w:r>
      <w:r>
        <w:t>Noted and rectified</w:t>
      </w:r>
    </w:p>
  </w:comment>
  <w:comment w:id="226" w:author="Author" w:initials="A">
    <w:p w14:paraId="4CC5AB75" w14:textId="59B93B42" w:rsidR="004B3E60" w:rsidRDefault="004B3E60">
      <w:pPr>
        <w:pStyle w:val="CommentText"/>
      </w:pPr>
      <w:r>
        <w:rPr>
          <w:rStyle w:val="CommentReference"/>
        </w:rPr>
        <w:annotationRef/>
      </w:r>
      <w:r>
        <w:t>Go beyond pointing us to the tables and the figures. Describe the results. Tell a story, let each section flow from the previous, let them support each other….We started with this, and we found b, which necessitated the next step, which gave us these results and that prompted our decision….</w:t>
      </w:r>
    </w:p>
  </w:comment>
  <w:comment w:id="227" w:author="Author" w:initials="A">
    <w:p w14:paraId="4DDDFE92" w14:textId="183457F5" w:rsidR="004B3E60" w:rsidRDefault="004B3E60">
      <w:pPr>
        <w:pStyle w:val="CommentText"/>
      </w:pPr>
      <w:r>
        <w:rPr>
          <w:rStyle w:val="CommentReference"/>
        </w:rPr>
        <w:annotationRef/>
      </w:r>
      <w:r>
        <w:t>Noted and rectified</w:t>
      </w:r>
    </w:p>
  </w:comment>
  <w:comment w:id="236" w:author="Author" w:initials="A">
    <w:p w14:paraId="5D898BCF" w14:textId="120D4B6B" w:rsidR="004B3E60" w:rsidRDefault="004B3E60">
      <w:pPr>
        <w:pStyle w:val="CommentText"/>
      </w:pPr>
      <w:r>
        <w:rPr>
          <w:rStyle w:val="CommentReference"/>
        </w:rPr>
        <w:annotationRef/>
      </w:r>
      <w:r>
        <w:t>Use the figure number, it could be in a new page</w:t>
      </w:r>
    </w:p>
  </w:comment>
  <w:comment w:id="237" w:author="Author" w:initials="A">
    <w:p w14:paraId="666F8D1A" w14:textId="2E7F7FB5" w:rsidR="004B3E60" w:rsidRDefault="004B3E60">
      <w:pPr>
        <w:pStyle w:val="CommentText"/>
      </w:pPr>
      <w:r>
        <w:rPr>
          <w:rStyle w:val="CommentReference"/>
        </w:rPr>
        <w:annotationRef/>
      </w:r>
      <w:r>
        <w:t>Noted and rectified.</w:t>
      </w:r>
    </w:p>
  </w:comment>
  <w:comment w:id="245" w:author="Author" w:initials="A">
    <w:p w14:paraId="7D9A2246" w14:textId="77777777" w:rsidR="004B3E60" w:rsidRDefault="004B3E60">
      <w:pPr>
        <w:pStyle w:val="CommentText"/>
      </w:pPr>
      <w:r>
        <w:rPr>
          <w:rStyle w:val="CommentReference"/>
        </w:rPr>
        <w:annotationRef/>
      </w:r>
      <w:r>
        <w:t>I will maybe include the table frames for easy delimitation</w:t>
      </w:r>
    </w:p>
  </w:comment>
  <w:comment w:id="246" w:author="Author" w:initials="A">
    <w:p w14:paraId="1D21CA72" w14:textId="77777777" w:rsidR="004B3E60" w:rsidRDefault="004B3E60">
      <w:pPr>
        <w:pStyle w:val="CommentText"/>
      </w:pPr>
      <w:r>
        <w:rPr>
          <w:rStyle w:val="CommentReference"/>
        </w:rPr>
        <w:annotationRef/>
      </w:r>
      <w:r>
        <w:rPr>
          <w:noProof/>
        </w:rPr>
        <w:t>Noted and rectified</w:t>
      </w:r>
    </w:p>
  </w:comment>
  <w:comment w:id="251" w:author="Author" w:initials="A">
    <w:p w14:paraId="3C80A686" w14:textId="2855DD63" w:rsidR="004B3E60" w:rsidRDefault="004B3E60">
      <w:pPr>
        <w:pStyle w:val="CommentText"/>
      </w:pPr>
      <w:r>
        <w:rPr>
          <w:rStyle w:val="CommentReference"/>
        </w:rPr>
        <w:annotationRef/>
      </w:r>
      <w:r>
        <w:t>Check formatting of the figues</w:t>
      </w:r>
    </w:p>
  </w:comment>
  <w:comment w:id="254" w:author="Author" w:initials="A">
    <w:p w14:paraId="6DE785ED" w14:textId="1BF6DC47" w:rsidR="004B3E60" w:rsidRDefault="004B3E60">
      <w:pPr>
        <w:pStyle w:val="CommentText"/>
      </w:pPr>
      <w:r>
        <w:rPr>
          <w:rStyle w:val="CommentReference"/>
        </w:rPr>
        <w:annotationRef/>
      </w:r>
      <w:r>
        <w:t>This is what you did. What did you find?</w:t>
      </w:r>
    </w:p>
  </w:comment>
  <w:comment w:id="255" w:author="Author" w:initials="A">
    <w:p w14:paraId="30316BFD" w14:textId="77351B63" w:rsidR="004B3E60" w:rsidRDefault="004B3E60">
      <w:pPr>
        <w:pStyle w:val="CommentText"/>
      </w:pPr>
      <w:r>
        <w:rPr>
          <w:rStyle w:val="CommentReference"/>
        </w:rPr>
        <w:annotationRef/>
      </w:r>
      <w:r>
        <w:t>Noted and referenced to the relevant results</w:t>
      </w:r>
    </w:p>
  </w:comment>
  <w:comment w:id="259" w:author="Author" w:initials="A">
    <w:p w14:paraId="4C690F63" w14:textId="77777777" w:rsidR="004B3E60" w:rsidRDefault="004B3E60" w:rsidP="00F17A3E">
      <w:pPr>
        <w:pStyle w:val="CommentText"/>
      </w:pPr>
      <w:r>
        <w:rPr>
          <w:rStyle w:val="CommentReference"/>
        </w:rPr>
        <w:annotationRef/>
      </w:r>
      <w:r>
        <w:t>are there results?</w:t>
      </w:r>
    </w:p>
  </w:comment>
  <w:comment w:id="260" w:author="Author" w:initials="A">
    <w:p w14:paraId="3DB5E440" w14:textId="62B56B05" w:rsidR="004B3E60" w:rsidRDefault="004B3E60">
      <w:pPr>
        <w:pStyle w:val="CommentText"/>
      </w:pPr>
      <w:r>
        <w:rPr>
          <w:rStyle w:val="CommentReference"/>
        </w:rPr>
        <w:annotationRef/>
      </w:r>
      <w:r>
        <w:t>Merged the two sections clustering and correction for coherence.</w:t>
      </w:r>
    </w:p>
  </w:comment>
  <w:comment w:id="261" w:author="Author" w:initials="A">
    <w:p w14:paraId="42D7D4DF" w14:textId="6EEEEDCD" w:rsidR="004B3E60" w:rsidRDefault="004B3E60">
      <w:pPr>
        <w:pStyle w:val="CommentText"/>
      </w:pPr>
      <w:r>
        <w:rPr>
          <w:rStyle w:val="CommentReference"/>
        </w:rPr>
        <w:annotationRef/>
      </w:r>
      <w:r>
        <w:t>Capture results not what you did. Answer, what did we find…</w:t>
      </w:r>
    </w:p>
  </w:comment>
  <w:comment w:id="262" w:author="Author" w:initials="A">
    <w:p w14:paraId="119FAD34" w14:textId="2394DAAC" w:rsidR="004B3E60" w:rsidRDefault="004B3E60">
      <w:pPr>
        <w:pStyle w:val="CommentText"/>
      </w:pPr>
      <w:r>
        <w:rPr>
          <w:rStyle w:val="CommentReference"/>
        </w:rPr>
        <w:annotationRef/>
      </w:r>
      <w:r>
        <w:t>Noted and corrected.</w:t>
      </w:r>
    </w:p>
  </w:comment>
  <w:comment w:id="266" w:author="Author" w:initials="A">
    <w:p w14:paraId="15432EE0" w14:textId="04AF3859" w:rsidR="004B3E60" w:rsidRDefault="004B3E60">
      <w:pPr>
        <w:pStyle w:val="CommentText"/>
      </w:pPr>
      <w:r>
        <w:rPr>
          <w:rStyle w:val="CommentReference"/>
        </w:rPr>
        <w:annotationRef/>
      </w:r>
      <w:r>
        <w:t>Methos. Only say what you found</w:t>
      </w:r>
    </w:p>
  </w:comment>
  <w:comment w:id="267" w:author="Author" w:initials="A">
    <w:p w14:paraId="432D162E" w14:textId="323811C8" w:rsidR="004B3E60" w:rsidRDefault="004B3E60">
      <w:pPr>
        <w:pStyle w:val="CommentText"/>
      </w:pPr>
      <w:r>
        <w:rPr>
          <w:rStyle w:val="CommentReference"/>
        </w:rPr>
        <w:annotationRef/>
      </w:r>
      <w:r>
        <w:t>Noted and rectified</w:t>
      </w:r>
    </w:p>
  </w:comment>
  <w:comment w:id="269" w:author="Author" w:initials="A">
    <w:p w14:paraId="091EA1C5" w14:textId="77777777" w:rsidR="004B3E60" w:rsidRDefault="004B3E60" w:rsidP="00266E8A">
      <w:pPr>
        <w:pStyle w:val="CommentText"/>
      </w:pPr>
      <w:r>
        <w:rPr>
          <w:rStyle w:val="CommentReference"/>
        </w:rPr>
        <w:annotationRef/>
      </w:r>
      <w:r>
        <w:t xml:space="preserve">This should be in text. The caption should help us undertand the table or Figure..like where it was generated, what the colours mean, etc. </w:t>
      </w:r>
    </w:p>
  </w:comment>
  <w:comment w:id="270" w:author="Author" w:initials="A">
    <w:p w14:paraId="178088BC" w14:textId="28CAA0A4" w:rsidR="004B3E60" w:rsidRDefault="004B3E60">
      <w:pPr>
        <w:pStyle w:val="CommentText"/>
      </w:pPr>
      <w:r>
        <w:rPr>
          <w:rStyle w:val="CommentReference"/>
        </w:rPr>
        <w:annotationRef/>
      </w:r>
      <w:r>
        <w:t>Noted. The last section has been moved to a text paragraph.</w:t>
      </w:r>
    </w:p>
  </w:comment>
  <w:comment w:id="272" w:author="Author" w:initials="A">
    <w:p w14:paraId="1C16A801" w14:textId="77777777" w:rsidR="004B3E60" w:rsidRDefault="004B3E60" w:rsidP="00006F53">
      <w:pPr>
        <w:pStyle w:val="CommentText"/>
      </w:pPr>
      <w:r>
        <w:rPr>
          <w:rStyle w:val="CommentReference"/>
        </w:rPr>
        <w:annotationRef/>
      </w:r>
      <w:r>
        <w:t xml:space="preserve">Methods repeated. </w:t>
      </w:r>
    </w:p>
  </w:comment>
  <w:comment w:id="274" w:author="Author" w:initials="A">
    <w:p w14:paraId="3403BF09" w14:textId="77777777" w:rsidR="004B3E60" w:rsidRDefault="004B3E60" w:rsidP="00006F53">
      <w:pPr>
        <w:pStyle w:val="CommentText"/>
      </w:pPr>
      <w:r>
        <w:rPr>
          <w:rStyle w:val="CommentReference"/>
        </w:rPr>
        <w:annotationRef/>
      </w:r>
      <w:r>
        <w:t>Add to main text</w:t>
      </w:r>
    </w:p>
  </w:comment>
  <w:comment w:id="277" w:author="Author" w:initials="A">
    <w:p w14:paraId="34604A5C" w14:textId="77777777" w:rsidR="004B3E60" w:rsidRDefault="004B3E60">
      <w:pPr>
        <w:pStyle w:val="CommentText"/>
      </w:pPr>
      <w:r>
        <w:rPr>
          <w:rStyle w:val="CommentReference"/>
        </w:rPr>
        <w:annotationRef/>
      </w:r>
      <w:r>
        <w:t>These figures are great! I think they will be of great interest for the field</w:t>
      </w:r>
    </w:p>
  </w:comment>
  <w:comment w:id="278" w:author="Author" w:initials="A">
    <w:p w14:paraId="6D11882E" w14:textId="77777777" w:rsidR="004B3E60" w:rsidRDefault="004B3E60">
      <w:pPr>
        <w:pStyle w:val="CommentText"/>
      </w:pPr>
      <w:r>
        <w:rPr>
          <w:rStyle w:val="CommentReference"/>
        </w:rPr>
        <w:annotationRef/>
      </w:r>
      <w:r>
        <w:rPr>
          <w:noProof/>
        </w:rPr>
        <w:t>Thank you!</w:t>
      </w:r>
    </w:p>
  </w:comment>
  <w:comment w:id="280" w:author="Author" w:initials="A">
    <w:p w14:paraId="556CD696" w14:textId="77777777" w:rsidR="004B3E60" w:rsidRDefault="004B3E60" w:rsidP="00006F53">
      <w:pPr>
        <w:pStyle w:val="CommentText"/>
      </w:pPr>
      <w:r>
        <w:rPr>
          <w:rStyle w:val="CommentReference"/>
        </w:rPr>
        <w:annotationRef/>
      </w:r>
      <w:r>
        <w:t xml:space="preserve">What does 1,3,2 mean in the feed suffix? This is how you use the caption to explain suc. Why do we have space after CF4? </w:t>
      </w:r>
    </w:p>
  </w:comment>
  <w:comment w:id="281" w:author="Author" w:initials="A">
    <w:p w14:paraId="29A54549" w14:textId="31790C5B" w:rsidR="004B3E60" w:rsidRDefault="004B3E60">
      <w:pPr>
        <w:pStyle w:val="CommentText"/>
      </w:pPr>
      <w:r>
        <w:rPr>
          <w:rStyle w:val="CommentReference"/>
        </w:rPr>
        <w:annotationRef/>
      </w:r>
      <w:r>
        <w:t>Noted and clarified</w:t>
      </w:r>
    </w:p>
  </w:comment>
  <w:comment w:id="284" w:author="Author" w:initials="A">
    <w:p w14:paraId="65EDFB0A" w14:textId="58CBEA6D" w:rsidR="004B3E60" w:rsidRDefault="004B3E60">
      <w:pPr>
        <w:pStyle w:val="CommentText"/>
      </w:pPr>
      <w:r>
        <w:rPr>
          <w:rStyle w:val="CommentReference"/>
        </w:rPr>
        <w:annotationRef/>
      </w:r>
      <w:r>
        <w:t>Stop using location, use the number. Also, is this text or caption? Make them distinct</w:t>
      </w:r>
    </w:p>
  </w:comment>
  <w:comment w:id="285" w:author="Author" w:initials="A">
    <w:p w14:paraId="647FC2B7" w14:textId="6DBB0054" w:rsidR="004B3E60" w:rsidRDefault="004B3E60">
      <w:pPr>
        <w:pStyle w:val="CommentText"/>
      </w:pPr>
      <w:r>
        <w:rPr>
          <w:rStyle w:val="CommentReference"/>
        </w:rPr>
        <w:annotationRef/>
      </w:r>
      <w:r>
        <w:t>Noted and rectified</w:t>
      </w:r>
    </w:p>
  </w:comment>
  <w:comment w:id="289" w:author="Author" w:initials="A">
    <w:p w14:paraId="0AB3BD34" w14:textId="1A150D3E" w:rsidR="004B3E60" w:rsidRDefault="004B3E60">
      <w:pPr>
        <w:pStyle w:val="CommentText"/>
      </w:pPr>
      <w:r>
        <w:rPr>
          <w:rStyle w:val="CommentReference"/>
        </w:rPr>
        <w:annotationRef/>
      </w:r>
      <w:r>
        <w:t>Describe the results</w:t>
      </w:r>
    </w:p>
  </w:comment>
  <w:comment w:id="290" w:author="Author" w:initials="A">
    <w:p w14:paraId="2F0C2538" w14:textId="75943EA6" w:rsidR="004B3E60" w:rsidRDefault="004B3E60">
      <w:pPr>
        <w:pStyle w:val="CommentText"/>
      </w:pPr>
      <w:r>
        <w:rPr>
          <w:rStyle w:val="CommentReference"/>
        </w:rPr>
        <w:annotationRef/>
      </w:r>
      <w:r>
        <w:t>Noted and explained.</w:t>
      </w:r>
    </w:p>
  </w:comment>
  <w:comment w:id="296" w:author="Author" w:initials="A">
    <w:p w14:paraId="49C3B4B5" w14:textId="77777777" w:rsidR="004B3E60" w:rsidRDefault="004B3E60" w:rsidP="00006F53">
      <w:pPr>
        <w:pStyle w:val="CommentText"/>
      </w:pPr>
      <w:r>
        <w:rPr>
          <w:rStyle w:val="CommentReference"/>
        </w:rPr>
        <w:annotationRef/>
      </w:r>
      <w:r>
        <w:t>Do not just link the figures, you need to describe them</w:t>
      </w:r>
    </w:p>
  </w:comment>
  <w:comment w:id="297" w:author="Author" w:initials="A">
    <w:p w14:paraId="73F8684E" w14:textId="1D66DDA9" w:rsidR="004B3E60" w:rsidRDefault="004B3E60" w:rsidP="00006F53">
      <w:pPr>
        <w:pStyle w:val="CommentText"/>
      </w:pPr>
      <w:r>
        <w:rPr>
          <w:rStyle w:val="CommentReference"/>
        </w:rPr>
        <w:annotationRef/>
      </w:r>
      <w:r>
        <w:t>Noted and rectified.</w:t>
      </w:r>
    </w:p>
  </w:comment>
  <w:comment w:id="313" w:author="Author" w:initials="A">
    <w:p w14:paraId="25578287" w14:textId="7B48790B" w:rsidR="004B3E60" w:rsidRDefault="004B3E60">
      <w:pPr>
        <w:pStyle w:val="CommentText"/>
      </w:pPr>
      <w:r>
        <w:rPr>
          <w:rStyle w:val="CommentReference"/>
        </w:rPr>
        <w:annotationRef/>
      </w:r>
      <w:r>
        <w:t>I feel like you haven’t fully discussed your results with some sections here still providing methods and results. You need to link what you found with previous literature, what others have found, explain disparities, etc. I need to see many citations here.,.</w:t>
      </w:r>
    </w:p>
  </w:comment>
  <w:comment w:id="314" w:author="Author" w:initials="A">
    <w:p w14:paraId="0E598D93" w14:textId="040E5865" w:rsidR="0055771A" w:rsidRDefault="0055771A">
      <w:pPr>
        <w:pStyle w:val="CommentText"/>
      </w:pPr>
      <w:r>
        <w:rPr>
          <w:rStyle w:val="CommentReference"/>
        </w:rPr>
        <w:annotationRef/>
      </w:r>
      <w:r>
        <w:t>Noted and rectified</w:t>
      </w:r>
    </w:p>
    <w:p w14:paraId="3561C45A" w14:textId="262F4953" w:rsidR="0055771A" w:rsidRDefault="0055771A">
      <w:pPr>
        <w:pStyle w:val="CommentText"/>
      </w:pPr>
      <w:r>
        <w:t>I have tried to restructure the chapter while providing more supporting literature.</w:t>
      </w:r>
    </w:p>
  </w:comment>
  <w:comment w:id="315" w:author="Author" w:initials="A">
    <w:p w14:paraId="1934AE36" w14:textId="6A7A7891" w:rsidR="004B3E60" w:rsidRDefault="004B3E60">
      <w:pPr>
        <w:pStyle w:val="CommentText"/>
      </w:pPr>
      <w:r>
        <w:rPr>
          <w:rStyle w:val="CommentReference"/>
        </w:rPr>
        <w:annotationRef/>
      </w:r>
      <w:r>
        <w:t xml:space="preserve">This goes to results section. Remember the discussion section explains the results in the context of existing literature, while the results describe what you observed, what you found. </w:t>
      </w:r>
    </w:p>
  </w:comment>
  <w:comment w:id="316" w:author="Author" w:initials="A">
    <w:p w14:paraId="11301356" w14:textId="0272F619" w:rsidR="00F9195B" w:rsidRDefault="00F9195B">
      <w:pPr>
        <w:pStyle w:val="CommentText"/>
      </w:pPr>
      <w:r>
        <w:rPr>
          <w:rStyle w:val="CommentReference"/>
        </w:rPr>
        <w:annotationRef/>
      </w:r>
      <w:r>
        <w:t>Noted and paraphrased in the context of extant literature.</w:t>
      </w:r>
    </w:p>
  </w:comment>
  <w:comment w:id="317" w:author="Author" w:initials="A">
    <w:p w14:paraId="6A2B0579" w14:textId="1E3FA64A" w:rsidR="004B3E60" w:rsidRDefault="004B3E60">
      <w:pPr>
        <w:pStyle w:val="CommentText"/>
      </w:pPr>
      <w:r>
        <w:rPr>
          <w:rStyle w:val="CommentReference"/>
        </w:rPr>
        <w:annotationRef/>
      </w:r>
      <w:r>
        <w:t>Now you are discussing….keep going, can you link to literature? Has this been observed before?</w:t>
      </w:r>
    </w:p>
  </w:comment>
  <w:comment w:id="318" w:author="Author" w:initials="A">
    <w:p w14:paraId="3F1B91E1" w14:textId="7DEE3CBF" w:rsidR="00784CFB" w:rsidRDefault="00784CFB">
      <w:pPr>
        <w:pStyle w:val="CommentText"/>
      </w:pPr>
      <w:r>
        <w:rPr>
          <w:rStyle w:val="CommentReference"/>
        </w:rPr>
        <w:annotationRef/>
      </w:r>
      <w:r>
        <w:t>Noted and included</w:t>
      </w:r>
    </w:p>
  </w:comment>
  <w:comment w:id="319" w:author="Author" w:initials="A">
    <w:p w14:paraId="337ABBD4" w14:textId="77777777" w:rsidR="00202D7C" w:rsidRDefault="00202D7C" w:rsidP="00202D7C">
      <w:pPr>
        <w:pStyle w:val="CommentText"/>
      </w:pPr>
      <w:r>
        <w:rPr>
          <w:rStyle w:val="CommentReference"/>
        </w:rPr>
        <w:annotationRef/>
      </w:r>
      <w:r>
        <w:t>Talk about what what you found means</w:t>
      </w:r>
    </w:p>
  </w:comment>
  <w:comment w:id="320" w:author="Author" w:initials="A">
    <w:p w14:paraId="1860785E" w14:textId="2FAA3B85" w:rsidR="0055771A" w:rsidRDefault="0055771A">
      <w:pPr>
        <w:pStyle w:val="CommentText"/>
      </w:pPr>
      <w:r>
        <w:rPr>
          <w:rStyle w:val="CommentReference"/>
        </w:rPr>
        <w:annotationRef/>
      </w:r>
      <w:r>
        <w:t>Noted and explained after this introductory statement</w:t>
      </w:r>
    </w:p>
  </w:comment>
  <w:comment w:id="321" w:author="Author" w:initials="A">
    <w:p w14:paraId="068472CF" w14:textId="77777777" w:rsidR="00202D7C" w:rsidRDefault="00202D7C" w:rsidP="00202D7C">
      <w:pPr>
        <w:pStyle w:val="CommentText"/>
      </w:pPr>
      <w:r>
        <w:rPr>
          <w:rStyle w:val="CommentReference"/>
        </w:rPr>
        <w:annotationRef/>
      </w:r>
      <w:r>
        <w:t>Are you discussing results here? You seem to be repeating what is already covered in the lit review…</w:t>
      </w:r>
    </w:p>
  </w:comment>
  <w:comment w:id="322" w:author="Author" w:initials="A">
    <w:p w14:paraId="22352AEB" w14:textId="77777777" w:rsidR="00202D7C" w:rsidRDefault="00202D7C" w:rsidP="00202D7C">
      <w:pPr>
        <w:pStyle w:val="CommentText"/>
      </w:pPr>
      <w:r>
        <w:rPr>
          <w:rStyle w:val="CommentReference"/>
        </w:rPr>
        <w:annotationRef/>
      </w:r>
      <w:r>
        <w:t>Noted. I have restructured this segment to discuss what I found</w:t>
      </w:r>
    </w:p>
  </w:comment>
  <w:comment w:id="323" w:author="Author" w:initials="A">
    <w:p w14:paraId="6BE4EB30" w14:textId="77777777" w:rsidR="00904655" w:rsidRDefault="00904655" w:rsidP="00904655">
      <w:pPr>
        <w:pStyle w:val="CommentText"/>
      </w:pPr>
      <w:r>
        <w:rPr>
          <w:rStyle w:val="CommentReference"/>
        </w:rPr>
        <w:annotationRef/>
      </w:r>
      <w:r>
        <w:t>Results…</w:t>
      </w:r>
    </w:p>
  </w:comment>
  <w:comment w:id="324" w:author="Author" w:initials="A">
    <w:p w14:paraId="6E45BD9D" w14:textId="7E28F1DE" w:rsidR="00904655" w:rsidRDefault="00904655">
      <w:pPr>
        <w:pStyle w:val="CommentText"/>
      </w:pPr>
      <w:r>
        <w:rPr>
          <w:rStyle w:val="CommentReference"/>
        </w:rPr>
        <w:annotationRef/>
      </w:r>
      <w:r>
        <w:t>Noted and restructured</w:t>
      </w:r>
    </w:p>
  </w:comment>
  <w:comment w:id="325" w:author="Author" w:initials="A">
    <w:p w14:paraId="0147B863" w14:textId="77777777" w:rsidR="00644A1F" w:rsidRDefault="00644A1F" w:rsidP="00644A1F">
      <w:pPr>
        <w:pStyle w:val="CommentText"/>
      </w:pPr>
      <w:r>
        <w:rPr>
          <w:rStyle w:val="CommentReference"/>
        </w:rPr>
        <w:annotationRef/>
      </w:r>
      <w:r>
        <w:t xml:space="preserve">What are these based on? </w:t>
      </w:r>
    </w:p>
  </w:comment>
  <w:comment w:id="326" w:author="Author" w:initials="A">
    <w:p w14:paraId="01B89C86" w14:textId="6F60BAEB" w:rsidR="00644A1F" w:rsidRDefault="00644A1F">
      <w:pPr>
        <w:pStyle w:val="CommentText"/>
      </w:pPr>
      <w:r>
        <w:rPr>
          <w:rStyle w:val="CommentReference"/>
        </w:rPr>
        <w:annotationRef/>
      </w:r>
      <w:r>
        <w:t>Noted and literature added</w:t>
      </w:r>
    </w:p>
  </w:comment>
  <w:comment w:id="327" w:author="Author" w:initials="A">
    <w:p w14:paraId="5928ED3C" w14:textId="06D56CA7" w:rsidR="004B3E60" w:rsidRDefault="004B3E60">
      <w:pPr>
        <w:pStyle w:val="CommentText"/>
      </w:pPr>
      <w:r>
        <w:rPr>
          <w:rStyle w:val="CommentReference"/>
        </w:rPr>
        <w:annotationRef/>
      </w:r>
      <w:r>
        <w:t>combine</w:t>
      </w:r>
    </w:p>
  </w:comment>
  <w:comment w:id="328" w:author="Author" w:initials="A">
    <w:p w14:paraId="44E39FEA" w14:textId="518E2A23" w:rsidR="004B3E60" w:rsidRDefault="004B3E60">
      <w:pPr>
        <w:pStyle w:val="CommentText"/>
      </w:pPr>
      <w:r>
        <w:rPr>
          <w:rStyle w:val="CommentReference"/>
        </w:rPr>
        <w:annotationRef/>
      </w:r>
      <w:r>
        <w:t>Done</w:t>
      </w:r>
    </w:p>
  </w:comment>
  <w:comment w:id="330" w:author="Author" w:initials="A">
    <w:p w14:paraId="0357A2F5" w14:textId="77777777" w:rsidR="00202D7C" w:rsidRDefault="00202D7C" w:rsidP="00202D7C">
      <w:pPr>
        <w:pStyle w:val="CommentText"/>
      </w:pPr>
      <w:r>
        <w:rPr>
          <w:rStyle w:val="CommentReference"/>
        </w:rPr>
        <w:annotationRef/>
      </w:r>
      <w:r>
        <w:t>This is important but what you really what to tackle is what are the bacteria involved in the degradation of cellulose, not too much about which ones are conserved, otherwise a 16S would be better. Make sure you include these conclusions but keep your focus on what else could you bring with this study. For instance what varies in rich cellulose diets.</w:t>
      </w:r>
    </w:p>
  </w:comment>
  <w:comment w:id="331" w:author="Author" w:initials="A">
    <w:p w14:paraId="54134C1F" w14:textId="77777777" w:rsidR="00202D7C" w:rsidRDefault="00202D7C" w:rsidP="00202D7C">
      <w:pPr>
        <w:pStyle w:val="CommentText"/>
      </w:pPr>
      <w:r>
        <w:rPr>
          <w:rStyle w:val="CommentReference"/>
        </w:rPr>
        <w:annotationRef/>
      </w:r>
      <w:r>
        <w:t xml:space="preserve">Noted. I have made a few changes in that regard. </w:t>
      </w:r>
    </w:p>
  </w:comment>
  <w:comment w:id="329" w:author="Author" w:initials="A">
    <w:p w14:paraId="035C272B" w14:textId="77777777" w:rsidR="00202D7C" w:rsidRDefault="00202D7C" w:rsidP="00202D7C">
      <w:pPr>
        <w:pStyle w:val="CommentText"/>
      </w:pPr>
      <w:r>
        <w:rPr>
          <w:rStyle w:val="CommentReference"/>
        </w:rPr>
        <w:annotationRef/>
      </w:r>
      <w:r>
        <w:t xml:space="preserve">This can easily go into the results section. </w:t>
      </w:r>
    </w:p>
  </w:comment>
  <w:comment w:id="332" w:author="Author" w:initials="A">
    <w:p w14:paraId="0157514D" w14:textId="77777777" w:rsidR="00202D7C" w:rsidRDefault="00202D7C" w:rsidP="00202D7C">
      <w:pPr>
        <w:pStyle w:val="CommentText"/>
      </w:pPr>
      <w:r>
        <w:rPr>
          <w:rStyle w:val="CommentReference"/>
        </w:rPr>
        <w:annotationRef/>
      </w:r>
      <w:r>
        <w:t>I have added this section that is a key insight that I might have omitted.</w:t>
      </w:r>
    </w:p>
  </w:comment>
  <w:comment w:id="333" w:author="Author" w:initials="A">
    <w:p w14:paraId="174C6FB6" w14:textId="77777777" w:rsidR="00202D7C" w:rsidRDefault="00202D7C" w:rsidP="00202D7C">
      <w:pPr>
        <w:pStyle w:val="CommentText"/>
      </w:pPr>
      <w:r>
        <w:rPr>
          <w:rStyle w:val="CommentReference"/>
        </w:rPr>
        <w:annotationRef/>
      </w:r>
      <w:r>
        <w:t>Do you have literature to support this?</w:t>
      </w:r>
    </w:p>
  </w:comment>
  <w:comment w:id="334" w:author="Author" w:initials="A">
    <w:p w14:paraId="6A6665EB" w14:textId="77777777" w:rsidR="00202D7C" w:rsidRDefault="00202D7C" w:rsidP="00202D7C">
      <w:pPr>
        <w:pStyle w:val="CommentText"/>
      </w:pPr>
      <w:r>
        <w:rPr>
          <w:rStyle w:val="CommentReference"/>
        </w:rPr>
        <w:annotationRef/>
      </w:r>
      <w:r>
        <w:t>Noted and included.</w:t>
      </w:r>
    </w:p>
  </w:comment>
  <w:comment w:id="335" w:author="Author" w:initials="A">
    <w:p w14:paraId="54A247F8" w14:textId="77777777" w:rsidR="004B3E60" w:rsidRDefault="004B3E60">
      <w:pPr>
        <w:pStyle w:val="CommentText"/>
      </w:pPr>
      <w:r>
        <w:rPr>
          <w:rStyle w:val="CommentReference"/>
        </w:rPr>
        <w:annotationRef/>
      </w:r>
      <w:r>
        <w:t>And? What does this means for your data? What is the conclusion of this paragraph?</w:t>
      </w:r>
    </w:p>
  </w:comment>
  <w:comment w:id="336" w:author="Author" w:initials="A">
    <w:p w14:paraId="70AFC74A" w14:textId="77777777" w:rsidR="004B3E60" w:rsidRDefault="004B3E60">
      <w:pPr>
        <w:pStyle w:val="CommentText"/>
      </w:pPr>
      <w:r>
        <w:rPr>
          <w:rStyle w:val="CommentReference"/>
        </w:rPr>
        <w:annotationRef/>
      </w:r>
      <w:r>
        <w:t>Noted and added</w:t>
      </w:r>
    </w:p>
  </w:comment>
  <w:comment w:id="337" w:author="Author" w:initials="A">
    <w:p w14:paraId="78A3BF5A" w14:textId="124A84ED" w:rsidR="004B3E60" w:rsidRDefault="004B3E60">
      <w:pPr>
        <w:pStyle w:val="CommentText"/>
      </w:pPr>
      <w:r>
        <w:rPr>
          <w:rStyle w:val="CommentReference"/>
        </w:rPr>
        <w:annotationRef/>
      </w:r>
      <w:r>
        <w:t>Which would mean? Some one could ask, and so?</w:t>
      </w:r>
    </w:p>
  </w:comment>
  <w:comment w:id="338" w:author="Author" w:initials="A">
    <w:p w14:paraId="44E2246B" w14:textId="24BDC70A" w:rsidR="0013193E" w:rsidRDefault="0013193E">
      <w:pPr>
        <w:pStyle w:val="CommentText"/>
      </w:pPr>
      <w:r>
        <w:rPr>
          <w:rStyle w:val="CommentReference"/>
        </w:rPr>
        <w:annotationRef/>
      </w:r>
      <w:r>
        <w:t>Noted and explained</w:t>
      </w:r>
    </w:p>
  </w:comment>
  <w:comment w:id="339" w:author="Author" w:initials="A">
    <w:p w14:paraId="1ABFF33B" w14:textId="77777777" w:rsidR="0055771A" w:rsidRDefault="0055771A" w:rsidP="0055771A">
      <w:pPr>
        <w:pStyle w:val="CommentText"/>
      </w:pPr>
      <w:r>
        <w:rPr>
          <w:rStyle w:val="CommentReference"/>
        </w:rPr>
        <w:annotationRef/>
      </w:r>
      <w:r>
        <w:t>Idem, you need conclusion here, otherwise is an “Introduction”. Did you find them? What do they do? What this implies?</w:t>
      </w:r>
    </w:p>
  </w:comment>
  <w:comment w:id="340" w:author="Author" w:initials="A">
    <w:p w14:paraId="50E2E9D0" w14:textId="44309B6C" w:rsidR="0055771A" w:rsidRDefault="0055771A" w:rsidP="0055771A">
      <w:pPr>
        <w:pStyle w:val="CommentText"/>
      </w:pPr>
      <w:r>
        <w:rPr>
          <w:rStyle w:val="CommentReference"/>
        </w:rPr>
        <w:annotationRef/>
      </w:r>
      <w:r>
        <w:t>Noted and rectified. I have further expounded their functions in this paragraph, and included a conclusion.</w:t>
      </w:r>
    </w:p>
  </w:comment>
  <w:comment w:id="343" w:author="Author" w:initials="A">
    <w:p w14:paraId="50490181" w14:textId="77777777" w:rsidR="004B3E60" w:rsidRDefault="004B3E60">
      <w:pPr>
        <w:pStyle w:val="CommentText"/>
      </w:pPr>
      <w:r>
        <w:rPr>
          <w:rStyle w:val="CommentReference"/>
        </w:rPr>
        <w:annotationRef/>
      </w:r>
      <w:r>
        <w:t>Besides developing the technique, I guess this is maybe too late for your defense, but you had a lot a lot of interesting results. What bacteria change, what pathways change, what potential organism/or combination has/ve all the enzymes?</w:t>
      </w:r>
    </w:p>
  </w:comment>
  <w:comment w:id="344" w:author="Author" w:initials="A">
    <w:p w14:paraId="1BCB8EA1" w14:textId="77777777" w:rsidR="004B3E60" w:rsidRDefault="004B3E60">
      <w:pPr>
        <w:pStyle w:val="CommentText"/>
      </w:pPr>
      <w:r>
        <w:rPr>
          <w:rStyle w:val="CommentReference"/>
        </w:rPr>
        <w:annotationRef/>
      </w:r>
      <w:r>
        <w:t>This is very useful. Kindly take a look at the new paragraph concluding these findings</w:t>
      </w:r>
    </w:p>
  </w:comment>
  <w:comment w:id="346" w:author="Author" w:initials="A">
    <w:p w14:paraId="6B2B6504" w14:textId="77777777" w:rsidR="004B3E60" w:rsidRDefault="004B3E60">
      <w:pPr>
        <w:pStyle w:val="CommentText"/>
      </w:pPr>
      <w:r>
        <w:rPr>
          <w:rStyle w:val="CommentReference"/>
        </w:rPr>
        <w:annotationRef/>
      </w:r>
      <w:r>
        <w:t>I found is too oriented about what fails rather than what could be done further based on your results</w:t>
      </w:r>
    </w:p>
  </w:comment>
  <w:comment w:id="347" w:author="Author" w:initials="A">
    <w:p w14:paraId="7ACF42EF" w14:textId="77777777" w:rsidR="004B3E60" w:rsidRDefault="004B3E60" w:rsidP="00F206D2">
      <w:pPr>
        <w:pStyle w:val="CommentText"/>
      </w:pPr>
      <w:r>
        <w:rPr>
          <w:rStyle w:val="CommentReference"/>
        </w:rPr>
        <w:annotationRef/>
      </w:r>
      <w:r>
        <w:t>You were limited by that, but even with that you manage to get data. Instead of “further” analysis, talk about how this further analysis should be design</w:t>
      </w:r>
    </w:p>
  </w:comment>
  <w:comment w:id="348" w:author="Author" w:initials="A">
    <w:p w14:paraId="7C47CE05" w14:textId="77777777" w:rsidR="004B3E60" w:rsidRDefault="004B3E60">
      <w:pPr>
        <w:pStyle w:val="CommentText"/>
      </w:pPr>
      <w:r>
        <w:rPr>
          <w:rStyle w:val="CommentReference"/>
        </w:rPr>
        <w:annotationRef/>
      </w:r>
      <w:r>
        <w:t>Noted and rectified</w:t>
      </w:r>
    </w:p>
  </w:comment>
  <w:comment w:id="349" w:author="Author" w:initials="A">
    <w:p w14:paraId="69B7981D" w14:textId="77777777" w:rsidR="004B3E60" w:rsidRDefault="004B3E60">
      <w:pPr>
        <w:pStyle w:val="CommentText"/>
      </w:pPr>
      <w:r>
        <w:rPr>
          <w:rStyle w:val="CommentReference"/>
        </w:rPr>
        <w:annotationRef/>
      </w:r>
      <w:r>
        <w:t>A verb is missing</w:t>
      </w:r>
    </w:p>
  </w:comment>
  <w:comment w:id="350" w:author="Author" w:initials="A">
    <w:p w14:paraId="43538BF1" w14:textId="77777777" w:rsidR="004B3E60" w:rsidRDefault="004B3E60">
      <w:pPr>
        <w:pStyle w:val="CommentText"/>
      </w:pPr>
      <w:r>
        <w:rPr>
          <w:rStyle w:val="CommentReference"/>
        </w:rPr>
        <w:annotationRef/>
      </w:r>
      <w:r>
        <w:t>Noted and rectified</w:t>
      </w:r>
    </w:p>
  </w:comment>
  <w:comment w:id="351" w:author="Author" w:initials="A">
    <w:p w14:paraId="772C7C9B" w14:textId="77777777" w:rsidR="004B3E60" w:rsidRDefault="004B3E60">
      <w:pPr>
        <w:pStyle w:val="CommentText"/>
      </w:pPr>
      <w:r>
        <w:rPr>
          <w:rStyle w:val="CommentReference"/>
        </w:rPr>
        <w:annotationRef/>
      </w:r>
      <w:r>
        <w:t>A good proof of concept here is that you found something that 16S hasn’t. Is it the case? Or just by looking at Dysgonomonas genome I would have been able to predict what it codes for in the BSF?</w:t>
      </w:r>
    </w:p>
  </w:comment>
  <w:comment w:id="352" w:author="Author" w:initials="A">
    <w:p w14:paraId="00B54145" w14:textId="77777777" w:rsidR="004B3E60" w:rsidRDefault="004B3E60">
      <w:pPr>
        <w:pStyle w:val="CommentText"/>
      </w:pPr>
      <w:r>
        <w:rPr>
          <w:rStyle w:val="CommentReference"/>
        </w:rPr>
        <w:annotationRef/>
      </w:r>
      <w:r>
        <w:t>Yes, you are right. I hope this is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8CC6DA" w15:done="0"/>
  <w15:commentEx w15:paraId="5CB57D86" w15:done="0"/>
  <w15:commentEx w15:paraId="399D5FD6" w15:paraIdParent="5CB57D86" w15:done="0"/>
  <w15:commentEx w15:paraId="7D77B813" w15:done="0"/>
  <w15:commentEx w15:paraId="71BE5F29" w15:done="0"/>
  <w15:commentEx w15:paraId="2F559FB5" w15:done="0"/>
  <w15:commentEx w15:paraId="02DCA751" w15:paraIdParent="2F559FB5" w15:done="0"/>
  <w15:commentEx w15:paraId="36E1C556" w15:done="0"/>
  <w15:commentEx w15:paraId="05834E15" w15:paraIdParent="36E1C556" w15:done="0"/>
  <w15:commentEx w15:paraId="660B899E" w15:done="0"/>
  <w15:commentEx w15:paraId="63AB5F45" w15:paraIdParent="660B899E" w15:done="0"/>
  <w15:commentEx w15:paraId="4072C7FD" w15:done="0"/>
  <w15:commentEx w15:paraId="0E6EFA4C" w15:paraIdParent="4072C7FD" w15:done="0"/>
  <w15:commentEx w15:paraId="5284F0BA" w15:done="0"/>
  <w15:commentEx w15:paraId="5113F579" w15:paraIdParent="5284F0BA" w15:done="0"/>
  <w15:commentEx w15:paraId="05BCFE00" w15:done="0"/>
  <w15:commentEx w15:paraId="3E68EDB6" w15:paraIdParent="05BCFE00" w15:done="0"/>
  <w15:commentEx w15:paraId="5A74434C" w15:done="0"/>
  <w15:commentEx w15:paraId="39468ED4" w15:paraIdParent="5A74434C" w15:done="0"/>
  <w15:commentEx w15:paraId="62E23B26" w15:done="0"/>
  <w15:commentEx w15:paraId="1C03FC5F" w15:paraIdParent="62E23B26" w15:done="0"/>
  <w15:commentEx w15:paraId="4FE8E593" w15:done="0"/>
  <w15:commentEx w15:paraId="49204E5B" w15:done="0"/>
  <w15:commentEx w15:paraId="679E9473" w15:paraIdParent="49204E5B" w15:done="0"/>
  <w15:commentEx w15:paraId="5FF57AA3" w15:done="0"/>
  <w15:commentEx w15:paraId="676EACE8" w15:done="0"/>
  <w15:commentEx w15:paraId="1BEC3D7D" w15:paraIdParent="676EACE8" w15:done="0"/>
  <w15:commentEx w15:paraId="50FFABE4" w15:done="0"/>
  <w15:commentEx w15:paraId="7B722E9A" w15:paraIdParent="50FFABE4" w15:done="0"/>
  <w15:commentEx w15:paraId="6672D5E9" w15:done="0"/>
  <w15:commentEx w15:paraId="5E85312C" w15:paraIdParent="6672D5E9" w15:done="0"/>
  <w15:commentEx w15:paraId="36BC438B" w15:done="0"/>
  <w15:commentEx w15:paraId="6F780E2D" w15:paraIdParent="36BC438B" w15:done="0"/>
  <w15:commentEx w15:paraId="6BC4B6A7" w15:done="0"/>
  <w15:commentEx w15:paraId="74A00A7E" w15:paraIdParent="6BC4B6A7" w15:done="0"/>
  <w15:commentEx w15:paraId="3ABF7E48" w15:done="0"/>
  <w15:commentEx w15:paraId="5F5C6965" w15:paraIdParent="3ABF7E48" w15:done="0"/>
  <w15:commentEx w15:paraId="77442E57" w15:done="0"/>
  <w15:commentEx w15:paraId="0DB2B9F7" w15:paraIdParent="77442E57" w15:done="0"/>
  <w15:commentEx w15:paraId="1C950409" w15:done="0"/>
  <w15:commentEx w15:paraId="1BC895CD" w15:paraIdParent="1C950409" w15:done="0"/>
  <w15:commentEx w15:paraId="7927ACB7" w15:done="0"/>
  <w15:commentEx w15:paraId="0219E11E" w15:paraIdParent="7927ACB7" w15:done="0"/>
  <w15:commentEx w15:paraId="35189C45" w15:done="0"/>
  <w15:commentEx w15:paraId="0C2FDA83" w15:paraIdParent="35189C45" w15:done="0"/>
  <w15:commentEx w15:paraId="2A25C553" w15:done="0"/>
  <w15:commentEx w15:paraId="060FCF02" w15:paraIdParent="2A25C553" w15:done="0"/>
  <w15:commentEx w15:paraId="2727016B" w15:done="0"/>
  <w15:commentEx w15:paraId="3A4440CE" w15:paraIdParent="2727016B" w15:done="0"/>
  <w15:commentEx w15:paraId="278528A4" w15:done="0"/>
  <w15:commentEx w15:paraId="3A74D5CC" w15:paraIdParent="278528A4" w15:done="0"/>
  <w15:commentEx w15:paraId="5FFE7359" w15:done="0"/>
  <w15:commentEx w15:paraId="1C900264" w15:paraIdParent="5FFE7359" w15:done="0"/>
  <w15:commentEx w15:paraId="2F3AD21F" w15:done="0"/>
  <w15:commentEx w15:paraId="7E9BAF06" w15:paraIdParent="2F3AD21F" w15:done="0"/>
  <w15:commentEx w15:paraId="4F75B84D" w15:done="0"/>
  <w15:commentEx w15:paraId="19CF9AC9" w15:paraIdParent="4F75B84D" w15:done="0"/>
  <w15:commentEx w15:paraId="010B324A" w15:done="0"/>
  <w15:commentEx w15:paraId="2595024C" w15:paraIdParent="010B324A" w15:done="0"/>
  <w15:commentEx w15:paraId="6085E70A" w15:done="0"/>
  <w15:commentEx w15:paraId="48743A15" w15:paraIdParent="6085E70A" w15:done="0"/>
  <w15:commentEx w15:paraId="06D73A99" w15:done="0"/>
  <w15:commentEx w15:paraId="09EFA6D9" w15:paraIdParent="06D73A99" w15:done="0"/>
  <w15:commentEx w15:paraId="49E08D33" w15:done="0"/>
  <w15:commentEx w15:paraId="4695CA79" w15:paraIdParent="49E08D33" w15:done="0"/>
  <w15:commentEx w15:paraId="7B8561D7" w15:done="0"/>
  <w15:commentEx w15:paraId="470765CC" w15:paraIdParent="7B8561D7" w15:done="0"/>
  <w15:commentEx w15:paraId="01D92425" w15:done="0"/>
  <w15:commentEx w15:paraId="024C5B8A" w15:paraIdParent="01D92425" w15:done="0"/>
  <w15:commentEx w15:paraId="4660642C" w15:done="0"/>
  <w15:commentEx w15:paraId="7545213D" w15:paraIdParent="4660642C" w15:done="0"/>
  <w15:commentEx w15:paraId="7AEFCECF" w15:done="0"/>
  <w15:commentEx w15:paraId="42AD58D4" w15:paraIdParent="7AEFCECF" w15:done="0"/>
  <w15:commentEx w15:paraId="0F359030" w15:done="0"/>
  <w15:commentEx w15:paraId="14E94CBE" w15:paraIdParent="0F359030" w15:done="0"/>
  <w15:commentEx w15:paraId="5531DD8E" w15:done="0"/>
  <w15:commentEx w15:paraId="750D63D4" w15:paraIdParent="5531DD8E" w15:done="0"/>
  <w15:commentEx w15:paraId="1DBBB4A7" w15:done="0"/>
  <w15:commentEx w15:paraId="450E2F3A" w15:paraIdParent="1DBBB4A7" w15:done="0"/>
  <w15:commentEx w15:paraId="4C36A5A0" w15:done="0"/>
  <w15:commentEx w15:paraId="677CD7FE" w15:paraIdParent="4C36A5A0" w15:done="0"/>
  <w15:commentEx w15:paraId="3B77288E" w15:done="0"/>
  <w15:commentEx w15:paraId="495A3369" w15:done="0"/>
  <w15:commentEx w15:paraId="473912A6" w15:paraIdParent="495A3369" w15:done="0"/>
  <w15:commentEx w15:paraId="655B9E09" w15:done="0"/>
  <w15:commentEx w15:paraId="06CA9FEE" w15:paraIdParent="655B9E09" w15:done="0"/>
  <w15:commentEx w15:paraId="26662D14" w15:done="0"/>
  <w15:commentEx w15:paraId="38DC13E9" w15:paraIdParent="26662D14" w15:done="0"/>
  <w15:commentEx w15:paraId="6DF49B99" w15:done="0"/>
  <w15:commentEx w15:paraId="58BE0C90" w15:paraIdParent="6DF49B99" w15:done="0"/>
  <w15:commentEx w15:paraId="0DF4C9C8" w15:done="0"/>
  <w15:commentEx w15:paraId="7D9327A0" w15:done="0"/>
  <w15:commentEx w15:paraId="765A4B4A" w15:paraIdParent="7D9327A0" w15:done="0"/>
  <w15:commentEx w15:paraId="72FEFF0A" w15:done="0"/>
  <w15:commentEx w15:paraId="3B8B155A" w15:paraIdParent="72FEFF0A" w15:done="0"/>
  <w15:commentEx w15:paraId="3F7AF6E1" w15:paraIdParent="72FEFF0A" w15:done="0"/>
  <w15:commentEx w15:paraId="61BEEBB2" w15:done="0"/>
  <w15:commentEx w15:paraId="7464E8DF" w15:paraIdParent="61BEEBB2" w15:done="0"/>
  <w15:commentEx w15:paraId="5E46B1B7" w15:done="0"/>
  <w15:commentEx w15:paraId="591C9950" w15:paraIdParent="5E46B1B7" w15:done="0"/>
  <w15:commentEx w15:paraId="3932781E" w15:done="0"/>
  <w15:commentEx w15:paraId="6036D982" w15:paraIdParent="3932781E" w15:done="0"/>
  <w15:commentEx w15:paraId="33433C6D" w15:done="0"/>
  <w15:commentEx w15:paraId="3571E02A" w15:paraIdParent="33433C6D" w15:done="0"/>
  <w15:commentEx w15:paraId="6CB1786E" w15:done="0"/>
  <w15:commentEx w15:paraId="6F66179B" w15:paraIdParent="6CB1786E" w15:done="0"/>
  <w15:commentEx w15:paraId="3AA49B0E" w15:done="0"/>
  <w15:commentEx w15:paraId="57DD4AC4" w15:paraIdParent="3AA49B0E" w15:done="0"/>
  <w15:commentEx w15:paraId="5F8A2382" w15:done="0"/>
  <w15:commentEx w15:paraId="5181180E" w15:done="0"/>
  <w15:commentEx w15:paraId="6084A527" w15:paraIdParent="5181180E" w15:done="0"/>
  <w15:commentEx w15:paraId="5BC0C1BA" w15:done="0"/>
  <w15:commentEx w15:paraId="0CD4E061" w15:paraIdParent="5BC0C1BA" w15:done="0"/>
  <w15:commentEx w15:paraId="5DB09A9D" w15:done="0"/>
  <w15:commentEx w15:paraId="5B286DC6" w15:paraIdParent="5DB09A9D" w15:done="0"/>
  <w15:commentEx w15:paraId="39081E9F" w15:done="0"/>
  <w15:commentEx w15:paraId="078B7D80" w15:paraIdParent="39081E9F" w15:done="0"/>
  <w15:commentEx w15:paraId="0D5A52C6" w15:done="0"/>
  <w15:commentEx w15:paraId="5D261D0A" w15:paraIdParent="0D5A52C6" w15:done="0"/>
  <w15:commentEx w15:paraId="1A3501CB" w15:done="0"/>
  <w15:commentEx w15:paraId="7E929791" w15:paraIdParent="1A3501CB" w15:done="0"/>
  <w15:commentEx w15:paraId="58CD992C" w15:done="0"/>
  <w15:commentEx w15:paraId="627A24CB" w15:paraIdParent="58CD992C" w15:done="0"/>
  <w15:commentEx w15:paraId="02E26A99" w15:done="0"/>
  <w15:commentEx w15:paraId="432023CF" w15:paraIdParent="02E26A99" w15:done="0"/>
  <w15:commentEx w15:paraId="430A86D5" w15:done="0"/>
  <w15:commentEx w15:paraId="05E36091" w15:paraIdParent="430A86D5" w15:done="0"/>
  <w15:commentEx w15:paraId="7EFC3D37" w15:done="0"/>
  <w15:commentEx w15:paraId="2DC55D12" w15:paraIdParent="7EFC3D37" w15:done="0"/>
  <w15:commentEx w15:paraId="07903935" w15:done="0"/>
  <w15:commentEx w15:paraId="42EF6C89" w15:paraIdParent="07903935" w15:done="0"/>
  <w15:commentEx w15:paraId="7623AC24" w15:done="0"/>
  <w15:commentEx w15:paraId="518FE241" w15:paraIdParent="7623AC24" w15:done="0"/>
  <w15:commentEx w15:paraId="17E7B726" w15:done="0"/>
  <w15:commentEx w15:paraId="2F69F6FC" w15:paraIdParent="17E7B726" w15:done="0"/>
  <w15:commentEx w15:paraId="044B1726" w15:done="0"/>
  <w15:commentEx w15:paraId="1DA81F8F" w15:paraIdParent="044B1726" w15:done="0"/>
  <w15:commentEx w15:paraId="0F34F4A5" w15:done="0"/>
  <w15:commentEx w15:paraId="36B39B0C" w15:done="0"/>
  <w15:commentEx w15:paraId="2E17875F" w15:paraIdParent="36B39B0C" w15:done="0"/>
  <w15:commentEx w15:paraId="78B8FD95" w15:done="0"/>
  <w15:commentEx w15:paraId="41F27A57" w15:paraIdParent="78B8FD95" w15:done="0"/>
  <w15:commentEx w15:paraId="75219294" w15:done="0"/>
  <w15:commentEx w15:paraId="4D466052" w15:paraIdParent="75219294" w15:done="0"/>
  <w15:commentEx w15:paraId="0CE05C32" w15:done="0"/>
  <w15:commentEx w15:paraId="2F52BDEF" w15:paraIdParent="0CE05C32" w15:done="0"/>
  <w15:commentEx w15:paraId="74AC3298" w15:done="0"/>
  <w15:commentEx w15:paraId="4454026D" w15:paraIdParent="74AC3298" w15:done="0"/>
  <w15:commentEx w15:paraId="5A6BC03F" w15:done="0"/>
  <w15:commentEx w15:paraId="5FEEECFB" w15:paraIdParent="5A6BC03F" w15:done="0"/>
  <w15:commentEx w15:paraId="7D98C38C" w15:done="0"/>
  <w15:commentEx w15:paraId="30CFDD3B" w15:paraIdParent="7D98C38C" w15:done="0"/>
  <w15:commentEx w15:paraId="4EEE3C08" w15:done="0"/>
  <w15:commentEx w15:paraId="184ED06D" w15:paraIdParent="4EEE3C08" w15:done="0"/>
  <w15:commentEx w15:paraId="777D31DC" w15:done="0"/>
  <w15:commentEx w15:paraId="03E63EDB" w15:done="0"/>
  <w15:commentEx w15:paraId="576E962F" w15:paraIdParent="03E63EDB" w15:done="0"/>
  <w15:commentEx w15:paraId="4CC5AB75" w15:done="0"/>
  <w15:commentEx w15:paraId="4DDDFE92" w15:paraIdParent="4CC5AB75" w15:done="0"/>
  <w15:commentEx w15:paraId="5D898BCF" w15:done="0"/>
  <w15:commentEx w15:paraId="666F8D1A" w15:paraIdParent="5D898BCF" w15:done="0"/>
  <w15:commentEx w15:paraId="7D9A2246" w15:done="0"/>
  <w15:commentEx w15:paraId="1D21CA72" w15:paraIdParent="7D9A2246" w15:done="0"/>
  <w15:commentEx w15:paraId="3C80A686" w15:done="0"/>
  <w15:commentEx w15:paraId="6DE785ED" w15:done="0"/>
  <w15:commentEx w15:paraId="30316BFD" w15:paraIdParent="6DE785ED" w15:done="0"/>
  <w15:commentEx w15:paraId="4C690F63" w15:done="0"/>
  <w15:commentEx w15:paraId="3DB5E440" w15:paraIdParent="4C690F63" w15:done="0"/>
  <w15:commentEx w15:paraId="42D7D4DF" w15:done="0"/>
  <w15:commentEx w15:paraId="119FAD34" w15:paraIdParent="42D7D4DF" w15:done="0"/>
  <w15:commentEx w15:paraId="15432EE0" w15:done="0"/>
  <w15:commentEx w15:paraId="432D162E" w15:paraIdParent="15432EE0" w15:done="0"/>
  <w15:commentEx w15:paraId="091EA1C5" w15:done="0"/>
  <w15:commentEx w15:paraId="178088BC" w15:paraIdParent="091EA1C5" w15:done="0"/>
  <w15:commentEx w15:paraId="1C16A801" w15:done="0"/>
  <w15:commentEx w15:paraId="3403BF09" w15:done="0"/>
  <w15:commentEx w15:paraId="34604A5C" w15:done="0"/>
  <w15:commentEx w15:paraId="6D11882E" w15:paraIdParent="34604A5C" w15:done="0"/>
  <w15:commentEx w15:paraId="556CD696" w15:done="0"/>
  <w15:commentEx w15:paraId="29A54549" w15:paraIdParent="556CD696" w15:done="0"/>
  <w15:commentEx w15:paraId="65EDFB0A" w15:done="0"/>
  <w15:commentEx w15:paraId="647FC2B7" w15:paraIdParent="65EDFB0A" w15:done="0"/>
  <w15:commentEx w15:paraId="0AB3BD34" w15:done="0"/>
  <w15:commentEx w15:paraId="2F0C2538" w15:paraIdParent="0AB3BD34" w15:done="0"/>
  <w15:commentEx w15:paraId="49C3B4B5" w15:done="0"/>
  <w15:commentEx w15:paraId="73F8684E" w15:paraIdParent="49C3B4B5" w15:done="0"/>
  <w15:commentEx w15:paraId="25578287" w15:done="0"/>
  <w15:commentEx w15:paraId="3561C45A" w15:paraIdParent="25578287" w15:done="0"/>
  <w15:commentEx w15:paraId="1934AE36" w15:done="0"/>
  <w15:commentEx w15:paraId="11301356" w15:paraIdParent="1934AE36" w15:done="0"/>
  <w15:commentEx w15:paraId="6A2B0579" w15:done="0"/>
  <w15:commentEx w15:paraId="3F1B91E1" w15:paraIdParent="6A2B0579" w15:done="0"/>
  <w15:commentEx w15:paraId="337ABBD4" w15:done="0"/>
  <w15:commentEx w15:paraId="1860785E" w15:paraIdParent="337ABBD4" w15:done="0"/>
  <w15:commentEx w15:paraId="068472CF" w15:done="0"/>
  <w15:commentEx w15:paraId="22352AEB" w15:paraIdParent="068472CF" w15:done="0"/>
  <w15:commentEx w15:paraId="6BE4EB30" w15:done="0"/>
  <w15:commentEx w15:paraId="6E45BD9D" w15:paraIdParent="6BE4EB30" w15:done="0"/>
  <w15:commentEx w15:paraId="0147B863" w15:done="0"/>
  <w15:commentEx w15:paraId="01B89C86" w15:paraIdParent="0147B863" w15:done="0"/>
  <w15:commentEx w15:paraId="5928ED3C" w15:done="0"/>
  <w15:commentEx w15:paraId="44E39FEA" w15:paraIdParent="5928ED3C" w15:done="0"/>
  <w15:commentEx w15:paraId="0357A2F5" w15:done="0"/>
  <w15:commentEx w15:paraId="54134C1F" w15:paraIdParent="0357A2F5" w15:done="0"/>
  <w15:commentEx w15:paraId="035C272B" w15:done="0"/>
  <w15:commentEx w15:paraId="0157514D" w15:done="0"/>
  <w15:commentEx w15:paraId="174C6FB6" w15:done="0"/>
  <w15:commentEx w15:paraId="6A6665EB" w15:paraIdParent="174C6FB6" w15:done="0"/>
  <w15:commentEx w15:paraId="54A247F8" w15:done="0"/>
  <w15:commentEx w15:paraId="70AFC74A" w15:paraIdParent="54A247F8" w15:done="0"/>
  <w15:commentEx w15:paraId="78A3BF5A" w15:done="0"/>
  <w15:commentEx w15:paraId="44E2246B" w15:paraIdParent="78A3BF5A" w15:done="0"/>
  <w15:commentEx w15:paraId="1ABFF33B" w15:done="0"/>
  <w15:commentEx w15:paraId="50E2E9D0" w15:paraIdParent="1ABFF33B" w15:done="0"/>
  <w15:commentEx w15:paraId="50490181" w15:done="0"/>
  <w15:commentEx w15:paraId="1BCB8EA1" w15:paraIdParent="50490181" w15:done="0"/>
  <w15:commentEx w15:paraId="6B2B6504" w15:done="0"/>
  <w15:commentEx w15:paraId="7ACF42EF" w15:done="0"/>
  <w15:commentEx w15:paraId="7C47CE05" w15:paraIdParent="7ACF42EF" w15:done="0"/>
  <w15:commentEx w15:paraId="69B7981D" w15:done="0"/>
  <w15:commentEx w15:paraId="43538BF1" w15:paraIdParent="69B7981D" w15:done="0"/>
  <w15:commentEx w15:paraId="772C7C9B" w15:done="0"/>
  <w15:commentEx w15:paraId="00B54145" w15:paraIdParent="772C7C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CC6DA" w16cid:durableId="2559DC00"/>
  <w16cid:commentId w16cid:paraId="5CB57D86" w16cid:durableId="255B1CE2"/>
  <w16cid:commentId w16cid:paraId="399D5FD6" w16cid:durableId="255B1EC9"/>
  <w16cid:commentId w16cid:paraId="7D77B813" w16cid:durableId="2565DE5C"/>
  <w16cid:commentId w16cid:paraId="65726CA2" w16cid:durableId="2559DC87"/>
  <w16cid:commentId w16cid:paraId="71BE5F29" w16cid:durableId="2566EEAF"/>
  <w16cid:commentId w16cid:paraId="2F559FB5" w16cid:durableId="2559E399"/>
  <w16cid:commentId w16cid:paraId="02DCA751" w16cid:durableId="255B1F39"/>
  <w16cid:commentId w16cid:paraId="36E1C556" w16cid:durableId="256EDF7D"/>
  <w16cid:commentId w16cid:paraId="660B899E" w16cid:durableId="2559E422"/>
  <w16cid:commentId w16cid:paraId="63AB5F45" w16cid:durableId="255B24BA"/>
  <w16cid:commentId w16cid:paraId="4072C7FD" w16cid:durableId="2559E448"/>
  <w16cid:commentId w16cid:paraId="0E6EFA4C" w16cid:durableId="255B2540"/>
  <w16cid:commentId w16cid:paraId="5284F0BA" w16cid:durableId="2559E486"/>
  <w16cid:commentId w16cid:paraId="5113F579" w16cid:durableId="255B272F"/>
  <w16cid:commentId w16cid:paraId="05BCFE00" w16cid:durableId="2559E5C4"/>
  <w16cid:commentId w16cid:paraId="3E68EDB6" w16cid:durableId="255B39D5"/>
  <w16cid:commentId w16cid:paraId="5A74434C" w16cid:durableId="2559E643"/>
  <w16cid:commentId w16cid:paraId="39468ED4" w16cid:durableId="255B3EE2"/>
  <w16cid:commentId w16cid:paraId="62E23B26" w16cid:durableId="2559E6BA"/>
  <w16cid:commentId w16cid:paraId="1C03FC5F" w16cid:durableId="255B4059"/>
  <w16cid:commentId w16cid:paraId="4FE8E593" w16cid:durableId="256EE1B2"/>
  <w16cid:commentId w16cid:paraId="49204E5B" w16cid:durableId="256EE57F"/>
  <w16cid:commentId w16cid:paraId="5FF57AA3" w16cid:durableId="2566EEBE"/>
  <w16cid:commentId w16cid:paraId="676EACE8" w16cid:durableId="2559E71F"/>
  <w16cid:commentId w16cid:paraId="1BEC3D7D" w16cid:durableId="255B4248"/>
  <w16cid:commentId w16cid:paraId="50FFABE4" w16cid:durableId="2559E771"/>
  <w16cid:commentId w16cid:paraId="7B722E9A" w16cid:durableId="255B49B5"/>
  <w16cid:commentId w16cid:paraId="6672D5E9" w16cid:durableId="2559E7BB"/>
  <w16cid:commentId w16cid:paraId="5E85312C" w16cid:durableId="255B49E7"/>
  <w16cid:commentId w16cid:paraId="36BC438B" w16cid:durableId="2559E7D4"/>
  <w16cid:commentId w16cid:paraId="6F780E2D" w16cid:durableId="255B43CC"/>
  <w16cid:commentId w16cid:paraId="6BC4B6A7" w16cid:durableId="2559E931"/>
  <w16cid:commentId w16cid:paraId="74A00A7E" w16cid:durableId="255B4800"/>
  <w16cid:commentId w16cid:paraId="3ABF7E48" w16cid:durableId="2559ED27"/>
  <w16cid:commentId w16cid:paraId="5F5C6965" w16cid:durableId="255B4FFA"/>
  <w16cid:commentId w16cid:paraId="77442E57" w16cid:durableId="2559ED9B"/>
  <w16cid:commentId w16cid:paraId="0DB2B9F7" w16cid:durableId="255B5062"/>
  <w16cid:commentId w16cid:paraId="1C950409" w16cid:durableId="255B5144"/>
  <w16cid:commentId w16cid:paraId="1BC895CD" w16cid:durableId="255B5158"/>
  <w16cid:commentId w16cid:paraId="7927ACB7" w16cid:durableId="2559EDC2"/>
  <w16cid:commentId w16cid:paraId="0219E11E" w16cid:durableId="255B5090"/>
  <w16cid:commentId w16cid:paraId="35DE0075" w16cid:durableId="2559EEAD"/>
  <w16cid:commentId w16cid:paraId="20C46A11" w16cid:durableId="255C8E56"/>
  <w16cid:commentId w16cid:paraId="2A25C553" w16cid:durableId="2559EEF5"/>
  <w16cid:commentId w16cid:paraId="060FCF02" w16cid:durableId="255C8CE4"/>
  <w16cid:commentId w16cid:paraId="2727016B" w16cid:durableId="256EFE25"/>
  <w16cid:commentId w16cid:paraId="278528A4" w16cid:durableId="2559F12C"/>
  <w16cid:commentId w16cid:paraId="3A74D5CC" w16cid:durableId="255C9786"/>
  <w16cid:commentId w16cid:paraId="5FFE7359" w16cid:durableId="256EFF40"/>
  <w16cid:commentId w16cid:paraId="2F3AD21F" w16cid:durableId="255A1EF2"/>
  <w16cid:commentId w16cid:paraId="7E9BAF06" w16cid:durableId="255CE0C0"/>
  <w16cid:commentId w16cid:paraId="35966920" w16cid:durableId="2559F236"/>
  <w16cid:commentId w16cid:paraId="664BB27C" w16cid:durableId="255CA1E4"/>
  <w16cid:commentId w16cid:paraId="4F75B84D" w16cid:durableId="256F00C9"/>
  <w16cid:commentId w16cid:paraId="010B324A" w16cid:durableId="255CE07F"/>
  <w16cid:commentId w16cid:paraId="2595024C" w16cid:durableId="255CE9AA"/>
  <w16cid:commentId w16cid:paraId="6085E70A" w16cid:durableId="255CE07E"/>
  <w16cid:commentId w16cid:paraId="0BFD5047" w16cid:durableId="255CE07D"/>
  <w16cid:commentId w16cid:paraId="0FFD634D" w16cid:durableId="255CE07C"/>
  <w16cid:commentId w16cid:paraId="06D73A99" w16cid:durableId="255CE07B"/>
  <w16cid:commentId w16cid:paraId="09EFA6D9" w16cid:durableId="255CE07A"/>
  <w16cid:commentId w16cid:paraId="49E08D33" w16cid:durableId="255CE079"/>
  <w16cid:commentId w16cid:paraId="4695CA79" w16cid:durableId="255CE078"/>
  <w16cid:commentId w16cid:paraId="7B8561D7" w16cid:durableId="255CE077"/>
  <w16cid:commentId w16cid:paraId="470765CC" w16cid:durableId="255CE076"/>
  <w16cid:commentId w16cid:paraId="01D92425" w16cid:durableId="255CE075"/>
  <w16cid:commentId w16cid:paraId="024C5B8A" w16cid:durableId="255CE074"/>
  <w16cid:commentId w16cid:paraId="4660642C" w16cid:durableId="255CE073"/>
  <w16cid:commentId w16cid:paraId="7AEFCECF" w16cid:durableId="255CE072"/>
  <w16cid:commentId w16cid:paraId="42AD58D4" w16cid:durableId="255CE071"/>
  <w16cid:commentId w16cid:paraId="0F359030" w16cid:durableId="255CE070"/>
  <w16cid:commentId w16cid:paraId="14E94CBE" w16cid:durableId="255CE06F"/>
  <w16cid:commentId w16cid:paraId="5531DD8E" w16cid:durableId="255CE06E"/>
  <w16cid:commentId w16cid:paraId="750D63D4" w16cid:durableId="255CE06D"/>
  <w16cid:commentId w16cid:paraId="1DBBB4A7" w16cid:durableId="255CE06C"/>
  <w16cid:commentId w16cid:paraId="450E2F3A" w16cid:durableId="255CE982"/>
  <w16cid:commentId w16cid:paraId="4C36A5A0" w16cid:durableId="255CE06B"/>
  <w16cid:commentId w16cid:paraId="677CD7FE" w16cid:durableId="255CE06A"/>
  <w16cid:commentId w16cid:paraId="3B77288E" w16cid:durableId="255CE069"/>
  <w16cid:commentId w16cid:paraId="495A3369" w16cid:durableId="256F0220"/>
  <w16cid:commentId w16cid:paraId="655B9E09" w16cid:durableId="2566EEF4"/>
  <w16cid:commentId w16cid:paraId="06CA9FEE" w16cid:durableId="2566EEF5"/>
  <w16cid:commentId w16cid:paraId="26662D14" w16cid:durableId="255A1DCD"/>
  <w16cid:commentId w16cid:paraId="38DC13E9" w16cid:durableId="255CB27A"/>
  <w16cid:commentId w16cid:paraId="6DF49B99" w16cid:durableId="255A1DEA"/>
  <w16cid:commentId w16cid:paraId="58BE0C90" w16cid:durableId="255CE843"/>
  <w16cid:commentId w16cid:paraId="0DF4C9C8" w16cid:durableId="255A1E2B"/>
  <w16cid:commentId w16cid:paraId="02EDAC7E" w16cid:durableId="255CB4C4"/>
  <w16cid:commentId w16cid:paraId="7D9327A0" w16cid:durableId="256F0500"/>
  <w16cid:commentId w16cid:paraId="72FEFF0A" w16cid:durableId="255A1ED8"/>
  <w16cid:commentId w16cid:paraId="3B8B155A" w16cid:durableId="255CB527"/>
  <w16cid:commentId w16cid:paraId="3F7AF6E1" w16cid:durableId="256F05BD"/>
  <w16cid:commentId w16cid:paraId="61BEEBB2" w16cid:durableId="255A1F4D"/>
  <w16cid:commentId w16cid:paraId="7464E8DF" w16cid:durableId="255CC063"/>
  <w16cid:commentId w16cid:paraId="5E46B1B7" w16cid:durableId="255A1FBC"/>
  <w16cid:commentId w16cid:paraId="591C9950" w16cid:durableId="255CBFFA"/>
  <w16cid:commentId w16cid:paraId="3932781E" w16cid:durableId="2566EF02"/>
  <w16cid:commentId w16cid:paraId="6036D982" w16cid:durableId="2566EF03"/>
  <w16cid:commentId w16cid:paraId="33433C6D" w16cid:durableId="255A204A"/>
  <w16cid:commentId w16cid:paraId="3571E02A" w16cid:durableId="255CE820"/>
  <w16cid:commentId w16cid:paraId="6CB1786E" w16cid:durableId="255A2086"/>
  <w16cid:commentId w16cid:paraId="6F66179B" w16cid:durableId="255CE6A0"/>
  <w16cid:commentId w16cid:paraId="3AA49B0E" w16cid:durableId="255A20A1"/>
  <w16cid:commentId w16cid:paraId="57DD4AC4" w16cid:durableId="255CE606"/>
  <w16cid:commentId w16cid:paraId="5F8A2382" w16cid:durableId="2566EF0A"/>
  <w16cid:commentId w16cid:paraId="5181180E" w16cid:durableId="255A212A"/>
  <w16cid:commentId w16cid:paraId="6084A527" w16cid:durableId="255C9D9F"/>
  <w16cid:commentId w16cid:paraId="5BC0C1BA" w16cid:durableId="255A2147"/>
  <w16cid:commentId w16cid:paraId="0CD4E061" w16cid:durableId="255CE5DB"/>
  <w16cid:commentId w16cid:paraId="5DB09A9D" w16cid:durableId="255A2191"/>
  <w16cid:commentId w16cid:paraId="5B286DC6" w16cid:durableId="255C98C7"/>
  <w16cid:commentId w16cid:paraId="39081E9F" w16cid:durableId="255A2231"/>
  <w16cid:commentId w16cid:paraId="078B7D80" w16cid:durableId="255C9B16"/>
  <w16cid:commentId w16cid:paraId="0D5A52C6" w16cid:durableId="255A224E"/>
  <w16cid:commentId w16cid:paraId="5D261D0A" w16cid:durableId="255C9BB5"/>
  <w16cid:commentId w16cid:paraId="1A3501CB" w16cid:durableId="255A2A46"/>
  <w16cid:commentId w16cid:paraId="7E929791" w16cid:durableId="255DC803"/>
  <w16cid:commentId w16cid:paraId="58CD992C" w16cid:durableId="255A2C33"/>
  <w16cid:commentId w16cid:paraId="627A24CB" w16cid:durableId="255DC975"/>
  <w16cid:commentId w16cid:paraId="02E26A99" w16cid:durableId="255A2C96"/>
  <w16cid:commentId w16cid:paraId="432023CF" w16cid:durableId="255DD0B0"/>
  <w16cid:commentId w16cid:paraId="430A86D5" w16cid:durableId="255A2CB3"/>
  <w16cid:commentId w16cid:paraId="05E36091" w16cid:durableId="255DE539"/>
  <w16cid:commentId w16cid:paraId="7EFC3D37" w16cid:durableId="255A2D11"/>
  <w16cid:commentId w16cid:paraId="2DC55D12" w16cid:durableId="255DE64D"/>
  <w16cid:commentId w16cid:paraId="07903935" w16cid:durableId="255A2D3D"/>
  <w16cid:commentId w16cid:paraId="42EF6C89" w16cid:durableId="255DE969"/>
  <w16cid:commentId w16cid:paraId="7623AC24" w16cid:durableId="255A2D74"/>
  <w16cid:commentId w16cid:paraId="518FE241" w16cid:durableId="255DED21"/>
  <w16cid:commentId w16cid:paraId="17E7B726" w16cid:durableId="255A2D84"/>
  <w16cid:commentId w16cid:paraId="2F69F6FC" w16cid:durableId="255DEEC7"/>
  <w16cid:commentId w16cid:paraId="044B1726" w16cid:durableId="256F082E"/>
  <w16cid:commentId w16cid:paraId="0F34F4A5" w16cid:durableId="255A2F1E"/>
  <w16cid:commentId w16cid:paraId="36B39B0C" w16cid:durableId="256F10D8"/>
  <w16cid:commentId w16cid:paraId="4EE34313" w16cid:durableId="256F11D1"/>
  <w16cid:commentId w16cid:paraId="78B8FD95" w16cid:durableId="256F11F6"/>
  <w16cid:commentId w16cid:paraId="75219294" w16cid:durableId="256F115F"/>
  <w16cid:commentId w16cid:paraId="0CE05C32" w16cid:durableId="256F1240"/>
  <w16cid:commentId w16cid:paraId="5C328832" w16cid:durableId="256F12F4"/>
  <w16cid:commentId w16cid:paraId="74AC3298" w16cid:durableId="256F151F"/>
  <w16cid:commentId w16cid:paraId="5A6BC03F" w16cid:durableId="256F14DA"/>
  <w16cid:commentId w16cid:paraId="7D98C38C" w16cid:durableId="256F15B2"/>
  <w16cid:commentId w16cid:paraId="4EEE3C08" w16cid:durableId="256F5BCF"/>
  <w16cid:commentId w16cid:paraId="777D31DC" w16cid:durableId="256F5D5A"/>
  <w16cid:commentId w16cid:paraId="69673F50" w16cid:durableId="256F5DA7"/>
  <w16cid:commentId w16cid:paraId="4CC5AB75" w16cid:durableId="2565E100"/>
  <w16cid:commentId w16cid:paraId="1BC050B2" w16cid:durableId="256F5FBF"/>
  <w16cid:commentId w16cid:paraId="5D898BCF" w16cid:durableId="256F5FE4"/>
  <w16cid:commentId w16cid:paraId="7D9A2246" w16cid:durableId="255A30FA"/>
  <w16cid:commentId w16cid:paraId="1D21CA72" w16cid:durableId="255DF591"/>
  <w16cid:commentId w16cid:paraId="6EC78263" w16cid:durableId="256F60A5"/>
  <w16cid:commentId w16cid:paraId="3C80A686" w16cid:durableId="256F60AD"/>
  <w16cid:commentId w16cid:paraId="6DE785ED" w16cid:durableId="256F6B92"/>
  <w16cid:commentId w16cid:paraId="703FDBA1" w16cid:durableId="256F6101"/>
  <w16cid:commentId w16cid:paraId="3C41D60C" w16cid:durableId="256F60E6"/>
  <w16cid:commentId w16cid:paraId="42D7D4DF" w16cid:durableId="256F615F"/>
  <w16cid:commentId w16cid:paraId="75B7A878" w16cid:durableId="256F619F"/>
  <w16cid:commentId w16cid:paraId="15432EE0" w16cid:durableId="256F61C1"/>
  <w16cid:commentId w16cid:paraId="26370BCE" w16cid:durableId="256F61D6"/>
  <w16cid:commentId w16cid:paraId="6B0E29F6" w16cid:durableId="256F6214"/>
  <w16cid:commentId w16cid:paraId="0CC1A324" w16cid:durableId="256F6235"/>
  <w16cid:commentId w16cid:paraId="34604A5C" w16cid:durableId="255A3166"/>
  <w16cid:commentId w16cid:paraId="6D11882E" w16cid:durableId="255DF60D"/>
  <w16cid:commentId w16cid:paraId="692BE972" w16cid:durableId="256F62E2"/>
  <w16cid:commentId w16cid:paraId="65EDFB0A" w16cid:durableId="256F6395"/>
  <w16cid:commentId w16cid:paraId="0AB3BD34" w16cid:durableId="256F63F6"/>
  <w16cid:commentId w16cid:paraId="4EC32032" w16cid:durableId="256F6439"/>
  <w16cid:commentId w16cid:paraId="7EEB32F0" w16cid:durableId="256F643A"/>
  <w16cid:commentId w16cid:paraId="25578287" w16cid:durableId="256F69C5"/>
  <w16cid:commentId w16cid:paraId="1934AE36" w16cid:durableId="256F66E0"/>
  <w16cid:commentId w16cid:paraId="6A2B0579" w16cid:durableId="256F671E"/>
  <w16cid:commentId w16cid:paraId="7B27AEF8" w16cid:durableId="256F6770"/>
  <w16cid:commentId w16cid:paraId="0BEE71B5" w16cid:durableId="256F67A8"/>
  <w16cid:commentId w16cid:paraId="5928ED3C" w16cid:durableId="256F67BF"/>
  <w16cid:commentId w16cid:paraId="54A247F8" w16cid:durableId="255A3375"/>
  <w16cid:commentId w16cid:paraId="70AFC74A" w16cid:durableId="255DF934"/>
  <w16cid:commentId w16cid:paraId="78A3BF5A" w16cid:durableId="256F680A"/>
  <w16cid:commentId w16cid:paraId="227D45B0" w16cid:durableId="255A33A2"/>
  <w16cid:commentId w16cid:paraId="3AE748AE" w16cid:durableId="255DFA95"/>
  <w16cid:commentId w16cid:paraId="55DC0996" w16cid:durableId="255A3404"/>
  <w16cid:commentId w16cid:paraId="7568992E" w16cid:durableId="255DFBB0"/>
  <w16cid:commentId w16cid:paraId="492D4797" w16cid:durableId="256F6860"/>
  <w16cid:commentId w16cid:paraId="48C963CF" w16cid:durableId="255E16F5"/>
  <w16cid:commentId w16cid:paraId="7106DDD4" w16cid:durableId="255A3486"/>
  <w16cid:commentId w16cid:paraId="2F7901DB" w16cid:durableId="255DFE48"/>
  <w16cid:commentId w16cid:paraId="208361F6" w16cid:durableId="256F68FC"/>
  <w16cid:commentId w16cid:paraId="6D717413" w16cid:durableId="256F68D1"/>
  <w16cid:commentId w16cid:paraId="751C5102" w16cid:durableId="256F6926"/>
  <w16cid:commentId w16cid:paraId="50490181" w16cid:durableId="255A35C9"/>
  <w16cid:commentId w16cid:paraId="1BCB8EA1" w16cid:durableId="255E0B0B"/>
  <w16cid:commentId w16cid:paraId="6B2B6504" w16cid:durableId="255A37A9"/>
  <w16cid:commentId w16cid:paraId="7ACF42EF" w16cid:durableId="255E1905"/>
  <w16cid:commentId w16cid:paraId="7C47CE05" w16cid:durableId="255E1ABF"/>
  <w16cid:commentId w16cid:paraId="69B7981D" w16cid:durableId="255A36DC"/>
  <w16cid:commentId w16cid:paraId="43538BF1" w16cid:durableId="255E1B1F"/>
  <w16cid:commentId w16cid:paraId="772C7C9B" w16cid:durableId="255A36FC"/>
  <w16cid:commentId w16cid:paraId="00B54145" w16cid:durableId="255E1DC8"/>
  <w16cid:commentId w16cid:paraId="4495AA64" w16cid:durableId="255A3748"/>
  <w16cid:commentId w16cid:paraId="3CB68C41" w16cid:durableId="255E1E3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29768E" w14:textId="77777777" w:rsidR="00A711EC" w:rsidRDefault="00A711EC" w:rsidP="004539CB">
      <w:pPr>
        <w:spacing w:after="0" w:line="240" w:lineRule="auto"/>
      </w:pPr>
      <w:r>
        <w:separator/>
      </w:r>
    </w:p>
  </w:endnote>
  <w:endnote w:type="continuationSeparator" w:id="0">
    <w:p w14:paraId="5565C92D" w14:textId="77777777" w:rsidR="00A711EC" w:rsidRDefault="00A711EC" w:rsidP="004539CB">
      <w:pPr>
        <w:spacing w:after="0" w:line="240" w:lineRule="auto"/>
      </w:pPr>
      <w:r>
        <w:continuationSeparator/>
      </w:r>
    </w:p>
  </w:endnote>
  <w:endnote w:type="continuationNotice" w:id="1">
    <w:p w14:paraId="06E08046" w14:textId="77777777" w:rsidR="00A711EC" w:rsidRDefault="00A711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7B7E4" w14:textId="77777777" w:rsidR="004B3E60" w:rsidRDefault="004B3E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B9E0AA" w14:textId="77777777" w:rsidR="00A711EC" w:rsidRDefault="00A711EC" w:rsidP="004539CB">
      <w:pPr>
        <w:spacing w:after="0" w:line="240" w:lineRule="auto"/>
      </w:pPr>
      <w:r>
        <w:separator/>
      </w:r>
    </w:p>
  </w:footnote>
  <w:footnote w:type="continuationSeparator" w:id="0">
    <w:p w14:paraId="52DE925A" w14:textId="77777777" w:rsidR="00A711EC" w:rsidRDefault="00A711EC" w:rsidP="004539CB">
      <w:pPr>
        <w:spacing w:after="0" w:line="240" w:lineRule="auto"/>
      </w:pPr>
      <w:r>
        <w:continuationSeparator/>
      </w:r>
    </w:p>
  </w:footnote>
  <w:footnote w:type="continuationNotice" w:id="1">
    <w:p w14:paraId="30907072" w14:textId="77777777" w:rsidR="00A711EC" w:rsidRDefault="00A711E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FABB8" w14:textId="369C611E" w:rsidR="004B3E60" w:rsidRDefault="004B3E60" w:rsidP="00EC334F">
    <w:pPr>
      <w:pStyle w:val="Header"/>
      <w:jc w:val="right"/>
    </w:pPr>
    <w:r>
      <w:rPr>
        <w:color w:val="2B579A"/>
        <w:shd w:val="clear" w:color="auto" w:fill="E6E6E6"/>
      </w:rPr>
      <w:fldChar w:fldCharType="begin"/>
    </w:r>
    <w:r>
      <w:instrText xml:space="preserve"> PAGE   \* MERGEFORMAT </w:instrText>
    </w:r>
    <w:r>
      <w:rPr>
        <w:color w:val="2B579A"/>
        <w:shd w:val="clear" w:color="auto" w:fill="E6E6E6"/>
      </w:rPr>
      <w:fldChar w:fldCharType="separate"/>
    </w:r>
    <w:r w:rsidR="004946CA">
      <w:rPr>
        <w:noProof/>
      </w:rPr>
      <w:t>88</w:t>
    </w:r>
    <w:r>
      <w:rPr>
        <w:noProof/>
        <w:color w:val="2B579A"/>
        <w:shd w:val="clear" w:color="auto" w:fill="E6E6E6"/>
      </w:rPr>
      <w:fldChar w:fldCharType="end"/>
    </w:r>
  </w:p>
  <w:p w14:paraId="382B92CD" w14:textId="77777777" w:rsidR="004B3E60" w:rsidRDefault="004B3E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1BEC"/>
    <w:multiLevelType w:val="hybridMultilevel"/>
    <w:tmpl w:val="A546E3A4"/>
    <w:lvl w:ilvl="0" w:tplc="A1105A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C42"/>
    <w:multiLevelType w:val="hybridMultilevel"/>
    <w:tmpl w:val="DDB283A6"/>
    <w:lvl w:ilvl="0" w:tplc="50DA3822">
      <w:start w:val="1"/>
      <w:numFmt w:val="lowerRoman"/>
      <w:lvlText w:val="%1."/>
      <w:lvlJc w:val="left"/>
      <w:pPr>
        <w:ind w:left="142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B0158"/>
    <w:multiLevelType w:val="hybridMultilevel"/>
    <w:tmpl w:val="6298F75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5872FFC"/>
    <w:multiLevelType w:val="hybridMultilevel"/>
    <w:tmpl w:val="F5BE0700"/>
    <w:lvl w:ilvl="0" w:tplc="2DF4584C">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E615403"/>
    <w:multiLevelType w:val="hybridMultilevel"/>
    <w:tmpl w:val="7EDAEC0C"/>
    <w:lvl w:ilvl="0" w:tplc="7E0871DA">
      <w:numFmt w:val="bullet"/>
      <w:lvlText w:val="-"/>
      <w:lvlJc w:val="left"/>
      <w:pPr>
        <w:ind w:left="142" w:hanging="360"/>
      </w:pPr>
      <w:rPr>
        <w:rFonts w:ascii="Times New Roman" w:eastAsia="Calibri"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5" w15:restartNumberingAfterBreak="0">
    <w:nsid w:val="152615EF"/>
    <w:multiLevelType w:val="hybridMultilevel"/>
    <w:tmpl w:val="72045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6D92"/>
    <w:multiLevelType w:val="hybridMultilevel"/>
    <w:tmpl w:val="94C02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C2990"/>
    <w:multiLevelType w:val="hybridMultilevel"/>
    <w:tmpl w:val="7A8A7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B64C8"/>
    <w:multiLevelType w:val="hybridMultilevel"/>
    <w:tmpl w:val="2780A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37CF8"/>
    <w:multiLevelType w:val="multilevel"/>
    <w:tmpl w:val="3228A93C"/>
    <w:lvl w:ilvl="0">
      <w:start w:val="2"/>
      <w:numFmt w:val="decimal"/>
      <w:lvlText w:val="%1."/>
      <w:lvlJc w:val="left"/>
      <w:pPr>
        <w:tabs>
          <w:tab w:val="num" w:pos="-1385"/>
        </w:tabs>
        <w:ind w:left="-1385" w:hanging="360"/>
      </w:pPr>
    </w:lvl>
    <w:lvl w:ilvl="1" w:tentative="1">
      <w:start w:val="1"/>
      <w:numFmt w:val="decimal"/>
      <w:lvlText w:val="%2."/>
      <w:lvlJc w:val="left"/>
      <w:pPr>
        <w:tabs>
          <w:tab w:val="num" w:pos="-665"/>
        </w:tabs>
        <w:ind w:left="-665" w:hanging="360"/>
      </w:pPr>
    </w:lvl>
    <w:lvl w:ilvl="2" w:tentative="1">
      <w:start w:val="1"/>
      <w:numFmt w:val="decimal"/>
      <w:lvlText w:val="%3."/>
      <w:lvlJc w:val="left"/>
      <w:pPr>
        <w:tabs>
          <w:tab w:val="num" w:pos="55"/>
        </w:tabs>
        <w:ind w:left="55" w:hanging="360"/>
      </w:pPr>
    </w:lvl>
    <w:lvl w:ilvl="3" w:tentative="1">
      <w:start w:val="1"/>
      <w:numFmt w:val="decimal"/>
      <w:lvlText w:val="%4."/>
      <w:lvlJc w:val="left"/>
      <w:pPr>
        <w:tabs>
          <w:tab w:val="num" w:pos="775"/>
        </w:tabs>
        <w:ind w:left="775" w:hanging="360"/>
      </w:pPr>
    </w:lvl>
    <w:lvl w:ilvl="4" w:tentative="1">
      <w:start w:val="1"/>
      <w:numFmt w:val="decimal"/>
      <w:lvlText w:val="%5."/>
      <w:lvlJc w:val="left"/>
      <w:pPr>
        <w:tabs>
          <w:tab w:val="num" w:pos="1495"/>
        </w:tabs>
        <w:ind w:left="1495" w:hanging="360"/>
      </w:pPr>
    </w:lvl>
    <w:lvl w:ilvl="5" w:tentative="1">
      <w:start w:val="1"/>
      <w:numFmt w:val="decimal"/>
      <w:lvlText w:val="%6."/>
      <w:lvlJc w:val="left"/>
      <w:pPr>
        <w:tabs>
          <w:tab w:val="num" w:pos="2215"/>
        </w:tabs>
        <w:ind w:left="2215" w:hanging="360"/>
      </w:pPr>
    </w:lvl>
    <w:lvl w:ilvl="6" w:tentative="1">
      <w:start w:val="1"/>
      <w:numFmt w:val="decimal"/>
      <w:lvlText w:val="%7."/>
      <w:lvlJc w:val="left"/>
      <w:pPr>
        <w:tabs>
          <w:tab w:val="num" w:pos="2935"/>
        </w:tabs>
        <w:ind w:left="2935" w:hanging="360"/>
      </w:pPr>
    </w:lvl>
    <w:lvl w:ilvl="7" w:tentative="1">
      <w:start w:val="1"/>
      <w:numFmt w:val="decimal"/>
      <w:lvlText w:val="%8."/>
      <w:lvlJc w:val="left"/>
      <w:pPr>
        <w:tabs>
          <w:tab w:val="num" w:pos="3655"/>
        </w:tabs>
        <w:ind w:left="3655" w:hanging="360"/>
      </w:pPr>
    </w:lvl>
    <w:lvl w:ilvl="8" w:tentative="1">
      <w:start w:val="1"/>
      <w:numFmt w:val="decimal"/>
      <w:lvlText w:val="%9."/>
      <w:lvlJc w:val="left"/>
      <w:pPr>
        <w:tabs>
          <w:tab w:val="num" w:pos="4375"/>
        </w:tabs>
        <w:ind w:left="4375" w:hanging="360"/>
      </w:pPr>
    </w:lvl>
  </w:abstractNum>
  <w:abstractNum w:abstractNumId="10" w15:restartNumberingAfterBreak="0">
    <w:nsid w:val="22FD6E36"/>
    <w:multiLevelType w:val="hybridMultilevel"/>
    <w:tmpl w:val="DD324588"/>
    <w:lvl w:ilvl="0" w:tplc="FAE02D72">
      <w:start w:val="1"/>
      <w:numFmt w:val="lowerRoman"/>
      <w:lvlText w:val="%1."/>
      <w:lvlJc w:val="left"/>
      <w:pPr>
        <w:ind w:left="1003" w:hanging="720"/>
      </w:pPr>
      <w:rPr>
        <w:rFonts w:ascii="Times New Roman" w:eastAsia="Calibri" w:hAnsi="Times New Roman" w:cs="Times New Roman"/>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15:restartNumberingAfterBreak="0">
    <w:nsid w:val="23DE3D6C"/>
    <w:multiLevelType w:val="hybridMultilevel"/>
    <w:tmpl w:val="1FC64E08"/>
    <w:lvl w:ilvl="0" w:tplc="EB549298">
      <w:start w:val="1"/>
      <w:numFmt w:val="bullet"/>
      <w:lvlText w:val="·"/>
      <w:lvlJc w:val="left"/>
      <w:pPr>
        <w:ind w:left="720" w:hanging="360"/>
      </w:pPr>
      <w:rPr>
        <w:rFonts w:ascii="Symbol" w:hAnsi="Symbol" w:hint="default"/>
      </w:rPr>
    </w:lvl>
    <w:lvl w:ilvl="1" w:tplc="5BB23492">
      <w:start w:val="1"/>
      <w:numFmt w:val="bullet"/>
      <w:lvlText w:val="o"/>
      <w:lvlJc w:val="left"/>
      <w:pPr>
        <w:ind w:left="1440" w:hanging="360"/>
      </w:pPr>
      <w:rPr>
        <w:rFonts w:ascii="Courier New" w:hAnsi="Courier New" w:hint="default"/>
      </w:rPr>
    </w:lvl>
    <w:lvl w:ilvl="2" w:tplc="16CE433C">
      <w:start w:val="1"/>
      <w:numFmt w:val="bullet"/>
      <w:lvlText w:val=""/>
      <w:lvlJc w:val="left"/>
      <w:pPr>
        <w:ind w:left="2160" w:hanging="360"/>
      </w:pPr>
      <w:rPr>
        <w:rFonts w:ascii="Wingdings" w:hAnsi="Wingdings" w:hint="default"/>
      </w:rPr>
    </w:lvl>
    <w:lvl w:ilvl="3" w:tplc="B352D1B8">
      <w:start w:val="1"/>
      <w:numFmt w:val="bullet"/>
      <w:lvlText w:val=""/>
      <w:lvlJc w:val="left"/>
      <w:pPr>
        <w:ind w:left="2880" w:hanging="360"/>
      </w:pPr>
      <w:rPr>
        <w:rFonts w:ascii="Symbol" w:hAnsi="Symbol" w:hint="default"/>
      </w:rPr>
    </w:lvl>
    <w:lvl w:ilvl="4" w:tplc="0C9E4F3A">
      <w:start w:val="1"/>
      <w:numFmt w:val="bullet"/>
      <w:lvlText w:val="o"/>
      <w:lvlJc w:val="left"/>
      <w:pPr>
        <w:ind w:left="3600" w:hanging="360"/>
      </w:pPr>
      <w:rPr>
        <w:rFonts w:ascii="Courier New" w:hAnsi="Courier New" w:hint="default"/>
      </w:rPr>
    </w:lvl>
    <w:lvl w:ilvl="5" w:tplc="B27CE928">
      <w:start w:val="1"/>
      <w:numFmt w:val="bullet"/>
      <w:lvlText w:val=""/>
      <w:lvlJc w:val="left"/>
      <w:pPr>
        <w:ind w:left="4320" w:hanging="360"/>
      </w:pPr>
      <w:rPr>
        <w:rFonts w:ascii="Wingdings" w:hAnsi="Wingdings" w:hint="default"/>
      </w:rPr>
    </w:lvl>
    <w:lvl w:ilvl="6" w:tplc="5C7C8314">
      <w:start w:val="1"/>
      <w:numFmt w:val="bullet"/>
      <w:lvlText w:val=""/>
      <w:lvlJc w:val="left"/>
      <w:pPr>
        <w:ind w:left="5040" w:hanging="360"/>
      </w:pPr>
      <w:rPr>
        <w:rFonts w:ascii="Symbol" w:hAnsi="Symbol" w:hint="default"/>
      </w:rPr>
    </w:lvl>
    <w:lvl w:ilvl="7" w:tplc="15FA61C0">
      <w:start w:val="1"/>
      <w:numFmt w:val="bullet"/>
      <w:lvlText w:val="o"/>
      <w:lvlJc w:val="left"/>
      <w:pPr>
        <w:ind w:left="5760" w:hanging="360"/>
      </w:pPr>
      <w:rPr>
        <w:rFonts w:ascii="Courier New" w:hAnsi="Courier New" w:hint="default"/>
      </w:rPr>
    </w:lvl>
    <w:lvl w:ilvl="8" w:tplc="6F9E743C">
      <w:start w:val="1"/>
      <w:numFmt w:val="bullet"/>
      <w:lvlText w:val=""/>
      <w:lvlJc w:val="left"/>
      <w:pPr>
        <w:ind w:left="6480" w:hanging="360"/>
      </w:pPr>
      <w:rPr>
        <w:rFonts w:ascii="Wingdings" w:hAnsi="Wingdings" w:hint="default"/>
      </w:rPr>
    </w:lvl>
  </w:abstractNum>
  <w:abstractNum w:abstractNumId="12" w15:restartNumberingAfterBreak="0">
    <w:nsid w:val="24494721"/>
    <w:multiLevelType w:val="hybridMultilevel"/>
    <w:tmpl w:val="8A543FE2"/>
    <w:lvl w:ilvl="0" w:tplc="74BE389E">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77443DD"/>
    <w:multiLevelType w:val="hybridMultilevel"/>
    <w:tmpl w:val="8A80F604"/>
    <w:lvl w:ilvl="0" w:tplc="BE14B39C">
      <w:start w:val="1"/>
      <w:numFmt w:val="lowerRoman"/>
      <w:lvlText w:val="(%1)"/>
      <w:lvlJc w:val="left"/>
      <w:pPr>
        <w:ind w:left="1287" w:hanging="720"/>
      </w:pPr>
      <w:rPr>
        <w:rFonts w:ascii="Times New Roman" w:eastAsia="Calibr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9402E9A"/>
    <w:multiLevelType w:val="multilevel"/>
    <w:tmpl w:val="EC447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E7594"/>
    <w:multiLevelType w:val="multilevel"/>
    <w:tmpl w:val="F230D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87275F"/>
    <w:multiLevelType w:val="hybridMultilevel"/>
    <w:tmpl w:val="F4481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5D1799"/>
    <w:multiLevelType w:val="hybridMultilevel"/>
    <w:tmpl w:val="3E98985C"/>
    <w:lvl w:ilvl="0" w:tplc="A1D2A760">
      <w:start w:val="1"/>
      <w:numFmt w:val="lowerRoman"/>
      <w:lvlText w:val="%1."/>
      <w:lvlJc w:val="left"/>
      <w:pPr>
        <w:ind w:left="1080" w:hanging="72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20900"/>
    <w:multiLevelType w:val="hybridMultilevel"/>
    <w:tmpl w:val="DDE6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7DC"/>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012E8"/>
    <w:multiLevelType w:val="hybridMultilevel"/>
    <w:tmpl w:val="64C69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EB1A7A"/>
    <w:multiLevelType w:val="hybridMultilevel"/>
    <w:tmpl w:val="973EAFB4"/>
    <w:lvl w:ilvl="0" w:tplc="7E0871D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6E1B33"/>
    <w:multiLevelType w:val="hybridMultilevel"/>
    <w:tmpl w:val="5B704AF2"/>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C873E8"/>
    <w:multiLevelType w:val="multilevel"/>
    <w:tmpl w:val="3E98985C"/>
    <w:lvl w:ilvl="0">
      <w:start w:val="1"/>
      <w:numFmt w:val="lowerRoman"/>
      <w:lvlText w:val="%1."/>
      <w:lvlJc w:val="left"/>
      <w:pPr>
        <w:ind w:left="1080" w:hanging="720"/>
      </w:pPr>
      <w:rPr>
        <w:rFonts w:ascii="Times New Roman" w:eastAsia="Calibr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5C5F5F"/>
    <w:multiLevelType w:val="hybridMultilevel"/>
    <w:tmpl w:val="83A4C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B28B2"/>
    <w:multiLevelType w:val="hybridMultilevel"/>
    <w:tmpl w:val="B3A8B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8636DF"/>
    <w:multiLevelType w:val="hybridMultilevel"/>
    <w:tmpl w:val="5F14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F1D25"/>
    <w:multiLevelType w:val="hybridMultilevel"/>
    <w:tmpl w:val="F984DC5E"/>
    <w:lvl w:ilvl="0" w:tplc="A8322A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B3F6B"/>
    <w:multiLevelType w:val="hybridMultilevel"/>
    <w:tmpl w:val="043C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B0BE1"/>
    <w:multiLevelType w:val="hybridMultilevel"/>
    <w:tmpl w:val="B390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9363555"/>
    <w:multiLevelType w:val="hybridMultilevel"/>
    <w:tmpl w:val="695099C2"/>
    <w:lvl w:ilvl="0" w:tplc="52609520">
      <w:start w:val="1"/>
      <w:numFmt w:val="bullet"/>
      <w:lvlText w:val="·"/>
      <w:lvlJc w:val="left"/>
      <w:pPr>
        <w:ind w:left="720" w:hanging="360"/>
      </w:pPr>
      <w:rPr>
        <w:rFonts w:ascii="Symbol" w:hAnsi="Symbol" w:hint="default"/>
      </w:rPr>
    </w:lvl>
    <w:lvl w:ilvl="1" w:tplc="7778D970">
      <w:start w:val="1"/>
      <w:numFmt w:val="bullet"/>
      <w:lvlText w:val="o"/>
      <w:lvlJc w:val="left"/>
      <w:pPr>
        <w:ind w:left="1440" w:hanging="360"/>
      </w:pPr>
      <w:rPr>
        <w:rFonts w:ascii="Courier New" w:hAnsi="Courier New" w:hint="default"/>
      </w:rPr>
    </w:lvl>
    <w:lvl w:ilvl="2" w:tplc="372ABF5E">
      <w:start w:val="1"/>
      <w:numFmt w:val="bullet"/>
      <w:lvlText w:val=""/>
      <w:lvlJc w:val="left"/>
      <w:pPr>
        <w:ind w:left="2160" w:hanging="360"/>
      </w:pPr>
      <w:rPr>
        <w:rFonts w:ascii="Wingdings" w:hAnsi="Wingdings" w:hint="default"/>
      </w:rPr>
    </w:lvl>
    <w:lvl w:ilvl="3" w:tplc="0AF263FE">
      <w:start w:val="1"/>
      <w:numFmt w:val="bullet"/>
      <w:lvlText w:val=""/>
      <w:lvlJc w:val="left"/>
      <w:pPr>
        <w:ind w:left="2880" w:hanging="360"/>
      </w:pPr>
      <w:rPr>
        <w:rFonts w:ascii="Symbol" w:hAnsi="Symbol" w:hint="default"/>
      </w:rPr>
    </w:lvl>
    <w:lvl w:ilvl="4" w:tplc="7F7ACA26">
      <w:start w:val="1"/>
      <w:numFmt w:val="bullet"/>
      <w:lvlText w:val="o"/>
      <w:lvlJc w:val="left"/>
      <w:pPr>
        <w:ind w:left="3600" w:hanging="360"/>
      </w:pPr>
      <w:rPr>
        <w:rFonts w:ascii="Courier New" w:hAnsi="Courier New" w:hint="default"/>
      </w:rPr>
    </w:lvl>
    <w:lvl w:ilvl="5" w:tplc="CA6C092C">
      <w:start w:val="1"/>
      <w:numFmt w:val="bullet"/>
      <w:lvlText w:val=""/>
      <w:lvlJc w:val="left"/>
      <w:pPr>
        <w:ind w:left="4320" w:hanging="360"/>
      </w:pPr>
      <w:rPr>
        <w:rFonts w:ascii="Wingdings" w:hAnsi="Wingdings" w:hint="default"/>
      </w:rPr>
    </w:lvl>
    <w:lvl w:ilvl="6" w:tplc="56E4CEDE">
      <w:start w:val="1"/>
      <w:numFmt w:val="bullet"/>
      <w:lvlText w:val=""/>
      <w:lvlJc w:val="left"/>
      <w:pPr>
        <w:ind w:left="5040" w:hanging="360"/>
      </w:pPr>
      <w:rPr>
        <w:rFonts w:ascii="Symbol" w:hAnsi="Symbol" w:hint="default"/>
      </w:rPr>
    </w:lvl>
    <w:lvl w:ilvl="7" w:tplc="D6B2F866">
      <w:start w:val="1"/>
      <w:numFmt w:val="bullet"/>
      <w:lvlText w:val="o"/>
      <w:lvlJc w:val="left"/>
      <w:pPr>
        <w:ind w:left="5760" w:hanging="360"/>
      </w:pPr>
      <w:rPr>
        <w:rFonts w:ascii="Courier New" w:hAnsi="Courier New" w:hint="default"/>
      </w:rPr>
    </w:lvl>
    <w:lvl w:ilvl="8" w:tplc="FCEEF944">
      <w:start w:val="1"/>
      <w:numFmt w:val="bullet"/>
      <w:lvlText w:val=""/>
      <w:lvlJc w:val="left"/>
      <w:pPr>
        <w:ind w:left="6480" w:hanging="360"/>
      </w:pPr>
      <w:rPr>
        <w:rFonts w:ascii="Wingdings" w:hAnsi="Wingdings" w:hint="default"/>
      </w:rPr>
    </w:lvl>
  </w:abstractNum>
  <w:abstractNum w:abstractNumId="31" w15:restartNumberingAfterBreak="0">
    <w:nsid w:val="5BAD4E66"/>
    <w:multiLevelType w:val="hybridMultilevel"/>
    <w:tmpl w:val="E8C0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540D76"/>
    <w:multiLevelType w:val="multilevel"/>
    <w:tmpl w:val="21B2F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08434C"/>
    <w:multiLevelType w:val="hybridMultilevel"/>
    <w:tmpl w:val="8810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B706C"/>
    <w:multiLevelType w:val="hybridMultilevel"/>
    <w:tmpl w:val="43A6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26FEA"/>
    <w:multiLevelType w:val="hybridMultilevel"/>
    <w:tmpl w:val="53D2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CC1B02"/>
    <w:multiLevelType w:val="hybridMultilevel"/>
    <w:tmpl w:val="E0641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7" w15:restartNumberingAfterBreak="0">
    <w:nsid w:val="7294670C"/>
    <w:multiLevelType w:val="hybridMultilevel"/>
    <w:tmpl w:val="06C40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4444A8"/>
    <w:multiLevelType w:val="hybridMultilevel"/>
    <w:tmpl w:val="62549FC0"/>
    <w:lvl w:ilvl="0" w:tplc="B254C82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28"/>
  </w:num>
  <w:num w:numId="4">
    <w:abstractNumId w:val="37"/>
  </w:num>
  <w:num w:numId="5">
    <w:abstractNumId w:val="15"/>
  </w:num>
  <w:num w:numId="6">
    <w:abstractNumId w:val="9"/>
  </w:num>
  <w:num w:numId="7">
    <w:abstractNumId w:val="14"/>
  </w:num>
  <w:num w:numId="8">
    <w:abstractNumId w:val="32"/>
  </w:num>
  <w:num w:numId="9">
    <w:abstractNumId w:val="36"/>
  </w:num>
  <w:num w:numId="10">
    <w:abstractNumId w:val="18"/>
  </w:num>
  <w:num w:numId="11">
    <w:abstractNumId w:val="31"/>
  </w:num>
  <w:num w:numId="12">
    <w:abstractNumId w:val="29"/>
  </w:num>
  <w:num w:numId="13">
    <w:abstractNumId w:val="17"/>
  </w:num>
  <w:num w:numId="14">
    <w:abstractNumId w:val="23"/>
  </w:num>
  <w:num w:numId="15">
    <w:abstractNumId w:val="20"/>
  </w:num>
  <w:num w:numId="16">
    <w:abstractNumId w:val="16"/>
  </w:num>
  <w:num w:numId="17">
    <w:abstractNumId w:val="25"/>
  </w:num>
  <w:num w:numId="18">
    <w:abstractNumId w:val="6"/>
  </w:num>
  <w:num w:numId="19">
    <w:abstractNumId w:val="5"/>
  </w:num>
  <w:num w:numId="20">
    <w:abstractNumId w:val="21"/>
  </w:num>
  <w:num w:numId="21">
    <w:abstractNumId w:val="4"/>
  </w:num>
  <w:num w:numId="22">
    <w:abstractNumId w:val="35"/>
  </w:num>
  <w:num w:numId="23">
    <w:abstractNumId w:val="22"/>
  </w:num>
  <w:num w:numId="24">
    <w:abstractNumId w:val="38"/>
  </w:num>
  <w:num w:numId="25">
    <w:abstractNumId w:val="8"/>
  </w:num>
  <w:num w:numId="26">
    <w:abstractNumId w:val="2"/>
  </w:num>
  <w:num w:numId="27">
    <w:abstractNumId w:val="7"/>
  </w:num>
  <w:num w:numId="28">
    <w:abstractNumId w:val="34"/>
  </w:num>
  <w:num w:numId="29">
    <w:abstractNumId w:val="33"/>
  </w:num>
  <w:num w:numId="30">
    <w:abstractNumId w:val="10"/>
  </w:num>
  <w:num w:numId="31">
    <w:abstractNumId w:val="27"/>
  </w:num>
  <w:num w:numId="32">
    <w:abstractNumId w:val="1"/>
  </w:num>
  <w:num w:numId="33">
    <w:abstractNumId w:val="13"/>
  </w:num>
  <w:num w:numId="34">
    <w:abstractNumId w:val="3"/>
  </w:num>
  <w:num w:numId="35">
    <w:abstractNumId w:val="0"/>
  </w:num>
  <w:num w:numId="36">
    <w:abstractNumId w:val="12"/>
  </w:num>
  <w:num w:numId="37">
    <w:abstractNumId w:val="19"/>
  </w:num>
  <w:num w:numId="38">
    <w:abstractNumId w:val="26"/>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PersonalInformation/>
  <w:removeDateAndTime/>
  <w:hideSpellingErrors/>
  <w:hideGrammaticalErrors/>
  <w:activeWritingStyle w:appName="MSWord" w:lang="fr-BE" w:vendorID="64" w:dllVersion="6" w:nlCheck="1" w:checkStyle="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activeWritingStyle w:appName="MSWord" w:lang="fr-CH" w:vendorID="64" w:dllVersion="6" w:nlCheck="1" w:checkStyle="0"/>
  <w:activeWritingStyle w:appName="MSWord" w:lang="en-GB" w:vendorID="64" w:dllVersion="131078" w:nlCheck="1" w:checkStyle="1"/>
  <w:activeWritingStyle w:appName="MSWord" w:lang="en-US" w:vendorID="64" w:dllVersion="131078" w:nlCheck="1" w:checkStyle="1"/>
  <w:activeWritingStyle w:appName="MSWord" w:lang="fr-CH" w:vendorID="64" w:dllVersion="131078" w:nlCheck="1" w:checkStyle="0"/>
  <w:trackRevision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c0NLQ0NrewMDQ1NjRS0lEKTi0uzszPAymwNKgFACQitJotAAAA"/>
  </w:docVars>
  <w:rsids>
    <w:rsidRoot w:val="00E97F72"/>
    <w:rsid w:val="000017C0"/>
    <w:rsid w:val="00001C16"/>
    <w:rsid w:val="00003A4E"/>
    <w:rsid w:val="00004441"/>
    <w:rsid w:val="00004CAB"/>
    <w:rsid w:val="000062C0"/>
    <w:rsid w:val="00006F53"/>
    <w:rsid w:val="00010093"/>
    <w:rsid w:val="00013165"/>
    <w:rsid w:val="00013D95"/>
    <w:rsid w:val="000159E9"/>
    <w:rsid w:val="0001715B"/>
    <w:rsid w:val="00017FF0"/>
    <w:rsid w:val="00020D62"/>
    <w:rsid w:val="00022B91"/>
    <w:rsid w:val="00025E57"/>
    <w:rsid w:val="00027EEA"/>
    <w:rsid w:val="00031A2E"/>
    <w:rsid w:val="00031E39"/>
    <w:rsid w:val="000336BA"/>
    <w:rsid w:val="00033AD3"/>
    <w:rsid w:val="00035EC3"/>
    <w:rsid w:val="00036343"/>
    <w:rsid w:val="00037E92"/>
    <w:rsid w:val="0004051F"/>
    <w:rsid w:val="0004101A"/>
    <w:rsid w:val="00041ED6"/>
    <w:rsid w:val="00043382"/>
    <w:rsid w:val="000479E7"/>
    <w:rsid w:val="00047A50"/>
    <w:rsid w:val="00056676"/>
    <w:rsid w:val="00056990"/>
    <w:rsid w:val="0006030D"/>
    <w:rsid w:val="00060827"/>
    <w:rsid w:val="00060B36"/>
    <w:rsid w:val="00061C6E"/>
    <w:rsid w:val="0006326B"/>
    <w:rsid w:val="000636C3"/>
    <w:rsid w:val="00065389"/>
    <w:rsid w:val="00065ED4"/>
    <w:rsid w:val="000703A3"/>
    <w:rsid w:val="000703C4"/>
    <w:rsid w:val="00070F3B"/>
    <w:rsid w:val="00080837"/>
    <w:rsid w:val="000833B3"/>
    <w:rsid w:val="000834A0"/>
    <w:rsid w:val="00083B7F"/>
    <w:rsid w:val="000840D3"/>
    <w:rsid w:val="00090332"/>
    <w:rsid w:val="0009325C"/>
    <w:rsid w:val="000936D8"/>
    <w:rsid w:val="00093F13"/>
    <w:rsid w:val="00094853"/>
    <w:rsid w:val="00094BF5"/>
    <w:rsid w:val="00095E5E"/>
    <w:rsid w:val="000A0768"/>
    <w:rsid w:val="000A13C9"/>
    <w:rsid w:val="000A4E7C"/>
    <w:rsid w:val="000A7152"/>
    <w:rsid w:val="000B2F4E"/>
    <w:rsid w:val="000B5055"/>
    <w:rsid w:val="000B77B4"/>
    <w:rsid w:val="000C026F"/>
    <w:rsid w:val="000C0BA7"/>
    <w:rsid w:val="000C2C61"/>
    <w:rsid w:val="000C3E4F"/>
    <w:rsid w:val="000C47D5"/>
    <w:rsid w:val="000C61CB"/>
    <w:rsid w:val="000C6510"/>
    <w:rsid w:val="000D12BD"/>
    <w:rsid w:val="000D1725"/>
    <w:rsid w:val="000E2217"/>
    <w:rsid w:val="000E46A7"/>
    <w:rsid w:val="000E770E"/>
    <w:rsid w:val="000E7CA7"/>
    <w:rsid w:val="000F48F6"/>
    <w:rsid w:val="000F5E33"/>
    <w:rsid w:val="00101DAC"/>
    <w:rsid w:val="0010213D"/>
    <w:rsid w:val="001028C5"/>
    <w:rsid w:val="00103D82"/>
    <w:rsid w:val="0010548D"/>
    <w:rsid w:val="001064E6"/>
    <w:rsid w:val="00111AF7"/>
    <w:rsid w:val="0011411B"/>
    <w:rsid w:val="00117549"/>
    <w:rsid w:val="00123618"/>
    <w:rsid w:val="001307AB"/>
    <w:rsid w:val="0013080B"/>
    <w:rsid w:val="0013193E"/>
    <w:rsid w:val="00131B2F"/>
    <w:rsid w:val="0013261E"/>
    <w:rsid w:val="00132817"/>
    <w:rsid w:val="00132F51"/>
    <w:rsid w:val="00135F5D"/>
    <w:rsid w:val="00137144"/>
    <w:rsid w:val="00144888"/>
    <w:rsid w:val="001459C2"/>
    <w:rsid w:val="00151296"/>
    <w:rsid w:val="00151DBF"/>
    <w:rsid w:val="001541C3"/>
    <w:rsid w:val="00154A06"/>
    <w:rsid w:val="00156E9E"/>
    <w:rsid w:val="0015763C"/>
    <w:rsid w:val="00161A3C"/>
    <w:rsid w:val="00162E73"/>
    <w:rsid w:val="00170769"/>
    <w:rsid w:val="00171DF9"/>
    <w:rsid w:val="00172F2F"/>
    <w:rsid w:val="00173015"/>
    <w:rsid w:val="001751DB"/>
    <w:rsid w:val="00176962"/>
    <w:rsid w:val="001775C3"/>
    <w:rsid w:val="00180A7B"/>
    <w:rsid w:val="00184D3F"/>
    <w:rsid w:val="00184F3A"/>
    <w:rsid w:val="0019154E"/>
    <w:rsid w:val="001918E3"/>
    <w:rsid w:val="00194A5C"/>
    <w:rsid w:val="00197424"/>
    <w:rsid w:val="00197472"/>
    <w:rsid w:val="001A1AD7"/>
    <w:rsid w:val="001A415C"/>
    <w:rsid w:val="001A461E"/>
    <w:rsid w:val="001A48CA"/>
    <w:rsid w:val="001B0552"/>
    <w:rsid w:val="001B1B95"/>
    <w:rsid w:val="001C14E1"/>
    <w:rsid w:val="001C18AE"/>
    <w:rsid w:val="001C288A"/>
    <w:rsid w:val="001D2F1C"/>
    <w:rsid w:val="001D3F76"/>
    <w:rsid w:val="001D7D8A"/>
    <w:rsid w:val="001E0018"/>
    <w:rsid w:val="001E0FBA"/>
    <w:rsid w:val="001E3AB4"/>
    <w:rsid w:val="001F04A5"/>
    <w:rsid w:val="001F08FB"/>
    <w:rsid w:val="001F1AF7"/>
    <w:rsid w:val="001F36FA"/>
    <w:rsid w:val="001F3F2A"/>
    <w:rsid w:val="001F5D6D"/>
    <w:rsid w:val="001F60FF"/>
    <w:rsid w:val="001F643C"/>
    <w:rsid w:val="001F66BB"/>
    <w:rsid w:val="001F748C"/>
    <w:rsid w:val="002002EB"/>
    <w:rsid w:val="00200D4E"/>
    <w:rsid w:val="00201B94"/>
    <w:rsid w:val="00202D7C"/>
    <w:rsid w:val="00203EFB"/>
    <w:rsid w:val="00207E9B"/>
    <w:rsid w:val="00207F4F"/>
    <w:rsid w:val="00210A82"/>
    <w:rsid w:val="00212132"/>
    <w:rsid w:val="002127FA"/>
    <w:rsid w:val="0022010C"/>
    <w:rsid w:val="002213F5"/>
    <w:rsid w:val="0022204D"/>
    <w:rsid w:val="00222CB4"/>
    <w:rsid w:val="00223E8D"/>
    <w:rsid w:val="0022564D"/>
    <w:rsid w:val="002272F5"/>
    <w:rsid w:val="00233A42"/>
    <w:rsid w:val="0023463B"/>
    <w:rsid w:val="00235FC8"/>
    <w:rsid w:val="0023688E"/>
    <w:rsid w:val="00237384"/>
    <w:rsid w:val="002403CA"/>
    <w:rsid w:val="00240ACF"/>
    <w:rsid w:val="00241A0C"/>
    <w:rsid w:val="002505E3"/>
    <w:rsid w:val="002563B1"/>
    <w:rsid w:val="00263D4F"/>
    <w:rsid w:val="00264F95"/>
    <w:rsid w:val="00265061"/>
    <w:rsid w:val="00265201"/>
    <w:rsid w:val="00266E42"/>
    <w:rsid w:val="00266E8A"/>
    <w:rsid w:val="00267D36"/>
    <w:rsid w:val="00270382"/>
    <w:rsid w:val="00270C3D"/>
    <w:rsid w:val="00270D22"/>
    <w:rsid w:val="00272947"/>
    <w:rsid w:val="00273072"/>
    <w:rsid w:val="002732FA"/>
    <w:rsid w:val="00274EF3"/>
    <w:rsid w:val="00275195"/>
    <w:rsid w:val="00280C29"/>
    <w:rsid w:val="00281642"/>
    <w:rsid w:val="002821FB"/>
    <w:rsid w:val="002833CA"/>
    <w:rsid w:val="00284F5A"/>
    <w:rsid w:val="002916CA"/>
    <w:rsid w:val="00292D2C"/>
    <w:rsid w:val="00293022"/>
    <w:rsid w:val="00293F87"/>
    <w:rsid w:val="00295C0E"/>
    <w:rsid w:val="00296777"/>
    <w:rsid w:val="00297F12"/>
    <w:rsid w:val="002A0A81"/>
    <w:rsid w:val="002A216B"/>
    <w:rsid w:val="002A3F5A"/>
    <w:rsid w:val="002A4DD0"/>
    <w:rsid w:val="002B5C35"/>
    <w:rsid w:val="002B7EBE"/>
    <w:rsid w:val="002C0D0B"/>
    <w:rsid w:val="002C3010"/>
    <w:rsid w:val="002D0729"/>
    <w:rsid w:val="002D2F8F"/>
    <w:rsid w:val="002D376E"/>
    <w:rsid w:val="002D38E4"/>
    <w:rsid w:val="002D6379"/>
    <w:rsid w:val="002D6F4E"/>
    <w:rsid w:val="002E0960"/>
    <w:rsid w:val="002E0C03"/>
    <w:rsid w:val="002E2D1C"/>
    <w:rsid w:val="002E5F80"/>
    <w:rsid w:val="002F0CD6"/>
    <w:rsid w:val="002F1A86"/>
    <w:rsid w:val="002F2422"/>
    <w:rsid w:val="002F3B97"/>
    <w:rsid w:val="002F42DF"/>
    <w:rsid w:val="002F64D8"/>
    <w:rsid w:val="00301A6E"/>
    <w:rsid w:val="00302208"/>
    <w:rsid w:val="003029EE"/>
    <w:rsid w:val="00302D5C"/>
    <w:rsid w:val="00305AE8"/>
    <w:rsid w:val="00311D25"/>
    <w:rsid w:val="00312C07"/>
    <w:rsid w:val="0031364B"/>
    <w:rsid w:val="003155D7"/>
    <w:rsid w:val="003176A2"/>
    <w:rsid w:val="00317AD3"/>
    <w:rsid w:val="003200FB"/>
    <w:rsid w:val="0032162A"/>
    <w:rsid w:val="003233F2"/>
    <w:rsid w:val="00324962"/>
    <w:rsid w:val="00324C25"/>
    <w:rsid w:val="00326798"/>
    <w:rsid w:val="00327997"/>
    <w:rsid w:val="0033081F"/>
    <w:rsid w:val="00331B45"/>
    <w:rsid w:val="00335E46"/>
    <w:rsid w:val="0033653C"/>
    <w:rsid w:val="00337FC5"/>
    <w:rsid w:val="00340169"/>
    <w:rsid w:val="003420F8"/>
    <w:rsid w:val="003510C2"/>
    <w:rsid w:val="003511B3"/>
    <w:rsid w:val="00351C7B"/>
    <w:rsid w:val="003529D3"/>
    <w:rsid w:val="00354255"/>
    <w:rsid w:val="00354970"/>
    <w:rsid w:val="0035591F"/>
    <w:rsid w:val="00355C9B"/>
    <w:rsid w:val="00356AC5"/>
    <w:rsid w:val="0035766A"/>
    <w:rsid w:val="00357677"/>
    <w:rsid w:val="00362BF0"/>
    <w:rsid w:val="00365731"/>
    <w:rsid w:val="00380A12"/>
    <w:rsid w:val="00381721"/>
    <w:rsid w:val="003851D0"/>
    <w:rsid w:val="003869B4"/>
    <w:rsid w:val="00387CD0"/>
    <w:rsid w:val="00390ADB"/>
    <w:rsid w:val="003928D3"/>
    <w:rsid w:val="00392D32"/>
    <w:rsid w:val="00396CE0"/>
    <w:rsid w:val="00397B71"/>
    <w:rsid w:val="003A040C"/>
    <w:rsid w:val="003A3552"/>
    <w:rsid w:val="003A35F9"/>
    <w:rsid w:val="003A415B"/>
    <w:rsid w:val="003A43EC"/>
    <w:rsid w:val="003A6048"/>
    <w:rsid w:val="003A61B2"/>
    <w:rsid w:val="003A67CB"/>
    <w:rsid w:val="003A7A4F"/>
    <w:rsid w:val="003B0004"/>
    <w:rsid w:val="003B2A24"/>
    <w:rsid w:val="003B4809"/>
    <w:rsid w:val="003C03AA"/>
    <w:rsid w:val="003C04BB"/>
    <w:rsid w:val="003C425F"/>
    <w:rsid w:val="003C6586"/>
    <w:rsid w:val="003C7FF0"/>
    <w:rsid w:val="003D1E40"/>
    <w:rsid w:val="003D212F"/>
    <w:rsid w:val="003D2F00"/>
    <w:rsid w:val="003D4118"/>
    <w:rsid w:val="003D47CB"/>
    <w:rsid w:val="003D543C"/>
    <w:rsid w:val="003D6603"/>
    <w:rsid w:val="003D7234"/>
    <w:rsid w:val="003E10E2"/>
    <w:rsid w:val="003E3EE2"/>
    <w:rsid w:val="003E5242"/>
    <w:rsid w:val="003F0215"/>
    <w:rsid w:val="003F07BE"/>
    <w:rsid w:val="003F18B3"/>
    <w:rsid w:val="003F286C"/>
    <w:rsid w:val="003F3A74"/>
    <w:rsid w:val="003F3E99"/>
    <w:rsid w:val="00401DF4"/>
    <w:rsid w:val="00406A01"/>
    <w:rsid w:val="00410329"/>
    <w:rsid w:val="00410F58"/>
    <w:rsid w:val="0041238E"/>
    <w:rsid w:val="00416711"/>
    <w:rsid w:val="00416EAF"/>
    <w:rsid w:val="004179D8"/>
    <w:rsid w:val="004217AE"/>
    <w:rsid w:val="0042217A"/>
    <w:rsid w:val="004230E2"/>
    <w:rsid w:val="004238C7"/>
    <w:rsid w:val="00425297"/>
    <w:rsid w:val="0042561E"/>
    <w:rsid w:val="004260F4"/>
    <w:rsid w:val="00426C14"/>
    <w:rsid w:val="00427D7E"/>
    <w:rsid w:val="00430EF6"/>
    <w:rsid w:val="004332AA"/>
    <w:rsid w:val="004345E2"/>
    <w:rsid w:val="0043584F"/>
    <w:rsid w:val="00437A26"/>
    <w:rsid w:val="004403EF"/>
    <w:rsid w:val="004407B2"/>
    <w:rsid w:val="00441407"/>
    <w:rsid w:val="0044281C"/>
    <w:rsid w:val="0044412E"/>
    <w:rsid w:val="004454B3"/>
    <w:rsid w:val="004465C4"/>
    <w:rsid w:val="00450106"/>
    <w:rsid w:val="004502FB"/>
    <w:rsid w:val="004539CB"/>
    <w:rsid w:val="00453EFA"/>
    <w:rsid w:val="004558FA"/>
    <w:rsid w:val="0046040B"/>
    <w:rsid w:val="004610A9"/>
    <w:rsid w:val="00461E5F"/>
    <w:rsid w:val="00464978"/>
    <w:rsid w:val="004650E8"/>
    <w:rsid w:val="00466399"/>
    <w:rsid w:val="00470ABC"/>
    <w:rsid w:val="00472D60"/>
    <w:rsid w:val="0047510D"/>
    <w:rsid w:val="00476628"/>
    <w:rsid w:val="00481BEC"/>
    <w:rsid w:val="00483994"/>
    <w:rsid w:val="00486372"/>
    <w:rsid w:val="00492F77"/>
    <w:rsid w:val="00493818"/>
    <w:rsid w:val="00493FC0"/>
    <w:rsid w:val="004946CA"/>
    <w:rsid w:val="00495068"/>
    <w:rsid w:val="00496695"/>
    <w:rsid w:val="004A07D7"/>
    <w:rsid w:val="004A1DFF"/>
    <w:rsid w:val="004A3085"/>
    <w:rsid w:val="004A3493"/>
    <w:rsid w:val="004A36E6"/>
    <w:rsid w:val="004A3B2C"/>
    <w:rsid w:val="004A51C2"/>
    <w:rsid w:val="004A54FB"/>
    <w:rsid w:val="004A97A3"/>
    <w:rsid w:val="004B08CF"/>
    <w:rsid w:val="004B2D6B"/>
    <w:rsid w:val="004B3E60"/>
    <w:rsid w:val="004C2061"/>
    <w:rsid w:val="004C2AEE"/>
    <w:rsid w:val="004C2D34"/>
    <w:rsid w:val="004C33B7"/>
    <w:rsid w:val="004C454D"/>
    <w:rsid w:val="004C4EB2"/>
    <w:rsid w:val="004C5F5D"/>
    <w:rsid w:val="004C645E"/>
    <w:rsid w:val="004D4120"/>
    <w:rsid w:val="004D6B1E"/>
    <w:rsid w:val="004D7530"/>
    <w:rsid w:val="004D7D65"/>
    <w:rsid w:val="004E1F3A"/>
    <w:rsid w:val="004E275F"/>
    <w:rsid w:val="004E2A19"/>
    <w:rsid w:val="004E40A0"/>
    <w:rsid w:val="004E6423"/>
    <w:rsid w:val="004E76C3"/>
    <w:rsid w:val="004E7756"/>
    <w:rsid w:val="004ED34E"/>
    <w:rsid w:val="004F476A"/>
    <w:rsid w:val="004F4910"/>
    <w:rsid w:val="005004DD"/>
    <w:rsid w:val="005016A8"/>
    <w:rsid w:val="00501D01"/>
    <w:rsid w:val="00501D63"/>
    <w:rsid w:val="005020DF"/>
    <w:rsid w:val="00507712"/>
    <w:rsid w:val="00507A03"/>
    <w:rsid w:val="00511760"/>
    <w:rsid w:val="00511910"/>
    <w:rsid w:val="00512862"/>
    <w:rsid w:val="005147FA"/>
    <w:rsid w:val="00514A73"/>
    <w:rsid w:val="00515A12"/>
    <w:rsid w:val="00516A8A"/>
    <w:rsid w:val="00523AEE"/>
    <w:rsid w:val="00525E21"/>
    <w:rsid w:val="00526518"/>
    <w:rsid w:val="005305C3"/>
    <w:rsid w:val="0053259B"/>
    <w:rsid w:val="00535213"/>
    <w:rsid w:val="00535884"/>
    <w:rsid w:val="00535AD6"/>
    <w:rsid w:val="0053758B"/>
    <w:rsid w:val="00537B88"/>
    <w:rsid w:val="00537F3D"/>
    <w:rsid w:val="00537F70"/>
    <w:rsid w:val="00542CB2"/>
    <w:rsid w:val="0054528D"/>
    <w:rsid w:val="00550C10"/>
    <w:rsid w:val="00550E6B"/>
    <w:rsid w:val="00551329"/>
    <w:rsid w:val="00551874"/>
    <w:rsid w:val="00553AE2"/>
    <w:rsid w:val="00556E1A"/>
    <w:rsid w:val="0055758A"/>
    <w:rsid w:val="0055771A"/>
    <w:rsid w:val="00561DA9"/>
    <w:rsid w:val="00563542"/>
    <w:rsid w:val="00563B56"/>
    <w:rsid w:val="0056615E"/>
    <w:rsid w:val="0056706C"/>
    <w:rsid w:val="00567B8A"/>
    <w:rsid w:val="0057009D"/>
    <w:rsid w:val="005715CD"/>
    <w:rsid w:val="005738EC"/>
    <w:rsid w:val="00575046"/>
    <w:rsid w:val="00580024"/>
    <w:rsid w:val="00583EE0"/>
    <w:rsid w:val="005849A7"/>
    <w:rsid w:val="00586F8B"/>
    <w:rsid w:val="0059283E"/>
    <w:rsid w:val="00595826"/>
    <w:rsid w:val="00597F44"/>
    <w:rsid w:val="005A177A"/>
    <w:rsid w:val="005A22AB"/>
    <w:rsid w:val="005A5DA9"/>
    <w:rsid w:val="005A72A3"/>
    <w:rsid w:val="005A7AB4"/>
    <w:rsid w:val="005B0AD3"/>
    <w:rsid w:val="005B253C"/>
    <w:rsid w:val="005B2DD6"/>
    <w:rsid w:val="005B342F"/>
    <w:rsid w:val="005B4D30"/>
    <w:rsid w:val="005B4FEC"/>
    <w:rsid w:val="005B50F5"/>
    <w:rsid w:val="005B5A87"/>
    <w:rsid w:val="005B5D89"/>
    <w:rsid w:val="005B6C90"/>
    <w:rsid w:val="005B74B1"/>
    <w:rsid w:val="005C00E2"/>
    <w:rsid w:val="005C20F8"/>
    <w:rsid w:val="005C293E"/>
    <w:rsid w:val="005C3090"/>
    <w:rsid w:val="005C3138"/>
    <w:rsid w:val="005C332D"/>
    <w:rsid w:val="005C3CB1"/>
    <w:rsid w:val="005C4B70"/>
    <w:rsid w:val="005C7B8E"/>
    <w:rsid w:val="005D1AB7"/>
    <w:rsid w:val="005D1CEC"/>
    <w:rsid w:val="005D3FA7"/>
    <w:rsid w:val="005D4F88"/>
    <w:rsid w:val="005D582C"/>
    <w:rsid w:val="005D6189"/>
    <w:rsid w:val="005D7B89"/>
    <w:rsid w:val="005E0BCA"/>
    <w:rsid w:val="005E129A"/>
    <w:rsid w:val="005E3883"/>
    <w:rsid w:val="005F1E3B"/>
    <w:rsid w:val="006009F5"/>
    <w:rsid w:val="006020C8"/>
    <w:rsid w:val="006046B6"/>
    <w:rsid w:val="00604D4D"/>
    <w:rsid w:val="00605662"/>
    <w:rsid w:val="006058E6"/>
    <w:rsid w:val="006061AF"/>
    <w:rsid w:val="00606BF9"/>
    <w:rsid w:val="00607169"/>
    <w:rsid w:val="0060EF5E"/>
    <w:rsid w:val="00610747"/>
    <w:rsid w:val="00611A16"/>
    <w:rsid w:val="0061478B"/>
    <w:rsid w:val="0061542D"/>
    <w:rsid w:val="00615E0B"/>
    <w:rsid w:val="006216D3"/>
    <w:rsid w:val="0062444C"/>
    <w:rsid w:val="006248CB"/>
    <w:rsid w:val="006250B8"/>
    <w:rsid w:val="00625976"/>
    <w:rsid w:val="00626BFE"/>
    <w:rsid w:val="0063321E"/>
    <w:rsid w:val="00633A90"/>
    <w:rsid w:val="00634222"/>
    <w:rsid w:val="00635CE3"/>
    <w:rsid w:val="00636F75"/>
    <w:rsid w:val="0064048D"/>
    <w:rsid w:val="00641737"/>
    <w:rsid w:val="00641F30"/>
    <w:rsid w:val="00642FF1"/>
    <w:rsid w:val="006435C5"/>
    <w:rsid w:val="00644A1F"/>
    <w:rsid w:val="0065131A"/>
    <w:rsid w:val="0065236B"/>
    <w:rsid w:val="006550B9"/>
    <w:rsid w:val="0065593A"/>
    <w:rsid w:val="00657AAB"/>
    <w:rsid w:val="006602B0"/>
    <w:rsid w:val="00662BFA"/>
    <w:rsid w:val="0066368A"/>
    <w:rsid w:val="006637A8"/>
    <w:rsid w:val="00664842"/>
    <w:rsid w:val="00664AC6"/>
    <w:rsid w:val="00667A72"/>
    <w:rsid w:val="0067021D"/>
    <w:rsid w:val="00676AC2"/>
    <w:rsid w:val="00681A1F"/>
    <w:rsid w:val="00682E96"/>
    <w:rsid w:val="00685340"/>
    <w:rsid w:val="006855DB"/>
    <w:rsid w:val="006907CE"/>
    <w:rsid w:val="00693283"/>
    <w:rsid w:val="006A0965"/>
    <w:rsid w:val="006A1742"/>
    <w:rsid w:val="006A6FE9"/>
    <w:rsid w:val="006AAE97"/>
    <w:rsid w:val="006B0A32"/>
    <w:rsid w:val="006B122F"/>
    <w:rsid w:val="006B284A"/>
    <w:rsid w:val="006B2FDA"/>
    <w:rsid w:val="006B37F8"/>
    <w:rsid w:val="006B3838"/>
    <w:rsid w:val="006B64CE"/>
    <w:rsid w:val="006B6E9D"/>
    <w:rsid w:val="006C01C6"/>
    <w:rsid w:val="006C0D61"/>
    <w:rsid w:val="006C2D98"/>
    <w:rsid w:val="006C2DCD"/>
    <w:rsid w:val="006C4FA0"/>
    <w:rsid w:val="006D4ED6"/>
    <w:rsid w:val="006D55F1"/>
    <w:rsid w:val="006D594E"/>
    <w:rsid w:val="006D6625"/>
    <w:rsid w:val="006D69F7"/>
    <w:rsid w:val="006E0950"/>
    <w:rsid w:val="006E0BFA"/>
    <w:rsid w:val="006E3E0A"/>
    <w:rsid w:val="006E3E2F"/>
    <w:rsid w:val="006E5C73"/>
    <w:rsid w:val="006E6632"/>
    <w:rsid w:val="006E6E41"/>
    <w:rsid w:val="006F0E6A"/>
    <w:rsid w:val="006F144E"/>
    <w:rsid w:val="006F188A"/>
    <w:rsid w:val="006F6FC9"/>
    <w:rsid w:val="006F7063"/>
    <w:rsid w:val="006F7C45"/>
    <w:rsid w:val="0070098F"/>
    <w:rsid w:val="007016CB"/>
    <w:rsid w:val="0070177F"/>
    <w:rsid w:val="0070323B"/>
    <w:rsid w:val="00703F7F"/>
    <w:rsid w:val="00705D12"/>
    <w:rsid w:val="007069CA"/>
    <w:rsid w:val="00707D23"/>
    <w:rsid w:val="00712562"/>
    <w:rsid w:val="00712592"/>
    <w:rsid w:val="00712599"/>
    <w:rsid w:val="00714769"/>
    <w:rsid w:val="00716058"/>
    <w:rsid w:val="00717236"/>
    <w:rsid w:val="007174F6"/>
    <w:rsid w:val="007237AA"/>
    <w:rsid w:val="00726F58"/>
    <w:rsid w:val="0073329A"/>
    <w:rsid w:val="0073490B"/>
    <w:rsid w:val="007349FF"/>
    <w:rsid w:val="00734BEE"/>
    <w:rsid w:val="007370BF"/>
    <w:rsid w:val="007428E3"/>
    <w:rsid w:val="007430DC"/>
    <w:rsid w:val="007433AA"/>
    <w:rsid w:val="00743486"/>
    <w:rsid w:val="00743D06"/>
    <w:rsid w:val="007443F7"/>
    <w:rsid w:val="0074533B"/>
    <w:rsid w:val="0074638F"/>
    <w:rsid w:val="007469F5"/>
    <w:rsid w:val="0074764A"/>
    <w:rsid w:val="007506B6"/>
    <w:rsid w:val="00752729"/>
    <w:rsid w:val="0075422C"/>
    <w:rsid w:val="007549AC"/>
    <w:rsid w:val="007570BD"/>
    <w:rsid w:val="00761EDE"/>
    <w:rsid w:val="007632E3"/>
    <w:rsid w:val="00763CE7"/>
    <w:rsid w:val="0076670C"/>
    <w:rsid w:val="00767054"/>
    <w:rsid w:val="00767916"/>
    <w:rsid w:val="00767C9C"/>
    <w:rsid w:val="0077250B"/>
    <w:rsid w:val="00773859"/>
    <w:rsid w:val="00774D57"/>
    <w:rsid w:val="00777BB3"/>
    <w:rsid w:val="00780CC7"/>
    <w:rsid w:val="007819BF"/>
    <w:rsid w:val="00781E30"/>
    <w:rsid w:val="00782692"/>
    <w:rsid w:val="007834A5"/>
    <w:rsid w:val="00784CFB"/>
    <w:rsid w:val="00786990"/>
    <w:rsid w:val="007904BE"/>
    <w:rsid w:val="00792534"/>
    <w:rsid w:val="00792545"/>
    <w:rsid w:val="007936FE"/>
    <w:rsid w:val="00794734"/>
    <w:rsid w:val="00794798"/>
    <w:rsid w:val="00795010"/>
    <w:rsid w:val="007955AE"/>
    <w:rsid w:val="00796AF9"/>
    <w:rsid w:val="0079734F"/>
    <w:rsid w:val="00797D6A"/>
    <w:rsid w:val="007A00C7"/>
    <w:rsid w:val="007A020C"/>
    <w:rsid w:val="007A10CE"/>
    <w:rsid w:val="007A18B0"/>
    <w:rsid w:val="007A2284"/>
    <w:rsid w:val="007A32EF"/>
    <w:rsid w:val="007A4A71"/>
    <w:rsid w:val="007A7A1E"/>
    <w:rsid w:val="007A7BFD"/>
    <w:rsid w:val="007B3E64"/>
    <w:rsid w:val="007B49E7"/>
    <w:rsid w:val="007C1C6B"/>
    <w:rsid w:val="007C1D6A"/>
    <w:rsid w:val="007C1DE2"/>
    <w:rsid w:val="007C68AB"/>
    <w:rsid w:val="007C6F57"/>
    <w:rsid w:val="007D5943"/>
    <w:rsid w:val="007D6D8D"/>
    <w:rsid w:val="007D73BC"/>
    <w:rsid w:val="007E38D5"/>
    <w:rsid w:val="007E3D60"/>
    <w:rsid w:val="007E4F16"/>
    <w:rsid w:val="007E770B"/>
    <w:rsid w:val="007E7891"/>
    <w:rsid w:val="007F09A1"/>
    <w:rsid w:val="007F171D"/>
    <w:rsid w:val="007F2ADC"/>
    <w:rsid w:val="007F610E"/>
    <w:rsid w:val="007F635E"/>
    <w:rsid w:val="007F72EB"/>
    <w:rsid w:val="008008A3"/>
    <w:rsid w:val="008015BC"/>
    <w:rsid w:val="00802658"/>
    <w:rsid w:val="0080429C"/>
    <w:rsid w:val="00807CE1"/>
    <w:rsid w:val="00810AA8"/>
    <w:rsid w:val="00811ABD"/>
    <w:rsid w:val="00811DE3"/>
    <w:rsid w:val="008156D5"/>
    <w:rsid w:val="00821509"/>
    <w:rsid w:val="00821671"/>
    <w:rsid w:val="00821900"/>
    <w:rsid w:val="008245C6"/>
    <w:rsid w:val="00830697"/>
    <w:rsid w:val="00830EA1"/>
    <w:rsid w:val="00834EE7"/>
    <w:rsid w:val="008351A3"/>
    <w:rsid w:val="00841DC8"/>
    <w:rsid w:val="00843623"/>
    <w:rsid w:val="00851AC2"/>
    <w:rsid w:val="00854903"/>
    <w:rsid w:val="00855EF0"/>
    <w:rsid w:val="0085632B"/>
    <w:rsid w:val="00862465"/>
    <w:rsid w:val="008653BC"/>
    <w:rsid w:val="008671EF"/>
    <w:rsid w:val="008703E0"/>
    <w:rsid w:val="008734A5"/>
    <w:rsid w:val="0087367F"/>
    <w:rsid w:val="00876528"/>
    <w:rsid w:val="00876AF1"/>
    <w:rsid w:val="00877F73"/>
    <w:rsid w:val="00881A65"/>
    <w:rsid w:val="00890620"/>
    <w:rsid w:val="0089122C"/>
    <w:rsid w:val="008920CD"/>
    <w:rsid w:val="0089399C"/>
    <w:rsid w:val="0089448E"/>
    <w:rsid w:val="00894C4B"/>
    <w:rsid w:val="00897D8A"/>
    <w:rsid w:val="00897F23"/>
    <w:rsid w:val="008A1A84"/>
    <w:rsid w:val="008A26E5"/>
    <w:rsid w:val="008A46F0"/>
    <w:rsid w:val="008A4E84"/>
    <w:rsid w:val="008A4EC8"/>
    <w:rsid w:val="008A5FF7"/>
    <w:rsid w:val="008A66D5"/>
    <w:rsid w:val="008A7448"/>
    <w:rsid w:val="008B0406"/>
    <w:rsid w:val="008B1578"/>
    <w:rsid w:val="008B2704"/>
    <w:rsid w:val="008B2963"/>
    <w:rsid w:val="008B51E2"/>
    <w:rsid w:val="008C3416"/>
    <w:rsid w:val="008C3437"/>
    <w:rsid w:val="008C4263"/>
    <w:rsid w:val="008C638F"/>
    <w:rsid w:val="008C6CEC"/>
    <w:rsid w:val="008D230F"/>
    <w:rsid w:val="008D4220"/>
    <w:rsid w:val="008D567A"/>
    <w:rsid w:val="008D5D0E"/>
    <w:rsid w:val="008E1F15"/>
    <w:rsid w:val="008F183E"/>
    <w:rsid w:val="008F2B08"/>
    <w:rsid w:val="008F39C4"/>
    <w:rsid w:val="008F7776"/>
    <w:rsid w:val="00900DF6"/>
    <w:rsid w:val="00903F25"/>
    <w:rsid w:val="00904655"/>
    <w:rsid w:val="00905C01"/>
    <w:rsid w:val="0090631F"/>
    <w:rsid w:val="00910364"/>
    <w:rsid w:val="00910375"/>
    <w:rsid w:val="00911646"/>
    <w:rsid w:val="00912F1B"/>
    <w:rsid w:val="009157AC"/>
    <w:rsid w:val="00915C9E"/>
    <w:rsid w:val="00916B25"/>
    <w:rsid w:val="0091734A"/>
    <w:rsid w:val="00924259"/>
    <w:rsid w:val="009260AF"/>
    <w:rsid w:val="00937CC1"/>
    <w:rsid w:val="00940E6E"/>
    <w:rsid w:val="0094291B"/>
    <w:rsid w:val="009452D0"/>
    <w:rsid w:val="00945628"/>
    <w:rsid w:val="00952CBF"/>
    <w:rsid w:val="0095335E"/>
    <w:rsid w:val="009541F3"/>
    <w:rsid w:val="0095436D"/>
    <w:rsid w:val="00955806"/>
    <w:rsid w:val="00955D16"/>
    <w:rsid w:val="00956066"/>
    <w:rsid w:val="00956304"/>
    <w:rsid w:val="00956630"/>
    <w:rsid w:val="00956E01"/>
    <w:rsid w:val="0096002E"/>
    <w:rsid w:val="0096499A"/>
    <w:rsid w:val="00964F72"/>
    <w:rsid w:val="009665DC"/>
    <w:rsid w:val="00970AF8"/>
    <w:rsid w:val="00970B41"/>
    <w:rsid w:val="009715FB"/>
    <w:rsid w:val="00974EFA"/>
    <w:rsid w:val="00977DC6"/>
    <w:rsid w:val="00980D88"/>
    <w:rsid w:val="0098284E"/>
    <w:rsid w:val="00982942"/>
    <w:rsid w:val="00982B09"/>
    <w:rsid w:val="00984EA9"/>
    <w:rsid w:val="00987356"/>
    <w:rsid w:val="00992FB3"/>
    <w:rsid w:val="009938BE"/>
    <w:rsid w:val="00993BA4"/>
    <w:rsid w:val="0099481A"/>
    <w:rsid w:val="009964FE"/>
    <w:rsid w:val="00996B8C"/>
    <w:rsid w:val="009A44C6"/>
    <w:rsid w:val="009A49B5"/>
    <w:rsid w:val="009A6BD2"/>
    <w:rsid w:val="009B14DF"/>
    <w:rsid w:val="009B19A5"/>
    <w:rsid w:val="009B2740"/>
    <w:rsid w:val="009B2752"/>
    <w:rsid w:val="009B32CF"/>
    <w:rsid w:val="009B3974"/>
    <w:rsid w:val="009B4A08"/>
    <w:rsid w:val="009B5AC6"/>
    <w:rsid w:val="009B7E87"/>
    <w:rsid w:val="009C200E"/>
    <w:rsid w:val="009D0264"/>
    <w:rsid w:val="009D1537"/>
    <w:rsid w:val="009D1684"/>
    <w:rsid w:val="009D5F7A"/>
    <w:rsid w:val="009D6DBB"/>
    <w:rsid w:val="009E1D8E"/>
    <w:rsid w:val="009E2525"/>
    <w:rsid w:val="009E6749"/>
    <w:rsid w:val="009E6A70"/>
    <w:rsid w:val="009F0A2C"/>
    <w:rsid w:val="009F2398"/>
    <w:rsid w:val="009F243D"/>
    <w:rsid w:val="009F2D3D"/>
    <w:rsid w:val="009F6AC8"/>
    <w:rsid w:val="009F7474"/>
    <w:rsid w:val="00A0283E"/>
    <w:rsid w:val="00A03F88"/>
    <w:rsid w:val="00A048F0"/>
    <w:rsid w:val="00A051AA"/>
    <w:rsid w:val="00A0619E"/>
    <w:rsid w:val="00A061E3"/>
    <w:rsid w:val="00A0740B"/>
    <w:rsid w:val="00A10168"/>
    <w:rsid w:val="00A113DA"/>
    <w:rsid w:val="00A1189B"/>
    <w:rsid w:val="00A1225B"/>
    <w:rsid w:val="00A15962"/>
    <w:rsid w:val="00A165E5"/>
    <w:rsid w:val="00A1728A"/>
    <w:rsid w:val="00A212E4"/>
    <w:rsid w:val="00A216CA"/>
    <w:rsid w:val="00A21DD5"/>
    <w:rsid w:val="00A2384D"/>
    <w:rsid w:val="00A269E7"/>
    <w:rsid w:val="00A3024D"/>
    <w:rsid w:val="00A306DC"/>
    <w:rsid w:val="00A35541"/>
    <w:rsid w:val="00A358E4"/>
    <w:rsid w:val="00A36DE6"/>
    <w:rsid w:val="00A401AF"/>
    <w:rsid w:val="00A42AAA"/>
    <w:rsid w:val="00A43B26"/>
    <w:rsid w:val="00A43E71"/>
    <w:rsid w:val="00A43F94"/>
    <w:rsid w:val="00A44167"/>
    <w:rsid w:val="00A44290"/>
    <w:rsid w:val="00A445C1"/>
    <w:rsid w:val="00A476FB"/>
    <w:rsid w:val="00A5558A"/>
    <w:rsid w:val="00A603AD"/>
    <w:rsid w:val="00A64166"/>
    <w:rsid w:val="00A65020"/>
    <w:rsid w:val="00A66B3A"/>
    <w:rsid w:val="00A711EC"/>
    <w:rsid w:val="00A71DC8"/>
    <w:rsid w:val="00A72E3A"/>
    <w:rsid w:val="00A75816"/>
    <w:rsid w:val="00A77E27"/>
    <w:rsid w:val="00A84272"/>
    <w:rsid w:val="00A84E1C"/>
    <w:rsid w:val="00A85AC1"/>
    <w:rsid w:val="00A862CC"/>
    <w:rsid w:val="00A93003"/>
    <w:rsid w:val="00A93E2F"/>
    <w:rsid w:val="00A944EE"/>
    <w:rsid w:val="00A94D1B"/>
    <w:rsid w:val="00A959F9"/>
    <w:rsid w:val="00A96583"/>
    <w:rsid w:val="00A96699"/>
    <w:rsid w:val="00AA00A3"/>
    <w:rsid w:val="00AA0E9B"/>
    <w:rsid w:val="00AA0F3E"/>
    <w:rsid w:val="00AA371A"/>
    <w:rsid w:val="00AA45AF"/>
    <w:rsid w:val="00AA45C5"/>
    <w:rsid w:val="00AA4796"/>
    <w:rsid w:val="00AA6277"/>
    <w:rsid w:val="00AA7CA4"/>
    <w:rsid w:val="00AB2739"/>
    <w:rsid w:val="00AB581A"/>
    <w:rsid w:val="00AB61E6"/>
    <w:rsid w:val="00AB63C2"/>
    <w:rsid w:val="00AB68B4"/>
    <w:rsid w:val="00AB6A4C"/>
    <w:rsid w:val="00AB7C60"/>
    <w:rsid w:val="00AC0884"/>
    <w:rsid w:val="00AC3A9F"/>
    <w:rsid w:val="00AC572B"/>
    <w:rsid w:val="00AC5CFE"/>
    <w:rsid w:val="00AC7BBC"/>
    <w:rsid w:val="00AD0003"/>
    <w:rsid w:val="00AD03A3"/>
    <w:rsid w:val="00AD2444"/>
    <w:rsid w:val="00AD448E"/>
    <w:rsid w:val="00AD54C4"/>
    <w:rsid w:val="00AD6705"/>
    <w:rsid w:val="00AD7EF4"/>
    <w:rsid w:val="00AE0F27"/>
    <w:rsid w:val="00AE183A"/>
    <w:rsid w:val="00AE20F0"/>
    <w:rsid w:val="00AE2318"/>
    <w:rsid w:val="00AE3C4D"/>
    <w:rsid w:val="00AE4105"/>
    <w:rsid w:val="00AE7698"/>
    <w:rsid w:val="00AF00B1"/>
    <w:rsid w:val="00AF3D19"/>
    <w:rsid w:val="00AF40CF"/>
    <w:rsid w:val="00AF5BF9"/>
    <w:rsid w:val="00AF7BBE"/>
    <w:rsid w:val="00B00668"/>
    <w:rsid w:val="00B03E47"/>
    <w:rsid w:val="00B06F08"/>
    <w:rsid w:val="00B07C19"/>
    <w:rsid w:val="00B11BFD"/>
    <w:rsid w:val="00B12B90"/>
    <w:rsid w:val="00B1372C"/>
    <w:rsid w:val="00B16FE4"/>
    <w:rsid w:val="00B23B3E"/>
    <w:rsid w:val="00B23BEC"/>
    <w:rsid w:val="00B25D3F"/>
    <w:rsid w:val="00B2FFC2"/>
    <w:rsid w:val="00B312F2"/>
    <w:rsid w:val="00B32234"/>
    <w:rsid w:val="00B32DF4"/>
    <w:rsid w:val="00B34559"/>
    <w:rsid w:val="00B35745"/>
    <w:rsid w:val="00B428B5"/>
    <w:rsid w:val="00B42C33"/>
    <w:rsid w:val="00B4772E"/>
    <w:rsid w:val="00B50D18"/>
    <w:rsid w:val="00B54E36"/>
    <w:rsid w:val="00B56A52"/>
    <w:rsid w:val="00B62ED4"/>
    <w:rsid w:val="00B6639E"/>
    <w:rsid w:val="00B66AFE"/>
    <w:rsid w:val="00B66B92"/>
    <w:rsid w:val="00B66D7A"/>
    <w:rsid w:val="00B725E4"/>
    <w:rsid w:val="00B7469A"/>
    <w:rsid w:val="00B74C57"/>
    <w:rsid w:val="00B75C28"/>
    <w:rsid w:val="00B775D7"/>
    <w:rsid w:val="00B800D5"/>
    <w:rsid w:val="00B81BAA"/>
    <w:rsid w:val="00B82236"/>
    <w:rsid w:val="00B84E79"/>
    <w:rsid w:val="00B8709B"/>
    <w:rsid w:val="00B87889"/>
    <w:rsid w:val="00B9296E"/>
    <w:rsid w:val="00B92A45"/>
    <w:rsid w:val="00B94C1B"/>
    <w:rsid w:val="00B96293"/>
    <w:rsid w:val="00B978A4"/>
    <w:rsid w:val="00B97AA5"/>
    <w:rsid w:val="00BA470F"/>
    <w:rsid w:val="00BB55F4"/>
    <w:rsid w:val="00BB57DC"/>
    <w:rsid w:val="00BB6A9A"/>
    <w:rsid w:val="00BC1AA4"/>
    <w:rsid w:val="00BC4103"/>
    <w:rsid w:val="00BD0F70"/>
    <w:rsid w:val="00BD2E78"/>
    <w:rsid w:val="00BD2FF3"/>
    <w:rsid w:val="00BD5622"/>
    <w:rsid w:val="00BE211C"/>
    <w:rsid w:val="00BE241F"/>
    <w:rsid w:val="00BE5BB3"/>
    <w:rsid w:val="00BE64BA"/>
    <w:rsid w:val="00BE6D9F"/>
    <w:rsid w:val="00BF3923"/>
    <w:rsid w:val="00BF6E6C"/>
    <w:rsid w:val="00BF6EEF"/>
    <w:rsid w:val="00C00AFA"/>
    <w:rsid w:val="00C00C31"/>
    <w:rsid w:val="00C03773"/>
    <w:rsid w:val="00C0454C"/>
    <w:rsid w:val="00C058FF"/>
    <w:rsid w:val="00C07636"/>
    <w:rsid w:val="00C15743"/>
    <w:rsid w:val="00C164AD"/>
    <w:rsid w:val="00C176B6"/>
    <w:rsid w:val="00C2117F"/>
    <w:rsid w:val="00C21A48"/>
    <w:rsid w:val="00C23491"/>
    <w:rsid w:val="00C25097"/>
    <w:rsid w:val="00C26C11"/>
    <w:rsid w:val="00C26E50"/>
    <w:rsid w:val="00C30449"/>
    <w:rsid w:val="00C3048E"/>
    <w:rsid w:val="00C34F2C"/>
    <w:rsid w:val="00C3674F"/>
    <w:rsid w:val="00C37011"/>
    <w:rsid w:val="00C372C8"/>
    <w:rsid w:val="00C40A79"/>
    <w:rsid w:val="00C43672"/>
    <w:rsid w:val="00C46810"/>
    <w:rsid w:val="00C472EF"/>
    <w:rsid w:val="00C507C8"/>
    <w:rsid w:val="00C50976"/>
    <w:rsid w:val="00C50B55"/>
    <w:rsid w:val="00C50F63"/>
    <w:rsid w:val="00C5158C"/>
    <w:rsid w:val="00C53120"/>
    <w:rsid w:val="00C54CA1"/>
    <w:rsid w:val="00C5656F"/>
    <w:rsid w:val="00C633FE"/>
    <w:rsid w:val="00C63586"/>
    <w:rsid w:val="00C647F1"/>
    <w:rsid w:val="00C64F03"/>
    <w:rsid w:val="00C65718"/>
    <w:rsid w:val="00C67EA8"/>
    <w:rsid w:val="00C71550"/>
    <w:rsid w:val="00C72390"/>
    <w:rsid w:val="00C72754"/>
    <w:rsid w:val="00C729AE"/>
    <w:rsid w:val="00C74231"/>
    <w:rsid w:val="00C74A9C"/>
    <w:rsid w:val="00C75F00"/>
    <w:rsid w:val="00C82F62"/>
    <w:rsid w:val="00C83428"/>
    <w:rsid w:val="00C83E1A"/>
    <w:rsid w:val="00C84033"/>
    <w:rsid w:val="00C901C7"/>
    <w:rsid w:val="00C904AE"/>
    <w:rsid w:val="00C90D47"/>
    <w:rsid w:val="00C9342F"/>
    <w:rsid w:val="00C94549"/>
    <w:rsid w:val="00C95576"/>
    <w:rsid w:val="00C959AF"/>
    <w:rsid w:val="00C96A62"/>
    <w:rsid w:val="00CA1569"/>
    <w:rsid w:val="00CA61C6"/>
    <w:rsid w:val="00CA6EAF"/>
    <w:rsid w:val="00CB4CD0"/>
    <w:rsid w:val="00CC2CE0"/>
    <w:rsid w:val="00CC2E99"/>
    <w:rsid w:val="00CC3155"/>
    <w:rsid w:val="00CC3814"/>
    <w:rsid w:val="00CC5982"/>
    <w:rsid w:val="00CC72C8"/>
    <w:rsid w:val="00CC7A91"/>
    <w:rsid w:val="00CD0686"/>
    <w:rsid w:val="00CD1A45"/>
    <w:rsid w:val="00CD32AE"/>
    <w:rsid w:val="00CD4151"/>
    <w:rsid w:val="00CD48D5"/>
    <w:rsid w:val="00CD56D0"/>
    <w:rsid w:val="00CD717A"/>
    <w:rsid w:val="00CD79DF"/>
    <w:rsid w:val="00CE3EFC"/>
    <w:rsid w:val="00CE400B"/>
    <w:rsid w:val="00CE535C"/>
    <w:rsid w:val="00CE7028"/>
    <w:rsid w:val="00CF245A"/>
    <w:rsid w:val="00CF2FC1"/>
    <w:rsid w:val="00D00F2B"/>
    <w:rsid w:val="00D01766"/>
    <w:rsid w:val="00D01BB3"/>
    <w:rsid w:val="00D02239"/>
    <w:rsid w:val="00D02D6E"/>
    <w:rsid w:val="00D03B57"/>
    <w:rsid w:val="00D10655"/>
    <w:rsid w:val="00D1127C"/>
    <w:rsid w:val="00D1245A"/>
    <w:rsid w:val="00D14E02"/>
    <w:rsid w:val="00D21649"/>
    <w:rsid w:val="00D2168F"/>
    <w:rsid w:val="00D22A97"/>
    <w:rsid w:val="00D25A1D"/>
    <w:rsid w:val="00D30B68"/>
    <w:rsid w:val="00D30D69"/>
    <w:rsid w:val="00D30FD0"/>
    <w:rsid w:val="00D321D4"/>
    <w:rsid w:val="00D32F8C"/>
    <w:rsid w:val="00D33146"/>
    <w:rsid w:val="00D35D29"/>
    <w:rsid w:val="00D378B1"/>
    <w:rsid w:val="00D4003F"/>
    <w:rsid w:val="00D4242B"/>
    <w:rsid w:val="00D44039"/>
    <w:rsid w:val="00D4410A"/>
    <w:rsid w:val="00D453A9"/>
    <w:rsid w:val="00D46B61"/>
    <w:rsid w:val="00D519B2"/>
    <w:rsid w:val="00D52174"/>
    <w:rsid w:val="00D54641"/>
    <w:rsid w:val="00D55FCA"/>
    <w:rsid w:val="00D57C35"/>
    <w:rsid w:val="00D61C2F"/>
    <w:rsid w:val="00D6244E"/>
    <w:rsid w:val="00D63378"/>
    <w:rsid w:val="00D66B73"/>
    <w:rsid w:val="00D70859"/>
    <w:rsid w:val="00D717B4"/>
    <w:rsid w:val="00D72897"/>
    <w:rsid w:val="00D728C9"/>
    <w:rsid w:val="00D72E26"/>
    <w:rsid w:val="00D73821"/>
    <w:rsid w:val="00D75C75"/>
    <w:rsid w:val="00D762AD"/>
    <w:rsid w:val="00D7746A"/>
    <w:rsid w:val="00D82B3E"/>
    <w:rsid w:val="00D83BDC"/>
    <w:rsid w:val="00D91A6A"/>
    <w:rsid w:val="00D91B66"/>
    <w:rsid w:val="00D93B19"/>
    <w:rsid w:val="00D9539B"/>
    <w:rsid w:val="00DA00D6"/>
    <w:rsid w:val="00DA041C"/>
    <w:rsid w:val="00DA4729"/>
    <w:rsid w:val="00DA6E48"/>
    <w:rsid w:val="00DB0AB5"/>
    <w:rsid w:val="00DB0E02"/>
    <w:rsid w:val="00DB5B15"/>
    <w:rsid w:val="00DB7216"/>
    <w:rsid w:val="00DB79B7"/>
    <w:rsid w:val="00DC0B54"/>
    <w:rsid w:val="00DC5185"/>
    <w:rsid w:val="00DC5848"/>
    <w:rsid w:val="00DC5E8B"/>
    <w:rsid w:val="00DC7D43"/>
    <w:rsid w:val="00DD0530"/>
    <w:rsid w:val="00DD183F"/>
    <w:rsid w:val="00DD2209"/>
    <w:rsid w:val="00DD32C8"/>
    <w:rsid w:val="00DD372F"/>
    <w:rsid w:val="00DD61E1"/>
    <w:rsid w:val="00DD65F9"/>
    <w:rsid w:val="00DE073F"/>
    <w:rsid w:val="00DE0A1A"/>
    <w:rsid w:val="00DE3076"/>
    <w:rsid w:val="00DE3427"/>
    <w:rsid w:val="00DF0332"/>
    <w:rsid w:val="00DF06FD"/>
    <w:rsid w:val="00DF36C1"/>
    <w:rsid w:val="00DF412F"/>
    <w:rsid w:val="00DF65E8"/>
    <w:rsid w:val="00E0166D"/>
    <w:rsid w:val="00E01792"/>
    <w:rsid w:val="00E05673"/>
    <w:rsid w:val="00E06714"/>
    <w:rsid w:val="00E1163D"/>
    <w:rsid w:val="00E12EC1"/>
    <w:rsid w:val="00E13469"/>
    <w:rsid w:val="00E20E75"/>
    <w:rsid w:val="00E2106F"/>
    <w:rsid w:val="00E23987"/>
    <w:rsid w:val="00E244E6"/>
    <w:rsid w:val="00E26152"/>
    <w:rsid w:val="00E277C4"/>
    <w:rsid w:val="00E30D6E"/>
    <w:rsid w:val="00E32393"/>
    <w:rsid w:val="00E341DB"/>
    <w:rsid w:val="00E37896"/>
    <w:rsid w:val="00E40551"/>
    <w:rsid w:val="00E40D5A"/>
    <w:rsid w:val="00E47F23"/>
    <w:rsid w:val="00E5016C"/>
    <w:rsid w:val="00E506B0"/>
    <w:rsid w:val="00E51368"/>
    <w:rsid w:val="00E5451C"/>
    <w:rsid w:val="00E546B3"/>
    <w:rsid w:val="00E55C56"/>
    <w:rsid w:val="00E575D6"/>
    <w:rsid w:val="00E60851"/>
    <w:rsid w:val="00E60B73"/>
    <w:rsid w:val="00E62988"/>
    <w:rsid w:val="00E6332F"/>
    <w:rsid w:val="00E65CE5"/>
    <w:rsid w:val="00E729EC"/>
    <w:rsid w:val="00E73FEE"/>
    <w:rsid w:val="00E75855"/>
    <w:rsid w:val="00E76105"/>
    <w:rsid w:val="00E7721B"/>
    <w:rsid w:val="00E81C74"/>
    <w:rsid w:val="00E846F6"/>
    <w:rsid w:val="00E84B59"/>
    <w:rsid w:val="00E85913"/>
    <w:rsid w:val="00E860FC"/>
    <w:rsid w:val="00E8755A"/>
    <w:rsid w:val="00E91A52"/>
    <w:rsid w:val="00E92669"/>
    <w:rsid w:val="00E926CC"/>
    <w:rsid w:val="00E930F9"/>
    <w:rsid w:val="00E96B65"/>
    <w:rsid w:val="00E97F72"/>
    <w:rsid w:val="00EA013A"/>
    <w:rsid w:val="00EA697E"/>
    <w:rsid w:val="00EB00E5"/>
    <w:rsid w:val="00EB1E39"/>
    <w:rsid w:val="00EB63EF"/>
    <w:rsid w:val="00EB7627"/>
    <w:rsid w:val="00EC0B33"/>
    <w:rsid w:val="00EC2B33"/>
    <w:rsid w:val="00EC334F"/>
    <w:rsid w:val="00EC3CAD"/>
    <w:rsid w:val="00EC7A60"/>
    <w:rsid w:val="00ED1BFF"/>
    <w:rsid w:val="00ED2E10"/>
    <w:rsid w:val="00ED4277"/>
    <w:rsid w:val="00ED6DF9"/>
    <w:rsid w:val="00EE0934"/>
    <w:rsid w:val="00EE0979"/>
    <w:rsid w:val="00EE0B66"/>
    <w:rsid w:val="00EE16DD"/>
    <w:rsid w:val="00EE2460"/>
    <w:rsid w:val="00EE7194"/>
    <w:rsid w:val="00EF265F"/>
    <w:rsid w:val="00EF2D91"/>
    <w:rsid w:val="00EF6649"/>
    <w:rsid w:val="00EF74AD"/>
    <w:rsid w:val="00F012C5"/>
    <w:rsid w:val="00F01590"/>
    <w:rsid w:val="00F01FCC"/>
    <w:rsid w:val="00F03FBB"/>
    <w:rsid w:val="00F10776"/>
    <w:rsid w:val="00F122D9"/>
    <w:rsid w:val="00F123D3"/>
    <w:rsid w:val="00F12791"/>
    <w:rsid w:val="00F16294"/>
    <w:rsid w:val="00F16594"/>
    <w:rsid w:val="00F17935"/>
    <w:rsid w:val="00F17A3E"/>
    <w:rsid w:val="00F17D18"/>
    <w:rsid w:val="00F206D2"/>
    <w:rsid w:val="00F215BC"/>
    <w:rsid w:val="00F24042"/>
    <w:rsid w:val="00F2418B"/>
    <w:rsid w:val="00F24AE7"/>
    <w:rsid w:val="00F27EF6"/>
    <w:rsid w:val="00F327B1"/>
    <w:rsid w:val="00F32825"/>
    <w:rsid w:val="00F34CBA"/>
    <w:rsid w:val="00F4339F"/>
    <w:rsid w:val="00F531FD"/>
    <w:rsid w:val="00F55306"/>
    <w:rsid w:val="00F56FF8"/>
    <w:rsid w:val="00F621D8"/>
    <w:rsid w:val="00F655D0"/>
    <w:rsid w:val="00F65C6A"/>
    <w:rsid w:val="00F67026"/>
    <w:rsid w:val="00F705DA"/>
    <w:rsid w:val="00F752E0"/>
    <w:rsid w:val="00F77209"/>
    <w:rsid w:val="00F77897"/>
    <w:rsid w:val="00F82DC8"/>
    <w:rsid w:val="00F82F9F"/>
    <w:rsid w:val="00F8320D"/>
    <w:rsid w:val="00F87B62"/>
    <w:rsid w:val="00F903A3"/>
    <w:rsid w:val="00F9049E"/>
    <w:rsid w:val="00F9127B"/>
    <w:rsid w:val="00F9195B"/>
    <w:rsid w:val="00F91CA5"/>
    <w:rsid w:val="00F9283D"/>
    <w:rsid w:val="00F930AD"/>
    <w:rsid w:val="00F93B50"/>
    <w:rsid w:val="00F93EBD"/>
    <w:rsid w:val="00F94B8F"/>
    <w:rsid w:val="00F9748E"/>
    <w:rsid w:val="00FA3BF7"/>
    <w:rsid w:val="00FA4D97"/>
    <w:rsid w:val="00FA6B25"/>
    <w:rsid w:val="00FB0E30"/>
    <w:rsid w:val="00FB16F6"/>
    <w:rsid w:val="00FB76FB"/>
    <w:rsid w:val="00FC04FF"/>
    <w:rsid w:val="00FC0F90"/>
    <w:rsid w:val="00FC3F2B"/>
    <w:rsid w:val="00FC4E76"/>
    <w:rsid w:val="00FC552D"/>
    <w:rsid w:val="00FD0770"/>
    <w:rsid w:val="00FD0F11"/>
    <w:rsid w:val="00FD2040"/>
    <w:rsid w:val="00FD4141"/>
    <w:rsid w:val="00FD4EF3"/>
    <w:rsid w:val="00FD6F6C"/>
    <w:rsid w:val="00FD7E42"/>
    <w:rsid w:val="00FE0D17"/>
    <w:rsid w:val="00FE0F28"/>
    <w:rsid w:val="00FE4340"/>
    <w:rsid w:val="00FE50DC"/>
    <w:rsid w:val="00FE52A6"/>
    <w:rsid w:val="00FE7E06"/>
    <w:rsid w:val="00FF118E"/>
    <w:rsid w:val="00FF1217"/>
    <w:rsid w:val="00FF5574"/>
    <w:rsid w:val="00FF7315"/>
    <w:rsid w:val="01257B3F"/>
    <w:rsid w:val="0128BE6A"/>
    <w:rsid w:val="012BEEFA"/>
    <w:rsid w:val="013AE6F8"/>
    <w:rsid w:val="013E19AA"/>
    <w:rsid w:val="017E67E2"/>
    <w:rsid w:val="01B3DADC"/>
    <w:rsid w:val="01E7393E"/>
    <w:rsid w:val="026EC9C4"/>
    <w:rsid w:val="0278E2A8"/>
    <w:rsid w:val="0298F1EE"/>
    <w:rsid w:val="02E0F250"/>
    <w:rsid w:val="03461D00"/>
    <w:rsid w:val="03692739"/>
    <w:rsid w:val="0385CDF8"/>
    <w:rsid w:val="0451A9E4"/>
    <w:rsid w:val="048706D0"/>
    <w:rsid w:val="0488FBF8"/>
    <w:rsid w:val="04A2CA3F"/>
    <w:rsid w:val="04D94D6B"/>
    <w:rsid w:val="04ED25E9"/>
    <w:rsid w:val="058A6BBC"/>
    <w:rsid w:val="058D9F57"/>
    <w:rsid w:val="05B15553"/>
    <w:rsid w:val="05C7071C"/>
    <w:rsid w:val="05CB68C8"/>
    <w:rsid w:val="06037504"/>
    <w:rsid w:val="061519FD"/>
    <w:rsid w:val="062F94F9"/>
    <w:rsid w:val="0640E913"/>
    <w:rsid w:val="068D731D"/>
    <w:rsid w:val="06CBF1A2"/>
    <w:rsid w:val="07023BCB"/>
    <w:rsid w:val="0716189B"/>
    <w:rsid w:val="0732418C"/>
    <w:rsid w:val="0741047E"/>
    <w:rsid w:val="077BEC96"/>
    <w:rsid w:val="079689C4"/>
    <w:rsid w:val="07A5BD1F"/>
    <w:rsid w:val="07AC9F5C"/>
    <w:rsid w:val="07B2D9D8"/>
    <w:rsid w:val="07B673AE"/>
    <w:rsid w:val="07C9538E"/>
    <w:rsid w:val="07D5B37F"/>
    <w:rsid w:val="0802DCE2"/>
    <w:rsid w:val="0817C969"/>
    <w:rsid w:val="08678AF0"/>
    <w:rsid w:val="08C106FD"/>
    <w:rsid w:val="08DCD4DF"/>
    <w:rsid w:val="09171D45"/>
    <w:rsid w:val="091A1815"/>
    <w:rsid w:val="092862B4"/>
    <w:rsid w:val="09370B77"/>
    <w:rsid w:val="094766D5"/>
    <w:rsid w:val="0962F884"/>
    <w:rsid w:val="097AD376"/>
    <w:rsid w:val="09BE606A"/>
    <w:rsid w:val="09C5E6EB"/>
    <w:rsid w:val="09D6F221"/>
    <w:rsid w:val="0A27644B"/>
    <w:rsid w:val="0A9893FB"/>
    <w:rsid w:val="0AC93C29"/>
    <w:rsid w:val="0B9864FC"/>
    <w:rsid w:val="0BA42266"/>
    <w:rsid w:val="0BBD9041"/>
    <w:rsid w:val="0BC02FAC"/>
    <w:rsid w:val="0BE453F2"/>
    <w:rsid w:val="0BFC83AD"/>
    <w:rsid w:val="0C01CF3E"/>
    <w:rsid w:val="0C1B9709"/>
    <w:rsid w:val="0C851132"/>
    <w:rsid w:val="0C94ED7B"/>
    <w:rsid w:val="0C9F9174"/>
    <w:rsid w:val="0D1AC8FA"/>
    <w:rsid w:val="0D388D45"/>
    <w:rsid w:val="0DD6F5FC"/>
    <w:rsid w:val="0E06D230"/>
    <w:rsid w:val="0E43A8CB"/>
    <w:rsid w:val="0E666E92"/>
    <w:rsid w:val="0E6D0FE0"/>
    <w:rsid w:val="0E875156"/>
    <w:rsid w:val="0E889483"/>
    <w:rsid w:val="0EE1DC08"/>
    <w:rsid w:val="0EE3D446"/>
    <w:rsid w:val="0F04770B"/>
    <w:rsid w:val="0F2DFDE3"/>
    <w:rsid w:val="0F4C505F"/>
    <w:rsid w:val="0F4EABFA"/>
    <w:rsid w:val="0F66C0AA"/>
    <w:rsid w:val="0F80AE79"/>
    <w:rsid w:val="0F86FE7B"/>
    <w:rsid w:val="0F9CEAB5"/>
    <w:rsid w:val="0FB96063"/>
    <w:rsid w:val="0FC28A3A"/>
    <w:rsid w:val="0FD0E205"/>
    <w:rsid w:val="1036F96F"/>
    <w:rsid w:val="106A0CF4"/>
    <w:rsid w:val="10E2CEC5"/>
    <w:rsid w:val="110F78AD"/>
    <w:rsid w:val="114D033A"/>
    <w:rsid w:val="11636FAD"/>
    <w:rsid w:val="1171ED4B"/>
    <w:rsid w:val="118686A8"/>
    <w:rsid w:val="118B874F"/>
    <w:rsid w:val="11B28094"/>
    <w:rsid w:val="11C3B091"/>
    <w:rsid w:val="11E25304"/>
    <w:rsid w:val="126C1D8F"/>
    <w:rsid w:val="12AC954D"/>
    <w:rsid w:val="12CB1F4F"/>
    <w:rsid w:val="12D683B5"/>
    <w:rsid w:val="1300D603"/>
    <w:rsid w:val="130ABF3E"/>
    <w:rsid w:val="1382C965"/>
    <w:rsid w:val="13A1B906"/>
    <w:rsid w:val="13BE9B77"/>
    <w:rsid w:val="13E275FF"/>
    <w:rsid w:val="14846F8E"/>
    <w:rsid w:val="14DF0CEC"/>
    <w:rsid w:val="14EA2156"/>
    <w:rsid w:val="151582BB"/>
    <w:rsid w:val="153B26BA"/>
    <w:rsid w:val="15634E56"/>
    <w:rsid w:val="15913E5E"/>
    <w:rsid w:val="15A0EF27"/>
    <w:rsid w:val="15A5AA93"/>
    <w:rsid w:val="15E72DF2"/>
    <w:rsid w:val="16266365"/>
    <w:rsid w:val="163087DC"/>
    <w:rsid w:val="173697DA"/>
    <w:rsid w:val="174C4003"/>
    <w:rsid w:val="17FAA146"/>
    <w:rsid w:val="184AEB3B"/>
    <w:rsid w:val="186C283B"/>
    <w:rsid w:val="188F0F50"/>
    <w:rsid w:val="18B80651"/>
    <w:rsid w:val="18E1F7CE"/>
    <w:rsid w:val="190E2CB6"/>
    <w:rsid w:val="1918F7A4"/>
    <w:rsid w:val="19270E31"/>
    <w:rsid w:val="1976F575"/>
    <w:rsid w:val="19FFA5F1"/>
    <w:rsid w:val="1A021E17"/>
    <w:rsid w:val="1A22A231"/>
    <w:rsid w:val="1A40E79C"/>
    <w:rsid w:val="1A639AB3"/>
    <w:rsid w:val="1AA44EC8"/>
    <w:rsid w:val="1ACFCCAD"/>
    <w:rsid w:val="1AE3A0F2"/>
    <w:rsid w:val="1B024F3D"/>
    <w:rsid w:val="1B7F854C"/>
    <w:rsid w:val="1B94C254"/>
    <w:rsid w:val="1BBFE6F8"/>
    <w:rsid w:val="1BC38FA0"/>
    <w:rsid w:val="1BC52AAB"/>
    <w:rsid w:val="1BF092EA"/>
    <w:rsid w:val="1C7065C4"/>
    <w:rsid w:val="1C74CFB3"/>
    <w:rsid w:val="1C9E1F9E"/>
    <w:rsid w:val="1D1CE683"/>
    <w:rsid w:val="1D4A6986"/>
    <w:rsid w:val="1D5C24D9"/>
    <w:rsid w:val="1D7EFF2E"/>
    <w:rsid w:val="1D9E4BC5"/>
    <w:rsid w:val="1DB568F1"/>
    <w:rsid w:val="1DC648DB"/>
    <w:rsid w:val="1DCE914E"/>
    <w:rsid w:val="1E057AF9"/>
    <w:rsid w:val="1E2B51D4"/>
    <w:rsid w:val="1E49FCB7"/>
    <w:rsid w:val="1ED86C6A"/>
    <w:rsid w:val="1F4D18EB"/>
    <w:rsid w:val="1F8CEE25"/>
    <w:rsid w:val="1FA6351E"/>
    <w:rsid w:val="1FA69DDA"/>
    <w:rsid w:val="1FD5C060"/>
    <w:rsid w:val="1FE9DE81"/>
    <w:rsid w:val="200D262C"/>
    <w:rsid w:val="203F967D"/>
    <w:rsid w:val="206579B5"/>
    <w:rsid w:val="20707B0C"/>
    <w:rsid w:val="20C6A91E"/>
    <w:rsid w:val="20F1B659"/>
    <w:rsid w:val="2127B7CF"/>
    <w:rsid w:val="21645EEF"/>
    <w:rsid w:val="21F18F79"/>
    <w:rsid w:val="21FF9BB5"/>
    <w:rsid w:val="2216356A"/>
    <w:rsid w:val="22289EC6"/>
    <w:rsid w:val="22293C0D"/>
    <w:rsid w:val="22371064"/>
    <w:rsid w:val="227787C3"/>
    <w:rsid w:val="22FB1366"/>
    <w:rsid w:val="23070D55"/>
    <w:rsid w:val="2358A7A3"/>
    <w:rsid w:val="23715966"/>
    <w:rsid w:val="23CEA185"/>
    <w:rsid w:val="2406D52E"/>
    <w:rsid w:val="243BF7D7"/>
    <w:rsid w:val="243C331D"/>
    <w:rsid w:val="24E1DA82"/>
    <w:rsid w:val="250D7065"/>
    <w:rsid w:val="252E2733"/>
    <w:rsid w:val="25428059"/>
    <w:rsid w:val="2567B762"/>
    <w:rsid w:val="259CF476"/>
    <w:rsid w:val="25BCB0C0"/>
    <w:rsid w:val="261A7772"/>
    <w:rsid w:val="2621FABF"/>
    <w:rsid w:val="263E513F"/>
    <w:rsid w:val="266F2D08"/>
    <w:rsid w:val="26A986AA"/>
    <w:rsid w:val="26C27A48"/>
    <w:rsid w:val="26D6DC4D"/>
    <w:rsid w:val="26E56D26"/>
    <w:rsid w:val="27064247"/>
    <w:rsid w:val="2709409F"/>
    <w:rsid w:val="271B6C14"/>
    <w:rsid w:val="27F9DDFC"/>
    <w:rsid w:val="27FB5D3D"/>
    <w:rsid w:val="2816E443"/>
    <w:rsid w:val="283D1C95"/>
    <w:rsid w:val="286EAEFE"/>
    <w:rsid w:val="28B5ED95"/>
    <w:rsid w:val="28BB3B05"/>
    <w:rsid w:val="29205DA8"/>
    <w:rsid w:val="2951FC87"/>
    <w:rsid w:val="29B323BB"/>
    <w:rsid w:val="29D2495B"/>
    <w:rsid w:val="29F12112"/>
    <w:rsid w:val="2A3EDF28"/>
    <w:rsid w:val="2AE70889"/>
    <w:rsid w:val="2B31A5FC"/>
    <w:rsid w:val="2B93CD52"/>
    <w:rsid w:val="2BB683D3"/>
    <w:rsid w:val="2BCD7DAB"/>
    <w:rsid w:val="2BDDCD55"/>
    <w:rsid w:val="2C2FBC5A"/>
    <w:rsid w:val="2C4E9E0D"/>
    <w:rsid w:val="2C665B41"/>
    <w:rsid w:val="2C8CACB6"/>
    <w:rsid w:val="2C9C19FA"/>
    <w:rsid w:val="2CB68D03"/>
    <w:rsid w:val="2CF9FBD1"/>
    <w:rsid w:val="2D2364CA"/>
    <w:rsid w:val="2D43E8FC"/>
    <w:rsid w:val="2D6B49C0"/>
    <w:rsid w:val="2D76FD95"/>
    <w:rsid w:val="2D79953A"/>
    <w:rsid w:val="2D7A40C1"/>
    <w:rsid w:val="2E09F7E5"/>
    <w:rsid w:val="2E4A2FDA"/>
    <w:rsid w:val="2E566E92"/>
    <w:rsid w:val="2E783510"/>
    <w:rsid w:val="2EC10B27"/>
    <w:rsid w:val="2F5770A9"/>
    <w:rsid w:val="2F59D921"/>
    <w:rsid w:val="2F8E3827"/>
    <w:rsid w:val="2FACE43A"/>
    <w:rsid w:val="2FD43A1D"/>
    <w:rsid w:val="2FD649D3"/>
    <w:rsid w:val="2FDEC1F4"/>
    <w:rsid w:val="2FED4721"/>
    <w:rsid w:val="30203CCA"/>
    <w:rsid w:val="3098B926"/>
    <w:rsid w:val="310748DD"/>
    <w:rsid w:val="310FA878"/>
    <w:rsid w:val="31173969"/>
    <w:rsid w:val="3152F8D7"/>
    <w:rsid w:val="31A278EE"/>
    <w:rsid w:val="31BE29C8"/>
    <w:rsid w:val="320205C1"/>
    <w:rsid w:val="322FCD8C"/>
    <w:rsid w:val="323E0A48"/>
    <w:rsid w:val="326332D4"/>
    <w:rsid w:val="3271D4EB"/>
    <w:rsid w:val="327FC43A"/>
    <w:rsid w:val="32998E50"/>
    <w:rsid w:val="331779FA"/>
    <w:rsid w:val="3345AAF6"/>
    <w:rsid w:val="339248CD"/>
    <w:rsid w:val="33C65EF4"/>
    <w:rsid w:val="3470ADC3"/>
    <w:rsid w:val="34AED879"/>
    <w:rsid w:val="34D39691"/>
    <w:rsid w:val="34D71E1A"/>
    <w:rsid w:val="34E6C69C"/>
    <w:rsid w:val="354BD0F9"/>
    <w:rsid w:val="35779C0C"/>
    <w:rsid w:val="35AE0D02"/>
    <w:rsid w:val="35BFB34A"/>
    <w:rsid w:val="3609BFD7"/>
    <w:rsid w:val="363316F8"/>
    <w:rsid w:val="36547509"/>
    <w:rsid w:val="367F14AB"/>
    <w:rsid w:val="37117B6B"/>
    <w:rsid w:val="371D7E23"/>
    <w:rsid w:val="37396FF5"/>
    <w:rsid w:val="3772C06E"/>
    <w:rsid w:val="3784DD30"/>
    <w:rsid w:val="37906252"/>
    <w:rsid w:val="3793F4C0"/>
    <w:rsid w:val="386B2B8A"/>
    <w:rsid w:val="387BA26B"/>
    <w:rsid w:val="387C0D8C"/>
    <w:rsid w:val="38922B31"/>
    <w:rsid w:val="38CAE000"/>
    <w:rsid w:val="39518F5D"/>
    <w:rsid w:val="39674797"/>
    <w:rsid w:val="39E0596E"/>
    <w:rsid w:val="3A39680F"/>
    <w:rsid w:val="3A868D80"/>
    <w:rsid w:val="3A8BD4CC"/>
    <w:rsid w:val="3AAA7860"/>
    <w:rsid w:val="3AFB9E3E"/>
    <w:rsid w:val="3B27E62C"/>
    <w:rsid w:val="3B48B037"/>
    <w:rsid w:val="3B582FBC"/>
    <w:rsid w:val="3BA7842C"/>
    <w:rsid w:val="3BB1A139"/>
    <w:rsid w:val="3BCBD9BF"/>
    <w:rsid w:val="3C1F33CC"/>
    <w:rsid w:val="3C2EF6BF"/>
    <w:rsid w:val="3C36997F"/>
    <w:rsid w:val="3C4B7BD2"/>
    <w:rsid w:val="3C563FFB"/>
    <w:rsid w:val="3C62B4C5"/>
    <w:rsid w:val="3C8BFD6D"/>
    <w:rsid w:val="3CA207CF"/>
    <w:rsid w:val="3CCCD208"/>
    <w:rsid w:val="3CD9601C"/>
    <w:rsid w:val="3CEB9245"/>
    <w:rsid w:val="3D603312"/>
    <w:rsid w:val="3D659C54"/>
    <w:rsid w:val="3DA37320"/>
    <w:rsid w:val="3E80D6E1"/>
    <w:rsid w:val="3EBC111F"/>
    <w:rsid w:val="3ED4FB74"/>
    <w:rsid w:val="3F18EA62"/>
    <w:rsid w:val="3F52585A"/>
    <w:rsid w:val="3F5B5D21"/>
    <w:rsid w:val="3FA3652B"/>
    <w:rsid w:val="400A2BF3"/>
    <w:rsid w:val="40B83C12"/>
    <w:rsid w:val="410DA1E3"/>
    <w:rsid w:val="4120C6C9"/>
    <w:rsid w:val="416506CC"/>
    <w:rsid w:val="417230A9"/>
    <w:rsid w:val="418C9D7E"/>
    <w:rsid w:val="41A20CFC"/>
    <w:rsid w:val="41A5D073"/>
    <w:rsid w:val="41D85C1F"/>
    <w:rsid w:val="420265C5"/>
    <w:rsid w:val="4217205E"/>
    <w:rsid w:val="425899E9"/>
    <w:rsid w:val="42C2C884"/>
    <w:rsid w:val="42C9B29D"/>
    <w:rsid w:val="42DF9BA4"/>
    <w:rsid w:val="4352DBAB"/>
    <w:rsid w:val="435AD3C9"/>
    <w:rsid w:val="43658539"/>
    <w:rsid w:val="438FDCB1"/>
    <w:rsid w:val="439E3626"/>
    <w:rsid w:val="43E9B8DA"/>
    <w:rsid w:val="43FB2682"/>
    <w:rsid w:val="447916D1"/>
    <w:rsid w:val="44CD55FB"/>
    <w:rsid w:val="44DA40A5"/>
    <w:rsid w:val="45161373"/>
    <w:rsid w:val="457C26F5"/>
    <w:rsid w:val="4592CDC4"/>
    <w:rsid w:val="45FA6946"/>
    <w:rsid w:val="461635AF"/>
    <w:rsid w:val="4620A92D"/>
    <w:rsid w:val="4645DF8D"/>
    <w:rsid w:val="46639CA7"/>
    <w:rsid w:val="4682CC50"/>
    <w:rsid w:val="471CC873"/>
    <w:rsid w:val="473EC322"/>
    <w:rsid w:val="47C43F64"/>
    <w:rsid w:val="4800B4FE"/>
    <w:rsid w:val="487D5EB5"/>
    <w:rsid w:val="48AE3CE6"/>
    <w:rsid w:val="48F3DCD0"/>
    <w:rsid w:val="49320A08"/>
    <w:rsid w:val="4956F054"/>
    <w:rsid w:val="49958629"/>
    <w:rsid w:val="49F6025A"/>
    <w:rsid w:val="4A022D54"/>
    <w:rsid w:val="4A0853CB"/>
    <w:rsid w:val="4A0D77AA"/>
    <w:rsid w:val="4A2B931E"/>
    <w:rsid w:val="4A3FC769"/>
    <w:rsid w:val="4A660F3E"/>
    <w:rsid w:val="4A6955BC"/>
    <w:rsid w:val="4A93F659"/>
    <w:rsid w:val="4A95D059"/>
    <w:rsid w:val="4AE57DBA"/>
    <w:rsid w:val="4AF286B9"/>
    <w:rsid w:val="4B44C533"/>
    <w:rsid w:val="4B46114D"/>
    <w:rsid w:val="4B91D2BB"/>
    <w:rsid w:val="4B9F4D17"/>
    <w:rsid w:val="4BADD0FA"/>
    <w:rsid w:val="4BB115C5"/>
    <w:rsid w:val="4BC6491D"/>
    <w:rsid w:val="4C1E90F3"/>
    <w:rsid w:val="4C445138"/>
    <w:rsid w:val="4C5AF66B"/>
    <w:rsid w:val="4C5B8551"/>
    <w:rsid w:val="4C726B5C"/>
    <w:rsid w:val="4C821CED"/>
    <w:rsid w:val="4D3BB2CE"/>
    <w:rsid w:val="4D5E40C9"/>
    <w:rsid w:val="4E09DFD4"/>
    <w:rsid w:val="4EA70692"/>
    <w:rsid w:val="4EC1B6F3"/>
    <w:rsid w:val="4EC990B3"/>
    <w:rsid w:val="4F4BE370"/>
    <w:rsid w:val="4FC5B9D4"/>
    <w:rsid w:val="4FEDD41D"/>
    <w:rsid w:val="4FF9CFFB"/>
    <w:rsid w:val="4FFF0EF4"/>
    <w:rsid w:val="50122267"/>
    <w:rsid w:val="502023DC"/>
    <w:rsid w:val="5029AE96"/>
    <w:rsid w:val="5128AE18"/>
    <w:rsid w:val="513671AD"/>
    <w:rsid w:val="515EBED4"/>
    <w:rsid w:val="517AB292"/>
    <w:rsid w:val="5183B861"/>
    <w:rsid w:val="5189A47E"/>
    <w:rsid w:val="51EA174D"/>
    <w:rsid w:val="5211FD2D"/>
    <w:rsid w:val="522ACF4C"/>
    <w:rsid w:val="526BF9C9"/>
    <w:rsid w:val="5275550B"/>
    <w:rsid w:val="5287E610"/>
    <w:rsid w:val="5293ECED"/>
    <w:rsid w:val="52B3CAFF"/>
    <w:rsid w:val="53188A9E"/>
    <w:rsid w:val="5319E78A"/>
    <w:rsid w:val="5383BC43"/>
    <w:rsid w:val="53B15CEF"/>
    <w:rsid w:val="53D3B69C"/>
    <w:rsid w:val="53EA8C92"/>
    <w:rsid w:val="54B25354"/>
    <w:rsid w:val="54B64F74"/>
    <w:rsid w:val="54BB28BA"/>
    <w:rsid w:val="54F476A9"/>
    <w:rsid w:val="54FD1FB9"/>
    <w:rsid w:val="550C938B"/>
    <w:rsid w:val="55827A10"/>
    <w:rsid w:val="55D44CAD"/>
    <w:rsid w:val="55DB7D0B"/>
    <w:rsid w:val="55EB238E"/>
    <w:rsid w:val="56488494"/>
    <w:rsid w:val="56756E2D"/>
    <w:rsid w:val="56973075"/>
    <w:rsid w:val="569A15A8"/>
    <w:rsid w:val="56FC09F5"/>
    <w:rsid w:val="575C2054"/>
    <w:rsid w:val="57EEB5FB"/>
    <w:rsid w:val="5820FBB6"/>
    <w:rsid w:val="583E9AC9"/>
    <w:rsid w:val="5867103A"/>
    <w:rsid w:val="58EAE0F5"/>
    <w:rsid w:val="590BEE13"/>
    <w:rsid w:val="593E8F35"/>
    <w:rsid w:val="59501B58"/>
    <w:rsid w:val="59BD4B3C"/>
    <w:rsid w:val="59D76C18"/>
    <w:rsid w:val="5A01390A"/>
    <w:rsid w:val="5A3773F2"/>
    <w:rsid w:val="5A770BAE"/>
    <w:rsid w:val="5ACAE7CE"/>
    <w:rsid w:val="5BA81C38"/>
    <w:rsid w:val="5BDF188B"/>
    <w:rsid w:val="5BEF38E9"/>
    <w:rsid w:val="5BFEBEE0"/>
    <w:rsid w:val="5C194847"/>
    <w:rsid w:val="5C1D8D7F"/>
    <w:rsid w:val="5C370C92"/>
    <w:rsid w:val="5C7D8AD2"/>
    <w:rsid w:val="5C87BC1A"/>
    <w:rsid w:val="5D0962EC"/>
    <w:rsid w:val="5D58428B"/>
    <w:rsid w:val="5D732C41"/>
    <w:rsid w:val="5DC27175"/>
    <w:rsid w:val="5DD11A3D"/>
    <w:rsid w:val="5DEA7C51"/>
    <w:rsid w:val="5DECE420"/>
    <w:rsid w:val="5DF71D46"/>
    <w:rsid w:val="5DF8E0A7"/>
    <w:rsid w:val="5E0EB821"/>
    <w:rsid w:val="5E1EB4C8"/>
    <w:rsid w:val="5E65E5F0"/>
    <w:rsid w:val="5E664A40"/>
    <w:rsid w:val="5E7FE4C0"/>
    <w:rsid w:val="5EA2E6EA"/>
    <w:rsid w:val="5EBE5BAA"/>
    <w:rsid w:val="5F0DDCDC"/>
    <w:rsid w:val="5F5B9D05"/>
    <w:rsid w:val="5F7511DB"/>
    <w:rsid w:val="5F814038"/>
    <w:rsid w:val="602D853F"/>
    <w:rsid w:val="6040A937"/>
    <w:rsid w:val="60756540"/>
    <w:rsid w:val="607A0FA5"/>
    <w:rsid w:val="60CCDF63"/>
    <w:rsid w:val="60DE07FB"/>
    <w:rsid w:val="60E9111C"/>
    <w:rsid w:val="60F6822C"/>
    <w:rsid w:val="61B18431"/>
    <w:rsid w:val="61C17CCD"/>
    <w:rsid w:val="620FF07E"/>
    <w:rsid w:val="6216E620"/>
    <w:rsid w:val="62457D9E"/>
    <w:rsid w:val="626B70F2"/>
    <w:rsid w:val="62B07E39"/>
    <w:rsid w:val="6302BCD5"/>
    <w:rsid w:val="63041528"/>
    <w:rsid w:val="633AA6CD"/>
    <w:rsid w:val="63EBBCB0"/>
    <w:rsid w:val="63FE0CC9"/>
    <w:rsid w:val="643FC192"/>
    <w:rsid w:val="64621902"/>
    <w:rsid w:val="64664690"/>
    <w:rsid w:val="646B3615"/>
    <w:rsid w:val="65139B4F"/>
    <w:rsid w:val="657DE9AE"/>
    <w:rsid w:val="6599DD2A"/>
    <w:rsid w:val="65FF1584"/>
    <w:rsid w:val="6621B6D7"/>
    <w:rsid w:val="664344F9"/>
    <w:rsid w:val="66750E8C"/>
    <w:rsid w:val="66907AB8"/>
    <w:rsid w:val="67604026"/>
    <w:rsid w:val="67BE97C2"/>
    <w:rsid w:val="67D2BE1E"/>
    <w:rsid w:val="67DDEB52"/>
    <w:rsid w:val="68078486"/>
    <w:rsid w:val="6828312E"/>
    <w:rsid w:val="684AB0D7"/>
    <w:rsid w:val="68A5DC63"/>
    <w:rsid w:val="68D17DEC"/>
    <w:rsid w:val="69254F74"/>
    <w:rsid w:val="698FBACE"/>
    <w:rsid w:val="69999F56"/>
    <w:rsid w:val="69FCB5E1"/>
    <w:rsid w:val="6A1D2324"/>
    <w:rsid w:val="6A651A04"/>
    <w:rsid w:val="6A65C004"/>
    <w:rsid w:val="6AAF67BD"/>
    <w:rsid w:val="6ACF4B35"/>
    <w:rsid w:val="6B0E3E89"/>
    <w:rsid w:val="6B487B8E"/>
    <w:rsid w:val="6B50EBED"/>
    <w:rsid w:val="6B95E8A2"/>
    <w:rsid w:val="6BD58F9F"/>
    <w:rsid w:val="6BD7507F"/>
    <w:rsid w:val="6BDD9B01"/>
    <w:rsid w:val="6C0D7162"/>
    <w:rsid w:val="6C7D2336"/>
    <w:rsid w:val="6C856B77"/>
    <w:rsid w:val="6CF87B23"/>
    <w:rsid w:val="6D2813EE"/>
    <w:rsid w:val="6D296894"/>
    <w:rsid w:val="6DAD3A2A"/>
    <w:rsid w:val="6DB760D4"/>
    <w:rsid w:val="6DE9CCE2"/>
    <w:rsid w:val="6EB1C09D"/>
    <w:rsid w:val="6F149752"/>
    <w:rsid w:val="6F151DE7"/>
    <w:rsid w:val="6F17022B"/>
    <w:rsid w:val="6FF811EF"/>
    <w:rsid w:val="6FF99A7B"/>
    <w:rsid w:val="7021E0FE"/>
    <w:rsid w:val="7035415D"/>
    <w:rsid w:val="704241C1"/>
    <w:rsid w:val="708749CA"/>
    <w:rsid w:val="70AA9097"/>
    <w:rsid w:val="70D50188"/>
    <w:rsid w:val="70EDFA0F"/>
    <w:rsid w:val="70FD0C3A"/>
    <w:rsid w:val="7181443B"/>
    <w:rsid w:val="71830296"/>
    <w:rsid w:val="71B7BD12"/>
    <w:rsid w:val="71C428CE"/>
    <w:rsid w:val="71C9F666"/>
    <w:rsid w:val="71CB0E66"/>
    <w:rsid w:val="71D1FD4D"/>
    <w:rsid w:val="71E8A9AA"/>
    <w:rsid w:val="720C9B80"/>
    <w:rsid w:val="72892602"/>
    <w:rsid w:val="72A4E4B7"/>
    <w:rsid w:val="7304C41A"/>
    <w:rsid w:val="7327593F"/>
    <w:rsid w:val="733F1FDC"/>
    <w:rsid w:val="73970C76"/>
    <w:rsid w:val="73C5AC76"/>
    <w:rsid w:val="73DC170D"/>
    <w:rsid w:val="740933B8"/>
    <w:rsid w:val="7496ACB8"/>
    <w:rsid w:val="74DFD470"/>
    <w:rsid w:val="750755C9"/>
    <w:rsid w:val="7587D701"/>
    <w:rsid w:val="75C16B32"/>
    <w:rsid w:val="7612C472"/>
    <w:rsid w:val="761D6A07"/>
    <w:rsid w:val="762203DC"/>
    <w:rsid w:val="766DDCC0"/>
    <w:rsid w:val="767AD158"/>
    <w:rsid w:val="768D870B"/>
    <w:rsid w:val="769035F4"/>
    <w:rsid w:val="76BC3B0A"/>
    <w:rsid w:val="76EA7C47"/>
    <w:rsid w:val="7720D7C3"/>
    <w:rsid w:val="772940AF"/>
    <w:rsid w:val="772B1AAF"/>
    <w:rsid w:val="774C174D"/>
    <w:rsid w:val="775CFDA1"/>
    <w:rsid w:val="77A9975C"/>
    <w:rsid w:val="781612B7"/>
    <w:rsid w:val="7826FE96"/>
    <w:rsid w:val="786B4918"/>
    <w:rsid w:val="789A7073"/>
    <w:rsid w:val="78B7D839"/>
    <w:rsid w:val="78F90BF4"/>
    <w:rsid w:val="790A0D0F"/>
    <w:rsid w:val="791B440C"/>
    <w:rsid w:val="791DAC84"/>
    <w:rsid w:val="793F400F"/>
    <w:rsid w:val="79569C02"/>
    <w:rsid w:val="795D2164"/>
    <w:rsid w:val="79A57D82"/>
    <w:rsid w:val="79AEEAFE"/>
    <w:rsid w:val="79B41A18"/>
    <w:rsid w:val="79C8EA82"/>
    <w:rsid w:val="79C9C2E4"/>
    <w:rsid w:val="7A1AC17D"/>
    <w:rsid w:val="7A1EF372"/>
    <w:rsid w:val="7A62BB71"/>
    <w:rsid w:val="7A9AC411"/>
    <w:rsid w:val="7AE09034"/>
    <w:rsid w:val="7B01C2D8"/>
    <w:rsid w:val="7B0D05E6"/>
    <w:rsid w:val="7B42A786"/>
    <w:rsid w:val="7B71438A"/>
    <w:rsid w:val="7B7EDF5F"/>
    <w:rsid w:val="7BD3CC77"/>
    <w:rsid w:val="7BF2689D"/>
    <w:rsid w:val="7C17B42F"/>
    <w:rsid w:val="7C272FFE"/>
    <w:rsid w:val="7C32190F"/>
    <w:rsid w:val="7C587DD6"/>
    <w:rsid w:val="7C5B61D0"/>
    <w:rsid w:val="7C880E88"/>
    <w:rsid w:val="7CD13501"/>
    <w:rsid w:val="7CE5869C"/>
    <w:rsid w:val="7D40F3D8"/>
    <w:rsid w:val="7D821E32"/>
    <w:rsid w:val="7DBDCF93"/>
    <w:rsid w:val="7DDA5AF4"/>
    <w:rsid w:val="7E0BE7CA"/>
    <w:rsid w:val="7E8F6D8A"/>
    <w:rsid w:val="7EA4A3DA"/>
    <w:rsid w:val="7EACC19B"/>
    <w:rsid w:val="7EC6FC42"/>
    <w:rsid w:val="7EDF54CE"/>
    <w:rsid w:val="7F215006"/>
    <w:rsid w:val="7F2D5148"/>
    <w:rsid w:val="7F36481A"/>
    <w:rsid w:val="7F97A579"/>
    <w:rsid w:val="7FC2E19D"/>
    <w:rsid w:val="7FD53E9A"/>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BB25E"/>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KE"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F72"/>
    <w:pPr>
      <w:spacing w:after="160" w:line="259" w:lineRule="auto"/>
    </w:pPr>
    <w:rPr>
      <w:sz w:val="22"/>
      <w:szCs w:val="22"/>
      <w:lang w:val="en-US" w:eastAsia="en-US"/>
    </w:rPr>
  </w:style>
  <w:style w:type="paragraph" w:styleId="Heading1">
    <w:name w:val="heading 1"/>
    <w:basedOn w:val="Normal"/>
    <w:next w:val="Normal"/>
    <w:link w:val="Heading1Char"/>
    <w:uiPriority w:val="9"/>
    <w:qFormat/>
    <w:rsid w:val="00AF5BF9"/>
    <w:pPr>
      <w:keepNext/>
      <w:keepLines/>
      <w:spacing w:before="240" w:after="0" w:line="360" w:lineRule="auto"/>
      <w:outlineLvl w:val="0"/>
    </w:pPr>
    <w:rPr>
      <w:rFonts w:ascii="Times New Roman" w:eastAsia="Times New Roman" w:hAnsi="Times New Roman"/>
      <w:b/>
      <w:sz w:val="24"/>
      <w:szCs w:val="32"/>
    </w:rPr>
  </w:style>
  <w:style w:type="paragraph" w:styleId="Heading2">
    <w:name w:val="heading 2"/>
    <w:basedOn w:val="Normal"/>
    <w:next w:val="Normal"/>
    <w:link w:val="Heading2Char"/>
    <w:uiPriority w:val="9"/>
    <w:unhideWhenUsed/>
    <w:qFormat/>
    <w:rsid w:val="00AF5BF9"/>
    <w:pPr>
      <w:keepNext/>
      <w:keepLines/>
      <w:spacing w:before="40" w:after="0" w:line="360" w:lineRule="auto"/>
      <w:outlineLvl w:val="1"/>
    </w:pPr>
    <w:rPr>
      <w:rFonts w:ascii="Times New Roman" w:eastAsia="Times New Roman" w:hAnsi="Times New Roman"/>
      <w:b/>
      <w:sz w:val="24"/>
      <w:szCs w:val="26"/>
    </w:rPr>
  </w:style>
  <w:style w:type="paragraph" w:styleId="Heading3">
    <w:name w:val="heading 3"/>
    <w:basedOn w:val="Normal"/>
    <w:next w:val="Normal"/>
    <w:link w:val="Heading3Char"/>
    <w:uiPriority w:val="9"/>
    <w:unhideWhenUsed/>
    <w:qFormat/>
    <w:rsid w:val="00AF5BF9"/>
    <w:pPr>
      <w:keepNext/>
      <w:keepLines/>
      <w:spacing w:before="40" w:after="0" w:line="360" w:lineRule="auto"/>
      <w:outlineLvl w:val="2"/>
    </w:pPr>
    <w:rPr>
      <w:rFonts w:ascii="Times New Roman" w:eastAsia="Times New Roman" w:hAnsi="Times New Roman"/>
      <w:b/>
      <w:sz w:val="24"/>
      <w:szCs w:val="24"/>
    </w:rPr>
  </w:style>
  <w:style w:type="paragraph" w:styleId="Heading4">
    <w:name w:val="heading 4"/>
    <w:basedOn w:val="Normal"/>
    <w:next w:val="Normal"/>
    <w:link w:val="Heading4Char"/>
    <w:uiPriority w:val="9"/>
    <w:unhideWhenUsed/>
    <w:qFormat/>
    <w:rsid w:val="00E30D6E"/>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372"/>
    <w:pPr>
      <w:ind w:left="720"/>
      <w:contextualSpacing/>
    </w:pPr>
  </w:style>
  <w:style w:type="paragraph" w:customStyle="1" w:styleId="paragraph">
    <w:name w:val="paragraph"/>
    <w:basedOn w:val="Normal"/>
    <w:rsid w:val="0073490B"/>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73490B"/>
  </w:style>
  <w:style w:type="character" w:customStyle="1" w:styleId="eop">
    <w:name w:val="eop"/>
    <w:basedOn w:val="DefaultParagraphFont"/>
    <w:rsid w:val="0073490B"/>
  </w:style>
  <w:style w:type="table" w:styleId="TableGrid">
    <w:name w:val="Table Grid"/>
    <w:basedOn w:val="TableNormal"/>
    <w:uiPriority w:val="39"/>
    <w:rsid w:val="00F56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3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9CB"/>
  </w:style>
  <w:style w:type="paragraph" w:styleId="Footer">
    <w:name w:val="footer"/>
    <w:basedOn w:val="Normal"/>
    <w:link w:val="FooterChar"/>
    <w:uiPriority w:val="99"/>
    <w:unhideWhenUsed/>
    <w:rsid w:val="00453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9CB"/>
  </w:style>
  <w:style w:type="character" w:styleId="CommentReference">
    <w:name w:val="annotation reference"/>
    <w:uiPriority w:val="99"/>
    <w:semiHidden/>
    <w:unhideWhenUsed/>
    <w:rsid w:val="001D2F1C"/>
    <w:rPr>
      <w:sz w:val="16"/>
      <w:szCs w:val="16"/>
    </w:rPr>
  </w:style>
  <w:style w:type="paragraph" w:styleId="CommentText">
    <w:name w:val="annotation text"/>
    <w:basedOn w:val="Normal"/>
    <w:link w:val="CommentTextChar"/>
    <w:uiPriority w:val="99"/>
    <w:unhideWhenUsed/>
    <w:rsid w:val="001D2F1C"/>
    <w:pPr>
      <w:spacing w:line="240" w:lineRule="auto"/>
    </w:pPr>
    <w:rPr>
      <w:sz w:val="20"/>
      <w:szCs w:val="20"/>
    </w:rPr>
  </w:style>
  <w:style w:type="character" w:customStyle="1" w:styleId="CommentTextChar">
    <w:name w:val="Comment Text Char"/>
    <w:link w:val="CommentText"/>
    <w:uiPriority w:val="99"/>
    <w:rsid w:val="001D2F1C"/>
    <w:rPr>
      <w:sz w:val="20"/>
      <w:szCs w:val="20"/>
    </w:rPr>
  </w:style>
  <w:style w:type="paragraph" w:styleId="CommentSubject">
    <w:name w:val="annotation subject"/>
    <w:basedOn w:val="CommentText"/>
    <w:next w:val="CommentText"/>
    <w:link w:val="CommentSubjectChar"/>
    <w:uiPriority w:val="99"/>
    <w:semiHidden/>
    <w:unhideWhenUsed/>
    <w:rsid w:val="001D2F1C"/>
    <w:rPr>
      <w:b/>
      <w:bCs/>
    </w:rPr>
  </w:style>
  <w:style w:type="character" w:customStyle="1" w:styleId="CommentSubjectChar">
    <w:name w:val="Comment Subject Char"/>
    <w:link w:val="CommentSubject"/>
    <w:uiPriority w:val="99"/>
    <w:semiHidden/>
    <w:rsid w:val="001D2F1C"/>
    <w:rPr>
      <w:b/>
      <w:bCs/>
      <w:sz w:val="20"/>
      <w:szCs w:val="20"/>
    </w:rPr>
  </w:style>
  <w:style w:type="paragraph" w:styleId="BalloonText">
    <w:name w:val="Balloon Text"/>
    <w:basedOn w:val="Normal"/>
    <w:link w:val="BalloonTextChar"/>
    <w:uiPriority w:val="99"/>
    <w:semiHidden/>
    <w:unhideWhenUsed/>
    <w:rsid w:val="001D2F1C"/>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1D2F1C"/>
    <w:rPr>
      <w:rFonts w:ascii="Segoe UI" w:hAnsi="Segoe UI" w:cs="Segoe UI"/>
      <w:sz w:val="18"/>
      <w:szCs w:val="18"/>
    </w:rPr>
  </w:style>
  <w:style w:type="paragraph" w:styleId="Revision">
    <w:name w:val="Revision"/>
    <w:hidden/>
    <w:uiPriority w:val="99"/>
    <w:semiHidden/>
    <w:rsid w:val="00550C10"/>
    <w:rPr>
      <w:sz w:val="22"/>
      <w:szCs w:val="22"/>
      <w:lang w:val="en-US" w:eastAsia="en-US"/>
    </w:rPr>
  </w:style>
  <w:style w:type="character" w:customStyle="1" w:styleId="Heading1Char">
    <w:name w:val="Heading 1 Char"/>
    <w:link w:val="Heading1"/>
    <w:uiPriority w:val="9"/>
    <w:rsid w:val="00AF5BF9"/>
    <w:rPr>
      <w:rFonts w:ascii="Times New Roman" w:eastAsia="Times New Roman" w:hAnsi="Times New Roman" w:cs="Times New Roman"/>
      <w:b/>
      <w:sz w:val="24"/>
      <w:szCs w:val="32"/>
    </w:rPr>
  </w:style>
  <w:style w:type="character" w:customStyle="1" w:styleId="Heading2Char">
    <w:name w:val="Heading 2 Char"/>
    <w:link w:val="Heading2"/>
    <w:uiPriority w:val="9"/>
    <w:rsid w:val="00AF5BF9"/>
    <w:rPr>
      <w:rFonts w:ascii="Times New Roman" w:eastAsia="Times New Roman" w:hAnsi="Times New Roman" w:cs="Times New Roman"/>
      <w:b/>
      <w:sz w:val="24"/>
      <w:szCs w:val="26"/>
    </w:rPr>
  </w:style>
  <w:style w:type="character" w:customStyle="1" w:styleId="Heading3Char">
    <w:name w:val="Heading 3 Char"/>
    <w:link w:val="Heading3"/>
    <w:uiPriority w:val="9"/>
    <w:rsid w:val="00AF5BF9"/>
    <w:rPr>
      <w:rFonts w:ascii="Times New Roman" w:eastAsia="Times New Roman" w:hAnsi="Times New Roman" w:cs="Times New Roman"/>
      <w:b/>
      <w:sz w:val="24"/>
      <w:szCs w:val="24"/>
    </w:rPr>
  </w:style>
  <w:style w:type="paragraph" w:styleId="TOCHeading">
    <w:name w:val="TOC Heading"/>
    <w:basedOn w:val="Heading1"/>
    <w:next w:val="Normal"/>
    <w:uiPriority w:val="39"/>
    <w:unhideWhenUsed/>
    <w:qFormat/>
    <w:rsid w:val="00C729AE"/>
    <w:pPr>
      <w:outlineLvl w:val="9"/>
    </w:pPr>
    <w:rPr>
      <w:rFonts w:ascii="Calibri Light" w:hAnsi="Calibri Light"/>
      <w:b w:val="0"/>
      <w:color w:val="2E74B5"/>
      <w:sz w:val="32"/>
    </w:rPr>
  </w:style>
  <w:style w:type="paragraph" w:styleId="TOC1">
    <w:name w:val="toc 1"/>
    <w:basedOn w:val="Normal"/>
    <w:next w:val="Normal"/>
    <w:autoRedefine/>
    <w:uiPriority w:val="39"/>
    <w:unhideWhenUsed/>
    <w:rsid w:val="00DD61E1"/>
    <w:pPr>
      <w:tabs>
        <w:tab w:val="right" w:leader="dot" w:pos="9350"/>
      </w:tabs>
      <w:spacing w:after="100"/>
    </w:pPr>
    <w:rPr>
      <w:rFonts w:ascii="Times New Roman" w:hAnsi="Times New Roman"/>
      <w:sz w:val="24"/>
    </w:rPr>
  </w:style>
  <w:style w:type="paragraph" w:styleId="TOC2">
    <w:name w:val="toc 2"/>
    <w:basedOn w:val="Normal"/>
    <w:next w:val="Normal"/>
    <w:autoRedefine/>
    <w:uiPriority w:val="39"/>
    <w:unhideWhenUsed/>
    <w:rsid w:val="00DD61E1"/>
    <w:pPr>
      <w:tabs>
        <w:tab w:val="right" w:leader="dot" w:pos="9350"/>
      </w:tabs>
      <w:spacing w:after="100" w:line="360" w:lineRule="auto"/>
      <w:ind w:left="220"/>
    </w:pPr>
    <w:rPr>
      <w:rFonts w:ascii="Times New Roman" w:hAnsi="Times New Roman"/>
      <w:sz w:val="24"/>
    </w:rPr>
  </w:style>
  <w:style w:type="paragraph" w:styleId="TOC3">
    <w:name w:val="toc 3"/>
    <w:basedOn w:val="Normal"/>
    <w:next w:val="Normal"/>
    <w:autoRedefine/>
    <w:uiPriority w:val="39"/>
    <w:unhideWhenUsed/>
    <w:rsid w:val="0094291B"/>
    <w:pPr>
      <w:spacing w:after="100"/>
      <w:ind w:left="440"/>
    </w:pPr>
    <w:rPr>
      <w:rFonts w:ascii="Times New Roman" w:hAnsi="Times New Roman"/>
      <w:sz w:val="24"/>
    </w:rPr>
  </w:style>
  <w:style w:type="character" w:styleId="Hyperlink">
    <w:name w:val="Hyperlink"/>
    <w:uiPriority w:val="99"/>
    <w:unhideWhenUsed/>
    <w:rsid w:val="00C729AE"/>
    <w:rPr>
      <w:color w:val="0563C1"/>
      <w:u w:val="single"/>
    </w:rPr>
  </w:style>
  <w:style w:type="character" w:customStyle="1" w:styleId="fontstyle01">
    <w:name w:val="fontstyle01"/>
    <w:rsid w:val="00C729AE"/>
    <w:rPr>
      <w:rFonts w:ascii="Garamond" w:hAnsi="Garamond" w:hint="default"/>
      <w:b w:val="0"/>
      <w:bCs w:val="0"/>
      <w:i w:val="0"/>
      <w:iCs w:val="0"/>
      <w:color w:val="000000"/>
      <w:sz w:val="24"/>
      <w:szCs w:val="24"/>
    </w:rPr>
  </w:style>
  <w:style w:type="paragraph" w:styleId="Caption">
    <w:name w:val="caption"/>
    <w:basedOn w:val="Normal"/>
    <w:next w:val="Normal"/>
    <w:autoRedefine/>
    <w:uiPriority w:val="35"/>
    <w:unhideWhenUsed/>
    <w:qFormat/>
    <w:rsid w:val="00043382"/>
    <w:pPr>
      <w:spacing w:before="240" w:after="0" w:line="276" w:lineRule="auto"/>
      <w:jc w:val="both"/>
    </w:pPr>
    <w:rPr>
      <w:rFonts w:ascii="Times New Roman" w:hAnsi="Times New Roman"/>
      <w:b/>
      <w:iCs/>
      <w:color w:val="000000"/>
      <w:sz w:val="24"/>
      <w:szCs w:val="24"/>
    </w:rPr>
  </w:style>
  <w:style w:type="paragraph" w:styleId="TableofFigures">
    <w:name w:val="table of figures"/>
    <w:basedOn w:val="Normal"/>
    <w:next w:val="Normal"/>
    <w:autoRedefine/>
    <w:uiPriority w:val="99"/>
    <w:unhideWhenUsed/>
    <w:rsid w:val="00F17A3E"/>
    <w:pPr>
      <w:spacing w:before="120" w:after="120"/>
    </w:pPr>
    <w:rPr>
      <w:rFonts w:ascii="Times New Roman" w:hAnsi="Times New Roman"/>
      <w:sz w:val="24"/>
    </w:rPr>
  </w:style>
  <w:style w:type="character" w:customStyle="1" w:styleId="Mention">
    <w:name w:val="Mention"/>
    <w:uiPriority w:val="99"/>
    <w:unhideWhenUsed/>
    <w:rPr>
      <w:color w:val="2B579A"/>
      <w:shd w:val="clear" w:color="auto" w:fill="E6E6E6"/>
    </w:rPr>
  </w:style>
  <w:style w:type="paragraph" w:styleId="FootnoteText">
    <w:name w:val="footnote text"/>
    <w:basedOn w:val="Normal"/>
    <w:link w:val="FootnoteTextChar"/>
    <w:uiPriority w:val="99"/>
    <w:semiHidden/>
    <w:unhideWhenUsed/>
    <w:rsid w:val="00BB6A9A"/>
    <w:pPr>
      <w:spacing w:after="0" w:line="240" w:lineRule="auto"/>
    </w:pPr>
    <w:rPr>
      <w:sz w:val="20"/>
      <w:szCs w:val="20"/>
    </w:rPr>
  </w:style>
  <w:style w:type="character" w:customStyle="1" w:styleId="FootnoteTextChar">
    <w:name w:val="Footnote Text Char"/>
    <w:link w:val="FootnoteText"/>
    <w:uiPriority w:val="99"/>
    <w:semiHidden/>
    <w:rsid w:val="00BB6A9A"/>
    <w:rPr>
      <w:sz w:val="20"/>
      <w:szCs w:val="20"/>
    </w:rPr>
  </w:style>
  <w:style w:type="character" w:styleId="FootnoteReference">
    <w:name w:val="footnote reference"/>
    <w:uiPriority w:val="99"/>
    <w:semiHidden/>
    <w:unhideWhenUsed/>
    <w:rsid w:val="00BB6A9A"/>
    <w:rPr>
      <w:vertAlign w:val="superscript"/>
    </w:rPr>
  </w:style>
  <w:style w:type="table" w:styleId="PlainTable5">
    <w:name w:val="Plain Table 5"/>
    <w:basedOn w:val="TableNormal"/>
    <w:uiPriority w:val="45"/>
    <w:rsid w:val="00F91CA5"/>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69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74D5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3">
    <w:name w:val="Plain Table 3"/>
    <w:basedOn w:val="TableNormal"/>
    <w:uiPriority w:val="43"/>
    <w:rsid w:val="00774D5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link w:val="Heading4"/>
    <w:uiPriority w:val="9"/>
    <w:rsid w:val="00E30D6E"/>
    <w:rPr>
      <w:rFonts w:ascii="Calibri" w:eastAsia="Times New Roman" w:hAnsi="Calibri" w:cs="Times New Roman"/>
      <w:b/>
      <w:bCs/>
      <w:sz w:val="28"/>
      <w:szCs w:val="28"/>
    </w:rPr>
  </w:style>
  <w:style w:type="paragraph" w:styleId="NormalWeb">
    <w:name w:val="Normal (Web)"/>
    <w:basedOn w:val="Normal"/>
    <w:uiPriority w:val="99"/>
    <w:semiHidden/>
    <w:unhideWhenUsed/>
    <w:rsid w:val="00340169"/>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585459">
      <w:bodyDiv w:val="1"/>
      <w:marLeft w:val="0"/>
      <w:marRight w:val="0"/>
      <w:marTop w:val="0"/>
      <w:marBottom w:val="0"/>
      <w:divBdr>
        <w:top w:val="none" w:sz="0" w:space="0" w:color="auto"/>
        <w:left w:val="none" w:sz="0" w:space="0" w:color="auto"/>
        <w:bottom w:val="none" w:sz="0" w:space="0" w:color="auto"/>
        <w:right w:val="none" w:sz="0" w:space="0" w:color="auto"/>
      </w:divBdr>
    </w:div>
    <w:div w:id="143401098">
      <w:bodyDiv w:val="1"/>
      <w:marLeft w:val="0"/>
      <w:marRight w:val="0"/>
      <w:marTop w:val="0"/>
      <w:marBottom w:val="0"/>
      <w:divBdr>
        <w:top w:val="none" w:sz="0" w:space="0" w:color="auto"/>
        <w:left w:val="none" w:sz="0" w:space="0" w:color="auto"/>
        <w:bottom w:val="none" w:sz="0" w:space="0" w:color="auto"/>
        <w:right w:val="none" w:sz="0" w:space="0" w:color="auto"/>
      </w:divBdr>
    </w:div>
    <w:div w:id="169570386">
      <w:bodyDiv w:val="1"/>
      <w:marLeft w:val="0"/>
      <w:marRight w:val="0"/>
      <w:marTop w:val="0"/>
      <w:marBottom w:val="0"/>
      <w:divBdr>
        <w:top w:val="none" w:sz="0" w:space="0" w:color="auto"/>
        <w:left w:val="none" w:sz="0" w:space="0" w:color="auto"/>
        <w:bottom w:val="none" w:sz="0" w:space="0" w:color="auto"/>
        <w:right w:val="none" w:sz="0" w:space="0" w:color="auto"/>
      </w:divBdr>
      <w:divsChild>
        <w:div w:id="48192479">
          <w:marLeft w:val="0"/>
          <w:marRight w:val="0"/>
          <w:marTop w:val="0"/>
          <w:marBottom w:val="0"/>
          <w:divBdr>
            <w:top w:val="none" w:sz="0" w:space="0" w:color="auto"/>
            <w:left w:val="none" w:sz="0" w:space="0" w:color="auto"/>
            <w:bottom w:val="none" w:sz="0" w:space="0" w:color="auto"/>
            <w:right w:val="none" w:sz="0" w:space="0" w:color="auto"/>
          </w:divBdr>
        </w:div>
        <w:div w:id="308092148">
          <w:marLeft w:val="0"/>
          <w:marRight w:val="0"/>
          <w:marTop w:val="0"/>
          <w:marBottom w:val="0"/>
          <w:divBdr>
            <w:top w:val="none" w:sz="0" w:space="0" w:color="auto"/>
            <w:left w:val="none" w:sz="0" w:space="0" w:color="auto"/>
            <w:bottom w:val="none" w:sz="0" w:space="0" w:color="auto"/>
            <w:right w:val="none" w:sz="0" w:space="0" w:color="auto"/>
          </w:divBdr>
        </w:div>
        <w:div w:id="600574137">
          <w:marLeft w:val="0"/>
          <w:marRight w:val="0"/>
          <w:marTop w:val="0"/>
          <w:marBottom w:val="0"/>
          <w:divBdr>
            <w:top w:val="none" w:sz="0" w:space="0" w:color="auto"/>
            <w:left w:val="none" w:sz="0" w:space="0" w:color="auto"/>
            <w:bottom w:val="none" w:sz="0" w:space="0" w:color="auto"/>
            <w:right w:val="none" w:sz="0" w:space="0" w:color="auto"/>
          </w:divBdr>
        </w:div>
        <w:div w:id="765154055">
          <w:marLeft w:val="0"/>
          <w:marRight w:val="0"/>
          <w:marTop w:val="0"/>
          <w:marBottom w:val="0"/>
          <w:divBdr>
            <w:top w:val="none" w:sz="0" w:space="0" w:color="auto"/>
            <w:left w:val="none" w:sz="0" w:space="0" w:color="auto"/>
            <w:bottom w:val="none" w:sz="0" w:space="0" w:color="auto"/>
            <w:right w:val="none" w:sz="0" w:space="0" w:color="auto"/>
          </w:divBdr>
        </w:div>
        <w:div w:id="781653875">
          <w:marLeft w:val="0"/>
          <w:marRight w:val="0"/>
          <w:marTop w:val="0"/>
          <w:marBottom w:val="0"/>
          <w:divBdr>
            <w:top w:val="none" w:sz="0" w:space="0" w:color="auto"/>
            <w:left w:val="none" w:sz="0" w:space="0" w:color="auto"/>
            <w:bottom w:val="none" w:sz="0" w:space="0" w:color="auto"/>
            <w:right w:val="none" w:sz="0" w:space="0" w:color="auto"/>
          </w:divBdr>
        </w:div>
        <w:div w:id="845636237">
          <w:marLeft w:val="0"/>
          <w:marRight w:val="0"/>
          <w:marTop w:val="0"/>
          <w:marBottom w:val="0"/>
          <w:divBdr>
            <w:top w:val="none" w:sz="0" w:space="0" w:color="auto"/>
            <w:left w:val="none" w:sz="0" w:space="0" w:color="auto"/>
            <w:bottom w:val="none" w:sz="0" w:space="0" w:color="auto"/>
            <w:right w:val="none" w:sz="0" w:space="0" w:color="auto"/>
          </w:divBdr>
        </w:div>
        <w:div w:id="986322774">
          <w:marLeft w:val="0"/>
          <w:marRight w:val="0"/>
          <w:marTop w:val="0"/>
          <w:marBottom w:val="0"/>
          <w:divBdr>
            <w:top w:val="none" w:sz="0" w:space="0" w:color="auto"/>
            <w:left w:val="none" w:sz="0" w:space="0" w:color="auto"/>
            <w:bottom w:val="none" w:sz="0" w:space="0" w:color="auto"/>
            <w:right w:val="none" w:sz="0" w:space="0" w:color="auto"/>
          </w:divBdr>
        </w:div>
        <w:div w:id="1131744994">
          <w:marLeft w:val="0"/>
          <w:marRight w:val="0"/>
          <w:marTop w:val="0"/>
          <w:marBottom w:val="0"/>
          <w:divBdr>
            <w:top w:val="none" w:sz="0" w:space="0" w:color="auto"/>
            <w:left w:val="none" w:sz="0" w:space="0" w:color="auto"/>
            <w:bottom w:val="none" w:sz="0" w:space="0" w:color="auto"/>
            <w:right w:val="none" w:sz="0" w:space="0" w:color="auto"/>
          </w:divBdr>
        </w:div>
        <w:div w:id="1187671287">
          <w:marLeft w:val="0"/>
          <w:marRight w:val="0"/>
          <w:marTop w:val="0"/>
          <w:marBottom w:val="0"/>
          <w:divBdr>
            <w:top w:val="none" w:sz="0" w:space="0" w:color="auto"/>
            <w:left w:val="none" w:sz="0" w:space="0" w:color="auto"/>
            <w:bottom w:val="none" w:sz="0" w:space="0" w:color="auto"/>
            <w:right w:val="none" w:sz="0" w:space="0" w:color="auto"/>
          </w:divBdr>
        </w:div>
        <w:div w:id="1215695504">
          <w:marLeft w:val="0"/>
          <w:marRight w:val="0"/>
          <w:marTop w:val="0"/>
          <w:marBottom w:val="0"/>
          <w:divBdr>
            <w:top w:val="none" w:sz="0" w:space="0" w:color="auto"/>
            <w:left w:val="none" w:sz="0" w:space="0" w:color="auto"/>
            <w:bottom w:val="none" w:sz="0" w:space="0" w:color="auto"/>
            <w:right w:val="none" w:sz="0" w:space="0" w:color="auto"/>
          </w:divBdr>
        </w:div>
        <w:div w:id="1385256919">
          <w:marLeft w:val="0"/>
          <w:marRight w:val="0"/>
          <w:marTop w:val="0"/>
          <w:marBottom w:val="0"/>
          <w:divBdr>
            <w:top w:val="none" w:sz="0" w:space="0" w:color="auto"/>
            <w:left w:val="none" w:sz="0" w:space="0" w:color="auto"/>
            <w:bottom w:val="none" w:sz="0" w:space="0" w:color="auto"/>
            <w:right w:val="none" w:sz="0" w:space="0" w:color="auto"/>
          </w:divBdr>
        </w:div>
        <w:div w:id="1540898147">
          <w:marLeft w:val="0"/>
          <w:marRight w:val="0"/>
          <w:marTop w:val="0"/>
          <w:marBottom w:val="0"/>
          <w:divBdr>
            <w:top w:val="none" w:sz="0" w:space="0" w:color="auto"/>
            <w:left w:val="none" w:sz="0" w:space="0" w:color="auto"/>
            <w:bottom w:val="none" w:sz="0" w:space="0" w:color="auto"/>
            <w:right w:val="none" w:sz="0" w:space="0" w:color="auto"/>
          </w:divBdr>
        </w:div>
        <w:div w:id="1621378818">
          <w:marLeft w:val="0"/>
          <w:marRight w:val="0"/>
          <w:marTop w:val="0"/>
          <w:marBottom w:val="0"/>
          <w:divBdr>
            <w:top w:val="none" w:sz="0" w:space="0" w:color="auto"/>
            <w:left w:val="none" w:sz="0" w:space="0" w:color="auto"/>
            <w:bottom w:val="none" w:sz="0" w:space="0" w:color="auto"/>
            <w:right w:val="none" w:sz="0" w:space="0" w:color="auto"/>
          </w:divBdr>
        </w:div>
        <w:div w:id="1673529331">
          <w:marLeft w:val="0"/>
          <w:marRight w:val="0"/>
          <w:marTop w:val="0"/>
          <w:marBottom w:val="0"/>
          <w:divBdr>
            <w:top w:val="none" w:sz="0" w:space="0" w:color="auto"/>
            <w:left w:val="none" w:sz="0" w:space="0" w:color="auto"/>
            <w:bottom w:val="none" w:sz="0" w:space="0" w:color="auto"/>
            <w:right w:val="none" w:sz="0" w:space="0" w:color="auto"/>
          </w:divBdr>
        </w:div>
        <w:div w:id="1804814013">
          <w:marLeft w:val="0"/>
          <w:marRight w:val="0"/>
          <w:marTop w:val="0"/>
          <w:marBottom w:val="0"/>
          <w:divBdr>
            <w:top w:val="none" w:sz="0" w:space="0" w:color="auto"/>
            <w:left w:val="none" w:sz="0" w:space="0" w:color="auto"/>
            <w:bottom w:val="none" w:sz="0" w:space="0" w:color="auto"/>
            <w:right w:val="none" w:sz="0" w:space="0" w:color="auto"/>
          </w:divBdr>
        </w:div>
        <w:div w:id="1868982902">
          <w:marLeft w:val="0"/>
          <w:marRight w:val="0"/>
          <w:marTop w:val="0"/>
          <w:marBottom w:val="0"/>
          <w:divBdr>
            <w:top w:val="none" w:sz="0" w:space="0" w:color="auto"/>
            <w:left w:val="none" w:sz="0" w:space="0" w:color="auto"/>
            <w:bottom w:val="none" w:sz="0" w:space="0" w:color="auto"/>
            <w:right w:val="none" w:sz="0" w:space="0" w:color="auto"/>
          </w:divBdr>
        </w:div>
      </w:divsChild>
    </w:div>
    <w:div w:id="356351354">
      <w:bodyDiv w:val="1"/>
      <w:marLeft w:val="0"/>
      <w:marRight w:val="0"/>
      <w:marTop w:val="0"/>
      <w:marBottom w:val="0"/>
      <w:divBdr>
        <w:top w:val="none" w:sz="0" w:space="0" w:color="auto"/>
        <w:left w:val="none" w:sz="0" w:space="0" w:color="auto"/>
        <w:bottom w:val="none" w:sz="0" w:space="0" w:color="auto"/>
        <w:right w:val="none" w:sz="0" w:space="0" w:color="auto"/>
      </w:divBdr>
    </w:div>
    <w:div w:id="465702644">
      <w:bodyDiv w:val="1"/>
      <w:marLeft w:val="0"/>
      <w:marRight w:val="0"/>
      <w:marTop w:val="0"/>
      <w:marBottom w:val="0"/>
      <w:divBdr>
        <w:top w:val="none" w:sz="0" w:space="0" w:color="auto"/>
        <w:left w:val="none" w:sz="0" w:space="0" w:color="auto"/>
        <w:bottom w:val="none" w:sz="0" w:space="0" w:color="auto"/>
        <w:right w:val="none" w:sz="0" w:space="0" w:color="auto"/>
      </w:divBdr>
    </w:div>
    <w:div w:id="510339641">
      <w:bodyDiv w:val="1"/>
      <w:marLeft w:val="0"/>
      <w:marRight w:val="0"/>
      <w:marTop w:val="0"/>
      <w:marBottom w:val="0"/>
      <w:divBdr>
        <w:top w:val="none" w:sz="0" w:space="0" w:color="auto"/>
        <w:left w:val="none" w:sz="0" w:space="0" w:color="auto"/>
        <w:bottom w:val="none" w:sz="0" w:space="0" w:color="auto"/>
        <w:right w:val="none" w:sz="0" w:space="0" w:color="auto"/>
      </w:divBdr>
    </w:div>
    <w:div w:id="544368982">
      <w:bodyDiv w:val="1"/>
      <w:marLeft w:val="0"/>
      <w:marRight w:val="0"/>
      <w:marTop w:val="0"/>
      <w:marBottom w:val="0"/>
      <w:divBdr>
        <w:top w:val="none" w:sz="0" w:space="0" w:color="auto"/>
        <w:left w:val="none" w:sz="0" w:space="0" w:color="auto"/>
        <w:bottom w:val="none" w:sz="0" w:space="0" w:color="auto"/>
        <w:right w:val="none" w:sz="0" w:space="0" w:color="auto"/>
      </w:divBdr>
    </w:div>
    <w:div w:id="591594691">
      <w:bodyDiv w:val="1"/>
      <w:marLeft w:val="0"/>
      <w:marRight w:val="0"/>
      <w:marTop w:val="0"/>
      <w:marBottom w:val="0"/>
      <w:divBdr>
        <w:top w:val="none" w:sz="0" w:space="0" w:color="auto"/>
        <w:left w:val="none" w:sz="0" w:space="0" w:color="auto"/>
        <w:bottom w:val="none" w:sz="0" w:space="0" w:color="auto"/>
        <w:right w:val="none" w:sz="0" w:space="0" w:color="auto"/>
      </w:divBdr>
    </w:div>
    <w:div w:id="616377588">
      <w:bodyDiv w:val="1"/>
      <w:marLeft w:val="0"/>
      <w:marRight w:val="0"/>
      <w:marTop w:val="0"/>
      <w:marBottom w:val="0"/>
      <w:divBdr>
        <w:top w:val="none" w:sz="0" w:space="0" w:color="auto"/>
        <w:left w:val="none" w:sz="0" w:space="0" w:color="auto"/>
        <w:bottom w:val="none" w:sz="0" w:space="0" w:color="auto"/>
        <w:right w:val="none" w:sz="0" w:space="0" w:color="auto"/>
      </w:divBdr>
    </w:div>
    <w:div w:id="798381221">
      <w:bodyDiv w:val="1"/>
      <w:marLeft w:val="0"/>
      <w:marRight w:val="0"/>
      <w:marTop w:val="0"/>
      <w:marBottom w:val="0"/>
      <w:divBdr>
        <w:top w:val="none" w:sz="0" w:space="0" w:color="auto"/>
        <w:left w:val="none" w:sz="0" w:space="0" w:color="auto"/>
        <w:bottom w:val="none" w:sz="0" w:space="0" w:color="auto"/>
        <w:right w:val="none" w:sz="0" w:space="0" w:color="auto"/>
      </w:divBdr>
    </w:div>
    <w:div w:id="824009721">
      <w:bodyDiv w:val="1"/>
      <w:marLeft w:val="0"/>
      <w:marRight w:val="0"/>
      <w:marTop w:val="0"/>
      <w:marBottom w:val="0"/>
      <w:divBdr>
        <w:top w:val="none" w:sz="0" w:space="0" w:color="auto"/>
        <w:left w:val="none" w:sz="0" w:space="0" w:color="auto"/>
        <w:bottom w:val="none" w:sz="0" w:space="0" w:color="auto"/>
        <w:right w:val="none" w:sz="0" w:space="0" w:color="auto"/>
      </w:divBdr>
    </w:div>
    <w:div w:id="978612637">
      <w:bodyDiv w:val="1"/>
      <w:marLeft w:val="0"/>
      <w:marRight w:val="0"/>
      <w:marTop w:val="0"/>
      <w:marBottom w:val="0"/>
      <w:divBdr>
        <w:top w:val="none" w:sz="0" w:space="0" w:color="auto"/>
        <w:left w:val="none" w:sz="0" w:space="0" w:color="auto"/>
        <w:bottom w:val="none" w:sz="0" w:space="0" w:color="auto"/>
        <w:right w:val="none" w:sz="0" w:space="0" w:color="auto"/>
      </w:divBdr>
    </w:div>
    <w:div w:id="1102535436">
      <w:bodyDiv w:val="1"/>
      <w:marLeft w:val="0"/>
      <w:marRight w:val="0"/>
      <w:marTop w:val="0"/>
      <w:marBottom w:val="0"/>
      <w:divBdr>
        <w:top w:val="none" w:sz="0" w:space="0" w:color="auto"/>
        <w:left w:val="none" w:sz="0" w:space="0" w:color="auto"/>
        <w:bottom w:val="none" w:sz="0" w:space="0" w:color="auto"/>
        <w:right w:val="none" w:sz="0" w:space="0" w:color="auto"/>
      </w:divBdr>
    </w:div>
    <w:div w:id="1220440341">
      <w:bodyDiv w:val="1"/>
      <w:marLeft w:val="0"/>
      <w:marRight w:val="0"/>
      <w:marTop w:val="0"/>
      <w:marBottom w:val="0"/>
      <w:divBdr>
        <w:top w:val="none" w:sz="0" w:space="0" w:color="auto"/>
        <w:left w:val="none" w:sz="0" w:space="0" w:color="auto"/>
        <w:bottom w:val="none" w:sz="0" w:space="0" w:color="auto"/>
        <w:right w:val="none" w:sz="0" w:space="0" w:color="auto"/>
      </w:divBdr>
      <w:divsChild>
        <w:div w:id="77797664">
          <w:marLeft w:val="0"/>
          <w:marRight w:val="0"/>
          <w:marTop w:val="0"/>
          <w:marBottom w:val="0"/>
          <w:divBdr>
            <w:top w:val="none" w:sz="0" w:space="0" w:color="auto"/>
            <w:left w:val="none" w:sz="0" w:space="0" w:color="auto"/>
            <w:bottom w:val="none" w:sz="0" w:space="0" w:color="auto"/>
            <w:right w:val="none" w:sz="0" w:space="0" w:color="auto"/>
          </w:divBdr>
        </w:div>
        <w:div w:id="302396279">
          <w:marLeft w:val="0"/>
          <w:marRight w:val="0"/>
          <w:marTop w:val="0"/>
          <w:marBottom w:val="0"/>
          <w:divBdr>
            <w:top w:val="none" w:sz="0" w:space="0" w:color="auto"/>
            <w:left w:val="none" w:sz="0" w:space="0" w:color="auto"/>
            <w:bottom w:val="none" w:sz="0" w:space="0" w:color="auto"/>
            <w:right w:val="none" w:sz="0" w:space="0" w:color="auto"/>
          </w:divBdr>
        </w:div>
        <w:div w:id="653798633">
          <w:marLeft w:val="0"/>
          <w:marRight w:val="0"/>
          <w:marTop w:val="0"/>
          <w:marBottom w:val="0"/>
          <w:divBdr>
            <w:top w:val="none" w:sz="0" w:space="0" w:color="auto"/>
            <w:left w:val="none" w:sz="0" w:space="0" w:color="auto"/>
            <w:bottom w:val="none" w:sz="0" w:space="0" w:color="auto"/>
            <w:right w:val="none" w:sz="0" w:space="0" w:color="auto"/>
          </w:divBdr>
        </w:div>
        <w:div w:id="724764983">
          <w:marLeft w:val="0"/>
          <w:marRight w:val="0"/>
          <w:marTop w:val="0"/>
          <w:marBottom w:val="0"/>
          <w:divBdr>
            <w:top w:val="none" w:sz="0" w:space="0" w:color="auto"/>
            <w:left w:val="none" w:sz="0" w:space="0" w:color="auto"/>
            <w:bottom w:val="none" w:sz="0" w:space="0" w:color="auto"/>
            <w:right w:val="none" w:sz="0" w:space="0" w:color="auto"/>
          </w:divBdr>
        </w:div>
        <w:div w:id="892277452">
          <w:marLeft w:val="0"/>
          <w:marRight w:val="0"/>
          <w:marTop w:val="0"/>
          <w:marBottom w:val="0"/>
          <w:divBdr>
            <w:top w:val="none" w:sz="0" w:space="0" w:color="auto"/>
            <w:left w:val="none" w:sz="0" w:space="0" w:color="auto"/>
            <w:bottom w:val="none" w:sz="0" w:space="0" w:color="auto"/>
            <w:right w:val="none" w:sz="0" w:space="0" w:color="auto"/>
          </w:divBdr>
        </w:div>
        <w:div w:id="967398398">
          <w:marLeft w:val="0"/>
          <w:marRight w:val="0"/>
          <w:marTop w:val="0"/>
          <w:marBottom w:val="0"/>
          <w:divBdr>
            <w:top w:val="none" w:sz="0" w:space="0" w:color="auto"/>
            <w:left w:val="none" w:sz="0" w:space="0" w:color="auto"/>
            <w:bottom w:val="none" w:sz="0" w:space="0" w:color="auto"/>
            <w:right w:val="none" w:sz="0" w:space="0" w:color="auto"/>
          </w:divBdr>
        </w:div>
        <w:div w:id="1127815369">
          <w:marLeft w:val="0"/>
          <w:marRight w:val="0"/>
          <w:marTop w:val="0"/>
          <w:marBottom w:val="0"/>
          <w:divBdr>
            <w:top w:val="none" w:sz="0" w:space="0" w:color="auto"/>
            <w:left w:val="none" w:sz="0" w:space="0" w:color="auto"/>
            <w:bottom w:val="none" w:sz="0" w:space="0" w:color="auto"/>
            <w:right w:val="none" w:sz="0" w:space="0" w:color="auto"/>
          </w:divBdr>
        </w:div>
        <w:div w:id="1208762359">
          <w:marLeft w:val="0"/>
          <w:marRight w:val="0"/>
          <w:marTop w:val="0"/>
          <w:marBottom w:val="0"/>
          <w:divBdr>
            <w:top w:val="none" w:sz="0" w:space="0" w:color="auto"/>
            <w:left w:val="none" w:sz="0" w:space="0" w:color="auto"/>
            <w:bottom w:val="none" w:sz="0" w:space="0" w:color="auto"/>
            <w:right w:val="none" w:sz="0" w:space="0" w:color="auto"/>
          </w:divBdr>
        </w:div>
        <w:div w:id="1333878132">
          <w:marLeft w:val="0"/>
          <w:marRight w:val="0"/>
          <w:marTop w:val="0"/>
          <w:marBottom w:val="0"/>
          <w:divBdr>
            <w:top w:val="none" w:sz="0" w:space="0" w:color="auto"/>
            <w:left w:val="none" w:sz="0" w:space="0" w:color="auto"/>
            <w:bottom w:val="none" w:sz="0" w:space="0" w:color="auto"/>
            <w:right w:val="none" w:sz="0" w:space="0" w:color="auto"/>
          </w:divBdr>
        </w:div>
        <w:div w:id="1581284916">
          <w:marLeft w:val="0"/>
          <w:marRight w:val="0"/>
          <w:marTop w:val="0"/>
          <w:marBottom w:val="0"/>
          <w:divBdr>
            <w:top w:val="none" w:sz="0" w:space="0" w:color="auto"/>
            <w:left w:val="none" w:sz="0" w:space="0" w:color="auto"/>
            <w:bottom w:val="none" w:sz="0" w:space="0" w:color="auto"/>
            <w:right w:val="none" w:sz="0" w:space="0" w:color="auto"/>
          </w:divBdr>
        </w:div>
        <w:div w:id="1775319235">
          <w:marLeft w:val="0"/>
          <w:marRight w:val="0"/>
          <w:marTop w:val="0"/>
          <w:marBottom w:val="0"/>
          <w:divBdr>
            <w:top w:val="none" w:sz="0" w:space="0" w:color="auto"/>
            <w:left w:val="none" w:sz="0" w:space="0" w:color="auto"/>
            <w:bottom w:val="none" w:sz="0" w:space="0" w:color="auto"/>
            <w:right w:val="none" w:sz="0" w:space="0" w:color="auto"/>
          </w:divBdr>
        </w:div>
        <w:div w:id="1962690855">
          <w:marLeft w:val="0"/>
          <w:marRight w:val="0"/>
          <w:marTop w:val="0"/>
          <w:marBottom w:val="0"/>
          <w:divBdr>
            <w:top w:val="none" w:sz="0" w:space="0" w:color="auto"/>
            <w:left w:val="none" w:sz="0" w:space="0" w:color="auto"/>
            <w:bottom w:val="none" w:sz="0" w:space="0" w:color="auto"/>
            <w:right w:val="none" w:sz="0" w:space="0" w:color="auto"/>
          </w:divBdr>
        </w:div>
        <w:div w:id="1994675644">
          <w:marLeft w:val="0"/>
          <w:marRight w:val="0"/>
          <w:marTop w:val="0"/>
          <w:marBottom w:val="0"/>
          <w:divBdr>
            <w:top w:val="none" w:sz="0" w:space="0" w:color="auto"/>
            <w:left w:val="none" w:sz="0" w:space="0" w:color="auto"/>
            <w:bottom w:val="none" w:sz="0" w:space="0" w:color="auto"/>
            <w:right w:val="none" w:sz="0" w:space="0" w:color="auto"/>
          </w:divBdr>
        </w:div>
        <w:div w:id="2002149668">
          <w:marLeft w:val="0"/>
          <w:marRight w:val="0"/>
          <w:marTop w:val="0"/>
          <w:marBottom w:val="0"/>
          <w:divBdr>
            <w:top w:val="none" w:sz="0" w:space="0" w:color="auto"/>
            <w:left w:val="none" w:sz="0" w:space="0" w:color="auto"/>
            <w:bottom w:val="none" w:sz="0" w:space="0" w:color="auto"/>
            <w:right w:val="none" w:sz="0" w:space="0" w:color="auto"/>
          </w:divBdr>
        </w:div>
        <w:div w:id="2027369416">
          <w:marLeft w:val="0"/>
          <w:marRight w:val="0"/>
          <w:marTop w:val="0"/>
          <w:marBottom w:val="0"/>
          <w:divBdr>
            <w:top w:val="none" w:sz="0" w:space="0" w:color="auto"/>
            <w:left w:val="none" w:sz="0" w:space="0" w:color="auto"/>
            <w:bottom w:val="none" w:sz="0" w:space="0" w:color="auto"/>
            <w:right w:val="none" w:sz="0" w:space="0" w:color="auto"/>
          </w:divBdr>
        </w:div>
        <w:div w:id="2133743607">
          <w:marLeft w:val="0"/>
          <w:marRight w:val="0"/>
          <w:marTop w:val="0"/>
          <w:marBottom w:val="0"/>
          <w:divBdr>
            <w:top w:val="none" w:sz="0" w:space="0" w:color="auto"/>
            <w:left w:val="none" w:sz="0" w:space="0" w:color="auto"/>
            <w:bottom w:val="none" w:sz="0" w:space="0" w:color="auto"/>
            <w:right w:val="none" w:sz="0" w:space="0" w:color="auto"/>
          </w:divBdr>
        </w:div>
      </w:divsChild>
    </w:div>
    <w:div w:id="1236546490">
      <w:bodyDiv w:val="1"/>
      <w:marLeft w:val="0"/>
      <w:marRight w:val="0"/>
      <w:marTop w:val="0"/>
      <w:marBottom w:val="0"/>
      <w:divBdr>
        <w:top w:val="none" w:sz="0" w:space="0" w:color="auto"/>
        <w:left w:val="none" w:sz="0" w:space="0" w:color="auto"/>
        <w:bottom w:val="none" w:sz="0" w:space="0" w:color="auto"/>
        <w:right w:val="none" w:sz="0" w:space="0" w:color="auto"/>
      </w:divBdr>
    </w:div>
    <w:div w:id="1262572140">
      <w:bodyDiv w:val="1"/>
      <w:marLeft w:val="0"/>
      <w:marRight w:val="0"/>
      <w:marTop w:val="0"/>
      <w:marBottom w:val="0"/>
      <w:divBdr>
        <w:top w:val="none" w:sz="0" w:space="0" w:color="auto"/>
        <w:left w:val="none" w:sz="0" w:space="0" w:color="auto"/>
        <w:bottom w:val="none" w:sz="0" w:space="0" w:color="auto"/>
        <w:right w:val="none" w:sz="0" w:space="0" w:color="auto"/>
      </w:divBdr>
    </w:div>
    <w:div w:id="1292318754">
      <w:bodyDiv w:val="1"/>
      <w:marLeft w:val="0"/>
      <w:marRight w:val="0"/>
      <w:marTop w:val="0"/>
      <w:marBottom w:val="0"/>
      <w:divBdr>
        <w:top w:val="none" w:sz="0" w:space="0" w:color="auto"/>
        <w:left w:val="none" w:sz="0" w:space="0" w:color="auto"/>
        <w:bottom w:val="none" w:sz="0" w:space="0" w:color="auto"/>
        <w:right w:val="none" w:sz="0" w:space="0" w:color="auto"/>
      </w:divBdr>
    </w:div>
    <w:div w:id="1634170519">
      <w:bodyDiv w:val="1"/>
      <w:marLeft w:val="0"/>
      <w:marRight w:val="0"/>
      <w:marTop w:val="0"/>
      <w:marBottom w:val="0"/>
      <w:divBdr>
        <w:top w:val="none" w:sz="0" w:space="0" w:color="auto"/>
        <w:left w:val="none" w:sz="0" w:space="0" w:color="auto"/>
        <w:bottom w:val="none" w:sz="0" w:space="0" w:color="auto"/>
        <w:right w:val="none" w:sz="0" w:space="0" w:color="auto"/>
      </w:divBdr>
    </w:div>
    <w:div w:id="1656909209">
      <w:bodyDiv w:val="1"/>
      <w:marLeft w:val="0"/>
      <w:marRight w:val="0"/>
      <w:marTop w:val="0"/>
      <w:marBottom w:val="0"/>
      <w:divBdr>
        <w:top w:val="none" w:sz="0" w:space="0" w:color="auto"/>
        <w:left w:val="none" w:sz="0" w:space="0" w:color="auto"/>
        <w:bottom w:val="none" w:sz="0" w:space="0" w:color="auto"/>
        <w:right w:val="none" w:sz="0" w:space="0" w:color="auto"/>
      </w:divBdr>
    </w:div>
    <w:div w:id="1683119723">
      <w:bodyDiv w:val="1"/>
      <w:marLeft w:val="0"/>
      <w:marRight w:val="0"/>
      <w:marTop w:val="0"/>
      <w:marBottom w:val="0"/>
      <w:divBdr>
        <w:top w:val="none" w:sz="0" w:space="0" w:color="auto"/>
        <w:left w:val="none" w:sz="0" w:space="0" w:color="auto"/>
        <w:bottom w:val="none" w:sz="0" w:space="0" w:color="auto"/>
        <w:right w:val="none" w:sz="0" w:space="0" w:color="auto"/>
      </w:divBdr>
    </w:div>
    <w:div w:id="1703552647">
      <w:bodyDiv w:val="1"/>
      <w:marLeft w:val="0"/>
      <w:marRight w:val="0"/>
      <w:marTop w:val="0"/>
      <w:marBottom w:val="0"/>
      <w:divBdr>
        <w:top w:val="none" w:sz="0" w:space="0" w:color="auto"/>
        <w:left w:val="none" w:sz="0" w:space="0" w:color="auto"/>
        <w:bottom w:val="none" w:sz="0" w:space="0" w:color="auto"/>
        <w:right w:val="none" w:sz="0" w:space="0" w:color="auto"/>
      </w:divBdr>
    </w:div>
    <w:div w:id="1729717390">
      <w:bodyDiv w:val="1"/>
      <w:marLeft w:val="0"/>
      <w:marRight w:val="0"/>
      <w:marTop w:val="0"/>
      <w:marBottom w:val="0"/>
      <w:divBdr>
        <w:top w:val="none" w:sz="0" w:space="0" w:color="auto"/>
        <w:left w:val="none" w:sz="0" w:space="0" w:color="auto"/>
        <w:bottom w:val="none" w:sz="0" w:space="0" w:color="auto"/>
        <w:right w:val="none" w:sz="0" w:space="0" w:color="auto"/>
      </w:divBdr>
      <w:divsChild>
        <w:div w:id="522741975">
          <w:marLeft w:val="0"/>
          <w:marRight w:val="0"/>
          <w:marTop w:val="0"/>
          <w:marBottom w:val="0"/>
          <w:divBdr>
            <w:top w:val="none" w:sz="0" w:space="0" w:color="auto"/>
            <w:left w:val="none" w:sz="0" w:space="0" w:color="auto"/>
            <w:bottom w:val="none" w:sz="0" w:space="0" w:color="auto"/>
            <w:right w:val="none" w:sz="0" w:space="0" w:color="auto"/>
          </w:divBdr>
        </w:div>
        <w:div w:id="623195181">
          <w:marLeft w:val="0"/>
          <w:marRight w:val="0"/>
          <w:marTop w:val="0"/>
          <w:marBottom w:val="0"/>
          <w:divBdr>
            <w:top w:val="none" w:sz="0" w:space="0" w:color="auto"/>
            <w:left w:val="none" w:sz="0" w:space="0" w:color="auto"/>
            <w:bottom w:val="none" w:sz="0" w:space="0" w:color="auto"/>
            <w:right w:val="none" w:sz="0" w:space="0" w:color="auto"/>
          </w:divBdr>
        </w:div>
        <w:div w:id="657463028">
          <w:marLeft w:val="0"/>
          <w:marRight w:val="0"/>
          <w:marTop w:val="0"/>
          <w:marBottom w:val="0"/>
          <w:divBdr>
            <w:top w:val="none" w:sz="0" w:space="0" w:color="auto"/>
            <w:left w:val="none" w:sz="0" w:space="0" w:color="auto"/>
            <w:bottom w:val="none" w:sz="0" w:space="0" w:color="auto"/>
            <w:right w:val="none" w:sz="0" w:space="0" w:color="auto"/>
          </w:divBdr>
        </w:div>
        <w:div w:id="662006720">
          <w:marLeft w:val="0"/>
          <w:marRight w:val="0"/>
          <w:marTop w:val="0"/>
          <w:marBottom w:val="0"/>
          <w:divBdr>
            <w:top w:val="none" w:sz="0" w:space="0" w:color="auto"/>
            <w:left w:val="none" w:sz="0" w:space="0" w:color="auto"/>
            <w:bottom w:val="none" w:sz="0" w:space="0" w:color="auto"/>
            <w:right w:val="none" w:sz="0" w:space="0" w:color="auto"/>
          </w:divBdr>
        </w:div>
        <w:div w:id="699281323">
          <w:marLeft w:val="0"/>
          <w:marRight w:val="0"/>
          <w:marTop w:val="0"/>
          <w:marBottom w:val="0"/>
          <w:divBdr>
            <w:top w:val="none" w:sz="0" w:space="0" w:color="auto"/>
            <w:left w:val="none" w:sz="0" w:space="0" w:color="auto"/>
            <w:bottom w:val="none" w:sz="0" w:space="0" w:color="auto"/>
            <w:right w:val="none" w:sz="0" w:space="0" w:color="auto"/>
          </w:divBdr>
        </w:div>
        <w:div w:id="736367714">
          <w:marLeft w:val="0"/>
          <w:marRight w:val="0"/>
          <w:marTop w:val="0"/>
          <w:marBottom w:val="0"/>
          <w:divBdr>
            <w:top w:val="none" w:sz="0" w:space="0" w:color="auto"/>
            <w:left w:val="none" w:sz="0" w:space="0" w:color="auto"/>
            <w:bottom w:val="none" w:sz="0" w:space="0" w:color="auto"/>
            <w:right w:val="none" w:sz="0" w:space="0" w:color="auto"/>
          </w:divBdr>
        </w:div>
        <w:div w:id="882593766">
          <w:marLeft w:val="0"/>
          <w:marRight w:val="0"/>
          <w:marTop w:val="0"/>
          <w:marBottom w:val="0"/>
          <w:divBdr>
            <w:top w:val="none" w:sz="0" w:space="0" w:color="auto"/>
            <w:left w:val="none" w:sz="0" w:space="0" w:color="auto"/>
            <w:bottom w:val="none" w:sz="0" w:space="0" w:color="auto"/>
            <w:right w:val="none" w:sz="0" w:space="0" w:color="auto"/>
          </w:divBdr>
        </w:div>
        <w:div w:id="965935685">
          <w:marLeft w:val="0"/>
          <w:marRight w:val="0"/>
          <w:marTop w:val="0"/>
          <w:marBottom w:val="0"/>
          <w:divBdr>
            <w:top w:val="none" w:sz="0" w:space="0" w:color="auto"/>
            <w:left w:val="none" w:sz="0" w:space="0" w:color="auto"/>
            <w:bottom w:val="none" w:sz="0" w:space="0" w:color="auto"/>
            <w:right w:val="none" w:sz="0" w:space="0" w:color="auto"/>
          </w:divBdr>
        </w:div>
        <w:div w:id="1006908160">
          <w:marLeft w:val="0"/>
          <w:marRight w:val="0"/>
          <w:marTop w:val="0"/>
          <w:marBottom w:val="0"/>
          <w:divBdr>
            <w:top w:val="none" w:sz="0" w:space="0" w:color="auto"/>
            <w:left w:val="none" w:sz="0" w:space="0" w:color="auto"/>
            <w:bottom w:val="none" w:sz="0" w:space="0" w:color="auto"/>
            <w:right w:val="none" w:sz="0" w:space="0" w:color="auto"/>
          </w:divBdr>
        </w:div>
        <w:div w:id="1160537813">
          <w:marLeft w:val="0"/>
          <w:marRight w:val="0"/>
          <w:marTop w:val="0"/>
          <w:marBottom w:val="0"/>
          <w:divBdr>
            <w:top w:val="none" w:sz="0" w:space="0" w:color="auto"/>
            <w:left w:val="none" w:sz="0" w:space="0" w:color="auto"/>
            <w:bottom w:val="none" w:sz="0" w:space="0" w:color="auto"/>
            <w:right w:val="none" w:sz="0" w:space="0" w:color="auto"/>
          </w:divBdr>
        </w:div>
        <w:div w:id="1179739929">
          <w:marLeft w:val="0"/>
          <w:marRight w:val="0"/>
          <w:marTop w:val="0"/>
          <w:marBottom w:val="0"/>
          <w:divBdr>
            <w:top w:val="none" w:sz="0" w:space="0" w:color="auto"/>
            <w:left w:val="none" w:sz="0" w:space="0" w:color="auto"/>
            <w:bottom w:val="none" w:sz="0" w:space="0" w:color="auto"/>
            <w:right w:val="none" w:sz="0" w:space="0" w:color="auto"/>
          </w:divBdr>
        </w:div>
        <w:div w:id="1407458292">
          <w:marLeft w:val="0"/>
          <w:marRight w:val="0"/>
          <w:marTop w:val="0"/>
          <w:marBottom w:val="0"/>
          <w:divBdr>
            <w:top w:val="none" w:sz="0" w:space="0" w:color="auto"/>
            <w:left w:val="none" w:sz="0" w:space="0" w:color="auto"/>
            <w:bottom w:val="none" w:sz="0" w:space="0" w:color="auto"/>
            <w:right w:val="none" w:sz="0" w:space="0" w:color="auto"/>
          </w:divBdr>
        </w:div>
        <w:div w:id="1531144291">
          <w:marLeft w:val="0"/>
          <w:marRight w:val="0"/>
          <w:marTop w:val="0"/>
          <w:marBottom w:val="0"/>
          <w:divBdr>
            <w:top w:val="none" w:sz="0" w:space="0" w:color="auto"/>
            <w:left w:val="none" w:sz="0" w:space="0" w:color="auto"/>
            <w:bottom w:val="none" w:sz="0" w:space="0" w:color="auto"/>
            <w:right w:val="none" w:sz="0" w:space="0" w:color="auto"/>
          </w:divBdr>
        </w:div>
        <w:div w:id="1596671743">
          <w:marLeft w:val="0"/>
          <w:marRight w:val="0"/>
          <w:marTop w:val="0"/>
          <w:marBottom w:val="0"/>
          <w:divBdr>
            <w:top w:val="none" w:sz="0" w:space="0" w:color="auto"/>
            <w:left w:val="none" w:sz="0" w:space="0" w:color="auto"/>
            <w:bottom w:val="none" w:sz="0" w:space="0" w:color="auto"/>
            <w:right w:val="none" w:sz="0" w:space="0" w:color="auto"/>
          </w:divBdr>
        </w:div>
        <w:div w:id="1675499204">
          <w:marLeft w:val="0"/>
          <w:marRight w:val="0"/>
          <w:marTop w:val="0"/>
          <w:marBottom w:val="0"/>
          <w:divBdr>
            <w:top w:val="none" w:sz="0" w:space="0" w:color="auto"/>
            <w:left w:val="none" w:sz="0" w:space="0" w:color="auto"/>
            <w:bottom w:val="none" w:sz="0" w:space="0" w:color="auto"/>
            <w:right w:val="none" w:sz="0" w:space="0" w:color="auto"/>
          </w:divBdr>
        </w:div>
        <w:div w:id="2044674160">
          <w:marLeft w:val="0"/>
          <w:marRight w:val="0"/>
          <w:marTop w:val="0"/>
          <w:marBottom w:val="0"/>
          <w:divBdr>
            <w:top w:val="none" w:sz="0" w:space="0" w:color="auto"/>
            <w:left w:val="none" w:sz="0" w:space="0" w:color="auto"/>
            <w:bottom w:val="none" w:sz="0" w:space="0" w:color="auto"/>
            <w:right w:val="none" w:sz="0" w:space="0" w:color="auto"/>
          </w:divBdr>
        </w:div>
      </w:divsChild>
    </w:div>
    <w:div w:id="1769538585">
      <w:bodyDiv w:val="1"/>
      <w:marLeft w:val="0"/>
      <w:marRight w:val="0"/>
      <w:marTop w:val="0"/>
      <w:marBottom w:val="0"/>
      <w:divBdr>
        <w:top w:val="none" w:sz="0" w:space="0" w:color="auto"/>
        <w:left w:val="none" w:sz="0" w:space="0" w:color="auto"/>
        <w:bottom w:val="none" w:sz="0" w:space="0" w:color="auto"/>
        <w:right w:val="none" w:sz="0" w:space="0" w:color="auto"/>
      </w:divBdr>
    </w:div>
    <w:div w:id="1880821993">
      <w:bodyDiv w:val="1"/>
      <w:marLeft w:val="0"/>
      <w:marRight w:val="0"/>
      <w:marTop w:val="0"/>
      <w:marBottom w:val="0"/>
      <w:divBdr>
        <w:top w:val="none" w:sz="0" w:space="0" w:color="auto"/>
        <w:left w:val="none" w:sz="0" w:space="0" w:color="auto"/>
        <w:bottom w:val="none" w:sz="0" w:space="0" w:color="auto"/>
        <w:right w:val="none" w:sz="0" w:space="0" w:color="auto"/>
      </w:divBdr>
    </w:div>
    <w:div w:id="201984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ubmed.ncbi.nlm.nih.gov/2813809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cazy.org/"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www.cazy.org" TargetMode="External"/><Relationship Id="rId14" Type="http://schemas.openxmlformats.org/officeDocument/2006/relationships/image" Target="media/image2.jp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s://ftp.ncbi.nlm.nih.gov/genomes/refseq/invertebrate/Hermetia_illucens/all_assembly_versions/GCF_905115235.1_iHerIll2.2.curated.20191125/"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hyperlink" Target="https://bcb.unl.edu/dbCAN_PUL/blast"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file:///A:\Thesis\Eric_Gathirwa_Kariuki_MSC.Dissertation_JP_CK.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yperlink" Target="https://github.com/linnabrown/run_dbcan"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5B99BE-91B5-48E9-B68B-566323C7D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135848</Words>
  <Characters>774334</Characters>
  <Application>Microsoft Office Word</Application>
  <DocSecurity>0</DocSecurity>
  <Lines>6452</Lines>
  <Paragraphs>1816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908366</CharactersWithSpaces>
  <SharedDoc>false</SharedDoc>
  <HLinks>
    <vt:vector size="810" baseType="variant">
      <vt:variant>
        <vt:i4>5111871</vt:i4>
      </vt:variant>
      <vt:variant>
        <vt:i4>1242</vt:i4>
      </vt:variant>
      <vt:variant>
        <vt:i4>0</vt:i4>
      </vt:variant>
      <vt:variant>
        <vt:i4>5</vt:i4>
      </vt:variant>
      <vt:variant>
        <vt:lpwstr>https://bcb.unl.edu/dbCAN_PUL/blast</vt:lpwstr>
      </vt:variant>
      <vt:variant>
        <vt:lpwstr/>
      </vt:variant>
      <vt:variant>
        <vt:i4>4259904</vt:i4>
      </vt:variant>
      <vt:variant>
        <vt:i4>1236</vt:i4>
      </vt:variant>
      <vt:variant>
        <vt:i4>0</vt:i4>
      </vt:variant>
      <vt:variant>
        <vt:i4>5</vt:i4>
      </vt:variant>
      <vt:variant>
        <vt:lpwstr>http://www.cazy.org/</vt:lpwstr>
      </vt:variant>
      <vt:variant>
        <vt:lpwstr/>
      </vt:variant>
      <vt:variant>
        <vt:i4>1835063</vt:i4>
      </vt:variant>
      <vt:variant>
        <vt:i4>1233</vt:i4>
      </vt:variant>
      <vt:variant>
        <vt:i4>0</vt:i4>
      </vt:variant>
      <vt:variant>
        <vt:i4>5</vt:i4>
      </vt:variant>
      <vt:variant>
        <vt:lpwstr>https://github.com/linnabrown/run_dbcan</vt:lpwstr>
      </vt:variant>
      <vt:variant>
        <vt:lpwstr/>
      </vt:variant>
      <vt:variant>
        <vt:i4>5832738</vt:i4>
      </vt:variant>
      <vt:variant>
        <vt:i4>1191</vt:i4>
      </vt:variant>
      <vt:variant>
        <vt:i4>0</vt:i4>
      </vt:variant>
      <vt:variant>
        <vt:i4>5</vt:i4>
      </vt:variant>
      <vt:variant>
        <vt:lpwstr>https://ftp.ncbi.nlm.nih.gov/genomes/refseq/invertebrate/Hermetia_illucens/all_assembly_versions/GCF_905115235.1_iHerIll2.2.curated.20191125/</vt:lpwstr>
      </vt:variant>
      <vt:variant>
        <vt:lpwstr/>
      </vt:variant>
      <vt:variant>
        <vt:i4>4259904</vt:i4>
      </vt:variant>
      <vt:variant>
        <vt:i4>1107</vt:i4>
      </vt:variant>
      <vt:variant>
        <vt:i4>0</vt:i4>
      </vt:variant>
      <vt:variant>
        <vt:i4>5</vt:i4>
      </vt:variant>
      <vt:variant>
        <vt:lpwstr>http://www.cazy.org/</vt:lpwstr>
      </vt:variant>
      <vt:variant>
        <vt:lpwstr/>
      </vt:variant>
      <vt:variant>
        <vt:i4>1703995</vt:i4>
      </vt:variant>
      <vt:variant>
        <vt:i4>782</vt:i4>
      </vt:variant>
      <vt:variant>
        <vt:i4>0</vt:i4>
      </vt:variant>
      <vt:variant>
        <vt:i4>5</vt:i4>
      </vt:variant>
      <vt:variant>
        <vt:lpwstr/>
      </vt:variant>
      <vt:variant>
        <vt:lpwstr>_Toc89593855</vt:lpwstr>
      </vt:variant>
      <vt:variant>
        <vt:i4>1769531</vt:i4>
      </vt:variant>
      <vt:variant>
        <vt:i4>776</vt:i4>
      </vt:variant>
      <vt:variant>
        <vt:i4>0</vt:i4>
      </vt:variant>
      <vt:variant>
        <vt:i4>5</vt:i4>
      </vt:variant>
      <vt:variant>
        <vt:lpwstr/>
      </vt:variant>
      <vt:variant>
        <vt:lpwstr>_Toc89593854</vt:lpwstr>
      </vt:variant>
      <vt:variant>
        <vt:i4>1835067</vt:i4>
      </vt:variant>
      <vt:variant>
        <vt:i4>770</vt:i4>
      </vt:variant>
      <vt:variant>
        <vt:i4>0</vt:i4>
      </vt:variant>
      <vt:variant>
        <vt:i4>5</vt:i4>
      </vt:variant>
      <vt:variant>
        <vt:lpwstr/>
      </vt:variant>
      <vt:variant>
        <vt:lpwstr>_Toc89593853</vt:lpwstr>
      </vt:variant>
      <vt:variant>
        <vt:i4>1900603</vt:i4>
      </vt:variant>
      <vt:variant>
        <vt:i4>764</vt:i4>
      </vt:variant>
      <vt:variant>
        <vt:i4>0</vt:i4>
      </vt:variant>
      <vt:variant>
        <vt:i4>5</vt:i4>
      </vt:variant>
      <vt:variant>
        <vt:lpwstr/>
      </vt:variant>
      <vt:variant>
        <vt:lpwstr>_Toc89593852</vt:lpwstr>
      </vt:variant>
      <vt:variant>
        <vt:i4>1966139</vt:i4>
      </vt:variant>
      <vt:variant>
        <vt:i4>758</vt:i4>
      </vt:variant>
      <vt:variant>
        <vt:i4>0</vt:i4>
      </vt:variant>
      <vt:variant>
        <vt:i4>5</vt:i4>
      </vt:variant>
      <vt:variant>
        <vt:lpwstr/>
      </vt:variant>
      <vt:variant>
        <vt:lpwstr>_Toc89593851</vt:lpwstr>
      </vt:variant>
      <vt:variant>
        <vt:i4>2031675</vt:i4>
      </vt:variant>
      <vt:variant>
        <vt:i4>752</vt:i4>
      </vt:variant>
      <vt:variant>
        <vt:i4>0</vt:i4>
      </vt:variant>
      <vt:variant>
        <vt:i4>5</vt:i4>
      </vt:variant>
      <vt:variant>
        <vt:lpwstr/>
      </vt:variant>
      <vt:variant>
        <vt:lpwstr>_Toc89593850</vt:lpwstr>
      </vt:variant>
      <vt:variant>
        <vt:i4>1441850</vt:i4>
      </vt:variant>
      <vt:variant>
        <vt:i4>746</vt:i4>
      </vt:variant>
      <vt:variant>
        <vt:i4>0</vt:i4>
      </vt:variant>
      <vt:variant>
        <vt:i4>5</vt:i4>
      </vt:variant>
      <vt:variant>
        <vt:lpwstr/>
      </vt:variant>
      <vt:variant>
        <vt:lpwstr>_Toc89593849</vt:lpwstr>
      </vt:variant>
      <vt:variant>
        <vt:i4>1507386</vt:i4>
      </vt:variant>
      <vt:variant>
        <vt:i4>740</vt:i4>
      </vt:variant>
      <vt:variant>
        <vt:i4>0</vt:i4>
      </vt:variant>
      <vt:variant>
        <vt:i4>5</vt:i4>
      </vt:variant>
      <vt:variant>
        <vt:lpwstr/>
      </vt:variant>
      <vt:variant>
        <vt:lpwstr>_Toc89593848</vt:lpwstr>
      </vt:variant>
      <vt:variant>
        <vt:i4>1572922</vt:i4>
      </vt:variant>
      <vt:variant>
        <vt:i4>734</vt:i4>
      </vt:variant>
      <vt:variant>
        <vt:i4>0</vt:i4>
      </vt:variant>
      <vt:variant>
        <vt:i4>5</vt:i4>
      </vt:variant>
      <vt:variant>
        <vt:lpwstr/>
      </vt:variant>
      <vt:variant>
        <vt:lpwstr>_Toc89593847</vt:lpwstr>
      </vt:variant>
      <vt:variant>
        <vt:i4>1638458</vt:i4>
      </vt:variant>
      <vt:variant>
        <vt:i4>728</vt:i4>
      </vt:variant>
      <vt:variant>
        <vt:i4>0</vt:i4>
      </vt:variant>
      <vt:variant>
        <vt:i4>5</vt:i4>
      </vt:variant>
      <vt:variant>
        <vt:lpwstr/>
      </vt:variant>
      <vt:variant>
        <vt:lpwstr>_Toc89593846</vt:lpwstr>
      </vt:variant>
      <vt:variant>
        <vt:i4>1376312</vt:i4>
      </vt:variant>
      <vt:variant>
        <vt:i4>719</vt:i4>
      </vt:variant>
      <vt:variant>
        <vt:i4>0</vt:i4>
      </vt:variant>
      <vt:variant>
        <vt:i4>5</vt:i4>
      </vt:variant>
      <vt:variant>
        <vt:lpwstr/>
      </vt:variant>
      <vt:variant>
        <vt:lpwstr>_Toc89524910</vt:lpwstr>
      </vt:variant>
      <vt:variant>
        <vt:i4>1835065</vt:i4>
      </vt:variant>
      <vt:variant>
        <vt:i4>713</vt:i4>
      </vt:variant>
      <vt:variant>
        <vt:i4>0</vt:i4>
      </vt:variant>
      <vt:variant>
        <vt:i4>5</vt:i4>
      </vt:variant>
      <vt:variant>
        <vt:lpwstr/>
      </vt:variant>
      <vt:variant>
        <vt:lpwstr>_Toc89524909</vt:lpwstr>
      </vt:variant>
      <vt:variant>
        <vt:i4>1900601</vt:i4>
      </vt:variant>
      <vt:variant>
        <vt:i4>707</vt:i4>
      </vt:variant>
      <vt:variant>
        <vt:i4>0</vt:i4>
      </vt:variant>
      <vt:variant>
        <vt:i4>5</vt:i4>
      </vt:variant>
      <vt:variant>
        <vt:lpwstr/>
      </vt:variant>
      <vt:variant>
        <vt:lpwstr>_Toc89524908</vt:lpwstr>
      </vt:variant>
      <vt:variant>
        <vt:i4>1179705</vt:i4>
      </vt:variant>
      <vt:variant>
        <vt:i4>701</vt:i4>
      </vt:variant>
      <vt:variant>
        <vt:i4>0</vt:i4>
      </vt:variant>
      <vt:variant>
        <vt:i4>5</vt:i4>
      </vt:variant>
      <vt:variant>
        <vt:lpwstr/>
      </vt:variant>
      <vt:variant>
        <vt:lpwstr>_Toc89524907</vt:lpwstr>
      </vt:variant>
      <vt:variant>
        <vt:i4>1245241</vt:i4>
      </vt:variant>
      <vt:variant>
        <vt:i4>695</vt:i4>
      </vt:variant>
      <vt:variant>
        <vt:i4>0</vt:i4>
      </vt:variant>
      <vt:variant>
        <vt:i4>5</vt:i4>
      </vt:variant>
      <vt:variant>
        <vt:lpwstr/>
      </vt:variant>
      <vt:variant>
        <vt:lpwstr>_Toc89524906</vt:lpwstr>
      </vt:variant>
      <vt:variant>
        <vt:i4>1048633</vt:i4>
      </vt:variant>
      <vt:variant>
        <vt:i4>689</vt:i4>
      </vt:variant>
      <vt:variant>
        <vt:i4>0</vt:i4>
      </vt:variant>
      <vt:variant>
        <vt:i4>5</vt:i4>
      </vt:variant>
      <vt:variant>
        <vt:lpwstr/>
      </vt:variant>
      <vt:variant>
        <vt:lpwstr>_Toc89524905</vt:lpwstr>
      </vt:variant>
      <vt:variant>
        <vt:i4>1114169</vt:i4>
      </vt:variant>
      <vt:variant>
        <vt:i4>683</vt:i4>
      </vt:variant>
      <vt:variant>
        <vt:i4>0</vt:i4>
      </vt:variant>
      <vt:variant>
        <vt:i4>5</vt:i4>
      </vt:variant>
      <vt:variant>
        <vt:lpwstr/>
      </vt:variant>
      <vt:variant>
        <vt:lpwstr>_Toc89524904</vt:lpwstr>
      </vt:variant>
      <vt:variant>
        <vt:i4>1441849</vt:i4>
      </vt:variant>
      <vt:variant>
        <vt:i4>677</vt:i4>
      </vt:variant>
      <vt:variant>
        <vt:i4>0</vt:i4>
      </vt:variant>
      <vt:variant>
        <vt:i4>5</vt:i4>
      </vt:variant>
      <vt:variant>
        <vt:lpwstr/>
      </vt:variant>
      <vt:variant>
        <vt:lpwstr>_Toc89524903</vt:lpwstr>
      </vt:variant>
      <vt:variant>
        <vt:i4>1507385</vt:i4>
      </vt:variant>
      <vt:variant>
        <vt:i4>671</vt:i4>
      </vt:variant>
      <vt:variant>
        <vt:i4>0</vt:i4>
      </vt:variant>
      <vt:variant>
        <vt:i4>5</vt:i4>
      </vt:variant>
      <vt:variant>
        <vt:lpwstr/>
      </vt:variant>
      <vt:variant>
        <vt:lpwstr>_Toc89524902</vt:lpwstr>
      </vt:variant>
      <vt:variant>
        <vt:i4>1310777</vt:i4>
      </vt:variant>
      <vt:variant>
        <vt:i4>665</vt:i4>
      </vt:variant>
      <vt:variant>
        <vt:i4>0</vt:i4>
      </vt:variant>
      <vt:variant>
        <vt:i4>5</vt:i4>
      </vt:variant>
      <vt:variant>
        <vt:lpwstr/>
      </vt:variant>
      <vt:variant>
        <vt:lpwstr>_Toc89524901</vt:lpwstr>
      </vt:variant>
      <vt:variant>
        <vt:i4>1376313</vt:i4>
      </vt:variant>
      <vt:variant>
        <vt:i4>659</vt:i4>
      </vt:variant>
      <vt:variant>
        <vt:i4>0</vt:i4>
      </vt:variant>
      <vt:variant>
        <vt:i4>5</vt:i4>
      </vt:variant>
      <vt:variant>
        <vt:lpwstr/>
      </vt:variant>
      <vt:variant>
        <vt:lpwstr>_Toc89524900</vt:lpwstr>
      </vt:variant>
      <vt:variant>
        <vt:i4>1900592</vt:i4>
      </vt:variant>
      <vt:variant>
        <vt:i4>653</vt:i4>
      </vt:variant>
      <vt:variant>
        <vt:i4>0</vt:i4>
      </vt:variant>
      <vt:variant>
        <vt:i4>5</vt:i4>
      </vt:variant>
      <vt:variant>
        <vt:lpwstr/>
      </vt:variant>
      <vt:variant>
        <vt:lpwstr>_Toc89524899</vt:lpwstr>
      </vt:variant>
      <vt:variant>
        <vt:i4>1835056</vt:i4>
      </vt:variant>
      <vt:variant>
        <vt:i4>647</vt:i4>
      </vt:variant>
      <vt:variant>
        <vt:i4>0</vt:i4>
      </vt:variant>
      <vt:variant>
        <vt:i4>5</vt:i4>
      </vt:variant>
      <vt:variant>
        <vt:lpwstr/>
      </vt:variant>
      <vt:variant>
        <vt:lpwstr>_Toc89524898</vt:lpwstr>
      </vt:variant>
      <vt:variant>
        <vt:i4>1245232</vt:i4>
      </vt:variant>
      <vt:variant>
        <vt:i4>641</vt:i4>
      </vt:variant>
      <vt:variant>
        <vt:i4>0</vt:i4>
      </vt:variant>
      <vt:variant>
        <vt:i4>5</vt:i4>
      </vt:variant>
      <vt:variant>
        <vt:lpwstr/>
      </vt:variant>
      <vt:variant>
        <vt:lpwstr>_Toc89524897</vt:lpwstr>
      </vt:variant>
      <vt:variant>
        <vt:i4>1179696</vt:i4>
      </vt:variant>
      <vt:variant>
        <vt:i4>635</vt:i4>
      </vt:variant>
      <vt:variant>
        <vt:i4>0</vt:i4>
      </vt:variant>
      <vt:variant>
        <vt:i4>5</vt:i4>
      </vt:variant>
      <vt:variant>
        <vt:lpwstr/>
      </vt:variant>
      <vt:variant>
        <vt:lpwstr>_Toc89524896</vt:lpwstr>
      </vt:variant>
      <vt:variant>
        <vt:i4>1114160</vt:i4>
      </vt:variant>
      <vt:variant>
        <vt:i4>629</vt:i4>
      </vt:variant>
      <vt:variant>
        <vt:i4>0</vt:i4>
      </vt:variant>
      <vt:variant>
        <vt:i4>5</vt:i4>
      </vt:variant>
      <vt:variant>
        <vt:lpwstr/>
      </vt:variant>
      <vt:variant>
        <vt:lpwstr>_Toc89524895</vt:lpwstr>
      </vt:variant>
      <vt:variant>
        <vt:i4>1048624</vt:i4>
      </vt:variant>
      <vt:variant>
        <vt:i4>623</vt:i4>
      </vt:variant>
      <vt:variant>
        <vt:i4>0</vt:i4>
      </vt:variant>
      <vt:variant>
        <vt:i4>5</vt:i4>
      </vt:variant>
      <vt:variant>
        <vt:lpwstr/>
      </vt:variant>
      <vt:variant>
        <vt:lpwstr>_Toc89524894</vt:lpwstr>
      </vt:variant>
      <vt:variant>
        <vt:i4>1507376</vt:i4>
      </vt:variant>
      <vt:variant>
        <vt:i4>617</vt:i4>
      </vt:variant>
      <vt:variant>
        <vt:i4>0</vt:i4>
      </vt:variant>
      <vt:variant>
        <vt:i4>5</vt:i4>
      </vt:variant>
      <vt:variant>
        <vt:lpwstr/>
      </vt:variant>
      <vt:variant>
        <vt:lpwstr>_Toc89524893</vt:lpwstr>
      </vt:variant>
      <vt:variant>
        <vt:i4>1441840</vt:i4>
      </vt:variant>
      <vt:variant>
        <vt:i4>611</vt:i4>
      </vt:variant>
      <vt:variant>
        <vt:i4>0</vt:i4>
      </vt:variant>
      <vt:variant>
        <vt:i4>5</vt:i4>
      </vt:variant>
      <vt:variant>
        <vt:lpwstr/>
      </vt:variant>
      <vt:variant>
        <vt:lpwstr>_Toc89524892</vt:lpwstr>
      </vt:variant>
      <vt:variant>
        <vt:i4>1376304</vt:i4>
      </vt:variant>
      <vt:variant>
        <vt:i4>605</vt:i4>
      </vt:variant>
      <vt:variant>
        <vt:i4>0</vt:i4>
      </vt:variant>
      <vt:variant>
        <vt:i4>5</vt:i4>
      </vt:variant>
      <vt:variant>
        <vt:lpwstr/>
      </vt:variant>
      <vt:variant>
        <vt:lpwstr>_Toc89524891</vt:lpwstr>
      </vt:variant>
      <vt:variant>
        <vt:i4>1310768</vt:i4>
      </vt:variant>
      <vt:variant>
        <vt:i4>599</vt:i4>
      </vt:variant>
      <vt:variant>
        <vt:i4>0</vt:i4>
      </vt:variant>
      <vt:variant>
        <vt:i4>5</vt:i4>
      </vt:variant>
      <vt:variant>
        <vt:lpwstr/>
      </vt:variant>
      <vt:variant>
        <vt:lpwstr>_Toc89524890</vt:lpwstr>
      </vt:variant>
      <vt:variant>
        <vt:i4>1900593</vt:i4>
      </vt:variant>
      <vt:variant>
        <vt:i4>593</vt:i4>
      </vt:variant>
      <vt:variant>
        <vt:i4>0</vt:i4>
      </vt:variant>
      <vt:variant>
        <vt:i4>5</vt:i4>
      </vt:variant>
      <vt:variant>
        <vt:lpwstr/>
      </vt:variant>
      <vt:variant>
        <vt:lpwstr>_Toc89524889</vt:lpwstr>
      </vt:variant>
      <vt:variant>
        <vt:i4>1835057</vt:i4>
      </vt:variant>
      <vt:variant>
        <vt:i4>587</vt:i4>
      </vt:variant>
      <vt:variant>
        <vt:i4>0</vt:i4>
      </vt:variant>
      <vt:variant>
        <vt:i4>5</vt:i4>
      </vt:variant>
      <vt:variant>
        <vt:lpwstr/>
      </vt:variant>
      <vt:variant>
        <vt:lpwstr>_Toc89524888</vt:lpwstr>
      </vt:variant>
      <vt:variant>
        <vt:i4>1245233</vt:i4>
      </vt:variant>
      <vt:variant>
        <vt:i4>581</vt:i4>
      </vt:variant>
      <vt:variant>
        <vt:i4>0</vt:i4>
      </vt:variant>
      <vt:variant>
        <vt:i4>5</vt:i4>
      </vt:variant>
      <vt:variant>
        <vt:lpwstr/>
      </vt:variant>
      <vt:variant>
        <vt:lpwstr>_Toc89524887</vt:lpwstr>
      </vt:variant>
      <vt:variant>
        <vt:i4>1179697</vt:i4>
      </vt:variant>
      <vt:variant>
        <vt:i4>575</vt:i4>
      </vt:variant>
      <vt:variant>
        <vt:i4>0</vt:i4>
      </vt:variant>
      <vt:variant>
        <vt:i4>5</vt:i4>
      </vt:variant>
      <vt:variant>
        <vt:lpwstr/>
      </vt:variant>
      <vt:variant>
        <vt:lpwstr>_Toc89524886</vt:lpwstr>
      </vt:variant>
      <vt:variant>
        <vt:i4>1114161</vt:i4>
      </vt:variant>
      <vt:variant>
        <vt:i4>569</vt:i4>
      </vt:variant>
      <vt:variant>
        <vt:i4>0</vt:i4>
      </vt:variant>
      <vt:variant>
        <vt:i4>5</vt:i4>
      </vt:variant>
      <vt:variant>
        <vt:lpwstr/>
      </vt:variant>
      <vt:variant>
        <vt:lpwstr>_Toc89524885</vt:lpwstr>
      </vt:variant>
      <vt:variant>
        <vt:i4>1048625</vt:i4>
      </vt:variant>
      <vt:variant>
        <vt:i4>563</vt:i4>
      </vt:variant>
      <vt:variant>
        <vt:i4>0</vt:i4>
      </vt:variant>
      <vt:variant>
        <vt:i4>5</vt:i4>
      </vt:variant>
      <vt:variant>
        <vt:lpwstr/>
      </vt:variant>
      <vt:variant>
        <vt:lpwstr>_Toc89524884</vt:lpwstr>
      </vt:variant>
      <vt:variant>
        <vt:i4>4653137</vt:i4>
      </vt:variant>
      <vt:variant>
        <vt:i4>557</vt:i4>
      </vt:variant>
      <vt:variant>
        <vt:i4>0</vt:i4>
      </vt:variant>
      <vt:variant>
        <vt:i4>5</vt:i4>
      </vt:variant>
      <vt:variant>
        <vt:lpwstr>Eric Gathirwa Kariuki_MSC. Thesis Draft.doc</vt:lpwstr>
      </vt:variant>
      <vt:variant>
        <vt:lpwstr>_Toc89524883</vt:lpwstr>
      </vt:variant>
      <vt:variant>
        <vt:i4>1703997</vt:i4>
      </vt:variant>
      <vt:variant>
        <vt:i4>548</vt:i4>
      </vt:variant>
      <vt:variant>
        <vt:i4>0</vt:i4>
      </vt:variant>
      <vt:variant>
        <vt:i4>5</vt:i4>
      </vt:variant>
      <vt:variant>
        <vt:lpwstr/>
      </vt:variant>
      <vt:variant>
        <vt:lpwstr>_Toc90054800</vt:lpwstr>
      </vt:variant>
      <vt:variant>
        <vt:i4>1835060</vt:i4>
      </vt:variant>
      <vt:variant>
        <vt:i4>542</vt:i4>
      </vt:variant>
      <vt:variant>
        <vt:i4>0</vt:i4>
      </vt:variant>
      <vt:variant>
        <vt:i4>5</vt:i4>
      </vt:variant>
      <vt:variant>
        <vt:lpwstr/>
      </vt:variant>
      <vt:variant>
        <vt:lpwstr>_Toc90054799</vt:lpwstr>
      </vt:variant>
      <vt:variant>
        <vt:i4>1900596</vt:i4>
      </vt:variant>
      <vt:variant>
        <vt:i4>536</vt:i4>
      </vt:variant>
      <vt:variant>
        <vt:i4>0</vt:i4>
      </vt:variant>
      <vt:variant>
        <vt:i4>5</vt:i4>
      </vt:variant>
      <vt:variant>
        <vt:lpwstr/>
      </vt:variant>
      <vt:variant>
        <vt:lpwstr>_Toc90054798</vt:lpwstr>
      </vt:variant>
      <vt:variant>
        <vt:i4>1179700</vt:i4>
      </vt:variant>
      <vt:variant>
        <vt:i4>530</vt:i4>
      </vt:variant>
      <vt:variant>
        <vt:i4>0</vt:i4>
      </vt:variant>
      <vt:variant>
        <vt:i4>5</vt:i4>
      </vt:variant>
      <vt:variant>
        <vt:lpwstr/>
      </vt:variant>
      <vt:variant>
        <vt:lpwstr>_Toc90054797</vt:lpwstr>
      </vt:variant>
      <vt:variant>
        <vt:i4>1245236</vt:i4>
      </vt:variant>
      <vt:variant>
        <vt:i4>524</vt:i4>
      </vt:variant>
      <vt:variant>
        <vt:i4>0</vt:i4>
      </vt:variant>
      <vt:variant>
        <vt:i4>5</vt:i4>
      </vt:variant>
      <vt:variant>
        <vt:lpwstr/>
      </vt:variant>
      <vt:variant>
        <vt:lpwstr>_Toc90054796</vt:lpwstr>
      </vt:variant>
      <vt:variant>
        <vt:i4>1048628</vt:i4>
      </vt:variant>
      <vt:variant>
        <vt:i4>518</vt:i4>
      </vt:variant>
      <vt:variant>
        <vt:i4>0</vt:i4>
      </vt:variant>
      <vt:variant>
        <vt:i4>5</vt:i4>
      </vt:variant>
      <vt:variant>
        <vt:lpwstr/>
      </vt:variant>
      <vt:variant>
        <vt:lpwstr>_Toc90054795</vt:lpwstr>
      </vt:variant>
      <vt:variant>
        <vt:i4>1114164</vt:i4>
      </vt:variant>
      <vt:variant>
        <vt:i4>512</vt:i4>
      </vt:variant>
      <vt:variant>
        <vt:i4>0</vt:i4>
      </vt:variant>
      <vt:variant>
        <vt:i4>5</vt:i4>
      </vt:variant>
      <vt:variant>
        <vt:lpwstr/>
      </vt:variant>
      <vt:variant>
        <vt:lpwstr>_Toc90054794</vt:lpwstr>
      </vt:variant>
      <vt:variant>
        <vt:i4>1441844</vt:i4>
      </vt:variant>
      <vt:variant>
        <vt:i4>506</vt:i4>
      </vt:variant>
      <vt:variant>
        <vt:i4>0</vt:i4>
      </vt:variant>
      <vt:variant>
        <vt:i4>5</vt:i4>
      </vt:variant>
      <vt:variant>
        <vt:lpwstr/>
      </vt:variant>
      <vt:variant>
        <vt:lpwstr>_Toc90054793</vt:lpwstr>
      </vt:variant>
      <vt:variant>
        <vt:i4>1507380</vt:i4>
      </vt:variant>
      <vt:variant>
        <vt:i4>500</vt:i4>
      </vt:variant>
      <vt:variant>
        <vt:i4>0</vt:i4>
      </vt:variant>
      <vt:variant>
        <vt:i4>5</vt:i4>
      </vt:variant>
      <vt:variant>
        <vt:lpwstr/>
      </vt:variant>
      <vt:variant>
        <vt:lpwstr>_Toc90054792</vt:lpwstr>
      </vt:variant>
      <vt:variant>
        <vt:i4>1310772</vt:i4>
      </vt:variant>
      <vt:variant>
        <vt:i4>494</vt:i4>
      </vt:variant>
      <vt:variant>
        <vt:i4>0</vt:i4>
      </vt:variant>
      <vt:variant>
        <vt:i4>5</vt:i4>
      </vt:variant>
      <vt:variant>
        <vt:lpwstr/>
      </vt:variant>
      <vt:variant>
        <vt:lpwstr>_Toc90054791</vt:lpwstr>
      </vt:variant>
      <vt:variant>
        <vt:i4>1376308</vt:i4>
      </vt:variant>
      <vt:variant>
        <vt:i4>488</vt:i4>
      </vt:variant>
      <vt:variant>
        <vt:i4>0</vt:i4>
      </vt:variant>
      <vt:variant>
        <vt:i4>5</vt:i4>
      </vt:variant>
      <vt:variant>
        <vt:lpwstr/>
      </vt:variant>
      <vt:variant>
        <vt:lpwstr>_Toc90054790</vt:lpwstr>
      </vt:variant>
      <vt:variant>
        <vt:i4>1835061</vt:i4>
      </vt:variant>
      <vt:variant>
        <vt:i4>482</vt:i4>
      </vt:variant>
      <vt:variant>
        <vt:i4>0</vt:i4>
      </vt:variant>
      <vt:variant>
        <vt:i4>5</vt:i4>
      </vt:variant>
      <vt:variant>
        <vt:lpwstr/>
      </vt:variant>
      <vt:variant>
        <vt:lpwstr>_Toc90054789</vt:lpwstr>
      </vt:variant>
      <vt:variant>
        <vt:i4>1900597</vt:i4>
      </vt:variant>
      <vt:variant>
        <vt:i4>476</vt:i4>
      </vt:variant>
      <vt:variant>
        <vt:i4>0</vt:i4>
      </vt:variant>
      <vt:variant>
        <vt:i4>5</vt:i4>
      </vt:variant>
      <vt:variant>
        <vt:lpwstr/>
      </vt:variant>
      <vt:variant>
        <vt:lpwstr>_Toc90054788</vt:lpwstr>
      </vt:variant>
      <vt:variant>
        <vt:i4>1179701</vt:i4>
      </vt:variant>
      <vt:variant>
        <vt:i4>470</vt:i4>
      </vt:variant>
      <vt:variant>
        <vt:i4>0</vt:i4>
      </vt:variant>
      <vt:variant>
        <vt:i4>5</vt:i4>
      </vt:variant>
      <vt:variant>
        <vt:lpwstr/>
      </vt:variant>
      <vt:variant>
        <vt:lpwstr>_Toc90054787</vt:lpwstr>
      </vt:variant>
      <vt:variant>
        <vt:i4>1245237</vt:i4>
      </vt:variant>
      <vt:variant>
        <vt:i4>464</vt:i4>
      </vt:variant>
      <vt:variant>
        <vt:i4>0</vt:i4>
      </vt:variant>
      <vt:variant>
        <vt:i4>5</vt:i4>
      </vt:variant>
      <vt:variant>
        <vt:lpwstr/>
      </vt:variant>
      <vt:variant>
        <vt:lpwstr>_Toc90054786</vt:lpwstr>
      </vt:variant>
      <vt:variant>
        <vt:i4>1048629</vt:i4>
      </vt:variant>
      <vt:variant>
        <vt:i4>458</vt:i4>
      </vt:variant>
      <vt:variant>
        <vt:i4>0</vt:i4>
      </vt:variant>
      <vt:variant>
        <vt:i4>5</vt:i4>
      </vt:variant>
      <vt:variant>
        <vt:lpwstr/>
      </vt:variant>
      <vt:variant>
        <vt:lpwstr>_Toc90054785</vt:lpwstr>
      </vt:variant>
      <vt:variant>
        <vt:i4>1114165</vt:i4>
      </vt:variant>
      <vt:variant>
        <vt:i4>452</vt:i4>
      </vt:variant>
      <vt:variant>
        <vt:i4>0</vt:i4>
      </vt:variant>
      <vt:variant>
        <vt:i4>5</vt:i4>
      </vt:variant>
      <vt:variant>
        <vt:lpwstr/>
      </vt:variant>
      <vt:variant>
        <vt:lpwstr>_Toc90054784</vt:lpwstr>
      </vt:variant>
      <vt:variant>
        <vt:i4>1441845</vt:i4>
      </vt:variant>
      <vt:variant>
        <vt:i4>446</vt:i4>
      </vt:variant>
      <vt:variant>
        <vt:i4>0</vt:i4>
      </vt:variant>
      <vt:variant>
        <vt:i4>5</vt:i4>
      </vt:variant>
      <vt:variant>
        <vt:lpwstr/>
      </vt:variant>
      <vt:variant>
        <vt:lpwstr>_Toc90054783</vt:lpwstr>
      </vt:variant>
      <vt:variant>
        <vt:i4>1507381</vt:i4>
      </vt:variant>
      <vt:variant>
        <vt:i4>440</vt:i4>
      </vt:variant>
      <vt:variant>
        <vt:i4>0</vt:i4>
      </vt:variant>
      <vt:variant>
        <vt:i4>5</vt:i4>
      </vt:variant>
      <vt:variant>
        <vt:lpwstr/>
      </vt:variant>
      <vt:variant>
        <vt:lpwstr>_Toc90054782</vt:lpwstr>
      </vt:variant>
      <vt:variant>
        <vt:i4>1310773</vt:i4>
      </vt:variant>
      <vt:variant>
        <vt:i4>434</vt:i4>
      </vt:variant>
      <vt:variant>
        <vt:i4>0</vt:i4>
      </vt:variant>
      <vt:variant>
        <vt:i4>5</vt:i4>
      </vt:variant>
      <vt:variant>
        <vt:lpwstr/>
      </vt:variant>
      <vt:variant>
        <vt:lpwstr>_Toc90054781</vt:lpwstr>
      </vt:variant>
      <vt:variant>
        <vt:i4>1376309</vt:i4>
      </vt:variant>
      <vt:variant>
        <vt:i4>428</vt:i4>
      </vt:variant>
      <vt:variant>
        <vt:i4>0</vt:i4>
      </vt:variant>
      <vt:variant>
        <vt:i4>5</vt:i4>
      </vt:variant>
      <vt:variant>
        <vt:lpwstr/>
      </vt:variant>
      <vt:variant>
        <vt:lpwstr>_Toc90054780</vt:lpwstr>
      </vt:variant>
      <vt:variant>
        <vt:i4>1835066</vt:i4>
      </vt:variant>
      <vt:variant>
        <vt:i4>422</vt:i4>
      </vt:variant>
      <vt:variant>
        <vt:i4>0</vt:i4>
      </vt:variant>
      <vt:variant>
        <vt:i4>5</vt:i4>
      </vt:variant>
      <vt:variant>
        <vt:lpwstr/>
      </vt:variant>
      <vt:variant>
        <vt:lpwstr>_Toc90054779</vt:lpwstr>
      </vt:variant>
      <vt:variant>
        <vt:i4>1900602</vt:i4>
      </vt:variant>
      <vt:variant>
        <vt:i4>416</vt:i4>
      </vt:variant>
      <vt:variant>
        <vt:i4>0</vt:i4>
      </vt:variant>
      <vt:variant>
        <vt:i4>5</vt:i4>
      </vt:variant>
      <vt:variant>
        <vt:lpwstr/>
      </vt:variant>
      <vt:variant>
        <vt:lpwstr>_Toc90054778</vt:lpwstr>
      </vt:variant>
      <vt:variant>
        <vt:i4>1179706</vt:i4>
      </vt:variant>
      <vt:variant>
        <vt:i4>410</vt:i4>
      </vt:variant>
      <vt:variant>
        <vt:i4>0</vt:i4>
      </vt:variant>
      <vt:variant>
        <vt:i4>5</vt:i4>
      </vt:variant>
      <vt:variant>
        <vt:lpwstr/>
      </vt:variant>
      <vt:variant>
        <vt:lpwstr>_Toc90054777</vt:lpwstr>
      </vt:variant>
      <vt:variant>
        <vt:i4>1245242</vt:i4>
      </vt:variant>
      <vt:variant>
        <vt:i4>404</vt:i4>
      </vt:variant>
      <vt:variant>
        <vt:i4>0</vt:i4>
      </vt:variant>
      <vt:variant>
        <vt:i4>5</vt:i4>
      </vt:variant>
      <vt:variant>
        <vt:lpwstr/>
      </vt:variant>
      <vt:variant>
        <vt:lpwstr>_Toc90054776</vt:lpwstr>
      </vt:variant>
      <vt:variant>
        <vt:i4>1048634</vt:i4>
      </vt:variant>
      <vt:variant>
        <vt:i4>398</vt:i4>
      </vt:variant>
      <vt:variant>
        <vt:i4>0</vt:i4>
      </vt:variant>
      <vt:variant>
        <vt:i4>5</vt:i4>
      </vt:variant>
      <vt:variant>
        <vt:lpwstr/>
      </vt:variant>
      <vt:variant>
        <vt:lpwstr>_Toc90054775</vt:lpwstr>
      </vt:variant>
      <vt:variant>
        <vt:i4>1114170</vt:i4>
      </vt:variant>
      <vt:variant>
        <vt:i4>392</vt:i4>
      </vt:variant>
      <vt:variant>
        <vt:i4>0</vt:i4>
      </vt:variant>
      <vt:variant>
        <vt:i4>5</vt:i4>
      </vt:variant>
      <vt:variant>
        <vt:lpwstr/>
      </vt:variant>
      <vt:variant>
        <vt:lpwstr>_Toc90054774</vt:lpwstr>
      </vt:variant>
      <vt:variant>
        <vt:i4>1441850</vt:i4>
      </vt:variant>
      <vt:variant>
        <vt:i4>386</vt:i4>
      </vt:variant>
      <vt:variant>
        <vt:i4>0</vt:i4>
      </vt:variant>
      <vt:variant>
        <vt:i4>5</vt:i4>
      </vt:variant>
      <vt:variant>
        <vt:lpwstr/>
      </vt:variant>
      <vt:variant>
        <vt:lpwstr>_Toc90054773</vt:lpwstr>
      </vt:variant>
      <vt:variant>
        <vt:i4>1507386</vt:i4>
      </vt:variant>
      <vt:variant>
        <vt:i4>380</vt:i4>
      </vt:variant>
      <vt:variant>
        <vt:i4>0</vt:i4>
      </vt:variant>
      <vt:variant>
        <vt:i4>5</vt:i4>
      </vt:variant>
      <vt:variant>
        <vt:lpwstr/>
      </vt:variant>
      <vt:variant>
        <vt:lpwstr>_Toc90054772</vt:lpwstr>
      </vt:variant>
      <vt:variant>
        <vt:i4>1310778</vt:i4>
      </vt:variant>
      <vt:variant>
        <vt:i4>374</vt:i4>
      </vt:variant>
      <vt:variant>
        <vt:i4>0</vt:i4>
      </vt:variant>
      <vt:variant>
        <vt:i4>5</vt:i4>
      </vt:variant>
      <vt:variant>
        <vt:lpwstr/>
      </vt:variant>
      <vt:variant>
        <vt:lpwstr>_Toc90054771</vt:lpwstr>
      </vt:variant>
      <vt:variant>
        <vt:i4>1376314</vt:i4>
      </vt:variant>
      <vt:variant>
        <vt:i4>368</vt:i4>
      </vt:variant>
      <vt:variant>
        <vt:i4>0</vt:i4>
      </vt:variant>
      <vt:variant>
        <vt:i4>5</vt:i4>
      </vt:variant>
      <vt:variant>
        <vt:lpwstr/>
      </vt:variant>
      <vt:variant>
        <vt:lpwstr>_Toc90054770</vt:lpwstr>
      </vt:variant>
      <vt:variant>
        <vt:i4>1835067</vt:i4>
      </vt:variant>
      <vt:variant>
        <vt:i4>362</vt:i4>
      </vt:variant>
      <vt:variant>
        <vt:i4>0</vt:i4>
      </vt:variant>
      <vt:variant>
        <vt:i4>5</vt:i4>
      </vt:variant>
      <vt:variant>
        <vt:lpwstr/>
      </vt:variant>
      <vt:variant>
        <vt:lpwstr>_Toc90054769</vt:lpwstr>
      </vt:variant>
      <vt:variant>
        <vt:i4>1900603</vt:i4>
      </vt:variant>
      <vt:variant>
        <vt:i4>356</vt:i4>
      </vt:variant>
      <vt:variant>
        <vt:i4>0</vt:i4>
      </vt:variant>
      <vt:variant>
        <vt:i4>5</vt:i4>
      </vt:variant>
      <vt:variant>
        <vt:lpwstr/>
      </vt:variant>
      <vt:variant>
        <vt:lpwstr>_Toc90054768</vt:lpwstr>
      </vt:variant>
      <vt:variant>
        <vt:i4>1179707</vt:i4>
      </vt:variant>
      <vt:variant>
        <vt:i4>350</vt:i4>
      </vt:variant>
      <vt:variant>
        <vt:i4>0</vt:i4>
      </vt:variant>
      <vt:variant>
        <vt:i4>5</vt:i4>
      </vt:variant>
      <vt:variant>
        <vt:lpwstr/>
      </vt:variant>
      <vt:variant>
        <vt:lpwstr>_Toc90054767</vt:lpwstr>
      </vt:variant>
      <vt:variant>
        <vt:i4>1245243</vt:i4>
      </vt:variant>
      <vt:variant>
        <vt:i4>344</vt:i4>
      </vt:variant>
      <vt:variant>
        <vt:i4>0</vt:i4>
      </vt:variant>
      <vt:variant>
        <vt:i4>5</vt:i4>
      </vt:variant>
      <vt:variant>
        <vt:lpwstr/>
      </vt:variant>
      <vt:variant>
        <vt:lpwstr>_Toc90054766</vt:lpwstr>
      </vt:variant>
      <vt:variant>
        <vt:i4>1048635</vt:i4>
      </vt:variant>
      <vt:variant>
        <vt:i4>338</vt:i4>
      </vt:variant>
      <vt:variant>
        <vt:i4>0</vt:i4>
      </vt:variant>
      <vt:variant>
        <vt:i4>5</vt:i4>
      </vt:variant>
      <vt:variant>
        <vt:lpwstr/>
      </vt:variant>
      <vt:variant>
        <vt:lpwstr>_Toc90054765</vt:lpwstr>
      </vt:variant>
      <vt:variant>
        <vt:i4>1114171</vt:i4>
      </vt:variant>
      <vt:variant>
        <vt:i4>332</vt:i4>
      </vt:variant>
      <vt:variant>
        <vt:i4>0</vt:i4>
      </vt:variant>
      <vt:variant>
        <vt:i4>5</vt:i4>
      </vt:variant>
      <vt:variant>
        <vt:lpwstr/>
      </vt:variant>
      <vt:variant>
        <vt:lpwstr>_Toc90054764</vt:lpwstr>
      </vt:variant>
      <vt:variant>
        <vt:i4>1441851</vt:i4>
      </vt:variant>
      <vt:variant>
        <vt:i4>326</vt:i4>
      </vt:variant>
      <vt:variant>
        <vt:i4>0</vt:i4>
      </vt:variant>
      <vt:variant>
        <vt:i4>5</vt:i4>
      </vt:variant>
      <vt:variant>
        <vt:lpwstr/>
      </vt:variant>
      <vt:variant>
        <vt:lpwstr>_Toc90054763</vt:lpwstr>
      </vt:variant>
      <vt:variant>
        <vt:i4>1507387</vt:i4>
      </vt:variant>
      <vt:variant>
        <vt:i4>320</vt:i4>
      </vt:variant>
      <vt:variant>
        <vt:i4>0</vt:i4>
      </vt:variant>
      <vt:variant>
        <vt:i4>5</vt:i4>
      </vt:variant>
      <vt:variant>
        <vt:lpwstr/>
      </vt:variant>
      <vt:variant>
        <vt:lpwstr>_Toc90054762</vt:lpwstr>
      </vt:variant>
      <vt:variant>
        <vt:i4>1310779</vt:i4>
      </vt:variant>
      <vt:variant>
        <vt:i4>314</vt:i4>
      </vt:variant>
      <vt:variant>
        <vt:i4>0</vt:i4>
      </vt:variant>
      <vt:variant>
        <vt:i4>5</vt:i4>
      </vt:variant>
      <vt:variant>
        <vt:lpwstr/>
      </vt:variant>
      <vt:variant>
        <vt:lpwstr>_Toc90054761</vt:lpwstr>
      </vt:variant>
      <vt:variant>
        <vt:i4>1376315</vt:i4>
      </vt:variant>
      <vt:variant>
        <vt:i4>308</vt:i4>
      </vt:variant>
      <vt:variant>
        <vt:i4>0</vt:i4>
      </vt:variant>
      <vt:variant>
        <vt:i4>5</vt:i4>
      </vt:variant>
      <vt:variant>
        <vt:lpwstr/>
      </vt:variant>
      <vt:variant>
        <vt:lpwstr>_Toc90054760</vt:lpwstr>
      </vt:variant>
      <vt:variant>
        <vt:i4>1835064</vt:i4>
      </vt:variant>
      <vt:variant>
        <vt:i4>302</vt:i4>
      </vt:variant>
      <vt:variant>
        <vt:i4>0</vt:i4>
      </vt:variant>
      <vt:variant>
        <vt:i4>5</vt:i4>
      </vt:variant>
      <vt:variant>
        <vt:lpwstr/>
      </vt:variant>
      <vt:variant>
        <vt:lpwstr>_Toc90054759</vt:lpwstr>
      </vt:variant>
      <vt:variant>
        <vt:i4>1900600</vt:i4>
      </vt:variant>
      <vt:variant>
        <vt:i4>296</vt:i4>
      </vt:variant>
      <vt:variant>
        <vt:i4>0</vt:i4>
      </vt:variant>
      <vt:variant>
        <vt:i4>5</vt:i4>
      </vt:variant>
      <vt:variant>
        <vt:lpwstr/>
      </vt:variant>
      <vt:variant>
        <vt:lpwstr>_Toc90054758</vt:lpwstr>
      </vt:variant>
      <vt:variant>
        <vt:i4>1179704</vt:i4>
      </vt:variant>
      <vt:variant>
        <vt:i4>290</vt:i4>
      </vt:variant>
      <vt:variant>
        <vt:i4>0</vt:i4>
      </vt:variant>
      <vt:variant>
        <vt:i4>5</vt:i4>
      </vt:variant>
      <vt:variant>
        <vt:lpwstr/>
      </vt:variant>
      <vt:variant>
        <vt:lpwstr>_Toc90054757</vt:lpwstr>
      </vt:variant>
      <vt:variant>
        <vt:i4>1245240</vt:i4>
      </vt:variant>
      <vt:variant>
        <vt:i4>284</vt:i4>
      </vt:variant>
      <vt:variant>
        <vt:i4>0</vt:i4>
      </vt:variant>
      <vt:variant>
        <vt:i4>5</vt:i4>
      </vt:variant>
      <vt:variant>
        <vt:lpwstr/>
      </vt:variant>
      <vt:variant>
        <vt:lpwstr>_Toc90054756</vt:lpwstr>
      </vt:variant>
      <vt:variant>
        <vt:i4>1048632</vt:i4>
      </vt:variant>
      <vt:variant>
        <vt:i4>278</vt:i4>
      </vt:variant>
      <vt:variant>
        <vt:i4>0</vt:i4>
      </vt:variant>
      <vt:variant>
        <vt:i4>5</vt:i4>
      </vt:variant>
      <vt:variant>
        <vt:lpwstr/>
      </vt:variant>
      <vt:variant>
        <vt:lpwstr>_Toc90054755</vt:lpwstr>
      </vt:variant>
      <vt:variant>
        <vt:i4>1114168</vt:i4>
      </vt:variant>
      <vt:variant>
        <vt:i4>272</vt:i4>
      </vt:variant>
      <vt:variant>
        <vt:i4>0</vt:i4>
      </vt:variant>
      <vt:variant>
        <vt:i4>5</vt:i4>
      </vt:variant>
      <vt:variant>
        <vt:lpwstr/>
      </vt:variant>
      <vt:variant>
        <vt:lpwstr>_Toc90054754</vt:lpwstr>
      </vt:variant>
      <vt:variant>
        <vt:i4>1441848</vt:i4>
      </vt:variant>
      <vt:variant>
        <vt:i4>266</vt:i4>
      </vt:variant>
      <vt:variant>
        <vt:i4>0</vt:i4>
      </vt:variant>
      <vt:variant>
        <vt:i4>5</vt:i4>
      </vt:variant>
      <vt:variant>
        <vt:lpwstr/>
      </vt:variant>
      <vt:variant>
        <vt:lpwstr>_Toc90054753</vt:lpwstr>
      </vt:variant>
      <vt:variant>
        <vt:i4>1507384</vt:i4>
      </vt:variant>
      <vt:variant>
        <vt:i4>260</vt:i4>
      </vt:variant>
      <vt:variant>
        <vt:i4>0</vt:i4>
      </vt:variant>
      <vt:variant>
        <vt:i4>5</vt:i4>
      </vt:variant>
      <vt:variant>
        <vt:lpwstr/>
      </vt:variant>
      <vt:variant>
        <vt:lpwstr>_Toc90054752</vt:lpwstr>
      </vt:variant>
      <vt:variant>
        <vt:i4>1310776</vt:i4>
      </vt:variant>
      <vt:variant>
        <vt:i4>254</vt:i4>
      </vt:variant>
      <vt:variant>
        <vt:i4>0</vt:i4>
      </vt:variant>
      <vt:variant>
        <vt:i4>5</vt:i4>
      </vt:variant>
      <vt:variant>
        <vt:lpwstr/>
      </vt:variant>
      <vt:variant>
        <vt:lpwstr>_Toc90054751</vt:lpwstr>
      </vt:variant>
      <vt:variant>
        <vt:i4>1376312</vt:i4>
      </vt:variant>
      <vt:variant>
        <vt:i4>248</vt:i4>
      </vt:variant>
      <vt:variant>
        <vt:i4>0</vt:i4>
      </vt:variant>
      <vt:variant>
        <vt:i4>5</vt:i4>
      </vt:variant>
      <vt:variant>
        <vt:lpwstr/>
      </vt:variant>
      <vt:variant>
        <vt:lpwstr>_Toc90054750</vt:lpwstr>
      </vt:variant>
      <vt:variant>
        <vt:i4>1835065</vt:i4>
      </vt:variant>
      <vt:variant>
        <vt:i4>242</vt:i4>
      </vt:variant>
      <vt:variant>
        <vt:i4>0</vt:i4>
      </vt:variant>
      <vt:variant>
        <vt:i4>5</vt:i4>
      </vt:variant>
      <vt:variant>
        <vt:lpwstr/>
      </vt:variant>
      <vt:variant>
        <vt:lpwstr>_Toc90054749</vt:lpwstr>
      </vt:variant>
      <vt:variant>
        <vt:i4>1900601</vt:i4>
      </vt:variant>
      <vt:variant>
        <vt:i4>236</vt:i4>
      </vt:variant>
      <vt:variant>
        <vt:i4>0</vt:i4>
      </vt:variant>
      <vt:variant>
        <vt:i4>5</vt:i4>
      </vt:variant>
      <vt:variant>
        <vt:lpwstr/>
      </vt:variant>
      <vt:variant>
        <vt:lpwstr>_Toc90054748</vt:lpwstr>
      </vt:variant>
      <vt:variant>
        <vt:i4>1179705</vt:i4>
      </vt:variant>
      <vt:variant>
        <vt:i4>230</vt:i4>
      </vt:variant>
      <vt:variant>
        <vt:i4>0</vt:i4>
      </vt:variant>
      <vt:variant>
        <vt:i4>5</vt:i4>
      </vt:variant>
      <vt:variant>
        <vt:lpwstr/>
      </vt:variant>
      <vt:variant>
        <vt:lpwstr>_Toc90054747</vt:lpwstr>
      </vt:variant>
      <vt:variant>
        <vt:i4>1245241</vt:i4>
      </vt:variant>
      <vt:variant>
        <vt:i4>224</vt:i4>
      </vt:variant>
      <vt:variant>
        <vt:i4>0</vt:i4>
      </vt:variant>
      <vt:variant>
        <vt:i4>5</vt:i4>
      </vt:variant>
      <vt:variant>
        <vt:lpwstr/>
      </vt:variant>
      <vt:variant>
        <vt:lpwstr>_Toc90054746</vt:lpwstr>
      </vt:variant>
      <vt:variant>
        <vt:i4>1048633</vt:i4>
      </vt:variant>
      <vt:variant>
        <vt:i4>218</vt:i4>
      </vt:variant>
      <vt:variant>
        <vt:i4>0</vt:i4>
      </vt:variant>
      <vt:variant>
        <vt:i4>5</vt:i4>
      </vt:variant>
      <vt:variant>
        <vt:lpwstr/>
      </vt:variant>
      <vt:variant>
        <vt:lpwstr>_Toc90054745</vt:lpwstr>
      </vt:variant>
      <vt:variant>
        <vt:i4>1114169</vt:i4>
      </vt:variant>
      <vt:variant>
        <vt:i4>212</vt:i4>
      </vt:variant>
      <vt:variant>
        <vt:i4>0</vt:i4>
      </vt:variant>
      <vt:variant>
        <vt:i4>5</vt:i4>
      </vt:variant>
      <vt:variant>
        <vt:lpwstr/>
      </vt:variant>
      <vt:variant>
        <vt:lpwstr>_Toc90054744</vt:lpwstr>
      </vt:variant>
      <vt:variant>
        <vt:i4>1441849</vt:i4>
      </vt:variant>
      <vt:variant>
        <vt:i4>206</vt:i4>
      </vt:variant>
      <vt:variant>
        <vt:i4>0</vt:i4>
      </vt:variant>
      <vt:variant>
        <vt:i4>5</vt:i4>
      </vt:variant>
      <vt:variant>
        <vt:lpwstr/>
      </vt:variant>
      <vt:variant>
        <vt:lpwstr>_Toc90054743</vt:lpwstr>
      </vt:variant>
      <vt:variant>
        <vt:i4>1507385</vt:i4>
      </vt:variant>
      <vt:variant>
        <vt:i4>200</vt:i4>
      </vt:variant>
      <vt:variant>
        <vt:i4>0</vt:i4>
      </vt:variant>
      <vt:variant>
        <vt:i4>5</vt:i4>
      </vt:variant>
      <vt:variant>
        <vt:lpwstr/>
      </vt:variant>
      <vt:variant>
        <vt:lpwstr>_Toc90054742</vt:lpwstr>
      </vt:variant>
      <vt:variant>
        <vt:i4>1310777</vt:i4>
      </vt:variant>
      <vt:variant>
        <vt:i4>194</vt:i4>
      </vt:variant>
      <vt:variant>
        <vt:i4>0</vt:i4>
      </vt:variant>
      <vt:variant>
        <vt:i4>5</vt:i4>
      </vt:variant>
      <vt:variant>
        <vt:lpwstr/>
      </vt:variant>
      <vt:variant>
        <vt:lpwstr>_Toc90054741</vt:lpwstr>
      </vt:variant>
      <vt:variant>
        <vt:i4>1376313</vt:i4>
      </vt:variant>
      <vt:variant>
        <vt:i4>188</vt:i4>
      </vt:variant>
      <vt:variant>
        <vt:i4>0</vt:i4>
      </vt:variant>
      <vt:variant>
        <vt:i4>5</vt:i4>
      </vt:variant>
      <vt:variant>
        <vt:lpwstr/>
      </vt:variant>
      <vt:variant>
        <vt:lpwstr>_Toc90054740</vt:lpwstr>
      </vt:variant>
      <vt:variant>
        <vt:i4>1835070</vt:i4>
      </vt:variant>
      <vt:variant>
        <vt:i4>182</vt:i4>
      </vt:variant>
      <vt:variant>
        <vt:i4>0</vt:i4>
      </vt:variant>
      <vt:variant>
        <vt:i4>5</vt:i4>
      </vt:variant>
      <vt:variant>
        <vt:lpwstr/>
      </vt:variant>
      <vt:variant>
        <vt:lpwstr>_Toc90054739</vt:lpwstr>
      </vt:variant>
      <vt:variant>
        <vt:i4>1900606</vt:i4>
      </vt:variant>
      <vt:variant>
        <vt:i4>176</vt:i4>
      </vt:variant>
      <vt:variant>
        <vt:i4>0</vt:i4>
      </vt:variant>
      <vt:variant>
        <vt:i4>5</vt:i4>
      </vt:variant>
      <vt:variant>
        <vt:lpwstr/>
      </vt:variant>
      <vt:variant>
        <vt:lpwstr>_Toc90054738</vt:lpwstr>
      </vt:variant>
      <vt:variant>
        <vt:i4>1179710</vt:i4>
      </vt:variant>
      <vt:variant>
        <vt:i4>170</vt:i4>
      </vt:variant>
      <vt:variant>
        <vt:i4>0</vt:i4>
      </vt:variant>
      <vt:variant>
        <vt:i4>5</vt:i4>
      </vt:variant>
      <vt:variant>
        <vt:lpwstr/>
      </vt:variant>
      <vt:variant>
        <vt:lpwstr>_Toc90054737</vt:lpwstr>
      </vt:variant>
      <vt:variant>
        <vt:i4>1245246</vt:i4>
      </vt:variant>
      <vt:variant>
        <vt:i4>164</vt:i4>
      </vt:variant>
      <vt:variant>
        <vt:i4>0</vt:i4>
      </vt:variant>
      <vt:variant>
        <vt:i4>5</vt:i4>
      </vt:variant>
      <vt:variant>
        <vt:lpwstr/>
      </vt:variant>
      <vt:variant>
        <vt:lpwstr>_Toc90054736</vt:lpwstr>
      </vt:variant>
      <vt:variant>
        <vt:i4>1048638</vt:i4>
      </vt:variant>
      <vt:variant>
        <vt:i4>158</vt:i4>
      </vt:variant>
      <vt:variant>
        <vt:i4>0</vt:i4>
      </vt:variant>
      <vt:variant>
        <vt:i4>5</vt:i4>
      </vt:variant>
      <vt:variant>
        <vt:lpwstr/>
      </vt:variant>
      <vt:variant>
        <vt:lpwstr>_Toc90054735</vt:lpwstr>
      </vt:variant>
      <vt:variant>
        <vt:i4>1114174</vt:i4>
      </vt:variant>
      <vt:variant>
        <vt:i4>152</vt:i4>
      </vt:variant>
      <vt:variant>
        <vt:i4>0</vt:i4>
      </vt:variant>
      <vt:variant>
        <vt:i4>5</vt:i4>
      </vt:variant>
      <vt:variant>
        <vt:lpwstr/>
      </vt:variant>
      <vt:variant>
        <vt:lpwstr>_Toc90054734</vt:lpwstr>
      </vt:variant>
      <vt:variant>
        <vt:i4>1441854</vt:i4>
      </vt:variant>
      <vt:variant>
        <vt:i4>146</vt:i4>
      </vt:variant>
      <vt:variant>
        <vt:i4>0</vt:i4>
      </vt:variant>
      <vt:variant>
        <vt:i4>5</vt:i4>
      </vt:variant>
      <vt:variant>
        <vt:lpwstr/>
      </vt:variant>
      <vt:variant>
        <vt:lpwstr>_Toc90054733</vt:lpwstr>
      </vt:variant>
      <vt:variant>
        <vt:i4>1507390</vt:i4>
      </vt:variant>
      <vt:variant>
        <vt:i4>140</vt:i4>
      </vt:variant>
      <vt:variant>
        <vt:i4>0</vt:i4>
      </vt:variant>
      <vt:variant>
        <vt:i4>5</vt:i4>
      </vt:variant>
      <vt:variant>
        <vt:lpwstr/>
      </vt:variant>
      <vt:variant>
        <vt:lpwstr>_Toc90054732</vt:lpwstr>
      </vt:variant>
      <vt:variant>
        <vt:i4>1310782</vt:i4>
      </vt:variant>
      <vt:variant>
        <vt:i4>134</vt:i4>
      </vt:variant>
      <vt:variant>
        <vt:i4>0</vt:i4>
      </vt:variant>
      <vt:variant>
        <vt:i4>5</vt:i4>
      </vt:variant>
      <vt:variant>
        <vt:lpwstr/>
      </vt:variant>
      <vt:variant>
        <vt:lpwstr>_Toc90054731</vt:lpwstr>
      </vt:variant>
      <vt:variant>
        <vt:i4>1376318</vt:i4>
      </vt:variant>
      <vt:variant>
        <vt:i4>128</vt:i4>
      </vt:variant>
      <vt:variant>
        <vt:i4>0</vt:i4>
      </vt:variant>
      <vt:variant>
        <vt:i4>5</vt:i4>
      </vt:variant>
      <vt:variant>
        <vt:lpwstr/>
      </vt:variant>
      <vt:variant>
        <vt:lpwstr>_Toc90054730</vt:lpwstr>
      </vt:variant>
      <vt:variant>
        <vt:i4>1835071</vt:i4>
      </vt:variant>
      <vt:variant>
        <vt:i4>122</vt:i4>
      </vt:variant>
      <vt:variant>
        <vt:i4>0</vt:i4>
      </vt:variant>
      <vt:variant>
        <vt:i4>5</vt:i4>
      </vt:variant>
      <vt:variant>
        <vt:lpwstr/>
      </vt:variant>
      <vt:variant>
        <vt:lpwstr>_Toc90054729</vt:lpwstr>
      </vt:variant>
      <vt:variant>
        <vt:i4>1900607</vt:i4>
      </vt:variant>
      <vt:variant>
        <vt:i4>116</vt:i4>
      </vt:variant>
      <vt:variant>
        <vt:i4>0</vt:i4>
      </vt:variant>
      <vt:variant>
        <vt:i4>5</vt:i4>
      </vt:variant>
      <vt:variant>
        <vt:lpwstr/>
      </vt:variant>
      <vt:variant>
        <vt:lpwstr>_Toc90054728</vt:lpwstr>
      </vt:variant>
      <vt:variant>
        <vt:i4>1179711</vt:i4>
      </vt:variant>
      <vt:variant>
        <vt:i4>110</vt:i4>
      </vt:variant>
      <vt:variant>
        <vt:i4>0</vt:i4>
      </vt:variant>
      <vt:variant>
        <vt:i4>5</vt:i4>
      </vt:variant>
      <vt:variant>
        <vt:lpwstr/>
      </vt:variant>
      <vt:variant>
        <vt:lpwstr>_Toc90054727</vt:lpwstr>
      </vt:variant>
      <vt:variant>
        <vt:i4>1245247</vt:i4>
      </vt:variant>
      <vt:variant>
        <vt:i4>104</vt:i4>
      </vt:variant>
      <vt:variant>
        <vt:i4>0</vt:i4>
      </vt:variant>
      <vt:variant>
        <vt:i4>5</vt:i4>
      </vt:variant>
      <vt:variant>
        <vt:lpwstr/>
      </vt:variant>
      <vt:variant>
        <vt:lpwstr>_Toc90054726</vt:lpwstr>
      </vt:variant>
      <vt:variant>
        <vt:i4>1048639</vt:i4>
      </vt:variant>
      <vt:variant>
        <vt:i4>98</vt:i4>
      </vt:variant>
      <vt:variant>
        <vt:i4>0</vt:i4>
      </vt:variant>
      <vt:variant>
        <vt:i4>5</vt:i4>
      </vt:variant>
      <vt:variant>
        <vt:lpwstr/>
      </vt:variant>
      <vt:variant>
        <vt:lpwstr>_Toc90054725</vt:lpwstr>
      </vt:variant>
      <vt:variant>
        <vt:i4>1114175</vt:i4>
      </vt:variant>
      <vt:variant>
        <vt:i4>92</vt:i4>
      </vt:variant>
      <vt:variant>
        <vt:i4>0</vt:i4>
      </vt:variant>
      <vt:variant>
        <vt:i4>5</vt:i4>
      </vt:variant>
      <vt:variant>
        <vt:lpwstr/>
      </vt:variant>
      <vt:variant>
        <vt:lpwstr>_Toc90054724</vt:lpwstr>
      </vt:variant>
      <vt:variant>
        <vt:i4>1441855</vt:i4>
      </vt:variant>
      <vt:variant>
        <vt:i4>86</vt:i4>
      </vt:variant>
      <vt:variant>
        <vt:i4>0</vt:i4>
      </vt:variant>
      <vt:variant>
        <vt:i4>5</vt:i4>
      </vt:variant>
      <vt:variant>
        <vt:lpwstr/>
      </vt:variant>
      <vt:variant>
        <vt:lpwstr>_Toc90054723</vt:lpwstr>
      </vt:variant>
      <vt:variant>
        <vt:i4>1507391</vt:i4>
      </vt:variant>
      <vt:variant>
        <vt:i4>80</vt:i4>
      </vt:variant>
      <vt:variant>
        <vt:i4>0</vt:i4>
      </vt:variant>
      <vt:variant>
        <vt:i4>5</vt:i4>
      </vt:variant>
      <vt:variant>
        <vt:lpwstr/>
      </vt:variant>
      <vt:variant>
        <vt:lpwstr>_Toc90054722</vt:lpwstr>
      </vt:variant>
      <vt:variant>
        <vt:i4>1310783</vt:i4>
      </vt:variant>
      <vt:variant>
        <vt:i4>74</vt:i4>
      </vt:variant>
      <vt:variant>
        <vt:i4>0</vt:i4>
      </vt:variant>
      <vt:variant>
        <vt:i4>5</vt:i4>
      </vt:variant>
      <vt:variant>
        <vt:lpwstr/>
      </vt:variant>
      <vt:variant>
        <vt:lpwstr>_Toc90054721</vt:lpwstr>
      </vt:variant>
      <vt:variant>
        <vt:i4>1376319</vt:i4>
      </vt:variant>
      <vt:variant>
        <vt:i4>68</vt:i4>
      </vt:variant>
      <vt:variant>
        <vt:i4>0</vt:i4>
      </vt:variant>
      <vt:variant>
        <vt:i4>5</vt:i4>
      </vt:variant>
      <vt:variant>
        <vt:lpwstr/>
      </vt:variant>
      <vt:variant>
        <vt:lpwstr>_Toc90054720</vt:lpwstr>
      </vt:variant>
      <vt:variant>
        <vt:i4>1835068</vt:i4>
      </vt:variant>
      <vt:variant>
        <vt:i4>62</vt:i4>
      </vt:variant>
      <vt:variant>
        <vt:i4>0</vt:i4>
      </vt:variant>
      <vt:variant>
        <vt:i4>5</vt:i4>
      </vt:variant>
      <vt:variant>
        <vt:lpwstr/>
      </vt:variant>
      <vt:variant>
        <vt:lpwstr>_Toc90054719</vt:lpwstr>
      </vt:variant>
      <vt:variant>
        <vt:i4>1900604</vt:i4>
      </vt:variant>
      <vt:variant>
        <vt:i4>56</vt:i4>
      </vt:variant>
      <vt:variant>
        <vt:i4>0</vt:i4>
      </vt:variant>
      <vt:variant>
        <vt:i4>5</vt:i4>
      </vt:variant>
      <vt:variant>
        <vt:lpwstr/>
      </vt:variant>
      <vt:variant>
        <vt:lpwstr>_Toc90054718</vt:lpwstr>
      </vt:variant>
      <vt:variant>
        <vt:i4>1179708</vt:i4>
      </vt:variant>
      <vt:variant>
        <vt:i4>50</vt:i4>
      </vt:variant>
      <vt:variant>
        <vt:i4>0</vt:i4>
      </vt:variant>
      <vt:variant>
        <vt:i4>5</vt:i4>
      </vt:variant>
      <vt:variant>
        <vt:lpwstr/>
      </vt:variant>
      <vt:variant>
        <vt:lpwstr>_Toc90054717</vt:lpwstr>
      </vt:variant>
      <vt:variant>
        <vt:i4>1245244</vt:i4>
      </vt:variant>
      <vt:variant>
        <vt:i4>44</vt:i4>
      </vt:variant>
      <vt:variant>
        <vt:i4>0</vt:i4>
      </vt:variant>
      <vt:variant>
        <vt:i4>5</vt:i4>
      </vt:variant>
      <vt:variant>
        <vt:lpwstr/>
      </vt:variant>
      <vt:variant>
        <vt:lpwstr>_Toc90054716</vt:lpwstr>
      </vt:variant>
      <vt:variant>
        <vt:i4>1048636</vt:i4>
      </vt:variant>
      <vt:variant>
        <vt:i4>38</vt:i4>
      </vt:variant>
      <vt:variant>
        <vt:i4>0</vt:i4>
      </vt:variant>
      <vt:variant>
        <vt:i4>5</vt:i4>
      </vt:variant>
      <vt:variant>
        <vt:lpwstr/>
      </vt:variant>
      <vt:variant>
        <vt:lpwstr>_Toc90054715</vt:lpwstr>
      </vt:variant>
      <vt:variant>
        <vt:i4>1114172</vt:i4>
      </vt:variant>
      <vt:variant>
        <vt:i4>32</vt:i4>
      </vt:variant>
      <vt:variant>
        <vt:i4>0</vt:i4>
      </vt:variant>
      <vt:variant>
        <vt:i4>5</vt:i4>
      </vt:variant>
      <vt:variant>
        <vt:lpwstr/>
      </vt:variant>
      <vt:variant>
        <vt:lpwstr>_Toc90054714</vt:lpwstr>
      </vt:variant>
      <vt:variant>
        <vt:i4>1441852</vt:i4>
      </vt:variant>
      <vt:variant>
        <vt:i4>26</vt:i4>
      </vt:variant>
      <vt:variant>
        <vt:i4>0</vt:i4>
      </vt:variant>
      <vt:variant>
        <vt:i4>5</vt:i4>
      </vt:variant>
      <vt:variant>
        <vt:lpwstr/>
      </vt:variant>
      <vt:variant>
        <vt:lpwstr>_Toc90054713</vt:lpwstr>
      </vt:variant>
      <vt:variant>
        <vt:i4>1507388</vt:i4>
      </vt:variant>
      <vt:variant>
        <vt:i4>20</vt:i4>
      </vt:variant>
      <vt:variant>
        <vt:i4>0</vt:i4>
      </vt:variant>
      <vt:variant>
        <vt:i4>5</vt:i4>
      </vt:variant>
      <vt:variant>
        <vt:lpwstr/>
      </vt:variant>
      <vt:variant>
        <vt:lpwstr>_Toc90054712</vt:lpwstr>
      </vt:variant>
      <vt:variant>
        <vt:i4>1310780</vt:i4>
      </vt:variant>
      <vt:variant>
        <vt:i4>14</vt:i4>
      </vt:variant>
      <vt:variant>
        <vt:i4>0</vt:i4>
      </vt:variant>
      <vt:variant>
        <vt:i4>5</vt:i4>
      </vt:variant>
      <vt:variant>
        <vt:lpwstr/>
      </vt:variant>
      <vt:variant>
        <vt:lpwstr>_Toc90054711</vt:lpwstr>
      </vt:variant>
      <vt:variant>
        <vt:i4>1376316</vt:i4>
      </vt:variant>
      <vt:variant>
        <vt:i4>8</vt:i4>
      </vt:variant>
      <vt:variant>
        <vt:i4>0</vt:i4>
      </vt:variant>
      <vt:variant>
        <vt:i4>5</vt:i4>
      </vt:variant>
      <vt:variant>
        <vt:lpwstr/>
      </vt:variant>
      <vt:variant>
        <vt:lpwstr>_Toc90054710</vt:lpwstr>
      </vt:variant>
      <vt:variant>
        <vt:i4>1835069</vt:i4>
      </vt:variant>
      <vt:variant>
        <vt:i4>2</vt:i4>
      </vt:variant>
      <vt:variant>
        <vt:i4>0</vt:i4>
      </vt:variant>
      <vt:variant>
        <vt:i4>5</vt:i4>
      </vt:variant>
      <vt:variant>
        <vt:lpwstr/>
      </vt:variant>
      <vt:variant>
        <vt:lpwstr>_Toc90054709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2022-01-04T12:44:00Z</dcterms:created>
  <dcterms:modified xsi:type="dcterms:W3CDTF">2022-01-05T15:08:00Z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057936e9-b7b9-39be-92c5-54f5ea56c20b</vt:lpwstr>
  </property>
  <property fmtid="{D5CDD505-2E9C-101B-9397-08002B2CF9AE}" pid="24" name="Mendeley Citation Style_1">
    <vt:lpwstr>http://www.zotero.org/styles/apa</vt:lpwstr>
  </property>
</Properties>
</file>