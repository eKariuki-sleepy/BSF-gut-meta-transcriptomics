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4260F4" w:rsidRDefault="00C15743">
      <w:pPr>
        <w:pStyle w:val="paragraph"/>
        <w:spacing w:before="0" w:beforeAutospacing="0" w:after="0" w:afterAutospacing="0" w:line="360" w:lineRule="auto"/>
        <w:jc w:val="center"/>
        <w:textAlignment w:val="baseline"/>
        <w:rPr>
          <w:rStyle w:val="normaltextrun"/>
          <w:b/>
          <w:color w:val="0E101A"/>
          <w:lang w:val="en-GB"/>
        </w:rPr>
      </w:pPr>
      <w:r w:rsidRPr="004260F4">
        <w:rPr>
          <w:rStyle w:val="normaltextrun"/>
          <w:b/>
          <w:bCs/>
          <w:color w:val="0E101A"/>
          <w:lang w:val="en-GB"/>
        </w:rPr>
        <w:t>MAKERERE</w:t>
      </w:r>
      <w:r w:rsidRPr="004260F4">
        <w:rPr>
          <w:rStyle w:val="normaltextrun"/>
          <w:b/>
          <w:color w:val="0E101A"/>
          <w:lang w:val="en-GB"/>
        </w:rPr>
        <w:tab/>
      </w:r>
      <w:r w:rsidRPr="004260F4">
        <w:rPr>
          <w:rStyle w:val="normaltextrun"/>
          <w:b/>
          <w:color w:val="0E101A"/>
          <w:lang w:val="en-GB"/>
        </w:rPr>
        <w:tab/>
      </w:r>
      <w:r w:rsidRPr="004260F4">
        <w:rPr>
          <w:rStyle w:val="normaltextrun"/>
          <w:b/>
          <w:bCs/>
          <w:color w:val="0E101A"/>
          <w:lang w:val="en-GB"/>
        </w:rPr>
        <w:t xml:space="preserve">  </w:t>
      </w:r>
      <w:r w:rsidR="002F2422" w:rsidRPr="004260F4">
        <w:rPr>
          <w:noProof/>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4260F4">
        <w:rPr>
          <w:rStyle w:val="normaltextrun"/>
          <w:b/>
          <w:color w:val="0E101A"/>
          <w:lang w:val="en-GB"/>
        </w:rPr>
        <w:tab/>
      </w:r>
      <w:r w:rsidRPr="004260F4">
        <w:rPr>
          <w:rStyle w:val="normaltextrun"/>
          <w:b/>
          <w:bCs/>
          <w:color w:val="0E101A"/>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head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9FC499B" w14:textId="77777777" w:rsidR="00B11BFD" w:rsidRDefault="00605662"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      </w:t>
      </w:r>
    </w:p>
    <w:p w14:paraId="5EA0B133" w14:textId="77777777" w:rsidR="00B11BFD" w:rsidRDefault="00B11BFD" w:rsidP="00094BF5">
      <w:pPr>
        <w:spacing w:after="0" w:line="360" w:lineRule="auto"/>
        <w:rPr>
          <w:rFonts w:ascii="Times New Roman" w:eastAsia="SimSun" w:hAnsi="Times New Roman"/>
          <w:sz w:val="24"/>
          <w:szCs w:val="24"/>
        </w:rPr>
      </w:pPr>
    </w:p>
    <w:p w14:paraId="55BACEF6" w14:textId="77777777" w:rsidR="00094BF5" w:rsidRPr="004260F4" w:rsidRDefault="002F2422"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2591AEB1">
                <wp:simplePos x="0" y="0"/>
                <wp:positionH relativeFrom="column">
                  <wp:posOffset>676910</wp:posOffset>
                </wp:positionH>
                <wp:positionV relativeFrom="paragraph">
                  <wp:posOffset>203199</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982734"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3.3pt,16pt" to="197.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iV7zz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5168" behindDoc="0" locked="0" layoutInCell="1" allowOverlap="1" wp14:anchorId="60E7832E" wp14:editId="2CA07579">
                <wp:simplePos x="0" y="0"/>
                <wp:positionH relativeFrom="column">
                  <wp:posOffset>3508375</wp:posOffset>
                </wp:positionH>
                <wp:positionV relativeFrom="paragraph">
                  <wp:posOffset>213994</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5BAADF"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6.25pt,16.85pt" to="42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BV9c9TiAAAADgEA&#10;AA8AAAAAAAAAAAAAAAAAIwQAAGRycy9kb3ducmV2LnhtbFBLBQYAAAAABAAEAPMAAAAyBQAAAAA=&#10;" strokecolor="windowText" strokeweight=".5pt">
                <v:stroke dashstyle="longDashDot" joinstyle="miter"/>
                <o:lock v:ext="edit" shapetype="f"/>
              </v:line>
            </w:pict>
          </mc:Fallback>
        </mc:AlternateContent>
      </w:r>
      <w:r w:rsidR="00605662" w:rsidRPr="004260F4">
        <w:rPr>
          <w:rFonts w:ascii="Times New Roman" w:eastAsia="SimSun" w:hAnsi="Times New Roman"/>
          <w:sz w:val="24"/>
          <w:szCs w:val="24"/>
        </w:rPr>
        <w:t xml:space="preserve"> </w:t>
      </w:r>
      <w:r w:rsidR="00094BF5" w:rsidRPr="004260F4">
        <w:rPr>
          <w:rFonts w:ascii="Times New Roman" w:eastAsia="SimSun" w:hAnsi="Times New Roman"/>
          <w:sz w:val="24"/>
          <w:szCs w:val="24"/>
        </w:rPr>
        <w:t xml:space="preserve">Signature:   </w:t>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 xml:space="preserve">Date: </w:t>
      </w:r>
      <w:r w:rsidR="00296777" w:rsidRPr="004260F4">
        <w:rPr>
          <w:rFonts w:ascii="Times New Roman" w:eastAsia="SimSun" w:hAnsi="Times New Roman"/>
          <w:sz w:val="24"/>
          <w:szCs w:val="24"/>
        </w:rPr>
        <w:t xml:space="preserve"> </w:t>
      </w:r>
      <w:r w:rsidR="00296777" w:rsidRPr="004260F4">
        <w:rPr>
          <w:rFonts w:ascii="Times New Roman" w:eastAsia="SimSun" w:hAnsi="Times New Roman"/>
          <w:sz w:val="24"/>
          <w:szCs w:val="24"/>
        </w:rPr>
        <w:tab/>
      </w:r>
    </w:p>
    <w:p w14:paraId="7AA2A09C" w14:textId="77777777" w:rsidR="00094BF5" w:rsidRPr="004260F4" w:rsidRDefault="00094BF5" w:rsidP="00094BF5">
      <w:pPr>
        <w:spacing w:after="0" w:line="360" w:lineRule="auto"/>
        <w:rPr>
          <w:rFonts w:ascii="Times New Roman" w:eastAsia="SimSun" w:hAnsi="Times New Roman"/>
          <w:sz w:val="24"/>
          <w:szCs w:val="24"/>
        </w:rPr>
      </w:pP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77777777"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77777777" w:rsidR="00B11BFD" w:rsidRDefault="00B11BFD" w:rsidP="00156E9E">
      <w:pPr>
        <w:spacing w:after="0" w:line="360" w:lineRule="auto"/>
        <w:ind w:left="360"/>
        <w:rPr>
          <w:rFonts w:ascii="Times New Roman" w:eastAsia="SimSun" w:hAnsi="Times New Roman"/>
          <w:sz w:val="24"/>
          <w:szCs w:val="24"/>
        </w:rPr>
      </w:pPr>
    </w:p>
    <w:p w14:paraId="51E1D4B6" w14:textId="7777777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02A68F64"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4260F4">
        <w:rPr>
          <w:rStyle w:val="normaltextrun"/>
          <w:rFonts w:ascii="Times New Roman" w:eastAsia="Times New Roman" w:hAnsi="Times New Roman"/>
          <w:i/>
          <w:iCs/>
          <w:color w:val="0E101A"/>
          <w:sz w:val="24"/>
          <w:szCs w:val="24"/>
          <w:lang w:val="en-GB"/>
        </w:rPr>
        <w:t>(icipe)</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 xml:space="preserve">their valuable ideas and </w:t>
      </w:r>
      <w:r w:rsidR="008835B4">
        <w:rPr>
          <w:rStyle w:val="normaltextrun"/>
          <w:rFonts w:ascii="Times New Roman" w:eastAsia="Times New Roman" w:hAnsi="Times New Roman"/>
          <w:color w:val="0E101A"/>
          <w:sz w:val="24"/>
          <w:szCs w:val="24"/>
          <w:lang w:val="en-GB"/>
        </w:rPr>
        <w:t>meticulousness</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7FD8CC5B" w14:textId="77777777"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45001EE9" w14:textId="320C6D74" w:rsidR="002E3187"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298977" w:history="1">
        <w:r w:rsidR="002E3187" w:rsidRPr="004A3D21">
          <w:rPr>
            <w:rStyle w:val="Hyperlink"/>
            <w:noProof/>
          </w:rPr>
          <w:t>LIST OF ILLUSTRATIONS</w:t>
        </w:r>
        <w:r w:rsidR="002E3187">
          <w:rPr>
            <w:noProof/>
            <w:webHidden/>
          </w:rPr>
          <w:tab/>
        </w:r>
        <w:r w:rsidR="002E3187">
          <w:rPr>
            <w:noProof/>
            <w:webHidden/>
          </w:rPr>
          <w:fldChar w:fldCharType="begin"/>
        </w:r>
        <w:r w:rsidR="002E3187">
          <w:rPr>
            <w:noProof/>
            <w:webHidden/>
          </w:rPr>
          <w:instrText xml:space="preserve"> PAGEREF _Toc92298977 \h </w:instrText>
        </w:r>
        <w:r w:rsidR="002E3187">
          <w:rPr>
            <w:noProof/>
            <w:webHidden/>
          </w:rPr>
        </w:r>
        <w:r w:rsidR="002E3187">
          <w:rPr>
            <w:noProof/>
            <w:webHidden/>
          </w:rPr>
          <w:fldChar w:fldCharType="separate"/>
        </w:r>
        <w:r w:rsidR="002E3187">
          <w:rPr>
            <w:noProof/>
            <w:webHidden/>
          </w:rPr>
          <w:t>x</w:t>
        </w:r>
        <w:r w:rsidR="002E3187">
          <w:rPr>
            <w:noProof/>
            <w:webHidden/>
          </w:rPr>
          <w:fldChar w:fldCharType="end"/>
        </w:r>
      </w:hyperlink>
    </w:p>
    <w:p w14:paraId="30AEBD5E" w14:textId="0800A9C3" w:rsidR="002E3187" w:rsidRDefault="002E3187">
      <w:pPr>
        <w:pStyle w:val="TOC1"/>
        <w:rPr>
          <w:rFonts w:asciiTheme="minorHAnsi" w:eastAsiaTheme="minorEastAsia" w:hAnsiTheme="minorHAnsi" w:cstheme="minorBidi"/>
          <w:noProof/>
          <w:sz w:val="22"/>
        </w:rPr>
      </w:pPr>
      <w:hyperlink w:anchor="_Toc92298978" w:history="1">
        <w:r w:rsidRPr="004A3D21">
          <w:rPr>
            <w:rStyle w:val="Hyperlink"/>
            <w:noProof/>
          </w:rPr>
          <w:t>LIST OF TABLES</w:t>
        </w:r>
        <w:r>
          <w:rPr>
            <w:noProof/>
            <w:webHidden/>
          </w:rPr>
          <w:tab/>
        </w:r>
        <w:r>
          <w:rPr>
            <w:noProof/>
            <w:webHidden/>
          </w:rPr>
          <w:fldChar w:fldCharType="begin"/>
        </w:r>
        <w:r>
          <w:rPr>
            <w:noProof/>
            <w:webHidden/>
          </w:rPr>
          <w:instrText xml:space="preserve"> PAGEREF _Toc92298978 \h </w:instrText>
        </w:r>
        <w:r>
          <w:rPr>
            <w:noProof/>
            <w:webHidden/>
          </w:rPr>
        </w:r>
        <w:r>
          <w:rPr>
            <w:noProof/>
            <w:webHidden/>
          </w:rPr>
          <w:fldChar w:fldCharType="separate"/>
        </w:r>
        <w:r>
          <w:rPr>
            <w:noProof/>
            <w:webHidden/>
          </w:rPr>
          <w:t>xii</w:t>
        </w:r>
        <w:r>
          <w:rPr>
            <w:noProof/>
            <w:webHidden/>
          </w:rPr>
          <w:fldChar w:fldCharType="end"/>
        </w:r>
      </w:hyperlink>
    </w:p>
    <w:p w14:paraId="3AA38821" w14:textId="4EEDD2EC" w:rsidR="002E3187" w:rsidRDefault="002E3187">
      <w:pPr>
        <w:pStyle w:val="TOC1"/>
        <w:rPr>
          <w:rFonts w:asciiTheme="minorHAnsi" w:eastAsiaTheme="minorEastAsia" w:hAnsiTheme="minorHAnsi" w:cstheme="minorBidi"/>
          <w:noProof/>
          <w:sz w:val="22"/>
        </w:rPr>
      </w:pPr>
      <w:hyperlink w:anchor="_Toc92298979" w:history="1">
        <w:r w:rsidRPr="004A3D21">
          <w:rPr>
            <w:rStyle w:val="Hyperlink"/>
            <w:noProof/>
          </w:rPr>
          <w:t>ABBREVIATIONS</w:t>
        </w:r>
        <w:r>
          <w:rPr>
            <w:noProof/>
            <w:webHidden/>
          </w:rPr>
          <w:tab/>
        </w:r>
        <w:r>
          <w:rPr>
            <w:noProof/>
            <w:webHidden/>
          </w:rPr>
          <w:fldChar w:fldCharType="begin"/>
        </w:r>
        <w:r>
          <w:rPr>
            <w:noProof/>
            <w:webHidden/>
          </w:rPr>
          <w:instrText xml:space="preserve"> PAGEREF _Toc92298979 \h </w:instrText>
        </w:r>
        <w:r>
          <w:rPr>
            <w:noProof/>
            <w:webHidden/>
          </w:rPr>
        </w:r>
        <w:r>
          <w:rPr>
            <w:noProof/>
            <w:webHidden/>
          </w:rPr>
          <w:fldChar w:fldCharType="separate"/>
        </w:r>
        <w:r>
          <w:rPr>
            <w:noProof/>
            <w:webHidden/>
          </w:rPr>
          <w:t>xiii</w:t>
        </w:r>
        <w:r>
          <w:rPr>
            <w:noProof/>
            <w:webHidden/>
          </w:rPr>
          <w:fldChar w:fldCharType="end"/>
        </w:r>
      </w:hyperlink>
    </w:p>
    <w:p w14:paraId="2EAA30AF" w14:textId="4615599F" w:rsidR="002E3187" w:rsidRDefault="002E3187">
      <w:pPr>
        <w:pStyle w:val="TOC1"/>
        <w:rPr>
          <w:rFonts w:asciiTheme="minorHAnsi" w:eastAsiaTheme="minorEastAsia" w:hAnsiTheme="minorHAnsi" w:cstheme="minorBidi"/>
          <w:noProof/>
          <w:sz w:val="22"/>
        </w:rPr>
      </w:pPr>
      <w:hyperlink w:anchor="_Toc92298980" w:history="1">
        <w:r w:rsidRPr="004A3D21">
          <w:rPr>
            <w:rStyle w:val="Hyperlink"/>
            <w:noProof/>
          </w:rPr>
          <w:t>ABSTRACT</w:t>
        </w:r>
        <w:r>
          <w:rPr>
            <w:noProof/>
            <w:webHidden/>
          </w:rPr>
          <w:tab/>
        </w:r>
        <w:r>
          <w:rPr>
            <w:noProof/>
            <w:webHidden/>
          </w:rPr>
          <w:fldChar w:fldCharType="begin"/>
        </w:r>
        <w:r>
          <w:rPr>
            <w:noProof/>
            <w:webHidden/>
          </w:rPr>
          <w:instrText xml:space="preserve"> PAGEREF _Toc92298980 \h </w:instrText>
        </w:r>
        <w:r>
          <w:rPr>
            <w:noProof/>
            <w:webHidden/>
          </w:rPr>
        </w:r>
        <w:r>
          <w:rPr>
            <w:noProof/>
            <w:webHidden/>
          </w:rPr>
          <w:fldChar w:fldCharType="separate"/>
        </w:r>
        <w:r>
          <w:rPr>
            <w:noProof/>
            <w:webHidden/>
          </w:rPr>
          <w:t>xvi</w:t>
        </w:r>
        <w:r>
          <w:rPr>
            <w:noProof/>
            <w:webHidden/>
          </w:rPr>
          <w:fldChar w:fldCharType="end"/>
        </w:r>
      </w:hyperlink>
    </w:p>
    <w:p w14:paraId="521A631E" w14:textId="5B46EE2D" w:rsidR="002E3187" w:rsidRDefault="002E3187">
      <w:pPr>
        <w:pStyle w:val="TOC1"/>
        <w:rPr>
          <w:rFonts w:asciiTheme="minorHAnsi" w:eastAsiaTheme="minorEastAsia" w:hAnsiTheme="minorHAnsi" w:cstheme="minorBidi"/>
          <w:noProof/>
          <w:sz w:val="22"/>
        </w:rPr>
      </w:pPr>
      <w:hyperlink w:anchor="_Toc92298981" w:history="1">
        <w:r w:rsidRPr="004A3D21">
          <w:rPr>
            <w:rStyle w:val="Hyperlink"/>
            <w:noProof/>
            <w:shd w:val="clear" w:color="auto" w:fill="FFFFFF"/>
          </w:rPr>
          <w:t>1.0 CHAPTER ONE: INTRODUCTION</w:t>
        </w:r>
        <w:r>
          <w:rPr>
            <w:noProof/>
            <w:webHidden/>
          </w:rPr>
          <w:tab/>
        </w:r>
        <w:r>
          <w:rPr>
            <w:noProof/>
            <w:webHidden/>
          </w:rPr>
          <w:fldChar w:fldCharType="begin"/>
        </w:r>
        <w:r>
          <w:rPr>
            <w:noProof/>
            <w:webHidden/>
          </w:rPr>
          <w:instrText xml:space="preserve"> PAGEREF _Toc92298981 \h </w:instrText>
        </w:r>
        <w:r>
          <w:rPr>
            <w:noProof/>
            <w:webHidden/>
          </w:rPr>
        </w:r>
        <w:r>
          <w:rPr>
            <w:noProof/>
            <w:webHidden/>
          </w:rPr>
          <w:fldChar w:fldCharType="separate"/>
        </w:r>
        <w:r>
          <w:rPr>
            <w:noProof/>
            <w:webHidden/>
          </w:rPr>
          <w:t>1</w:t>
        </w:r>
        <w:r>
          <w:rPr>
            <w:noProof/>
            <w:webHidden/>
          </w:rPr>
          <w:fldChar w:fldCharType="end"/>
        </w:r>
      </w:hyperlink>
    </w:p>
    <w:p w14:paraId="595962EB" w14:textId="36F9DB6B" w:rsidR="002E3187" w:rsidRDefault="002E3187">
      <w:pPr>
        <w:pStyle w:val="TOC2"/>
        <w:rPr>
          <w:rFonts w:asciiTheme="minorHAnsi" w:eastAsiaTheme="minorEastAsia" w:hAnsiTheme="minorHAnsi" w:cstheme="minorBidi"/>
          <w:noProof/>
          <w:sz w:val="22"/>
        </w:rPr>
      </w:pPr>
      <w:hyperlink w:anchor="_Toc92298982" w:history="1">
        <w:r w:rsidRPr="004A3D21">
          <w:rPr>
            <w:rStyle w:val="Hyperlink"/>
            <w:noProof/>
          </w:rPr>
          <w:t>1.1 Background Information</w:t>
        </w:r>
        <w:r>
          <w:rPr>
            <w:noProof/>
            <w:webHidden/>
          </w:rPr>
          <w:tab/>
        </w:r>
        <w:r>
          <w:rPr>
            <w:noProof/>
            <w:webHidden/>
          </w:rPr>
          <w:fldChar w:fldCharType="begin"/>
        </w:r>
        <w:r>
          <w:rPr>
            <w:noProof/>
            <w:webHidden/>
          </w:rPr>
          <w:instrText xml:space="preserve"> PAGEREF _Toc92298982 \h </w:instrText>
        </w:r>
        <w:r>
          <w:rPr>
            <w:noProof/>
            <w:webHidden/>
          </w:rPr>
        </w:r>
        <w:r>
          <w:rPr>
            <w:noProof/>
            <w:webHidden/>
          </w:rPr>
          <w:fldChar w:fldCharType="separate"/>
        </w:r>
        <w:r>
          <w:rPr>
            <w:noProof/>
            <w:webHidden/>
          </w:rPr>
          <w:t>1</w:t>
        </w:r>
        <w:r>
          <w:rPr>
            <w:noProof/>
            <w:webHidden/>
          </w:rPr>
          <w:fldChar w:fldCharType="end"/>
        </w:r>
      </w:hyperlink>
    </w:p>
    <w:p w14:paraId="5534B639" w14:textId="126654D4" w:rsidR="002E3187" w:rsidRDefault="002E3187">
      <w:pPr>
        <w:pStyle w:val="TOC2"/>
        <w:rPr>
          <w:rFonts w:asciiTheme="minorHAnsi" w:eastAsiaTheme="minorEastAsia" w:hAnsiTheme="minorHAnsi" w:cstheme="minorBidi"/>
          <w:noProof/>
          <w:sz w:val="22"/>
        </w:rPr>
      </w:pPr>
      <w:hyperlink w:anchor="_Toc92298983" w:history="1">
        <w:r w:rsidRPr="004A3D21">
          <w:rPr>
            <w:rStyle w:val="Hyperlink"/>
            <w:noProof/>
            <w:shd w:val="clear" w:color="auto" w:fill="FFFFFF"/>
          </w:rPr>
          <w:t>1.2 Problem Statement</w:t>
        </w:r>
        <w:r>
          <w:rPr>
            <w:noProof/>
            <w:webHidden/>
          </w:rPr>
          <w:tab/>
        </w:r>
        <w:r>
          <w:rPr>
            <w:noProof/>
            <w:webHidden/>
          </w:rPr>
          <w:fldChar w:fldCharType="begin"/>
        </w:r>
        <w:r>
          <w:rPr>
            <w:noProof/>
            <w:webHidden/>
          </w:rPr>
          <w:instrText xml:space="preserve"> PAGEREF _Toc92298983 \h </w:instrText>
        </w:r>
        <w:r>
          <w:rPr>
            <w:noProof/>
            <w:webHidden/>
          </w:rPr>
        </w:r>
        <w:r>
          <w:rPr>
            <w:noProof/>
            <w:webHidden/>
          </w:rPr>
          <w:fldChar w:fldCharType="separate"/>
        </w:r>
        <w:r>
          <w:rPr>
            <w:noProof/>
            <w:webHidden/>
          </w:rPr>
          <w:t>2</w:t>
        </w:r>
        <w:r>
          <w:rPr>
            <w:noProof/>
            <w:webHidden/>
          </w:rPr>
          <w:fldChar w:fldCharType="end"/>
        </w:r>
      </w:hyperlink>
    </w:p>
    <w:p w14:paraId="623F9547" w14:textId="6BDDC2CB" w:rsidR="002E3187" w:rsidRDefault="002E3187">
      <w:pPr>
        <w:pStyle w:val="TOC2"/>
        <w:rPr>
          <w:rFonts w:asciiTheme="minorHAnsi" w:eastAsiaTheme="minorEastAsia" w:hAnsiTheme="minorHAnsi" w:cstheme="minorBidi"/>
          <w:noProof/>
          <w:sz w:val="22"/>
        </w:rPr>
      </w:pPr>
      <w:hyperlink w:anchor="_Toc92298984" w:history="1">
        <w:r w:rsidRPr="004A3D21">
          <w:rPr>
            <w:rStyle w:val="Hyperlink"/>
            <w:bCs/>
            <w:noProof/>
            <w:lang w:val="en-GB"/>
          </w:rPr>
          <w:t xml:space="preserve">1.3 </w:t>
        </w:r>
        <w:r w:rsidRPr="004A3D21">
          <w:rPr>
            <w:rStyle w:val="Hyperlink"/>
            <w:noProof/>
            <w:lang w:val="en-GB"/>
          </w:rPr>
          <w:t>Hypothesis</w:t>
        </w:r>
        <w:r>
          <w:rPr>
            <w:noProof/>
            <w:webHidden/>
          </w:rPr>
          <w:tab/>
        </w:r>
        <w:r>
          <w:rPr>
            <w:noProof/>
            <w:webHidden/>
          </w:rPr>
          <w:fldChar w:fldCharType="begin"/>
        </w:r>
        <w:r>
          <w:rPr>
            <w:noProof/>
            <w:webHidden/>
          </w:rPr>
          <w:instrText xml:space="preserve"> PAGEREF _Toc92298984 \h </w:instrText>
        </w:r>
        <w:r>
          <w:rPr>
            <w:noProof/>
            <w:webHidden/>
          </w:rPr>
        </w:r>
        <w:r>
          <w:rPr>
            <w:noProof/>
            <w:webHidden/>
          </w:rPr>
          <w:fldChar w:fldCharType="separate"/>
        </w:r>
        <w:r>
          <w:rPr>
            <w:noProof/>
            <w:webHidden/>
          </w:rPr>
          <w:t>3</w:t>
        </w:r>
        <w:r>
          <w:rPr>
            <w:noProof/>
            <w:webHidden/>
          </w:rPr>
          <w:fldChar w:fldCharType="end"/>
        </w:r>
      </w:hyperlink>
    </w:p>
    <w:p w14:paraId="3C4EA633" w14:textId="2D205DCF" w:rsidR="002E3187" w:rsidRDefault="002E3187">
      <w:pPr>
        <w:pStyle w:val="TOC2"/>
        <w:rPr>
          <w:rFonts w:asciiTheme="minorHAnsi" w:eastAsiaTheme="minorEastAsia" w:hAnsiTheme="minorHAnsi" w:cstheme="minorBidi"/>
          <w:noProof/>
          <w:sz w:val="22"/>
        </w:rPr>
      </w:pPr>
      <w:hyperlink w:anchor="_Toc92298985" w:history="1">
        <w:r w:rsidRPr="004A3D21">
          <w:rPr>
            <w:rStyle w:val="Hyperlink"/>
            <w:bCs/>
            <w:noProof/>
          </w:rPr>
          <w:t>1.4 General Objective</w:t>
        </w:r>
        <w:r>
          <w:rPr>
            <w:noProof/>
            <w:webHidden/>
          </w:rPr>
          <w:tab/>
        </w:r>
        <w:r>
          <w:rPr>
            <w:noProof/>
            <w:webHidden/>
          </w:rPr>
          <w:fldChar w:fldCharType="begin"/>
        </w:r>
        <w:r>
          <w:rPr>
            <w:noProof/>
            <w:webHidden/>
          </w:rPr>
          <w:instrText xml:space="preserve"> PAGEREF _Toc92298985 \h </w:instrText>
        </w:r>
        <w:r>
          <w:rPr>
            <w:noProof/>
            <w:webHidden/>
          </w:rPr>
        </w:r>
        <w:r>
          <w:rPr>
            <w:noProof/>
            <w:webHidden/>
          </w:rPr>
          <w:fldChar w:fldCharType="separate"/>
        </w:r>
        <w:r>
          <w:rPr>
            <w:noProof/>
            <w:webHidden/>
          </w:rPr>
          <w:t>3</w:t>
        </w:r>
        <w:r>
          <w:rPr>
            <w:noProof/>
            <w:webHidden/>
          </w:rPr>
          <w:fldChar w:fldCharType="end"/>
        </w:r>
      </w:hyperlink>
    </w:p>
    <w:p w14:paraId="304AD176" w14:textId="6C8D2666" w:rsidR="002E3187" w:rsidRDefault="002E3187">
      <w:pPr>
        <w:pStyle w:val="TOC2"/>
        <w:rPr>
          <w:rFonts w:asciiTheme="minorHAnsi" w:eastAsiaTheme="minorEastAsia" w:hAnsiTheme="minorHAnsi" w:cstheme="minorBidi"/>
          <w:noProof/>
          <w:sz w:val="22"/>
        </w:rPr>
      </w:pPr>
      <w:hyperlink w:anchor="_Toc92298986" w:history="1">
        <w:r w:rsidRPr="004A3D21">
          <w:rPr>
            <w:rStyle w:val="Hyperlink"/>
            <w:noProof/>
            <w:lang w:val="en-GB"/>
          </w:rPr>
          <w:t>To identify and functionally characterize lignocellulosic biomass-degrading microbes and enzymes from the BSF larval gut microbiome.</w:t>
        </w:r>
        <w:r>
          <w:rPr>
            <w:noProof/>
            <w:webHidden/>
          </w:rPr>
          <w:tab/>
        </w:r>
        <w:r>
          <w:rPr>
            <w:noProof/>
            <w:webHidden/>
          </w:rPr>
          <w:fldChar w:fldCharType="begin"/>
        </w:r>
        <w:r>
          <w:rPr>
            <w:noProof/>
            <w:webHidden/>
          </w:rPr>
          <w:instrText xml:space="preserve"> PAGEREF _Toc92298986 \h </w:instrText>
        </w:r>
        <w:r>
          <w:rPr>
            <w:noProof/>
            <w:webHidden/>
          </w:rPr>
        </w:r>
        <w:r>
          <w:rPr>
            <w:noProof/>
            <w:webHidden/>
          </w:rPr>
          <w:fldChar w:fldCharType="separate"/>
        </w:r>
        <w:r>
          <w:rPr>
            <w:noProof/>
            <w:webHidden/>
          </w:rPr>
          <w:t>3</w:t>
        </w:r>
        <w:r>
          <w:rPr>
            <w:noProof/>
            <w:webHidden/>
          </w:rPr>
          <w:fldChar w:fldCharType="end"/>
        </w:r>
      </w:hyperlink>
    </w:p>
    <w:p w14:paraId="41527B07" w14:textId="2188C206" w:rsidR="002E3187" w:rsidRDefault="002E3187">
      <w:pPr>
        <w:pStyle w:val="TOC2"/>
        <w:rPr>
          <w:rFonts w:asciiTheme="minorHAnsi" w:eastAsiaTheme="minorEastAsia" w:hAnsiTheme="minorHAnsi" w:cstheme="minorBidi"/>
          <w:noProof/>
          <w:sz w:val="22"/>
        </w:rPr>
      </w:pPr>
      <w:hyperlink w:anchor="_Toc92298987" w:history="1">
        <w:r w:rsidRPr="004A3D21">
          <w:rPr>
            <w:rStyle w:val="Hyperlink"/>
            <w:noProof/>
          </w:rPr>
          <w:t>1.5 Specific Objectives</w:t>
        </w:r>
        <w:r>
          <w:rPr>
            <w:noProof/>
            <w:webHidden/>
          </w:rPr>
          <w:tab/>
        </w:r>
        <w:r>
          <w:rPr>
            <w:noProof/>
            <w:webHidden/>
          </w:rPr>
          <w:fldChar w:fldCharType="begin"/>
        </w:r>
        <w:r>
          <w:rPr>
            <w:noProof/>
            <w:webHidden/>
          </w:rPr>
          <w:instrText xml:space="preserve"> PAGEREF _Toc92298987 \h </w:instrText>
        </w:r>
        <w:r>
          <w:rPr>
            <w:noProof/>
            <w:webHidden/>
          </w:rPr>
        </w:r>
        <w:r>
          <w:rPr>
            <w:noProof/>
            <w:webHidden/>
          </w:rPr>
          <w:fldChar w:fldCharType="separate"/>
        </w:r>
        <w:r>
          <w:rPr>
            <w:noProof/>
            <w:webHidden/>
          </w:rPr>
          <w:t>3</w:t>
        </w:r>
        <w:r>
          <w:rPr>
            <w:noProof/>
            <w:webHidden/>
          </w:rPr>
          <w:fldChar w:fldCharType="end"/>
        </w:r>
      </w:hyperlink>
    </w:p>
    <w:p w14:paraId="1446893F" w14:textId="41F7BACA" w:rsidR="002E3187" w:rsidRDefault="002E3187">
      <w:pPr>
        <w:pStyle w:val="TOC2"/>
        <w:rPr>
          <w:rFonts w:asciiTheme="minorHAnsi" w:eastAsiaTheme="minorEastAsia" w:hAnsiTheme="minorHAnsi" w:cstheme="minorBidi"/>
          <w:noProof/>
          <w:sz w:val="22"/>
        </w:rPr>
      </w:pPr>
      <w:hyperlink w:anchor="_Toc92298988" w:history="1">
        <w:r w:rsidRPr="004A3D21">
          <w:rPr>
            <w:rStyle w:val="Hyperlink"/>
            <w:noProof/>
          </w:rPr>
          <w:t>1.6 Significance</w:t>
        </w:r>
        <w:r>
          <w:rPr>
            <w:noProof/>
            <w:webHidden/>
          </w:rPr>
          <w:tab/>
        </w:r>
        <w:r>
          <w:rPr>
            <w:noProof/>
            <w:webHidden/>
          </w:rPr>
          <w:fldChar w:fldCharType="begin"/>
        </w:r>
        <w:r>
          <w:rPr>
            <w:noProof/>
            <w:webHidden/>
          </w:rPr>
          <w:instrText xml:space="preserve"> PAGEREF _Toc92298988 \h </w:instrText>
        </w:r>
        <w:r>
          <w:rPr>
            <w:noProof/>
            <w:webHidden/>
          </w:rPr>
        </w:r>
        <w:r>
          <w:rPr>
            <w:noProof/>
            <w:webHidden/>
          </w:rPr>
          <w:fldChar w:fldCharType="separate"/>
        </w:r>
        <w:r>
          <w:rPr>
            <w:noProof/>
            <w:webHidden/>
          </w:rPr>
          <w:t>4</w:t>
        </w:r>
        <w:r>
          <w:rPr>
            <w:noProof/>
            <w:webHidden/>
          </w:rPr>
          <w:fldChar w:fldCharType="end"/>
        </w:r>
      </w:hyperlink>
    </w:p>
    <w:p w14:paraId="710BF739" w14:textId="6B697C0E" w:rsidR="002E3187" w:rsidRDefault="002E3187">
      <w:pPr>
        <w:pStyle w:val="TOC2"/>
        <w:rPr>
          <w:rFonts w:asciiTheme="minorHAnsi" w:eastAsiaTheme="minorEastAsia" w:hAnsiTheme="minorHAnsi" w:cstheme="minorBidi"/>
          <w:noProof/>
          <w:sz w:val="22"/>
        </w:rPr>
      </w:pPr>
      <w:hyperlink w:anchor="_Toc92298989" w:history="1">
        <w:r w:rsidRPr="004A3D21">
          <w:rPr>
            <w:rStyle w:val="Hyperlink"/>
            <w:noProof/>
            <w:shd w:val="clear" w:color="auto" w:fill="FFFFFF"/>
          </w:rPr>
          <w:t>1.7 Justification</w:t>
        </w:r>
        <w:r>
          <w:rPr>
            <w:noProof/>
            <w:webHidden/>
          </w:rPr>
          <w:tab/>
        </w:r>
        <w:r>
          <w:rPr>
            <w:noProof/>
            <w:webHidden/>
          </w:rPr>
          <w:fldChar w:fldCharType="begin"/>
        </w:r>
        <w:r>
          <w:rPr>
            <w:noProof/>
            <w:webHidden/>
          </w:rPr>
          <w:instrText xml:space="preserve"> PAGEREF _Toc92298989 \h </w:instrText>
        </w:r>
        <w:r>
          <w:rPr>
            <w:noProof/>
            <w:webHidden/>
          </w:rPr>
        </w:r>
        <w:r>
          <w:rPr>
            <w:noProof/>
            <w:webHidden/>
          </w:rPr>
          <w:fldChar w:fldCharType="separate"/>
        </w:r>
        <w:r>
          <w:rPr>
            <w:noProof/>
            <w:webHidden/>
          </w:rPr>
          <w:t>4</w:t>
        </w:r>
        <w:r>
          <w:rPr>
            <w:noProof/>
            <w:webHidden/>
          </w:rPr>
          <w:fldChar w:fldCharType="end"/>
        </w:r>
      </w:hyperlink>
    </w:p>
    <w:p w14:paraId="73182E87" w14:textId="364BB6CC" w:rsidR="002E3187" w:rsidRDefault="002E3187">
      <w:pPr>
        <w:pStyle w:val="TOC2"/>
        <w:rPr>
          <w:rFonts w:asciiTheme="minorHAnsi" w:eastAsiaTheme="minorEastAsia" w:hAnsiTheme="minorHAnsi" w:cstheme="minorBidi"/>
          <w:noProof/>
          <w:sz w:val="22"/>
        </w:rPr>
      </w:pPr>
      <w:hyperlink w:anchor="_Toc92298990" w:history="1">
        <w:r w:rsidRPr="004A3D21">
          <w:rPr>
            <w:rStyle w:val="Hyperlink"/>
            <w:noProof/>
            <w:lang w:val="en-GB"/>
          </w:rPr>
          <w:t>1.8 Conceptual Framework</w:t>
        </w:r>
        <w:r>
          <w:rPr>
            <w:noProof/>
            <w:webHidden/>
          </w:rPr>
          <w:tab/>
        </w:r>
        <w:r>
          <w:rPr>
            <w:noProof/>
            <w:webHidden/>
          </w:rPr>
          <w:fldChar w:fldCharType="begin"/>
        </w:r>
        <w:r>
          <w:rPr>
            <w:noProof/>
            <w:webHidden/>
          </w:rPr>
          <w:instrText xml:space="preserve"> PAGEREF _Toc92298990 \h </w:instrText>
        </w:r>
        <w:r>
          <w:rPr>
            <w:noProof/>
            <w:webHidden/>
          </w:rPr>
        </w:r>
        <w:r>
          <w:rPr>
            <w:noProof/>
            <w:webHidden/>
          </w:rPr>
          <w:fldChar w:fldCharType="separate"/>
        </w:r>
        <w:r>
          <w:rPr>
            <w:noProof/>
            <w:webHidden/>
          </w:rPr>
          <w:t>6</w:t>
        </w:r>
        <w:r>
          <w:rPr>
            <w:noProof/>
            <w:webHidden/>
          </w:rPr>
          <w:fldChar w:fldCharType="end"/>
        </w:r>
      </w:hyperlink>
    </w:p>
    <w:p w14:paraId="01BDF5BF" w14:textId="04119641" w:rsidR="002E3187" w:rsidRDefault="002E3187">
      <w:pPr>
        <w:pStyle w:val="TOC2"/>
        <w:rPr>
          <w:rFonts w:asciiTheme="minorHAnsi" w:eastAsiaTheme="minorEastAsia" w:hAnsiTheme="minorHAnsi" w:cstheme="minorBidi"/>
          <w:noProof/>
          <w:sz w:val="22"/>
        </w:rPr>
      </w:pPr>
      <w:hyperlink w:anchor="_Toc92298991" w:history="1">
        <w:r w:rsidRPr="004A3D21">
          <w:rPr>
            <w:rStyle w:val="Hyperlink"/>
            <w:noProof/>
          </w:rPr>
          <w:t>2.0 CHAPTER 2: LITERATURE REVIEW</w:t>
        </w:r>
        <w:r>
          <w:rPr>
            <w:noProof/>
            <w:webHidden/>
          </w:rPr>
          <w:tab/>
        </w:r>
        <w:r>
          <w:rPr>
            <w:noProof/>
            <w:webHidden/>
          </w:rPr>
          <w:fldChar w:fldCharType="begin"/>
        </w:r>
        <w:r>
          <w:rPr>
            <w:noProof/>
            <w:webHidden/>
          </w:rPr>
          <w:instrText xml:space="preserve"> PAGEREF _Toc92298991 \h </w:instrText>
        </w:r>
        <w:r>
          <w:rPr>
            <w:noProof/>
            <w:webHidden/>
          </w:rPr>
        </w:r>
        <w:r>
          <w:rPr>
            <w:noProof/>
            <w:webHidden/>
          </w:rPr>
          <w:fldChar w:fldCharType="separate"/>
        </w:r>
        <w:r>
          <w:rPr>
            <w:noProof/>
            <w:webHidden/>
          </w:rPr>
          <w:t>7</w:t>
        </w:r>
        <w:r>
          <w:rPr>
            <w:noProof/>
            <w:webHidden/>
          </w:rPr>
          <w:fldChar w:fldCharType="end"/>
        </w:r>
      </w:hyperlink>
    </w:p>
    <w:p w14:paraId="6F8947DF" w14:textId="3F252EA9" w:rsidR="002E3187" w:rsidRDefault="002E3187">
      <w:pPr>
        <w:pStyle w:val="TOC3"/>
        <w:tabs>
          <w:tab w:val="right" w:leader="dot" w:pos="9350"/>
        </w:tabs>
        <w:rPr>
          <w:rFonts w:asciiTheme="minorHAnsi" w:eastAsiaTheme="minorEastAsia" w:hAnsiTheme="minorHAnsi" w:cstheme="minorBidi"/>
          <w:noProof/>
          <w:sz w:val="22"/>
        </w:rPr>
      </w:pPr>
      <w:hyperlink w:anchor="_Toc92298992" w:history="1">
        <w:r w:rsidRPr="004A3D21">
          <w:rPr>
            <w:rStyle w:val="Hyperlink"/>
            <w:noProof/>
          </w:rPr>
          <w:t>2.1 Introduction</w:t>
        </w:r>
        <w:r>
          <w:rPr>
            <w:noProof/>
            <w:webHidden/>
          </w:rPr>
          <w:tab/>
        </w:r>
        <w:r>
          <w:rPr>
            <w:noProof/>
            <w:webHidden/>
          </w:rPr>
          <w:fldChar w:fldCharType="begin"/>
        </w:r>
        <w:r>
          <w:rPr>
            <w:noProof/>
            <w:webHidden/>
          </w:rPr>
          <w:instrText xml:space="preserve"> PAGEREF _Toc92298992 \h </w:instrText>
        </w:r>
        <w:r>
          <w:rPr>
            <w:noProof/>
            <w:webHidden/>
          </w:rPr>
        </w:r>
        <w:r>
          <w:rPr>
            <w:noProof/>
            <w:webHidden/>
          </w:rPr>
          <w:fldChar w:fldCharType="separate"/>
        </w:r>
        <w:r>
          <w:rPr>
            <w:noProof/>
            <w:webHidden/>
          </w:rPr>
          <w:t>7</w:t>
        </w:r>
        <w:r>
          <w:rPr>
            <w:noProof/>
            <w:webHidden/>
          </w:rPr>
          <w:fldChar w:fldCharType="end"/>
        </w:r>
      </w:hyperlink>
    </w:p>
    <w:p w14:paraId="00972BA8" w14:textId="0B28C69A" w:rsidR="002E3187" w:rsidRDefault="002E3187">
      <w:pPr>
        <w:pStyle w:val="TOC3"/>
        <w:tabs>
          <w:tab w:val="right" w:leader="dot" w:pos="9350"/>
        </w:tabs>
        <w:rPr>
          <w:rFonts w:asciiTheme="minorHAnsi" w:eastAsiaTheme="minorEastAsia" w:hAnsiTheme="minorHAnsi" w:cstheme="minorBidi"/>
          <w:noProof/>
          <w:sz w:val="22"/>
        </w:rPr>
      </w:pPr>
      <w:hyperlink w:anchor="_Toc92298993" w:history="1">
        <w:r w:rsidRPr="004A3D21">
          <w:rPr>
            <w:rStyle w:val="Hyperlink"/>
            <w:noProof/>
            <w:lang w:val="en-GB"/>
          </w:rPr>
          <w:t>2.2 Aims of Feedstock Pretreatment</w:t>
        </w:r>
        <w:r>
          <w:rPr>
            <w:noProof/>
            <w:webHidden/>
          </w:rPr>
          <w:tab/>
        </w:r>
        <w:r>
          <w:rPr>
            <w:noProof/>
            <w:webHidden/>
          </w:rPr>
          <w:fldChar w:fldCharType="begin"/>
        </w:r>
        <w:r>
          <w:rPr>
            <w:noProof/>
            <w:webHidden/>
          </w:rPr>
          <w:instrText xml:space="preserve"> PAGEREF _Toc92298993 \h </w:instrText>
        </w:r>
        <w:r>
          <w:rPr>
            <w:noProof/>
            <w:webHidden/>
          </w:rPr>
        </w:r>
        <w:r>
          <w:rPr>
            <w:noProof/>
            <w:webHidden/>
          </w:rPr>
          <w:fldChar w:fldCharType="separate"/>
        </w:r>
        <w:r>
          <w:rPr>
            <w:noProof/>
            <w:webHidden/>
          </w:rPr>
          <w:t>8</w:t>
        </w:r>
        <w:r>
          <w:rPr>
            <w:noProof/>
            <w:webHidden/>
          </w:rPr>
          <w:fldChar w:fldCharType="end"/>
        </w:r>
      </w:hyperlink>
    </w:p>
    <w:p w14:paraId="427276F7" w14:textId="76715D41" w:rsidR="002E3187" w:rsidRDefault="002E3187">
      <w:pPr>
        <w:pStyle w:val="TOC3"/>
        <w:tabs>
          <w:tab w:val="right" w:leader="dot" w:pos="9350"/>
        </w:tabs>
        <w:rPr>
          <w:rFonts w:asciiTheme="minorHAnsi" w:eastAsiaTheme="minorEastAsia" w:hAnsiTheme="minorHAnsi" w:cstheme="minorBidi"/>
          <w:noProof/>
          <w:sz w:val="22"/>
        </w:rPr>
      </w:pPr>
      <w:hyperlink w:anchor="_Toc92298994" w:history="1">
        <w:r w:rsidRPr="004A3D21">
          <w:rPr>
            <w:rStyle w:val="Hyperlink"/>
            <w:noProof/>
          </w:rPr>
          <w:t>2.3 Current Biomass Pretreatment and Conversion Technologies</w:t>
        </w:r>
        <w:r>
          <w:rPr>
            <w:noProof/>
            <w:webHidden/>
          </w:rPr>
          <w:tab/>
        </w:r>
        <w:r>
          <w:rPr>
            <w:noProof/>
            <w:webHidden/>
          </w:rPr>
          <w:fldChar w:fldCharType="begin"/>
        </w:r>
        <w:r>
          <w:rPr>
            <w:noProof/>
            <w:webHidden/>
          </w:rPr>
          <w:instrText xml:space="preserve"> PAGEREF _Toc92298994 \h </w:instrText>
        </w:r>
        <w:r>
          <w:rPr>
            <w:noProof/>
            <w:webHidden/>
          </w:rPr>
        </w:r>
        <w:r>
          <w:rPr>
            <w:noProof/>
            <w:webHidden/>
          </w:rPr>
          <w:fldChar w:fldCharType="separate"/>
        </w:r>
        <w:r>
          <w:rPr>
            <w:noProof/>
            <w:webHidden/>
          </w:rPr>
          <w:t>9</w:t>
        </w:r>
        <w:r>
          <w:rPr>
            <w:noProof/>
            <w:webHidden/>
          </w:rPr>
          <w:fldChar w:fldCharType="end"/>
        </w:r>
      </w:hyperlink>
    </w:p>
    <w:p w14:paraId="3C4ABEA5" w14:textId="6D1ADE7E" w:rsidR="002E3187" w:rsidRDefault="002E3187">
      <w:pPr>
        <w:pStyle w:val="TOC3"/>
        <w:tabs>
          <w:tab w:val="right" w:leader="dot" w:pos="9350"/>
        </w:tabs>
        <w:rPr>
          <w:rFonts w:asciiTheme="minorHAnsi" w:eastAsiaTheme="minorEastAsia" w:hAnsiTheme="minorHAnsi" w:cstheme="minorBidi"/>
          <w:noProof/>
          <w:sz w:val="22"/>
        </w:rPr>
      </w:pPr>
      <w:hyperlink w:anchor="_Toc92298995" w:history="1">
        <w:r w:rsidRPr="004A3D21">
          <w:rPr>
            <w:rStyle w:val="Hyperlink"/>
            <w:noProof/>
            <w:lang w:val="en-GB"/>
          </w:rPr>
          <w:t xml:space="preserve">2.4 The Black Soldier Fly </w:t>
        </w:r>
        <w:r>
          <w:rPr>
            <w:noProof/>
            <w:webHidden/>
          </w:rPr>
          <w:tab/>
        </w:r>
        <w:r>
          <w:rPr>
            <w:noProof/>
            <w:webHidden/>
          </w:rPr>
          <w:fldChar w:fldCharType="begin"/>
        </w:r>
        <w:r>
          <w:rPr>
            <w:noProof/>
            <w:webHidden/>
          </w:rPr>
          <w:instrText xml:space="preserve"> PAGEREF _Toc92298995 \h </w:instrText>
        </w:r>
        <w:r>
          <w:rPr>
            <w:noProof/>
            <w:webHidden/>
          </w:rPr>
        </w:r>
        <w:r>
          <w:rPr>
            <w:noProof/>
            <w:webHidden/>
          </w:rPr>
          <w:fldChar w:fldCharType="separate"/>
        </w:r>
        <w:r>
          <w:rPr>
            <w:noProof/>
            <w:webHidden/>
          </w:rPr>
          <w:t>10</w:t>
        </w:r>
        <w:r>
          <w:rPr>
            <w:noProof/>
            <w:webHidden/>
          </w:rPr>
          <w:fldChar w:fldCharType="end"/>
        </w:r>
      </w:hyperlink>
    </w:p>
    <w:p w14:paraId="1A8087E0" w14:textId="54236351" w:rsidR="002E3187" w:rsidRDefault="002E3187">
      <w:pPr>
        <w:pStyle w:val="TOC3"/>
        <w:tabs>
          <w:tab w:val="right" w:leader="dot" w:pos="9350"/>
        </w:tabs>
        <w:rPr>
          <w:rFonts w:asciiTheme="minorHAnsi" w:eastAsiaTheme="minorEastAsia" w:hAnsiTheme="minorHAnsi" w:cstheme="minorBidi"/>
          <w:noProof/>
          <w:sz w:val="22"/>
        </w:rPr>
      </w:pPr>
      <w:hyperlink w:anchor="_Toc92298996" w:history="1">
        <w:r w:rsidRPr="004A3D21">
          <w:rPr>
            <w:rStyle w:val="Hyperlink"/>
            <w:noProof/>
          </w:rPr>
          <w:t>2.5 Diet Selection and Breeding Conditions for the BSF Larvae</w:t>
        </w:r>
        <w:r>
          <w:rPr>
            <w:noProof/>
            <w:webHidden/>
          </w:rPr>
          <w:tab/>
        </w:r>
        <w:r>
          <w:rPr>
            <w:noProof/>
            <w:webHidden/>
          </w:rPr>
          <w:fldChar w:fldCharType="begin"/>
        </w:r>
        <w:r>
          <w:rPr>
            <w:noProof/>
            <w:webHidden/>
          </w:rPr>
          <w:instrText xml:space="preserve"> PAGEREF _Toc92298996 \h </w:instrText>
        </w:r>
        <w:r>
          <w:rPr>
            <w:noProof/>
            <w:webHidden/>
          </w:rPr>
        </w:r>
        <w:r>
          <w:rPr>
            <w:noProof/>
            <w:webHidden/>
          </w:rPr>
          <w:fldChar w:fldCharType="separate"/>
        </w:r>
        <w:r>
          <w:rPr>
            <w:noProof/>
            <w:webHidden/>
          </w:rPr>
          <w:t>11</w:t>
        </w:r>
        <w:r>
          <w:rPr>
            <w:noProof/>
            <w:webHidden/>
          </w:rPr>
          <w:fldChar w:fldCharType="end"/>
        </w:r>
      </w:hyperlink>
    </w:p>
    <w:p w14:paraId="4FE95E3C" w14:textId="7B94169D" w:rsidR="002E3187" w:rsidRDefault="002E3187">
      <w:pPr>
        <w:pStyle w:val="TOC2"/>
        <w:rPr>
          <w:rFonts w:asciiTheme="minorHAnsi" w:eastAsiaTheme="minorEastAsia" w:hAnsiTheme="minorHAnsi" w:cstheme="minorBidi"/>
          <w:noProof/>
          <w:sz w:val="22"/>
        </w:rPr>
      </w:pPr>
      <w:hyperlink w:anchor="_Toc92298997" w:history="1">
        <w:r w:rsidRPr="004A3D21">
          <w:rPr>
            <w:rStyle w:val="Hyperlink"/>
            <w:noProof/>
            <w:lang w:val="en-GB"/>
          </w:rPr>
          <w:t>2.6 The Black Soldier Fly larval microbiome</w:t>
        </w:r>
        <w:r>
          <w:rPr>
            <w:noProof/>
            <w:webHidden/>
          </w:rPr>
          <w:tab/>
        </w:r>
        <w:r>
          <w:rPr>
            <w:noProof/>
            <w:webHidden/>
          </w:rPr>
          <w:fldChar w:fldCharType="begin"/>
        </w:r>
        <w:r>
          <w:rPr>
            <w:noProof/>
            <w:webHidden/>
          </w:rPr>
          <w:instrText xml:space="preserve"> PAGEREF _Toc92298997 \h </w:instrText>
        </w:r>
        <w:r>
          <w:rPr>
            <w:noProof/>
            <w:webHidden/>
          </w:rPr>
        </w:r>
        <w:r>
          <w:rPr>
            <w:noProof/>
            <w:webHidden/>
          </w:rPr>
          <w:fldChar w:fldCharType="separate"/>
        </w:r>
        <w:r>
          <w:rPr>
            <w:noProof/>
            <w:webHidden/>
          </w:rPr>
          <w:t>13</w:t>
        </w:r>
        <w:r>
          <w:rPr>
            <w:noProof/>
            <w:webHidden/>
          </w:rPr>
          <w:fldChar w:fldCharType="end"/>
        </w:r>
      </w:hyperlink>
    </w:p>
    <w:p w14:paraId="46D11709" w14:textId="5154C41B" w:rsidR="002E3187" w:rsidRDefault="002E3187">
      <w:pPr>
        <w:pStyle w:val="TOC2"/>
        <w:rPr>
          <w:rFonts w:asciiTheme="minorHAnsi" w:eastAsiaTheme="minorEastAsia" w:hAnsiTheme="minorHAnsi" w:cstheme="minorBidi"/>
          <w:noProof/>
          <w:sz w:val="22"/>
        </w:rPr>
      </w:pPr>
      <w:hyperlink w:anchor="_Toc92298998" w:history="1">
        <w:r w:rsidRPr="004A3D21">
          <w:rPr>
            <w:rStyle w:val="Hyperlink"/>
            <w:noProof/>
            <w:lang w:val="en-GB"/>
          </w:rPr>
          <w:t>2.7 RNA-sequencing and Metatranscriptomic Analysis</w:t>
        </w:r>
        <w:r>
          <w:rPr>
            <w:noProof/>
            <w:webHidden/>
          </w:rPr>
          <w:tab/>
        </w:r>
        <w:r>
          <w:rPr>
            <w:noProof/>
            <w:webHidden/>
          </w:rPr>
          <w:fldChar w:fldCharType="begin"/>
        </w:r>
        <w:r>
          <w:rPr>
            <w:noProof/>
            <w:webHidden/>
          </w:rPr>
          <w:instrText xml:space="preserve"> PAGEREF _Toc92298998 \h </w:instrText>
        </w:r>
        <w:r>
          <w:rPr>
            <w:noProof/>
            <w:webHidden/>
          </w:rPr>
        </w:r>
        <w:r>
          <w:rPr>
            <w:noProof/>
            <w:webHidden/>
          </w:rPr>
          <w:fldChar w:fldCharType="separate"/>
        </w:r>
        <w:r>
          <w:rPr>
            <w:noProof/>
            <w:webHidden/>
          </w:rPr>
          <w:t>16</w:t>
        </w:r>
        <w:r>
          <w:rPr>
            <w:noProof/>
            <w:webHidden/>
          </w:rPr>
          <w:fldChar w:fldCharType="end"/>
        </w:r>
      </w:hyperlink>
    </w:p>
    <w:p w14:paraId="5E6D9C0B" w14:textId="1358E9CE" w:rsidR="002E3187" w:rsidRDefault="002E3187">
      <w:pPr>
        <w:pStyle w:val="TOC3"/>
        <w:tabs>
          <w:tab w:val="right" w:leader="dot" w:pos="9350"/>
        </w:tabs>
        <w:rPr>
          <w:rFonts w:asciiTheme="minorHAnsi" w:eastAsiaTheme="minorEastAsia" w:hAnsiTheme="minorHAnsi" w:cstheme="minorBidi"/>
          <w:noProof/>
          <w:sz w:val="22"/>
        </w:rPr>
      </w:pPr>
      <w:hyperlink w:anchor="_Toc92298999" w:history="1">
        <w:r w:rsidRPr="004A3D21">
          <w:rPr>
            <w:rStyle w:val="Hyperlink"/>
            <w:noProof/>
            <w:lang w:val="en-GB"/>
          </w:rPr>
          <w:t>2.7.1 The Advancement of Microbiome Research</w:t>
        </w:r>
        <w:r>
          <w:rPr>
            <w:noProof/>
            <w:webHidden/>
          </w:rPr>
          <w:tab/>
        </w:r>
        <w:r>
          <w:rPr>
            <w:noProof/>
            <w:webHidden/>
          </w:rPr>
          <w:fldChar w:fldCharType="begin"/>
        </w:r>
        <w:r>
          <w:rPr>
            <w:noProof/>
            <w:webHidden/>
          </w:rPr>
          <w:instrText xml:space="preserve"> PAGEREF _Toc92298999 \h </w:instrText>
        </w:r>
        <w:r>
          <w:rPr>
            <w:noProof/>
            <w:webHidden/>
          </w:rPr>
        </w:r>
        <w:r>
          <w:rPr>
            <w:noProof/>
            <w:webHidden/>
          </w:rPr>
          <w:fldChar w:fldCharType="separate"/>
        </w:r>
        <w:r>
          <w:rPr>
            <w:noProof/>
            <w:webHidden/>
          </w:rPr>
          <w:t>16</w:t>
        </w:r>
        <w:r>
          <w:rPr>
            <w:noProof/>
            <w:webHidden/>
          </w:rPr>
          <w:fldChar w:fldCharType="end"/>
        </w:r>
      </w:hyperlink>
    </w:p>
    <w:p w14:paraId="2E0841CA" w14:textId="20DB76E6" w:rsidR="002E3187" w:rsidRDefault="002E3187">
      <w:pPr>
        <w:pStyle w:val="TOC3"/>
        <w:tabs>
          <w:tab w:val="right" w:leader="dot" w:pos="9350"/>
        </w:tabs>
        <w:rPr>
          <w:rFonts w:asciiTheme="minorHAnsi" w:eastAsiaTheme="minorEastAsia" w:hAnsiTheme="minorHAnsi" w:cstheme="minorBidi"/>
          <w:noProof/>
          <w:sz w:val="22"/>
        </w:rPr>
      </w:pPr>
      <w:hyperlink w:anchor="_Toc92299000" w:history="1">
        <w:r w:rsidRPr="004A3D21">
          <w:rPr>
            <w:rStyle w:val="Hyperlink"/>
            <w:noProof/>
            <w:lang w:val="en-GB"/>
          </w:rPr>
          <w:t>2.7.2 Long-read Sequencing</w:t>
        </w:r>
        <w:r>
          <w:rPr>
            <w:noProof/>
            <w:webHidden/>
          </w:rPr>
          <w:tab/>
        </w:r>
        <w:r>
          <w:rPr>
            <w:noProof/>
            <w:webHidden/>
          </w:rPr>
          <w:fldChar w:fldCharType="begin"/>
        </w:r>
        <w:r>
          <w:rPr>
            <w:noProof/>
            <w:webHidden/>
          </w:rPr>
          <w:instrText xml:space="preserve"> PAGEREF _Toc92299000 \h </w:instrText>
        </w:r>
        <w:r>
          <w:rPr>
            <w:noProof/>
            <w:webHidden/>
          </w:rPr>
        </w:r>
        <w:r>
          <w:rPr>
            <w:noProof/>
            <w:webHidden/>
          </w:rPr>
          <w:fldChar w:fldCharType="separate"/>
        </w:r>
        <w:r>
          <w:rPr>
            <w:noProof/>
            <w:webHidden/>
          </w:rPr>
          <w:t>17</w:t>
        </w:r>
        <w:r>
          <w:rPr>
            <w:noProof/>
            <w:webHidden/>
          </w:rPr>
          <w:fldChar w:fldCharType="end"/>
        </w:r>
      </w:hyperlink>
    </w:p>
    <w:p w14:paraId="0DD0BC86" w14:textId="7001A12E" w:rsidR="002E3187" w:rsidRDefault="002E3187">
      <w:pPr>
        <w:pStyle w:val="TOC3"/>
        <w:tabs>
          <w:tab w:val="right" w:leader="dot" w:pos="9350"/>
        </w:tabs>
        <w:rPr>
          <w:rFonts w:asciiTheme="minorHAnsi" w:eastAsiaTheme="minorEastAsia" w:hAnsiTheme="minorHAnsi" w:cstheme="minorBidi"/>
          <w:noProof/>
          <w:sz w:val="22"/>
        </w:rPr>
      </w:pPr>
      <w:hyperlink w:anchor="_Toc92299001" w:history="1">
        <w:r w:rsidRPr="004A3D21">
          <w:rPr>
            <w:rStyle w:val="Hyperlink"/>
            <w:noProof/>
            <w:lang w:val="en-GB"/>
          </w:rPr>
          <w:t>2.7.3 The ONT MinION Sequencing Platform</w:t>
        </w:r>
        <w:r>
          <w:rPr>
            <w:noProof/>
            <w:webHidden/>
          </w:rPr>
          <w:tab/>
        </w:r>
        <w:r>
          <w:rPr>
            <w:noProof/>
            <w:webHidden/>
          </w:rPr>
          <w:fldChar w:fldCharType="begin"/>
        </w:r>
        <w:r>
          <w:rPr>
            <w:noProof/>
            <w:webHidden/>
          </w:rPr>
          <w:instrText xml:space="preserve"> PAGEREF _Toc92299001 \h </w:instrText>
        </w:r>
        <w:r>
          <w:rPr>
            <w:noProof/>
            <w:webHidden/>
          </w:rPr>
        </w:r>
        <w:r>
          <w:rPr>
            <w:noProof/>
            <w:webHidden/>
          </w:rPr>
          <w:fldChar w:fldCharType="separate"/>
        </w:r>
        <w:r>
          <w:rPr>
            <w:noProof/>
            <w:webHidden/>
          </w:rPr>
          <w:t>18</w:t>
        </w:r>
        <w:r>
          <w:rPr>
            <w:noProof/>
            <w:webHidden/>
          </w:rPr>
          <w:fldChar w:fldCharType="end"/>
        </w:r>
      </w:hyperlink>
    </w:p>
    <w:p w14:paraId="1BDD27DD" w14:textId="5D8781CA" w:rsidR="002E3187" w:rsidRDefault="002E3187">
      <w:pPr>
        <w:pStyle w:val="TOC3"/>
        <w:tabs>
          <w:tab w:val="right" w:leader="dot" w:pos="9350"/>
        </w:tabs>
        <w:rPr>
          <w:rFonts w:asciiTheme="minorHAnsi" w:eastAsiaTheme="minorEastAsia" w:hAnsiTheme="minorHAnsi" w:cstheme="minorBidi"/>
          <w:noProof/>
          <w:sz w:val="22"/>
        </w:rPr>
      </w:pPr>
      <w:hyperlink w:anchor="_Toc92299002" w:history="1">
        <w:r w:rsidRPr="004A3D21">
          <w:rPr>
            <w:rStyle w:val="Hyperlink"/>
            <w:noProof/>
            <w:lang w:val="en-GB"/>
          </w:rPr>
          <w:t>2.7.4 Multiplexing Sequencing Approach</w:t>
        </w:r>
        <w:r>
          <w:rPr>
            <w:noProof/>
            <w:webHidden/>
          </w:rPr>
          <w:tab/>
        </w:r>
        <w:r>
          <w:rPr>
            <w:noProof/>
            <w:webHidden/>
          </w:rPr>
          <w:fldChar w:fldCharType="begin"/>
        </w:r>
        <w:r>
          <w:rPr>
            <w:noProof/>
            <w:webHidden/>
          </w:rPr>
          <w:instrText xml:space="preserve"> PAGEREF _Toc92299002 \h </w:instrText>
        </w:r>
        <w:r>
          <w:rPr>
            <w:noProof/>
            <w:webHidden/>
          </w:rPr>
        </w:r>
        <w:r>
          <w:rPr>
            <w:noProof/>
            <w:webHidden/>
          </w:rPr>
          <w:fldChar w:fldCharType="separate"/>
        </w:r>
        <w:r>
          <w:rPr>
            <w:noProof/>
            <w:webHidden/>
          </w:rPr>
          <w:t>19</w:t>
        </w:r>
        <w:r>
          <w:rPr>
            <w:noProof/>
            <w:webHidden/>
          </w:rPr>
          <w:fldChar w:fldCharType="end"/>
        </w:r>
      </w:hyperlink>
    </w:p>
    <w:p w14:paraId="0E4F1232" w14:textId="672DB350" w:rsidR="002E3187" w:rsidRDefault="002E3187">
      <w:pPr>
        <w:pStyle w:val="TOC2"/>
        <w:rPr>
          <w:rFonts w:asciiTheme="minorHAnsi" w:eastAsiaTheme="minorEastAsia" w:hAnsiTheme="minorHAnsi" w:cstheme="minorBidi"/>
          <w:noProof/>
          <w:sz w:val="22"/>
        </w:rPr>
      </w:pPr>
      <w:hyperlink w:anchor="_Toc92299003" w:history="1">
        <w:r w:rsidRPr="004A3D21">
          <w:rPr>
            <w:rStyle w:val="Hyperlink"/>
            <w:noProof/>
            <w:lang w:val="en-GB"/>
          </w:rPr>
          <w:t>2.7.5 Ribodepletion in Metatranscriptomic Analysis</w:t>
        </w:r>
        <w:r>
          <w:rPr>
            <w:noProof/>
            <w:webHidden/>
          </w:rPr>
          <w:tab/>
        </w:r>
        <w:r>
          <w:rPr>
            <w:noProof/>
            <w:webHidden/>
          </w:rPr>
          <w:fldChar w:fldCharType="begin"/>
        </w:r>
        <w:r>
          <w:rPr>
            <w:noProof/>
            <w:webHidden/>
          </w:rPr>
          <w:instrText xml:space="preserve"> PAGEREF _Toc92299003 \h </w:instrText>
        </w:r>
        <w:r>
          <w:rPr>
            <w:noProof/>
            <w:webHidden/>
          </w:rPr>
        </w:r>
        <w:r>
          <w:rPr>
            <w:noProof/>
            <w:webHidden/>
          </w:rPr>
          <w:fldChar w:fldCharType="separate"/>
        </w:r>
        <w:r>
          <w:rPr>
            <w:noProof/>
            <w:webHidden/>
          </w:rPr>
          <w:t>19</w:t>
        </w:r>
        <w:r>
          <w:rPr>
            <w:noProof/>
            <w:webHidden/>
          </w:rPr>
          <w:fldChar w:fldCharType="end"/>
        </w:r>
      </w:hyperlink>
    </w:p>
    <w:p w14:paraId="0A79B187" w14:textId="1B2FA39A" w:rsidR="002E3187" w:rsidRDefault="002E3187">
      <w:pPr>
        <w:pStyle w:val="TOC3"/>
        <w:tabs>
          <w:tab w:val="right" w:leader="dot" w:pos="9350"/>
        </w:tabs>
        <w:rPr>
          <w:rFonts w:asciiTheme="minorHAnsi" w:eastAsiaTheme="minorEastAsia" w:hAnsiTheme="minorHAnsi" w:cstheme="minorBidi"/>
          <w:noProof/>
          <w:sz w:val="22"/>
        </w:rPr>
      </w:pPr>
      <w:hyperlink w:anchor="_Toc92299004" w:history="1">
        <w:r w:rsidRPr="004A3D21">
          <w:rPr>
            <w:rStyle w:val="Hyperlink"/>
            <w:noProof/>
            <w:lang w:val="en-GB"/>
          </w:rPr>
          <w:t xml:space="preserve">2.7.6 Error Correction </w:t>
        </w:r>
        <w:r>
          <w:rPr>
            <w:noProof/>
            <w:webHidden/>
          </w:rPr>
          <w:tab/>
        </w:r>
        <w:r>
          <w:rPr>
            <w:noProof/>
            <w:webHidden/>
          </w:rPr>
          <w:fldChar w:fldCharType="begin"/>
        </w:r>
        <w:r>
          <w:rPr>
            <w:noProof/>
            <w:webHidden/>
          </w:rPr>
          <w:instrText xml:space="preserve"> PAGEREF _Toc92299004 \h </w:instrText>
        </w:r>
        <w:r>
          <w:rPr>
            <w:noProof/>
            <w:webHidden/>
          </w:rPr>
        </w:r>
        <w:r>
          <w:rPr>
            <w:noProof/>
            <w:webHidden/>
          </w:rPr>
          <w:fldChar w:fldCharType="separate"/>
        </w:r>
        <w:r>
          <w:rPr>
            <w:noProof/>
            <w:webHidden/>
          </w:rPr>
          <w:t>20</w:t>
        </w:r>
        <w:r>
          <w:rPr>
            <w:noProof/>
            <w:webHidden/>
          </w:rPr>
          <w:fldChar w:fldCharType="end"/>
        </w:r>
      </w:hyperlink>
    </w:p>
    <w:p w14:paraId="799C45B5" w14:textId="3280281A" w:rsidR="002E3187" w:rsidRDefault="002E3187">
      <w:pPr>
        <w:pStyle w:val="TOC3"/>
        <w:tabs>
          <w:tab w:val="right" w:leader="dot" w:pos="9350"/>
        </w:tabs>
        <w:rPr>
          <w:rFonts w:asciiTheme="minorHAnsi" w:eastAsiaTheme="minorEastAsia" w:hAnsiTheme="minorHAnsi" w:cstheme="minorBidi"/>
          <w:noProof/>
          <w:sz w:val="22"/>
        </w:rPr>
      </w:pPr>
      <w:hyperlink w:anchor="_Toc92299005" w:history="1">
        <w:r w:rsidRPr="004A3D21">
          <w:rPr>
            <w:rStyle w:val="Hyperlink"/>
            <w:noProof/>
          </w:rPr>
          <w:t>2.8 Taxonomic Validation using 16S rRNA Sequence</w:t>
        </w:r>
        <w:r w:rsidRPr="004A3D21">
          <w:rPr>
            <w:rStyle w:val="Hyperlink"/>
            <w:noProof/>
            <w:lang w:val="en-GB"/>
          </w:rPr>
          <w:t>s</w:t>
        </w:r>
        <w:r>
          <w:rPr>
            <w:noProof/>
            <w:webHidden/>
          </w:rPr>
          <w:tab/>
        </w:r>
        <w:r>
          <w:rPr>
            <w:noProof/>
            <w:webHidden/>
          </w:rPr>
          <w:fldChar w:fldCharType="begin"/>
        </w:r>
        <w:r>
          <w:rPr>
            <w:noProof/>
            <w:webHidden/>
          </w:rPr>
          <w:instrText xml:space="preserve"> PAGEREF _Toc92299005 \h </w:instrText>
        </w:r>
        <w:r>
          <w:rPr>
            <w:noProof/>
            <w:webHidden/>
          </w:rPr>
        </w:r>
        <w:r>
          <w:rPr>
            <w:noProof/>
            <w:webHidden/>
          </w:rPr>
          <w:fldChar w:fldCharType="separate"/>
        </w:r>
        <w:r>
          <w:rPr>
            <w:noProof/>
            <w:webHidden/>
          </w:rPr>
          <w:t>20</w:t>
        </w:r>
        <w:r>
          <w:rPr>
            <w:noProof/>
            <w:webHidden/>
          </w:rPr>
          <w:fldChar w:fldCharType="end"/>
        </w:r>
      </w:hyperlink>
    </w:p>
    <w:p w14:paraId="7B2B1D66" w14:textId="5E125627" w:rsidR="002E3187" w:rsidRDefault="002E3187">
      <w:pPr>
        <w:pStyle w:val="TOC3"/>
        <w:tabs>
          <w:tab w:val="right" w:leader="dot" w:pos="9350"/>
        </w:tabs>
        <w:rPr>
          <w:rFonts w:asciiTheme="minorHAnsi" w:eastAsiaTheme="minorEastAsia" w:hAnsiTheme="minorHAnsi" w:cstheme="minorBidi"/>
          <w:noProof/>
          <w:sz w:val="22"/>
        </w:rPr>
      </w:pPr>
      <w:hyperlink w:anchor="_Toc92299006" w:history="1">
        <w:r w:rsidRPr="004A3D21">
          <w:rPr>
            <w:rStyle w:val="Hyperlink"/>
            <w:noProof/>
            <w:lang w:val="en-GB"/>
          </w:rPr>
          <w:t xml:space="preserve">2.9 Differential Expression of Genes (DEGs) </w:t>
        </w:r>
        <w:r>
          <w:rPr>
            <w:noProof/>
            <w:webHidden/>
          </w:rPr>
          <w:tab/>
        </w:r>
        <w:r>
          <w:rPr>
            <w:noProof/>
            <w:webHidden/>
          </w:rPr>
          <w:fldChar w:fldCharType="begin"/>
        </w:r>
        <w:r>
          <w:rPr>
            <w:noProof/>
            <w:webHidden/>
          </w:rPr>
          <w:instrText xml:space="preserve"> PAGEREF _Toc92299006 \h </w:instrText>
        </w:r>
        <w:r>
          <w:rPr>
            <w:noProof/>
            <w:webHidden/>
          </w:rPr>
        </w:r>
        <w:r>
          <w:rPr>
            <w:noProof/>
            <w:webHidden/>
          </w:rPr>
          <w:fldChar w:fldCharType="separate"/>
        </w:r>
        <w:r>
          <w:rPr>
            <w:noProof/>
            <w:webHidden/>
          </w:rPr>
          <w:t>21</w:t>
        </w:r>
        <w:r>
          <w:rPr>
            <w:noProof/>
            <w:webHidden/>
          </w:rPr>
          <w:fldChar w:fldCharType="end"/>
        </w:r>
      </w:hyperlink>
    </w:p>
    <w:p w14:paraId="4013BA94" w14:textId="34216D5C" w:rsidR="002E3187" w:rsidRDefault="002E3187">
      <w:pPr>
        <w:pStyle w:val="TOC3"/>
        <w:tabs>
          <w:tab w:val="right" w:leader="dot" w:pos="9350"/>
        </w:tabs>
        <w:rPr>
          <w:rFonts w:asciiTheme="minorHAnsi" w:eastAsiaTheme="minorEastAsia" w:hAnsiTheme="minorHAnsi" w:cstheme="minorBidi"/>
          <w:noProof/>
          <w:sz w:val="22"/>
        </w:rPr>
      </w:pPr>
      <w:hyperlink w:anchor="_Toc92299007" w:history="1">
        <w:r w:rsidRPr="004A3D21">
          <w:rPr>
            <w:rStyle w:val="Hyperlink"/>
            <w:noProof/>
            <w:lang w:val="en-GB"/>
          </w:rPr>
          <w:t>2.10 Carbohydrate-Active Enzymes (CAZymes)</w:t>
        </w:r>
        <w:r>
          <w:rPr>
            <w:noProof/>
            <w:webHidden/>
          </w:rPr>
          <w:tab/>
        </w:r>
        <w:r>
          <w:rPr>
            <w:noProof/>
            <w:webHidden/>
          </w:rPr>
          <w:fldChar w:fldCharType="begin"/>
        </w:r>
        <w:r>
          <w:rPr>
            <w:noProof/>
            <w:webHidden/>
          </w:rPr>
          <w:instrText xml:space="preserve"> PAGEREF _Toc92299007 \h </w:instrText>
        </w:r>
        <w:r>
          <w:rPr>
            <w:noProof/>
            <w:webHidden/>
          </w:rPr>
        </w:r>
        <w:r>
          <w:rPr>
            <w:noProof/>
            <w:webHidden/>
          </w:rPr>
          <w:fldChar w:fldCharType="separate"/>
        </w:r>
        <w:r>
          <w:rPr>
            <w:noProof/>
            <w:webHidden/>
          </w:rPr>
          <w:t>22</w:t>
        </w:r>
        <w:r>
          <w:rPr>
            <w:noProof/>
            <w:webHidden/>
          </w:rPr>
          <w:fldChar w:fldCharType="end"/>
        </w:r>
      </w:hyperlink>
    </w:p>
    <w:p w14:paraId="4FE9A897" w14:textId="2756050C" w:rsidR="002E3187" w:rsidRDefault="002E3187">
      <w:pPr>
        <w:pStyle w:val="TOC1"/>
        <w:rPr>
          <w:rFonts w:asciiTheme="minorHAnsi" w:eastAsiaTheme="minorEastAsia" w:hAnsiTheme="minorHAnsi" w:cstheme="minorBidi"/>
          <w:noProof/>
          <w:sz w:val="22"/>
        </w:rPr>
      </w:pPr>
      <w:hyperlink w:anchor="_Toc92299008" w:history="1">
        <w:r w:rsidRPr="004A3D21">
          <w:rPr>
            <w:rStyle w:val="Hyperlink"/>
            <w:noProof/>
            <w:lang w:val="en-GB"/>
          </w:rPr>
          <w:t xml:space="preserve">3.0 </w:t>
        </w:r>
        <w:r w:rsidRPr="004A3D21">
          <w:rPr>
            <w:rStyle w:val="Hyperlink"/>
            <w:noProof/>
          </w:rPr>
          <w:t>CHAPTER THREE: MATERIALS AND METHODS</w:t>
        </w:r>
        <w:r>
          <w:rPr>
            <w:noProof/>
            <w:webHidden/>
          </w:rPr>
          <w:tab/>
        </w:r>
        <w:r>
          <w:rPr>
            <w:noProof/>
            <w:webHidden/>
          </w:rPr>
          <w:fldChar w:fldCharType="begin"/>
        </w:r>
        <w:r>
          <w:rPr>
            <w:noProof/>
            <w:webHidden/>
          </w:rPr>
          <w:instrText xml:space="preserve"> PAGEREF _Toc92299008 \h </w:instrText>
        </w:r>
        <w:r>
          <w:rPr>
            <w:noProof/>
            <w:webHidden/>
          </w:rPr>
        </w:r>
        <w:r>
          <w:rPr>
            <w:noProof/>
            <w:webHidden/>
          </w:rPr>
          <w:fldChar w:fldCharType="separate"/>
        </w:r>
        <w:r>
          <w:rPr>
            <w:noProof/>
            <w:webHidden/>
          </w:rPr>
          <w:t>24</w:t>
        </w:r>
        <w:r>
          <w:rPr>
            <w:noProof/>
            <w:webHidden/>
          </w:rPr>
          <w:fldChar w:fldCharType="end"/>
        </w:r>
      </w:hyperlink>
    </w:p>
    <w:p w14:paraId="51F5871D" w14:textId="60174DEB" w:rsidR="002E3187" w:rsidRDefault="002E3187">
      <w:pPr>
        <w:pStyle w:val="TOC3"/>
        <w:tabs>
          <w:tab w:val="right" w:leader="dot" w:pos="9350"/>
        </w:tabs>
        <w:rPr>
          <w:rFonts w:asciiTheme="minorHAnsi" w:eastAsiaTheme="minorEastAsia" w:hAnsiTheme="minorHAnsi" w:cstheme="minorBidi"/>
          <w:noProof/>
          <w:sz w:val="22"/>
        </w:rPr>
      </w:pPr>
      <w:hyperlink w:anchor="_Toc92299009" w:history="1">
        <w:r w:rsidRPr="004A3D21">
          <w:rPr>
            <w:rStyle w:val="Hyperlink"/>
            <w:noProof/>
          </w:rPr>
          <w:t>3.1 Research Design and Approach</w:t>
        </w:r>
        <w:r>
          <w:rPr>
            <w:noProof/>
            <w:webHidden/>
          </w:rPr>
          <w:tab/>
        </w:r>
        <w:r>
          <w:rPr>
            <w:noProof/>
            <w:webHidden/>
          </w:rPr>
          <w:fldChar w:fldCharType="begin"/>
        </w:r>
        <w:r>
          <w:rPr>
            <w:noProof/>
            <w:webHidden/>
          </w:rPr>
          <w:instrText xml:space="preserve"> PAGEREF _Toc92299009 \h </w:instrText>
        </w:r>
        <w:r>
          <w:rPr>
            <w:noProof/>
            <w:webHidden/>
          </w:rPr>
        </w:r>
        <w:r>
          <w:rPr>
            <w:noProof/>
            <w:webHidden/>
          </w:rPr>
          <w:fldChar w:fldCharType="separate"/>
        </w:r>
        <w:r>
          <w:rPr>
            <w:noProof/>
            <w:webHidden/>
          </w:rPr>
          <w:t>24</w:t>
        </w:r>
        <w:r>
          <w:rPr>
            <w:noProof/>
            <w:webHidden/>
          </w:rPr>
          <w:fldChar w:fldCharType="end"/>
        </w:r>
      </w:hyperlink>
    </w:p>
    <w:p w14:paraId="534D50B4" w14:textId="3581329D" w:rsidR="002E3187" w:rsidRDefault="002E3187">
      <w:pPr>
        <w:pStyle w:val="TOC3"/>
        <w:tabs>
          <w:tab w:val="right" w:leader="dot" w:pos="9350"/>
        </w:tabs>
        <w:rPr>
          <w:rFonts w:asciiTheme="minorHAnsi" w:eastAsiaTheme="minorEastAsia" w:hAnsiTheme="minorHAnsi" w:cstheme="minorBidi"/>
          <w:noProof/>
          <w:sz w:val="22"/>
        </w:rPr>
      </w:pPr>
      <w:hyperlink w:anchor="_Toc92299010" w:history="1">
        <w:r w:rsidRPr="004A3D21">
          <w:rPr>
            <w:rStyle w:val="Hyperlink"/>
            <w:noProof/>
          </w:rPr>
          <w:t>3.2 Ethical Considerations</w:t>
        </w:r>
        <w:r>
          <w:rPr>
            <w:noProof/>
            <w:webHidden/>
          </w:rPr>
          <w:tab/>
        </w:r>
        <w:r>
          <w:rPr>
            <w:noProof/>
            <w:webHidden/>
          </w:rPr>
          <w:fldChar w:fldCharType="begin"/>
        </w:r>
        <w:r>
          <w:rPr>
            <w:noProof/>
            <w:webHidden/>
          </w:rPr>
          <w:instrText xml:space="preserve"> PAGEREF _Toc92299010 \h </w:instrText>
        </w:r>
        <w:r>
          <w:rPr>
            <w:noProof/>
            <w:webHidden/>
          </w:rPr>
        </w:r>
        <w:r>
          <w:rPr>
            <w:noProof/>
            <w:webHidden/>
          </w:rPr>
          <w:fldChar w:fldCharType="separate"/>
        </w:r>
        <w:r>
          <w:rPr>
            <w:noProof/>
            <w:webHidden/>
          </w:rPr>
          <w:t>24</w:t>
        </w:r>
        <w:r>
          <w:rPr>
            <w:noProof/>
            <w:webHidden/>
          </w:rPr>
          <w:fldChar w:fldCharType="end"/>
        </w:r>
      </w:hyperlink>
    </w:p>
    <w:p w14:paraId="581DFC2E" w14:textId="6F035CAB" w:rsidR="002E3187" w:rsidRDefault="002E3187">
      <w:pPr>
        <w:pStyle w:val="TOC3"/>
        <w:tabs>
          <w:tab w:val="right" w:leader="dot" w:pos="9350"/>
        </w:tabs>
        <w:rPr>
          <w:rFonts w:asciiTheme="minorHAnsi" w:eastAsiaTheme="minorEastAsia" w:hAnsiTheme="minorHAnsi" w:cstheme="minorBidi"/>
          <w:noProof/>
          <w:sz w:val="22"/>
        </w:rPr>
      </w:pPr>
      <w:hyperlink w:anchor="_Toc92299011" w:history="1">
        <w:r w:rsidRPr="004A3D21">
          <w:rPr>
            <w:rStyle w:val="Hyperlink"/>
            <w:noProof/>
          </w:rPr>
          <w:t>3.3 Growth conditions and colony maintenance</w:t>
        </w:r>
        <w:r>
          <w:rPr>
            <w:noProof/>
            <w:webHidden/>
          </w:rPr>
          <w:tab/>
        </w:r>
        <w:r>
          <w:rPr>
            <w:noProof/>
            <w:webHidden/>
          </w:rPr>
          <w:fldChar w:fldCharType="begin"/>
        </w:r>
        <w:r>
          <w:rPr>
            <w:noProof/>
            <w:webHidden/>
          </w:rPr>
          <w:instrText xml:space="preserve"> PAGEREF _Toc92299011 \h </w:instrText>
        </w:r>
        <w:r>
          <w:rPr>
            <w:noProof/>
            <w:webHidden/>
          </w:rPr>
        </w:r>
        <w:r>
          <w:rPr>
            <w:noProof/>
            <w:webHidden/>
          </w:rPr>
          <w:fldChar w:fldCharType="separate"/>
        </w:r>
        <w:r>
          <w:rPr>
            <w:noProof/>
            <w:webHidden/>
          </w:rPr>
          <w:t>24</w:t>
        </w:r>
        <w:r>
          <w:rPr>
            <w:noProof/>
            <w:webHidden/>
          </w:rPr>
          <w:fldChar w:fldCharType="end"/>
        </w:r>
      </w:hyperlink>
    </w:p>
    <w:p w14:paraId="1160550B" w14:textId="3CA58193" w:rsidR="002E3187" w:rsidRDefault="002E3187">
      <w:pPr>
        <w:pStyle w:val="TOC3"/>
        <w:tabs>
          <w:tab w:val="right" w:leader="dot" w:pos="9350"/>
        </w:tabs>
        <w:rPr>
          <w:rFonts w:asciiTheme="minorHAnsi" w:eastAsiaTheme="minorEastAsia" w:hAnsiTheme="minorHAnsi" w:cstheme="minorBidi"/>
          <w:noProof/>
          <w:sz w:val="22"/>
        </w:rPr>
      </w:pPr>
      <w:hyperlink w:anchor="_Toc92299012" w:history="1">
        <w:r w:rsidRPr="004A3D21">
          <w:rPr>
            <w:rStyle w:val="Hyperlink"/>
            <w:noProof/>
            <w:shd w:val="clear" w:color="auto" w:fill="FFFFFF"/>
          </w:rPr>
          <w:t>3.4 Sampling</w:t>
        </w:r>
        <w:r>
          <w:rPr>
            <w:noProof/>
            <w:webHidden/>
          </w:rPr>
          <w:tab/>
        </w:r>
        <w:r>
          <w:rPr>
            <w:noProof/>
            <w:webHidden/>
          </w:rPr>
          <w:fldChar w:fldCharType="begin"/>
        </w:r>
        <w:r>
          <w:rPr>
            <w:noProof/>
            <w:webHidden/>
          </w:rPr>
          <w:instrText xml:space="preserve"> PAGEREF _Toc92299012 \h </w:instrText>
        </w:r>
        <w:r>
          <w:rPr>
            <w:noProof/>
            <w:webHidden/>
          </w:rPr>
        </w:r>
        <w:r>
          <w:rPr>
            <w:noProof/>
            <w:webHidden/>
          </w:rPr>
          <w:fldChar w:fldCharType="separate"/>
        </w:r>
        <w:r>
          <w:rPr>
            <w:noProof/>
            <w:webHidden/>
          </w:rPr>
          <w:t>25</w:t>
        </w:r>
        <w:r>
          <w:rPr>
            <w:noProof/>
            <w:webHidden/>
          </w:rPr>
          <w:fldChar w:fldCharType="end"/>
        </w:r>
      </w:hyperlink>
    </w:p>
    <w:p w14:paraId="37AB42CA" w14:textId="055AF718" w:rsidR="002E3187" w:rsidRDefault="002E3187">
      <w:pPr>
        <w:pStyle w:val="TOC3"/>
        <w:tabs>
          <w:tab w:val="right" w:leader="dot" w:pos="9350"/>
        </w:tabs>
        <w:rPr>
          <w:rFonts w:asciiTheme="minorHAnsi" w:eastAsiaTheme="minorEastAsia" w:hAnsiTheme="minorHAnsi" w:cstheme="minorBidi"/>
          <w:noProof/>
          <w:sz w:val="22"/>
        </w:rPr>
      </w:pPr>
      <w:hyperlink w:anchor="_Toc92299013" w:history="1">
        <w:r w:rsidRPr="004A3D21">
          <w:rPr>
            <w:rStyle w:val="Hyperlink"/>
            <w:noProof/>
          </w:rPr>
          <w:t>3.5 RNA isolation</w:t>
        </w:r>
        <w:r>
          <w:rPr>
            <w:noProof/>
            <w:webHidden/>
          </w:rPr>
          <w:tab/>
        </w:r>
        <w:r>
          <w:rPr>
            <w:noProof/>
            <w:webHidden/>
          </w:rPr>
          <w:fldChar w:fldCharType="begin"/>
        </w:r>
        <w:r>
          <w:rPr>
            <w:noProof/>
            <w:webHidden/>
          </w:rPr>
          <w:instrText xml:space="preserve"> PAGEREF _Toc92299013 \h </w:instrText>
        </w:r>
        <w:r>
          <w:rPr>
            <w:noProof/>
            <w:webHidden/>
          </w:rPr>
        </w:r>
        <w:r>
          <w:rPr>
            <w:noProof/>
            <w:webHidden/>
          </w:rPr>
          <w:fldChar w:fldCharType="separate"/>
        </w:r>
        <w:r>
          <w:rPr>
            <w:noProof/>
            <w:webHidden/>
          </w:rPr>
          <w:t>25</w:t>
        </w:r>
        <w:r>
          <w:rPr>
            <w:noProof/>
            <w:webHidden/>
          </w:rPr>
          <w:fldChar w:fldCharType="end"/>
        </w:r>
      </w:hyperlink>
    </w:p>
    <w:p w14:paraId="402E1746" w14:textId="77AE8CA2" w:rsidR="002E3187" w:rsidRDefault="002E3187">
      <w:pPr>
        <w:pStyle w:val="TOC3"/>
        <w:tabs>
          <w:tab w:val="right" w:leader="dot" w:pos="9350"/>
        </w:tabs>
        <w:rPr>
          <w:rFonts w:asciiTheme="minorHAnsi" w:eastAsiaTheme="minorEastAsia" w:hAnsiTheme="minorHAnsi" w:cstheme="minorBidi"/>
          <w:noProof/>
          <w:sz w:val="22"/>
        </w:rPr>
      </w:pPr>
      <w:hyperlink w:anchor="_Toc92299014" w:history="1">
        <w:r w:rsidRPr="004A3D21">
          <w:rPr>
            <w:rStyle w:val="Hyperlink"/>
            <w:noProof/>
          </w:rPr>
          <w:t>3.6 cDNA Synthesis and mRNA Enrichment</w:t>
        </w:r>
        <w:r>
          <w:rPr>
            <w:noProof/>
            <w:webHidden/>
          </w:rPr>
          <w:tab/>
        </w:r>
        <w:r>
          <w:rPr>
            <w:noProof/>
            <w:webHidden/>
          </w:rPr>
          <w:fldChar w:fldCharType="begin"/>
        </w:r>
        <w:r>
          <w:rPr>
            <w:noProof/>
            <w:webHidden/>
          </w:rPr>
          <w:instrText xml:space="preserve"> PAGEREF _Toc92299014 \h </w:instrText>
        </w:r>
        <w:r>
          <w:rPr>
            <w:noProof/>
            <w:webHidden/>
          </w:rPr>
        </w:r>
        <w:r>
          <w:rPr>
            <w:noProof/>
            <w:webHidden/>
          </w:rPr>
          <w:fldChar w:fldCharType="separate"/>
        </w:r>
        <w:r>
          <w:rPr>
            <w:noProof/>
            <w:webHidden/>
          </w:rPr>
          <w:t>26</w:t>
        </w:r>
        <w:r>
          <w:rPr>
            <w:noProof/>
            <w:webHidden/>
          </w:rPr>
          <w:fldChar w:fldCharType="end"/>
        </w:r>
      </w:hyperlink>
    </w:p>
    <w:p w14:paraId="433FB4BE" w14:textId="12B0D08D" w:rsidR="002E3187" w:rsidRDefault="002E3187">
      <w:pPr>
        <w:pStyle w:val="TOC3"/>
        <w:tabs>
          <w:tab w:val="right" w:leader="dot" w:pos="9350"/>
        </w:tabs>
        <w:rPr>
          <w:rFonts w:asciiTheme="minorHAnsi" w:eastAsiaTheme="minorEastAsia" w:hAnsiTheme="minorHAnsi" w:cstheme="minorBidi"/>
          <w:noProof/>
          <w:sz w:val="22"/>
        </w:rPr>
      </w:pPr>
      <w:hyperlink w:anchor="_Toc92299015" w:history="1">
        <w:r w:rsidRPr="004A3D21">
          <w:rPr>
            <w:rStyle w:val="Hyperlink"/>
            <w:bCs/>
            <w:noProof/>
          </w:rPr>
          <w:t>3.7 Sequencing</w:t>
        </w:r>
        <w:r>
          <w:rPr>
            <w:noProof/>
            <w:webHidden/>
          </w:rPr>
          <w:tab/>
        </w:r>
        <w:r>
          <w:rPr>
            <w:noProof/>
            <w:webHidden/>
          </w:rPr>
          <w:fldChar w:fldCharType="begin"/>
        </w:r>
        <w:r>
          <w:rPr>
            <w:noProof/>
            <w:webHidden/>
          </w:rPr>
          <w:instrText xml:space="preserve"> PAGEREF _Toc92299015 \h </w:instrText>
        </w:r>
        <w:r>
          <w:rPr>
            <w:noProof/>
            <w:webHidden/>
          </w:rPr>
        </w:r>
        <w:r>
          <w:rPr>
            <w:noProof/>
            <w:webHidden/>
          </w:rPr>
          <w:fldChar w:fldCharType="separate"/>
        </w:r>
        <w:r>
          <w:rPr>
            <w:noProof/>
            <w:webHidden/>
          </w:rPr>
          <w:t>27</w:t>
        </w:r>
        <w:r>
          <w:rPr>
            <w:noProof/>
            <w:webHidden/>
          </w:rPr>
          <w:fldChar w:fldCharType="end"/>
        </w:r>
      </w:hyperlink>
    </w:p>
    <w:p w14:paraId="7E05AE78" w14:textId="04629192" w:rsidR="002E3187" w:rsidRDefault="002E3187">
      <w:pPr>
        <w:pStyle w:val="TOC3"/>
        <w:tabs>
          <w:tab w:val="right" w:leader="dot" w:pos="9350"/>
        </w:tabs>
        <w:rPr>
          <w:rFonts w:asciiTheme="minorHAnsi" w:eastAsiaTheme="minorEastAsia" w:hAnsiTheme="minorHAnsi" w:cstheme="minorBidi"/>
          <w:noProof/>
          <w:sz w:val="22"/>
        </w:rPr>
      </w:pPr>
      <w:hyperlink w:anchor="_Toc92299016" w:history="1">
        <w:r w:rsidRPr="004A3D21">
          <w:rPr>
            <w:rStyle w:val="Hyperlink"/>
            <w:noProof/>
          </w:rPr>
          <w:t>3.8 Data Analysis</w:t>
        </w:r>
        <w:r>
          <w:rPr>
            <w:noProof/>
            <w:webHidden/>
          </w:rPr>
          <w:tab/>
        </w:r>
        <w:r>
          <w:rPr>
            <w:noProof/>
            <w:webHidden/>
          </w:rPr>
          <w:fldChar w:fldCharType="begin"/>
        </w:r>
        <w:r>
          <w:rPr>
            <w:noProof/>
            <w:webHidden/>
          </w:rPr>
          <w:instrText xml:space="preserve"> PAGEREF _Toc92299016 \h </w:instrText>
        </w:r>
        <w:r>
          <w:rPr>
            <w:noProof/>
            <w:webHidden/>
          </w:rPr>
        </w:r>
        <w:r>
          <w:rPr>
            <w:noProof/>
            <w:webHidden/>
          </w:rPr>
          <w:fldChar w:fldCharType="separate"/>
        </w:r>
        <w:r>
          <w:rPr>
            <w:noProof/>
            <w:webHidden/>
          </w:rPr>
          <w:t>28</w:t>
        </w:r>
        <w:r>
          <w:rPr>
            <w:noProof/>
            <w:webHidden/>
          </w:rPr>
          <w:fldChar w:fldCharType="end"/>
        </w:r>
      </w:hyperlink>
    </w:p>
    <w:p w14:paraId="3B031C71" w14:textId="631EFBEE" w:rsidR="002E3187" w:rsidRDefault="002E3187">
      <w:pPr>
        <w:pStyle w:val="TOC3"/>
        <w:tabs>
          <w:tab w:val="right" w:leader="dot" w:pos="9350"/>
        </w:tabs>
        <w:rPr>
          <w:rFonts w:asciiTheme="minorHAnsi" w:eastAsiaTheme="minorEastAsia" w:hAnsiTheme="minorHAnsi" w:cstheme="minorBidi"/>
          <w:noProof/>
          <w:sz w:val="22"/>
        </w:rPr>
      </w:pPr>
      <w:hyperlink w:anchor="_Toc92299017" w:history="1">
        <w:r w:rsidRPr="004A3D21">
          <w:rPr>
            <w:rStyle w:val="Hyperlink"/>
            <w:noProof/>
          </w:rPr>
          <w:t>3.8.1 Physicochemical parameter collection</w:t>
        </w:r>
        <w:r>
          <w:rPr>
            <w:noProof/>
            <w:webHidden/>
          </w:rPr>
          <w:tab/>
        </w:r>
        <w:r>
          <w:rPr>
            <w:noProof/>
            <w:webHidden/>
          </w:rPr>
          <w:fldChar w:fldCharType="begin"/>
        </w:r>
        <w:r>
          <w:rPr>
            <w:noProof/>
            <w:webHidden/>
          </w:rPr>
          <w:instrText xml:space="preserve"> PAGEREF _Toc92299017 \h </w:instrText>
        </w:r>
        <w:r>
          <w:rPr>
            <w:noProof/>
            <w:webHidden/>
          </w:rPr>
        </w:r>
        <w:r>
          <w:rPr>
            <w:noProof/>
            <w:webHidden/>
          </w:rPr>
          <w:fldChar w:fldCharType="separate"/>
        </w:r>
        <w:r>
          <w:rPr>
            <w:noProof/>
            <w:webHidden/>
          </w:rPr>
          <w:t>28</w:t>
        </w:r>
        <w:r>
          <w:rPr>
            <w:noProof/>
            <w:webHidden/>
          </w:rPr>
          <w:fldChar w:fldCharType="end"/>
        </w:r>
      </w:hyperlink>
    </w:p>
    <w:p w14:paraId="0166F5CB" w14:textId="6E341EB5" w:rsidR="002E3187" w:rsidRDefault="002E3187">
      <w:pPr>
        <w:pStyle w:val="TOC3"/>
        <w:tabs>
          <w:tab w:val="right" w:leader="dot" w:pos="9350"/>
        </w:tabs>
        <w:rPr>
          <w:rFonts w:asciiTheme="minorHAnsi" w:eastAsiaTheme="minorEastAsia" w:hAnsiTheme="minorHAnsi" w:cstheme="minorBidi"/>
          <w:noProof/>
          <w:sz w:val="22"/>
        </w:rPr>
      </w:pPr>
      <w:hyperlink w:anchor="_Toc92299018" w:history="1">
        <w:r w:rsidRPr="004A3D21">
          <w:rPr>
            <w:rStyle w:val="Hyperlink"/>
            <w:noProof/>
          </w:rPr>
          <w:t>3.8.2 Feed composition analysis</w:t>
        </w:r>
        <w:r>
          <w:rPr>
            <w:noProof/>
            <w:webHidden/>
          </w:rPr>
          <w:tab/>
        </w:r>
        <w:r>
          <w:rPr>
            <w:noProof/>
            <w:webHidden/>
          </w:rPr>
          <w:fldChar w:fldCharType="begin"/>
        </w:r>
        <w:r>
          <w:rPr>
            <w:noProof/>
            <w:webHidden/>
          </w:rPr>
          <w:instrText xml:space="preserve"> PAGEREF _Toc92299018 \h </w:instrText>
        </w:r>
        <w:r>
          <w:rPr>
            <w:noProof/>
            <w:webHidden/>
          </w:rPr>
        </w:r>
        <w:r>
          <w:rPr>
            <w:noProof/>
            <w:webHidden/>
          </w:rPr>
          <w:fldChar w:fldCharType="separate"/>
        </w:r>
        <w:r>
          <w:rPr>
            <w:noProof/>
            <w:webHidden/>
          </w:rPr>
          <w:t>28</w:t>
        </w:r>
        <w:r>
          <w:rPr>
            <w:noProof/>
            <w:webHidden/>
          </w:rPr>
          <w:fldChar w:fldCharType="end"/>
        </w:r>
      </w:hyperlink>
    </w:p>
    <w:p w14:paraId="65F01EF2" w14:textId="7BC0D78C" w:rsidR="002E3187" w:rsidRDefault="002E3187">
      <w:pPr>
        <w:pStyle w:val="TOC3"/>
        <w:tabs>
          <w:tab w:val="right" w:leader="dot" w:pos="9350"/>
        </w:tabs>
        <w:rPr>
          <w:rFonts w:asciiTheme="minorHAnsi" w:eastAsiaTheme="minorEastAsia" w:hAnsiTheme="minorHAnsi" w:cstheme="minorBidi"/>
          <w:noProof/>
          <w:sz w:val="22"/>
        </w:rPr>
      </w:pPr>
      <w:hyperlink w:anchor="_Toc92299019" w:history="1">
        <w:r w:rsidRPr="004A3D21">
          <w:rPr>
            <w:rStyle w:val="Hyperlink"/>
            <w:noProof/>
          </w:rPr>
          <w:t>3.8.3 Quality statistics of basecalled reads with pycoQC</w:t>
        </w:r>
        <w:r>
          <w:rPr>
            <w:noProof/>
            <w:webHidden/>
          </w:rPr>
          <w:tab/>
        </w:r>
        <w:r>
          <w:rPr>
            <w:noProof/>
            <w:webHidden/>
          </w:rPr>
          <w:fldChar w:fldCharType="begin"/>
        </w:r>
        <w:r>
          <w:rPr>
            <w:noProof/>
            <w:webHidden/>
          </w:rPr>
          <w:instrText xml:space="preserve"> PAGEREF _Toc92299019 \h </w:instrText>
        </w:r>
        <w:r>
          <w:rPr>
            <w:noProof/>
            <w:webHidden/>
          </w:rPr>
        </w:r>
        <w:r>
          <w:rPr>
            <w:noProof/>
            <w:webHidden/>
          </w:rPr>
          <w:fldChar w:fldCharType="separate"/>
        </w:r>
        <w:r>
          <w:rPr>
            <w:noProof/>
            <w:webHidden/>
          </w:rPr>
          <w:t>28</w:t>
        </w:r>
        <w:r>
          <w:rPr>
            <w:noProof/>
            <w:webHidden/>
          </w:rPr>
          <w:fldChar w:fldCharType="end"/>
        </w:r>
      </w:hyperlink>
    </w:p>
    <w:p w14:paraId="47E01E94" w14:textId="50E702A2" w:rsidR="002E3187" w:rsidRDefault="002E3187">
      <w:pPr>
        <w:pStyle w:val="TOC3"/>
        <w:tabs>
          <w:tab w:val="right" w:leader="dot" w:pos="9350"/>
        </w:tabs>
        <w:rPr>
          <w:rFonts w:asciiTheme="minorHAnsi" w:eastAsiaTheme="minorEastAsia" w:hAnsiTheme="minorHAnsi" w:cstheme="minorBidi"/>
          <w:noProof/>
          <w:sz w:val="22"/>
        </w:rPr>
      </w:pPr>
      <w:hyperlink w:anchor="_Toc92299020" w:history="1">
        <w:r w:rsidRPr="004A3D21">
          <w:rPr>
            <w:rStyle w:val="Hyperlink"/>
            <w:noProof/>
          </w:rPr>
          <w:t>3.8.4 Trimming, orienting, and defusing cDNA reads with Pychopper</w:t>
        </w:r>
        <w:r>
          <w:rPr>
            <w:noProof/>
            <w:webHidden/>
          </w:rPr>
          <w:tab/>
        </w:r>
        <w:r>
          <w:rPr>
            <w:noProof/>
            <w:webHidden/>
          </w:rPr>
          <w:fldChar w:fldCharType="begin"/>
        </w:r>
        <w:r>
          <w:rPr>
            <w:noProof/>
            <w:webHidden/>
          </w:rPr>
          <w:instrText xml:space="preserve"> PAGEREF _Toc92299020 \h </w:instrText>
        </w:r>
        <w:r>
          <w:rPr>
            <w:noProof/>
            <w:webHidden/>
          </w:rPr>
        </w:r>
        <w:r>
          <w:rPr>
            <w:noProof/>
            <w:webHidden/>
          </w:rPr>
          <w:fldChar w:fldCharType="separate"/>
        </w:r>
        <w:r>
          <w:rPr>
            <w:noProof/>
            <w:webHidden/>
          </w:rPr>
          <w:t>28</w:t>
        </w:r>
        <w:r>
          <w:rPr>
            <w:noProof/>
            <w:webHidden/>
          </w:rPr>
          <w:fldChar w:fldCharType="end"/>
        </w:r>
      </w:hyperlink>
    </w:p>
    <w:p w14:paraId="7C01F1F2" w14:textId="6A2C6EE9" w:rsidR="002E3187" w:rsidRDefault="002E3187">
      <w:pPr>
        <w:pStyle w:val="TOC3"/>
        <w:tabs>
          <w:tab w:val="right" w:leader="dot" w:pos="9350"/>
        </w:tabs>
        <w:rPr>
          <w:rFonts w:asciiTheme="minorHAnsi" w:eastAsiaTheme="minorEastAsia" w:hAnsiTheme="minorHAnsi" w:cstheme="minorBidi"/>
          <w:noProof/>
          <w:sz w:val="22"/>
        </w:rPr>
      </w:pPr>
      <w:hyperlink w:anchor="_Toc92299021" w:history="1">
        <w:r w:rsidRPr="004A3D21">
          <w:rPr>
            <w:rStyle w:val="Hyperlink"/>
            <w:noProof/>
          </w:rPr>
          <w:t>3.8.5 Adapter trimming with Porechop</w:t>
        </w:r>
        <w:r>
          <w:rPr>
            <w:noProof/>
            <w:webHidden/>
          </w:rPr>
          <w:tab/>
        </w:r>
        <w:r>
          <w:rPr>
            <w:noProof/>
            <w:webHidden/>
          </w:rPr>
          <w:fldChar w:fldCharType="begin"/>
        </w:r>
        <w:r>
          <w:rPr>
            <w:noProof/>
            <w:webHidden/>
          </w:rPr>
          <w:instrText xml:space="preserve"> PAGEREF _Toc92299021 \h </w:instrText>
        </w:r>
        <w:r>
          <w:rPr>
            <w:noProof/>
            <w:webHidden/>
          </w:rPr>
        </w:r>
        <w:r>
          <w:rPr>
            <w:noProof/>
            <w:webHidden/>
          </w:rPr>
          <w:fldChar w:fldCharType="separate"/>
        </w:r>
        <w:r>
          <w:rPr>
            <w:noProof/>
            <w:webHidden/>
          </w:rPr>
          <w:t>29</w:t>
        </w:r>
        <w:r>
          <w:rPr>
            <w:noProof/>
            <w:webHidden/>
          </w:rPr>
          <w:fldChar w:fldCharType="end"/>
        </w:r>
      </w:hyperlink>
    </w:p>
    <w:p w14:paraId="71ABDD7A" w14:textId="31CEAF7F" w:rsidR="002E3187" w:rsidRDefault="002E3187">
      <w:pPr>
        <w:pStyle w:val="TOC3"/>
        <w:tabs>
          <w:tab w:val="right" w:leader="dot" w:pos="9350"/>
        </w:tabs>
        <w:rPr>
          <w:rFonts w:asciiTheme="minorHAnsi" w:eastAsiaTheme="minorEastAsia" w:hAnsiTheme="minorHAnsi" w:cstheme="minorBidi"/>
          <w:noProof/>
          <w:sz w:val="22"/>
        </w:rPr>
      </w:pPr>
      <w:hyperlink w:anchor="_Toc92299022" w:history="1">
        <w:r w:rsidRPr="004A3D21">
          <w:rPr>
            <w:rStyle w:val="Hyperlink"/>
            <w:noProof/>
          </w:rPr>
          <w:t>3.8.6 De novo clustering of cDNA isoforms with IsONclust</w:t>
        </w:r>
        <w:r>
          <w:rPr>
            <w:noProof/>
            <w:webHidden/>
          </w:rPr>
          <w:tab/>
        </w:r>
        <w:r>
          <w:rPr>
            <w:noProof/>
            <w:webHidden/>
          </w:rPr>
          <w:fldChar w:fldCharType="begin"/>
        </w:r>
        <w:r>
          <w:rPr>
            <w:noProof/>
            <w:webHidden/>
          </w:rPr>
          <w:instrText xml:space="preserve"> PAGEREF _Toc92299022 \h </w:instrText>
        </w:r>
        <w:r>
          <w:rPr>
            <w:noProof/>
            <w:webHidden/>
          </w:rPr>
        </w:r>
        <w:r>
          <w:rPr>
            <w:noProof/>
            <w:webHidden/>
          </w:rPr>
          <w:fldChar w:fldCharType="separate"/>
        </w:r>
        <w:r>
          <w:rPr>
            <w:noProof/>
            <w:webHidden/>
          </w:rPr>
          <w:t>29</w:t>
        </w:r>
        <w:r>
          <w:rPr>
            <w:noProof/>
            <w:webHidden/>
          </w:rPr>
          <w:fldChar w:fldCharType="end"/>
        </w:r>
      </w:hyperlink>
    </w:p>
    <w:p w14:paraId="695C883B" w14:textId="1E029D64" w:rsidR="002E3187" w:rsidRDefault="002E3187">
      <w:pPr>
        <w:pStyle w:val="TOC3"/>
        <w:tabs>
          <w:tab w:val="right" w:leader="dot" w:pos="9350"/>
        </w:tabs>
        <w:rPr>
          <w:rFonts w:asciiTheme="minorHAnsi" w:eastAsiaTheme="minorEastAsia" w:hAnsiTheme="minorHAnsi" w:cstheme="minorBidi"/>
          <w:noProof/>
          <w:sz w:val="22"/>
        </w:rPr>
      </w:pPr>
      <w:hyperlink w:anchor="_Toc92299023" w:history="1">
        <w:r w:rsidRPr="004A3D21">
          <w:rPr>
            <w:rStyle w:val="Hyperlink"/>
            <w:noProof/>
          </w:rPr>
          <w:t>3.8.7 Error correction of clustered cDNA reads with IsONcorrect</w:t>
        </w:r>
        <w:r>
          <w:rPr>
            <w:noProof/>
            <w:webHidden/>
          </w:rPr>
          <w:tab/>
        </w:r>
        <w:r>
          <w:rPr>
            <w:noProof/>
            <w:webHidden/>
          </w:rPr>
          <w:fldChar w:fldCharType="begin"/>
        </w:r>
        <w:r>
          <w:rPr>
            <w:noProof/>
            <w:webHidden/>
          </w:rPr>
          <w:instrText xml:space="preserve"> PAGEREF _Toc92299023 \h </w:instrText>
        </w:r>
        <w:r>
          <w:rPr>
            <w:noProof/>
            <w:webHidden/>
          </w:rPr>
        </w:r>
        <w:r>
          <w:rPr>
            <w:noProof/>
            <w:webHidden/>
          </w:rPr>
          <w:fldChar w:fldCharType="separate"/>
        </w:r>
        <w:r>
          <w:rPr>
            <w:noProof/>
            <w:webHidden/>
          </w:rPr>
          <w:t>30</w:t>
        </w:r>
        <w:r>
          <w:rPr>
            <w:noProof/>
            <w:webHidden/>
          </w:rPr>
          <w:fldChar w:fldCharType="end"/>
        </w:r>
      </w:hyperlink>
    </w:p>
    <w:p w14:paraId="1DE32377" w14:textId="002210E2" w:rsidR="002E3187" w:rsidRDefault="002E3187">
      <w:pPr>
        <w:pStyle w:val="TOC3"/>
        <w:tabs>
          <w:tab w:val="right" w:leader="dot" w:pos="9350"/>
        </w:tabs>
        <w:rPr>
          <w:rFonts w:asciiTheme="minorHAnsi" w:eastAsiaTheme="minorEastAsia" w:hAnsiTheme="minorHAnsi" w:cstheme="minorBidi"/>
          <w:noProof/>
          <w:sz w:val="22"/>
        </w:rPr>
      </w:pPr>
      <w:hyperlink w:anchor="_Toc92299024" w:history="1">
        <w:r w:rsidRPr="004A3D21">
          <w:rPr>
            <w:rStyle w:val="Hyperlink"/>
            <w:noProof/>
          </w:rPr>
          <w:t>3.8.8 Ribodepletion with SortMeRNA</w:t>
        </w:r>
        <w:r>
          <w:rPr>
            <w:noProof/>
            <w:webHidden/>
          </w:rPr>
          <w:tab/>
        </w:r>
        <w:r>
          <w:rPr>
            <w:noProof/>
            <w:webHidden/>
          </w:rPr>
          <w:fldChar w:fldCharType="begin"/>
        </w:r>
        <w:r>
          <w:rPr>
            <w:noProof/>
            <w:webHidden/>
          </w:rPr>
          <w:instrText xml:space="preserve"> PAGEREF _Toc92299024 \h </w:instrText>
        </w:r>
        <w:r>
          <w:rPr>
            <w:noProof/>
            <w:webHidden/>
          </w:rPr>
        </w:r>
        <w:r>
          <w:rPr>
            <w:noProof/>
            <w:webHidden/>
          </w:rPr>
          <w:fldChar w:fldCharType="separate"/>
        </w:r>
        <w:r>
          <w:rPr>
            <w:noProof/>
            <w:webHidden/>
          </w:rPr>
          <w:t>30</w:t>
        </w:r>
        <w:r>
          <w:rPr>
            <w:noProof/>
            <w:webHidden/>
          </w:rPr>
          <w:fldChar w:fldCharType="end"/>
        </w:r>
      </w:hyperlink>
    </w:p>
    <w:p w14:paraId="2DD45284" w14:textId="58484C45" w:rsidR="002E3187" w:rsidRDefault="002E3187">
      <w:pPr>
        <w:pStyle w:val="TOC3"/>
        <w:tabs>
          <w:tab w:val="right" w:leader="dot" w:pos="9350"/>
        </w:tabs>
        <w:rPr>
          <w:rFonts w:asciiTheme="minorHAnsi" w:eastAsiaTheme="minorEastAsia" w:hAnsiTheme="minorHAnsi" w:cstheme="minorBidi"/>
          <w:noProof/>
          <w:sz w:val="22"/>
        </w:rPr>
      </w:pPr>
      <w:hyperlink w:anchor="_Toc92299025" w:history="1">
        <w:r w:rsidRPr="004A3D21">
          <w:rPr>
            <w:rStyle w:val="Hyperlink"/>
            <w:noProof/>
          </w:rPr>
          <w:t>3.8.9 Taxonomic Validation using Filtered rRNA reads</w:t>
        </w:r>
        <w:r>
          <w:rPr>
            <w:noProof/>
            <w:webHidden/>
          </w:rPr>
          <w:tab/>
        </w:r>
        <w:r>
          <w:rPr>
            <w:noProof/>
            <w:webHidden/>
          </w:rPr>
          <w:fldChar w:fldCharType="begin"/>
        </w:r>
        <w:r>
          <w:rPr>
            <w:noProof/>
            <w:webHidden/>
          </w:rPr>
          <w:instrText xml:space="preserve"> PAGEREF _Toc92299025 \h </w:instrText>
        </w:r>
        <w:r>
          <w:rPr>
            <w:noProof/>
            <w:webHidden/>
          </w:rPr>
        </w:r>
        <w:r>
          <w:rPr>
            <w:noProof/>
            <w:webHidden/>
          </w:rPr>
          <w:fldChar w:fldCharType="separate"/>
        </w:r>
        <w:r>
          <w:rPr>
            <w:noProof/>
            <w:webHidden/>
          </w:rPr>
          <w:t>31</w:t>
        </w:r>
        <w:r>
          <w:rPr>
            <w:noProof/>
            <w:webHidden/>
          </w:rPr>
          <w:fldChar w:fldCharType="end"/>
        </w:r>
      </w:hyperlink>
    </w:p>
    <w:p w14:paraId="456E53F7" w14:textId="43BAC73A" w:rsidR="002E3187" w:rsidRDefault="002E3187">
      <w:pPr>
        <w:pStyle w:val="TOC3"/>
        <w:tabs>
          <w:tab w:val="right" w:leader="dot" w:pos="9350"/>
        </w:tabs>
        <w:rPr>
          <w:rFonts w:asciiTheme="minorHAnsi" w:eastAsiaTheme="minorEastAsia" w:hAnsiTheme="minorHAnsi" w:cstheme="minorBidi"/>
          <w:noProof/>
          <w:sz w:val="22"/>
        </w:rPr>
      </w:pPr>
      <w:hyperlink w:anchor="_Toc92299026" w:history="1">
        <w:r w:rsidRPr="004A3D21">
          <w:rPr>
            <w:rStyle w:val="Hyperlink"/>
            <w:noProof/>
          </w:rPr>
          <w:t>3.8.10 Alignment with Minimap2</w:t>
        </w:r>
        <w:r>
          <w:rPr>
            <w:noProof/>
            <w:webHidden/>
          </w:rPr>
          <w:tab/>
        </w:r>
        <w:r>
          <w:rPr>
            <w:noProof/>
            <w:webHidden/>
          </w:rPr>
          <w:fldChar w:fldCharType="begin"/>
        </w:r>
        <w:r>
          <w:rPr>
            <w:noProof/>
            <w:webHidden/>
          </w:rPr>
          <w:instrText xml:space="preserve"> PAGEREF _Toc92299026 \h </w:instrText>
        </w:r>
        <w:r>
          <w:rPr>
            <w:noProof/>
            <w:webHidden/>
          </w:rPr>
        </w:r>
        <w:r>
          <w:rPr>
            <w:noProof/>
            <w:webHidden/>
          </w:rPr>
          <w:fldChar w:fldCharType="separate"/>
        </w:r>
        <w:r>
          <w:rPr>
            <w:noProof/>
            <w:webHidden/>
          </w:rPr>
          <w:t>32</w:t>
        </w:r>
        <w:r>
          <w:rPr>
            <w:noProof/>
            <w:webHidden/>
          </w:rPr>
          <w:fldChar w:fldCharType="end"/>
        </w:r>
      </w:hyperlink>
    </w:p>
    <w:p w14:paraId="3498058B" w14:textId="5249065F" w:rsidR="002E3187" w:rsidRDefault="002E3187">
      <w:pPr>
        <w:pStyle w:val="TOC3"/>
        <w:tabs>
          <w:tab w:val="right" w:leader="dot" w:pos="9350"/>
        </w:tabs>
        <w:rPr>
          <w:rFonts w:asciiTheme="minorHAnsi" w:eastAsiaTheme="minorEastAsia" w:hAnsiTheme="minorHAnsi" w:cstheme="minorBidi"/>
          <w:noProof/>
          <w:sz w:val="22"/>
        </w:rPr>
      </w:pPr>
      <w:hyperlink w:anchor="_Toc92299027" w:history="1">
        <w:r w:rsidRPr="004A3D21">
          <w:rPr>
            <w:rStyle w:val="Hyperlink"/>
            <w:noProof/>
          </w:rPr>
          <w:t>3.8.11 Alignment statistics with samtools</w:t>
        </w:r>
        <w:r>
          <w:rPr>
            <w:noProof/>
            <w:webHidden/>
          </w:rPr>
          <w:tab/>
        </w:r>
        <w:r>
          <w:rPr>
            <w:noProof/>
            <w:webHidden/>
          </w:rPr>
          <w:fldChar w:fldCharType="begin"/>
        </w:r>
        <w:r>
          <w:rPr>
            <w:noProof/>
            <w:webHidden/>
          </w:rPr>
          <w:instrText xml:space="preserve"> PAGEREF _Toc92299027 \h </w:instrText>
        </w:r>
        <w:r>
          <w:rPr>
            <w:noProof/>
            <w:webHidden/>
          </w:rPr>
        </w:r>
        <w:r>
          <w:rPr>
            <w:noProof/>
            <w:webHidden/>
          </w:rPr>
          <w:fldChar w:fldCharType="separate"/>
        </w:r>
        <w:r>
          <w:rPr>
            <w:noProof/>
            <w:webHidden/>
          </w:rPr>
          <w:t>33</w:t>
        </w:r>
        <w:r>
          <w:rPr>
            <w:noProof/>
            <w:webHidden/>
          </w:rPr>
          <w:fldChar w:fldCharType="end"/>
        </w:r>
      </w:hyperlink>
    </w:p>
    <w:p w14:paraId="47198508" w14:textId="67D8C95F" w:rsidR="002E3187" w:rsidRDefault="002E3187">
      <w:pPr>
        <w:pStyle w:val="TOC3"/>
        <w:tabs>
          <w:tab w:val="right" w:leader="dot" w:pos="9350"/>
        </w:tabs>
        <w:rPr>
          <w:rFonts w:asciiTheme="minorHAnsi" w:eastAsiaTheme="minorEastAsia" w:hAnsiTheme="minorHAnsi" w:cstheme="minorBidi"/>
          <w:noProof/>
          <w:sz w:val="22"/>
        </w:rPr>
      </w:pPr>
      <w:hyperlink w:anchor="_Toc92299028" w:history="1">
        <w:r w:rsidRPr="004A3D21">
          <w:rPr>
            <w:rStyle w:val="Hyperlink"/>
            <w:noProof/>
          </w:rPr>
          <w:t>3.8.12 Obtaining raw read counts</w:t>
        </w:r>
        <w:r>
          <w:rPr>
            <w:noProof/>
            <w:webHidden/>
          </w:rPr>
          <w:tab/>
        </w:r>
        <w:r>
          <w:rPr>
            <w:noProof/>
            <w:webHidden/>
          </w:rPr>
          <w:fldChar w:fldCharType="begin"/>
        </w:r>
        <w:r>
          <w:rPr>
            <w:noProof/>
            <w:webHidden/>
          </w:rPr>
          <w:instrText xml:space="preserve"> PAGEREF _Toc92299028 \h </w:instrText>
        </w:r>
        <w:r>
          <w:rPr>
            <w:noProof/>
            <w:webHidden/>
          </w:rPr>
        </w:r>
        <w:r>
          <w:rPr>
            <w:noProof/>
            <w:webHidden/>
          </w:rPr>
          <w:fldChar w:fldCharType="separate"/>
        </w:r>
        <w:r>
          <w:rPr>
            <w:noProof/>
            <w:webHidden/>
          </w:rPr>
          <w:t>34</w:t>
        </w:r>
        <w:r>
          <w:rPr>
            <w:noProof/>
            <w:webHidden/>
          </w:rPr>
          <w:fldChar w:fldCharType="end"/>
        </w:r>
      </w:hyperlink>
    </w:p>
    <w:p w14:paraId="39114E16" w14:textId="58DBA4B1" w:rsidR="002E3187" w:rsidRDefault="002E3187">
      <w:pPr>
        <w:pStyle w:val="TOC3"/>
        <w:tabs>
          <w:tab w:val="right" w:leader="dot" w:pos="9350"/>
        </w:tabs>
        <w:rPr>
          <w:rFonts w:asciiTheme="minorHAnsi" w:eastAsiaTheme="minorEastAsia" w:hAnsiTheme="minorHAnsi" w:cstheme="minorBidi"/>
          <w:noProof/>
          <w:sz w:val="22"/>
        </w:rPr>
      </w:pPr>
      <w:hyperlink w:anchor="_Toc92299029" w:history="1">
        <w:r w:rsidRPr="004A3D21">
          <w:rPr>
            <w:rStyle w:val="Hyperlink"/>
            <w:noProof/>
          </w:rPr>
          <w:t>3.8.13 Annotation of unmapped reads with DIAMOND</w:t>
        </w:r>
        <w:r>
          <w:rPr>
            <w:noProof/>
            <w:webHidden/>
          </w:rPr>
          <w:tab/>
        </w:r>
        <w:r>
          <w:rPr>
            <w:noProof/>
            <w:webHidden/>
          </w:rPr>
          <w:fldChar w:fldCharType="begin"/>
        </w:r>
        <w:r>
          <w:rPr>
            <w:noProof/>
            <w:webHidden/>
          </w:rPr>
          <w:instrText xml:space="preserve"> PAGEREF _Toc92299029 \h </w:instrText>
        </w:r>
        <w:r>
          <w:rPr>
            <w:noProof/>
            <w:webHidden/>
          </w:rPr>
        </w:r>
        <w:r>
          <w:rPr>
            <w:noProof/>
            <w:webHidden/>
          </w:rPr>
          <w:fldChar w:fldCharType="separate"/>
        </w:r>
        <w:r>
          <w:rPr>
            <w:noProof/>
            <w:webHidden/>
          </w:rPr>
          <w:t>34</w:t>
        </w:r>
        <w:r>
          <w:rPr>
            <w:noProof/>
            <w:webHidden/>
          </w:rPr>
          <w:fldChar w:fldCharType="end"/>
        </w:r>
      </w:hyperlink>
    </w:p>
    <w:p w14:paraId="67ED7516" w14:textId="20BF5D4E" w:rsidR="002E3187" w:rsidRDefault="002E3187">
      <w:pPr>
        <w:pStyle w:val="TOC3"/>
        <w:tabs>
          <w:tab w:val="right" w:leader="dot" w:pos="9350"/>
        </w:tabs>
        <w:rPr>
          <w:rFonts w:asciiTheme="minorHAnsi" w:eastAsiaTheme="minorEastAsia" w:hAnsiTheme="minorHAnsi" w:cstheme="minorBidi"/>
          <w:noProof/>
          <w:sz w:val="22"/>
        </w:rPr>
      </w:pPr>
      <w:hyperlink w:anchor="_Toc92299030" w:history="1">
        <w:r w:rsidRPr="004A3D21">
          <w:rPr>
            <w:rStyle w:val="Hyperlink"/>
            <w:noProof/>
          </w:rPr>
          <w:t>3.8.13 Aggregation of annotated reads</w:t>
        </w:r>
        <w:r>
          <w:rPr>
            <w:noProof/>
            <w:webHidden/>
          </w:rPr>
          <w:tab/>
        </w:r>
        <w:r>
          <w:rPr>
            <w:noProof/>
            <w:webHidden/>
          </w:rPr>
          <w:fldChar w:fldCharType="begin"/>
        </w:r>
        <w:r>
          <w:rPr>
            <w:noProof/>
            <w:webHidden/>
          </w:rPr>
          <w:instrText xml:space="preserve"> PAGEREF _Toc92299030 \h </w:instrText>
        </w:r>
        <w:r>
          <w:rPr>
            <w:noProof/>
            <w:webHidden/>
          </w:rPr>
        </w:r>
        <w:r>
          <w:rPr>
            <w:noProof/>
            <w:webHidden/>
          </w:rPr>
          <w:fldChar w:fldCharType="separate"/>
        </w:r>
        <w:r>
          <w:rPr>
            <w:noProof/>
            <w:webHidden/>
          </w:rPr>
          <w:t>35</w:t>
        </w:r>
        <w:r>
          <w:rPr>
            <w:noProof/>
            <w:webHidden/>
          </w:rPr>
          <w:fldChar w:fldCharType="end"/>
        </w:r>
      </w:hyperlink>
    </w:p>
    <w:p w14:paraId="1BB1B7B1" w14:textId="610F819C" w:rsidR="002E3187" w:rsidRDefault="002E3187">
      <w:pPr>
        <w:pStyle w:val="TOC3"/>
        <w:tabs>
          <w:tab w:val="right" w:leader="dot" w:pos="9350"/>
        </w:tabs>
        <w:rPr>
          <w:rFonts w:asciiTheme="minorHAnsi" w:eastAsiaTheme="minorEastAsia" w:hAnsiTheme="minorHAnsi" w:cstheme="minorBidi"/>
          <w:noProof/>
          <w:sz w:val="22"/>
        </w:rPr>
      </w:pPr>
      <w:hyperlink w:anchor="_Toc92299031" w:history="1">
        <w:r w:rsidRPr="004A3D21">
          <w:rPr>
            <w:rStyle w:val="Hyperlink"/>
            <w:noProof/>
          </w:rPr>
          <w:t>3.8.14 Statistical analysis and visualization</w:t>
        </w:r>
        <w:r>
          <w:rPr>
            <w:noProof/>
            <w:webHidden/>
          </w:rPr>
          <w:tab/>
        </w:r>
        <w:r>
          <w:rPr>
            <w:noProof/>
            <w:webHidden/>
          </w:rPr>
          <w:fldChar w:fldCharType="begin"/>
        </w:r>
        <w:r>
          <w:rPr>
            <w:noProof/>
            <w:webHidden/>
          </w:rPr>
          <w:instrText xml:space="preserve"> PAGEREF _Toc92299031 \h </w:instrText>
        </w:r>
        <w:r>
          <w:rPr>
            <w:noProof/>
            <w:webHidden/>
          </w:rPr>
        </w:r>
        <w:r>
          <w:rPr>
            <w:noProof/>
            <w:webHidden/>
          </w:rPr>
          <w:fldChar w:fldCharType="separate"/>
        </w:r>
        <w:r>
          <w:rPr>
            <w:noProof/>
            <w:webHidden/>
          </w:rPr>
          <w:t>36</w:t>
        </w:r>
        <w:r>
          <w:rPr>
            <w:noProof/>
            <w:webHidden/>
          </w:rPr>
          <w:fldChar w:fldCharType="end"/>
        </w:r>
      </w:hyperlink>
    </w:p>
    <w:p w14:paraId="0BE0CDF5" w14:textId="5583E1A1" w:rsidR="002E3187" w:rsidRDefault="002E3187">
      <w:pPr>
        <w:pStyle w:val="TOC3"/>
        <w:tabs>
          <w:tab w:val="right" w:leader="dot" w:pos="9350"/>
        </w:tabs>
        <w:rPr>
          <w:rFonts w:asciiTheme="minorHAnsi" w:eastAsiaTheme="minorEastAsia" w:hAnsiTheme="minorHAnsi" w:cstheme="minorBidi"/>
          <w:noProof/>
          <w:sz w:val="22"/>
        </w:rPr>
      </w:pPr>
      <w:hyperlink w:anchor="_Toc92299032" w:history="1">
        <w:r w:rsidRPr="004A3D21">
          <w:rPr>
            <w:rStyle w:val="Hyperlink"/>
            <w:noProof/>
          </w:rPr>
          <w:t>3.8.15 Annotation of CAZymes with the Hotpep module of dbCAN</w:t>
        </w:r>
        <w:r>
          <w:rPr>
            <w:noProof/>
            <w:webHidden/>
          </w:rPr>
          <w:tab/>
        </w:r>
        <w:r>
          <w:rPr>
            <w:noProof/>
            <w:webHidden/>
          </w:rPr>
          <w:fldChar w:fldCharType="begin"/>
        </w:r>
        <w:r>
          <w:rPr>
            <w:noProof/>
            <w:webHidden/>
          </w:rPr>
          <w:instrText xml:space="preserve"> PAGEREF _Toc92299032 \h </w:instrText>
        </w:r>
        <w:r>
          <w:rPr>
            <w:noProof/>
            <w:webHidden/>
          </w:rPr>
        </w:r>
        <w:r>
          <w:rPr>
            <w:noProof/>
            <w:webHidden/>
          </w:rPr>
          <w:fldChar w:fldCharType="separate"/>
        </w:r>
        <w:r>
          <w:rPr>
            <w:noProof/>
            <w:webHidden/>
          </w:rPr>
          <w:t>37</w:t>
        </w:r>
        <w:r>
          <w:rPr>
            <w:noProof/>
            <w:webHidden/>
          </w:rPr>
          <w:fldChar w:fldCharType="end"/>
        </w:r>
      </w:hyperlink>
    </w:p>
    <w:p w14:paraId="4A49DC83" w14:textId="3859CEC0" w:rsidR="002E3187" w:rsidRDefault="002E3187">
      <w:pPr>
        <w:pStyle w:val="TOC3"/>
        <w:tabs>
          <w:tab w:val="right" w:leader="dot" w:pos="9350"/>
        </w:tabs>
        <w:rPr>
          <w:rFonts w:asciiTheme="minorHAnsi" w:eastAsiaTheme="minorEastAsia" w:hAnsiTheme="minorHAnsi" w:cstheme="minorBidi"/>
          <w:noProof/>
          <w:sz w:val="22"/>
        </w:rPr>
      </w:pPr>
      <w:hyperlink w:anchor="_Toc92299033" w:history="1">
        <w:r w:rsidRPr="004A3D21">
          <w:rPr>
            <w:rStyle w:val="Hyperlink"/>
            <w:noProof/>
          </w:rPr>
          <w:t>3.8.16 Identification of species of interest with Krona enzyme-specific multi-layered pie-charts</w:t>
        </w:r>
        <w:r>
          <w:rPr>
            <w:noProof/>
            <w:webHidden/>
          </w:rPr>
          <w:tab/>
        </w:r>
        <w:r>
          <w:rPr>
            <w:noProof/>
            <w:webHidden/>
          </w:rPr>
          <w:fldChar w:fldCharType="begin"/>
        </w:r>
        <w:r>
          <w:rPr>
            <w:noProof/>
            <w:webHidden/>
          </w:rPr>
          <w:instrText xml:space="preserve"> PAGEREF _Toc92299033 \h </w:instrText>
        </w:r>
        <w:r>
          <w:rPr>
            <w:noProof/>
            <w:webHidden/>
          </w:rPr>
        </w:r>
        <w:r>
          <w:rPr>
            <w:noProof/>
            <w:webHidden/>
          </w:rPr>
          <w:fldChar w:fldCharType="separate"/>
        </w:r>
        <w:r>
          <w:rPr>
            <w:noProof/>
            <w:webHidden/>
          </w:rPr>
          <w:t>37</w:t>
        </w:r>
        <w:r>
          <w:rPr>
            <w:noProof/>
            <w:webHidden/>
          </w:rPr>
          <w:fldChar w:fldCharType="end"/>
        </w:r>
      </w:hyperlink>
    </w:p>
    <w:p w14:paraId="0E9D6363" w14:textId="45A30287" w:rsidR="002E3187" w:rsidRDefault="002E3187">
      <w:pPr>
        <w:pStyle w:val="TOC3"/>
        <w:tabs>
          <w:tab w:val="right" w:leader="dot" w:pos="9350"/>
        </w:tabs>
        <w:rPr>
          <w:rFonts w:asciiTheme="minorHAnsi" w:eastAsiaTheme="minorEastAsia" w:hAnsiTheme="minorHAnsi" w:cstheme="minorBidi"/>
          <w:noProof/>
          <w:sz w:val="22"/>
        </w:rPr>
      </w:pPr>
      <w:hyperlink w:anchor="_Toc92299034" w:history="1">
        <w:r w:rsidRPr="004A3D21">
          <w:rPr>
            <w:rStyle w:val="Hyperlink"/>
            <w:noProof/>
          </w:rPr>
          <w:t>3.8.17 Screening for PULs from lignocellulolytic CAZyme families</w:t>
        </w:r>
        <w:r>
          <w:rPr>
            <w:noProof/>
            <w:webHidden/>
          </w:rPr>
          <w:tab/>
        </w:r>
        <w:r>
          <w:rPr>
            <w:noProof/>
            <w:webHidden/>
          </w:rPr>
          <w:fldChar w:fldCharType="begin"/>
        </w:r>
        <w:r>
          <w:rPr>
            <w:noProof/>
            <w:webHidden/>
          </w:rPr>
          <w:instrText xml:space="preserve"> PAGEREF _Toc92299034 \h </w:instrText>
        </w:r>
        <w:r>
          <w:rPr>
            <w:noProof/>
            <w:webHidden/>
          </w:rPr>
        </w:r>
        <w:r>
          <w:rPr>
            <w:noProof/>
            <w:webHidden/>
          </w:rPr>
          <w:fldChar w:fldCharType="separate"/>
        </w:r>
        <w:r>
          <w:rPr>
            <w:noProof/>
            <w:webHidden/>
          </w:rPr>
          <w:t>38</w:t>
        </w:r>
        <w:r>
          <w:rPr>
            <w:noProof/>
            <w:webHidden/>
          </w:rPr>
          <w:fldChar w:fldCharType="end"/>
        </w:r>
      </w:hyperlink>
    </w:p>
    <w:p w14:paraId="46FA7F9E" w14:textId="08B402CE" w:rsidR="002E3187" w:rsidRDefault="002E3187">
      <w:pPr>
        <w:pStyle w:val="TOC1"/>
        <w:rPr>
          <w:rFonts w:asciiTheme="minorHAnsi" w:eastAsiaTheme="minorEastAsia" w:hAnsiTheme="minorHAnsi" w:cstheme="minorBidi"/>
          <w:noProof/>
          <w:sz w:val="22"/>
        </w:rPr>
      </w:pPr>
      <w:hyperlink w:anchor="_Toc92299035" w:history="1">
        <w:r w:rsidRPr="004A3D21">
          <w:rPr>
            <w:rStyle w:val="Hyperlink"/>
            <w:noProof/>
          </w:rPr>
          <w:t>4.0 CHAPTER 4: RESULTS</w:t>
        </w:r>
        <w:r>
          <w:rPr>
            <w:noProof/>
            <w:webHidden/>
          </w:rPr>
          <w:tab/>
        </w:r>
        <w:r>
          <w:rPr>
            <w:noProof/>
            <w:webHidden/>
          </w:rPr>
          <w:fldChar w:fldCharType="begin"/>
        </w:r>
        <w:r>
          <w:rPr>
            <w:noProof/>
            <w:webHidden/>
          </w:rPr>
          <w:instrText xml:space="preserve"> PAGEREF _Toc92299035 \h </w:instrText>
        </w:r>
        <w:r>
          <w:rPr>
            <w:noProof/>
            <w:webHidden/>
          </w:rPr>
        </w:r>
        <w:r>
          <w:rPr>
            <w:noProof/>
            <w:webHidden/>
          </w:rPr>
          <w:fldChar w:fldCharType="separate"/>
        </w:r>
        <w:r>
          <w:rPr>
            <w:noProof/>
            <w:webHidden/>
          </w:rPr>
          <w:t>39</w:t>
        </w:r>
        <w:r>
          <w:rPr>
            <w:noProof/>
            <w:webHidden/>
          </w:rPr>
          <w:fldChar w:fldCharType="end"/>
        </w:r>
      </w:hyperlink>
    </w:p>
    <w:p w14:paraId="12FEA226" w14:textId="003CB748" w:rsidR="002E3187" w:rsidRDefault="002E3187">
      <w:pPr>
        <w:pStyle w:val="TOC2"/>
        <w:rPr>
          <w:rFonts w:asciiTheme="minorHAnsi" w:eastAsiaTheme="minorEastAsia" w:hAnsiTheme="minorHAnsi" w:cstheme="minorBidi"/>
          <w:noProof/>
          <w:sz w:val="22"/>
        </w:rPr>
      </w:pPr>
      <w:hyperlink w:anchor="_Toc92299036" w:history="1">
        <w:r w:rsidRPr="004A3D21">
          <w:rPr>
            <w:rStyle w:val="Hyperlink"/>
            <w:noProof/>
          </w:rPr>
          <w:t>4.1 Growth parameters collection</w:t>
        </w:r>
        <w:r>
          <w:rPr>
            <w:noProof/>
            <w:webHidden/>
          </w:rPr>
          <w:tab/>
        </w:r>
        <w:r>
          <w:rPr>
            <w:noProof/>
            <w:webHidden/>
          </w:rPr>
          <w:fldChar w:fldCharType="begin"/>
        </w:r>
        <w:r>
          <w:rPr>
            <w:noProof/>
            <w:webHidden/>
          </w:rPr>
          <w:instrText xml:space="preserve"> PAGEREF _Toc92299036 \h </w:instrText>
        </w:r>
        <w:r>
          <w:rPr>
            <w:noProof/>
            <w:webHidden/>
          </w:rPr>
        </w:r>
        <w:r>
          <w:rPr>
            <w:noProof/>
            <w:webHidden/>
          </w:rPr>
          <w:fldChar w:fldCharType="separate"/>
        </w:r>
        <w:r>
          <w:rPr>
            <w:noProof/>
            <w:webHidden/>
          </w:rPr>
          <w:t>39</w:t>
        </w:r>
        <w:r>
          <w:rPr>
            <w:noProof/>
            <w:webHidden/>
          </w:rPr>
          <w:fldChar w:fldCharType="end"/>
        </w:r>
      </w:hyperlink>
    </w:p>
    <w:p w14:paraId="4D9F45CC" w14:textId="61F18C04" w:rsidR="002E3187" w:rsidRDefault="002E3187">
      <w:pPr>
        <w:pStyle w:val="TOC2"/>
        <w:rPr>
          <w:rFonts w:asciiTheme="minorHAnsi" w:eastAsiaTheme="minorEastAsia" w:hAnsiTheme="minorHAnsi" w:cstheme="minorBidi"/>
          <w:noProof/>
          <w:sz w:val="22"/>
        </w:rPr>
      </w:pPr>
      <w:hyperlink w:anchor="_Toc92299037" w:history="1">
        <w:r w:rsidRPr="004A3D21">
          <w:rPr>
            <w:rStyle w:val="Hyperlink"/>
            <w:noProof/>
          </w:rPr>
          <w:t>4.2 Feed composition analysis</w:t>
        </w:r>
        <w:r>
          <w:rPr>
            <w:noProof/>
            <w:webHidden/>
          </w:rPr>
          <w:tab/>
        </w:r>
        <w:r>
          <w:rPr>
            <w:noProof/>
            <w:webHidden/>
          </w:rPr>
          <w:fldChar w:fldCharType="begin"/>
        </w:r>
        <w:r>
          <w:rPr>
            <w:noProof/>
            <w:webHidden/>
          </w:rPr>
          <w:instrText xml:space="preserve"> PAGEREF _Toc92299037 \h </w:instrText>
        </w:r>
        <w:r>
          <w:rPr>
            <w:noProof/>
            <w:webHidden/>
          </w:rPr>
        </w:r>
        <w:r>
          <w:rPr>
            <w:noProof/>
            <w:webHidden/>
          </w:rPr>
          <w:fldChar w:fldCharType="separate"/>
        </w:r>
        <w:r>
          <w:rPr>
            <w:noProof/>
            <w:webHidden/>
          </w:rPr>
          <w:t>42</w:t>
        </w:r>
        <w:r>
          <w:rPr>
            <w:noProof/>
            <w:webHidden/>
          </w:rPr>
          <w:fldChar w:fldCharType="end"/>
        </w:r>
      </w:hyperlink>
    </w:p>
    <w:p w14:paraId="72459393" w14:textId="7C247D77" w:rsidR="002E3187" w:rsidRDefault="002E3187">
      <w:pPr>
        <w:pStyle w:val="TOC2"/>
        <w:rPr>
          <w:rFonts w:asciiTheme="minorHAnsi" w:eastAsiaTheme="minorEastAsia" w:hAnsiTheme="minorHAnsi" w:cstheme="minorBidi"/>
          <w:noProof/>
          <w:sz w:val="22"/>
        </w:rPr>
      </w:pPr>
      <w:hyperlink w:anchor="_Toc92299038" w:history="1">
        <w:r w:rsidRPr="004A3D21">
          <w:rPr>
            <w:rStyle w:val="Hyperlink"/>
            <w:noProof/>
          </w:rPr>
          <w:t>4.3 Gel electrophoresis</w:t>
        </w:r>
        <w:r>
          <w:rPr>
            <w:noProof/>
            <w:webHidden/>
          </w:rPr>
          <w:tab/>
        </w:r>
        <w:r>
          <w:rPr>
            <w:noProof/>
            <w:webHidden/>
          </w:rPr>
          <w:fldChar w:fldCharType="begin"/>
        </w:r>
        <w:r>
          <w:rPr>
            <w:noProof/>
            <w:webHidden/>
          </w:rPr>
          <w:instrText xml:space="preserve"> PAGEREF _Toc92299038 \h </w:instrText>
        </w:r>
        <w:r>
          <w:rPr>
            <w:noProof/>
            <w:webHidden/>
          </w:rPr>
        </w:r>
        <w:r>
          <w:rPr>
            <w:noProof/>
            <w:webHidden/>
          </w:rPr>
          <w:fldChar w:fldCharType="separate"/>
        </w:r>
        <w:r>
          <w:rPr>
            <w:noProof/>
            <w:webHidden/>
          </w:rPr>
          <w:t>44</w:t>
        </w:r>
        <w:r>
          <w:rPr>
            <w:noProof/>
            <w:webHidden/>
          </w:rPr>
          <w:fldChar w:fldCharType="end"/>
        </w:r>
      </w:hyperlink>
    </w:p>
    <w:p w14:paraId="723B60E4" w14:textId="1AE3D466" w:rsidR="002E3187" w:rsidRDefault="002E3187">
      <w:pPr>
        <w:pStyle w:val="TOC2"/>
        <w:rPr>
          <w:rFonts w:asciiTheme="minorHAnsi" w:eastAsiaTheme="minorEastAsia" w:hAnsiTheme="minorHAnsi" w:cstheme="minorBidi"/>
          <w:noProof/>
          <w:sz w:val="22"/>
        </w:rPr>
      </w:pPr>
      <w:hyperlink w:anchor="_Toc92299039" w:history="1">
        <w:r w:rsidRPr="004A3D21">
          <w:rPr>
            <w:rStyle w:val="Hyperlink"/>
            <w:noProof/>
          </w:rPr>
          <w:t>4.4 Quality statistics of basecalled reads with pycoQC</w:t>
        </w:r>
        <w:r>
          <w:rPr>
            <w:noProof/>
            <w:webHidden/>
          </w:rPr>
          <w:tab/>
        </w:r>
        <w:r>
          <w:rPr>
            <w:noProof/>
            <w:webHidden/>
          </w:rPr>
          <w:fldChar w:fldCharType="begin"/>
        </w:r>
        <w:r>
          <w:rPr>
            <w:noProof/>
            <w:webHidden/>
          </w:rPr>
          <w:instrText xml:space="preserve"> PAGEREF _Toc92299039 \h </w:instrText>
        </w:r>
        <w:r>
          <w:rPr>
            <w:noProof/>
            <w:webHidden/>
          </w:rPr>
        </w:r>
        <w:r>
          <w:rPr>
            <w:noProof/>
            <w:webHidden/>
          </w:rPr>
          <w:fldChar w:fldCharType="separate"/>
        </w:r>
        <w:r>
          <w:rPr>
            <w:noProof/>
            <w:webHidden/>
          </w:rPr>
          <w:t>44</w:t>
        </w:r>
        <w:r>
          <w:rPr>
            <w:noProof/>
            <w:webHidden/>
          </w:rPr>
          <w:fldChar w:fldCharType="end"/>
        </w:r>
      </w:hyperlink>
    </w:p>
    <w:p w14:paraId="6B00F9A5" w14:textId="17BAF41B" w:rsidR="002E3187" w:rsidRDefault="002E3187">
      <w:pPr>
        <w:pStyle w:val="TOC2"/>
        <w:rPr>
          <w:rFonts w:asciiTheme="minorHAnsi" w:eastAsiaTheme="minorEastAsia" w:hAnsiTheme="minorHAnsi" w:cstheme="minorBidi"/>
          <w:noProof/>
          <w:sz w:val="22"/>
        </w:rPr>
      </w:pPr>
      <w:hyperlink w:anchor="_Toc92299040" w:history="1">
        <w:r w:rsidRPr="004A3D21">
          <w:rPr>
            <w:rStyle w:val="Hyperlink"/>
            <w:noProof/>
          </w:rPr>
          <w:t>4.5 Trimming, orienting, and defusing cDNA reads with Pychopper</w:t>
        </w:r>
        <w:r>
          <w:rPr>
            <w:noProof/>
            <w:webHidden/>
          </w:rPr>
          <w:tab/>
        </w:r>
        <w:r>
          <w:rPr>
            <w:noProof/>
            <w:webHidden/>
          </w:rPr>
          <w:fldChar w:fldCharType="begin"/>
        </w:r>
        <w:r>
          <w:rPr>
            <w:noProof/>
            <w:webHidden/>
          </w:rPr>
          <w:instrText xml:space="preserve"> PAGEREF _Toc92299040 \h </w:instrText>
        </w:r>
        <w:r>
          <w:rPr>
            <w:noProof/>
            <w:webHidden/>
          </w:rPr>
        </w:r>
        <w:r>
          <w:rPr>
            <w:noProof/>
            <w:webHidden/>
          </w:rPr>
          <w:fldChar w:fldCharType="separate"/>
        </w:r>
        <w:r>
          <w:rPr>
            <w:noProof/>
            <w:webHidden/>
          </w:rPr>
          <w:t>47</w:t>
        </w:r>
        <w:r>
          <w:rPr>
            <w:noProof/>
            <w:webHidden/>
          </w:rPr>
          <w:fldChar w:fldCharType="end"/>
        </w:r>
      </w:hyperlink>
    </w:p>
    <w:p w14:paraId="1F7621A9" w14:textId="39D0D26B" w:rsidR="002E3187" w:rsidRDefault="002E3187">
      <w:pPr>
        <w:pStyle w:val="TOC2"/>
        <w:rPr>
          <w:rFonts w:asciiTheme="minorHAnsi" w:eastAsiaTheme="minorEastAsia" w:hAnsiTheme="minorHAnsi" w:cstheme="minorBidi"/>
          <w:noProof/>
          <w:sz w:val="22"/>
        </w:rPr>
      </w:pPr>
      <w:hyperlink w:anchor="_Toc92299041" w:history="1">
        <w:r w:rsidRPr="004A3D21">
          <w:rPr>
            <w:rStyle w:val="Hyperlink"/>
            <w:noProof/>
          </w:rPr>
          <w:t>4.6 rRNA filtering with SortMeRNA</w:t>
        </w:r>
        <w:r>
          <w:rPr>
            <w:noProof/>
            <w:webHidden/>
          </w:rPr>
          <w:tab/>
        </w:r>
        <w:r>
          <w:rPr>
            <w:noProof/>
            <w:webHidden/>
          </w:rPr>
          <w:fldChar w:fldCharType="begin"/>
        </w:r>
        <w:r>
          <w:rPr>
            <w:noProof/>
            <w:webHidden/>
          </w:rPr>
          <w:instrText xml:space="preserve"> PAGEREF _Toc92299041 \h </w:instrText>
        </w:r>
        <w:r>
          <w:rPr>
            <w:noProof/>
            <w:webHidden/>
          </w:rPr>
        </w:r>
        <w:r>
          <w:rPr>
            <w:noProof/>
            <w:webHidden/>
          </w:rPr>
          <w:fldChar w:fldCharType="separate"/>
        </w:r>
        <w:r>
          <w:rPr>
            <w:noProof/>
            <w:webHidden/>
          </w:rPr>
          <w:t>49</w:t>
        </w:r>
        <w:r>
          <w:rPr>
            <w:noProof/>
            <w:webHidden/>
          </w:rPr>
          <w:fldChar w:fldCharType="end"/>
        </w:r>
      </w:hyperlink>
    </w:p>
    <w:p w14:paraId="11F60778" w14:textId="06AF85F0" w:rsidR="002E3187" w:rsidRDefault="002E3187">
      <w:pPr>
        <w:pStyle w:val="TOC2"/>
        <w:rPr>
          <w:rFonts w:asciiTheme="minorHAnsi" w:eastAsiaTheme="minorEastAsia" w:hAnsiTheme="minorHAnsi" w:cstheme="minorBidi"/>
          <w:noProof/>
          <w:sz w:val="22"/>
        </w:rPr>
      </w:pPr>
      <w:hyperlink w:anchor="_Toc92299042" w:history="1">
        <w:r w:rsidRPr="004A3D21">
          <w:rPr>
            <w:rStyle w:val="Hyperlink"/>
            <w:noProof/>
          </w:rPr>
          <w:t>4.7 Error correction of IsONclust clustered cDNA reads with IsONcorrect</w:t>
        </w:r>
        <w:r>
          <w:rPr>
            <w:noProof/>
            <w:webHidden/>
          </w:rPr>
          <w:tab/>
        </w:r>
        <w:r>
          <w:rPr>
            <w:noProof/>
            <w:webHidden/>
          </w:rPr>
          <w:fldChar w:fldCharType="begin"/>
        </w:r>
        <w:r>
          <w:rPr>
            <w:noProof/>
            <w:webHidden/>
          </w:rPr>
          <w:instrText xml:space="preserve"> PAGEREF _Toc92299042 \h </w:instrText>
        </w:r>
        <w:r>
          <w:rPr>
            <w:noProof/>
            <w:webHidden/>
          </w:rPr>
        </w:r>
        <w:r>
          <w:rPr>
            <w:noProof/>
            <w:webHidden/>
          </w:rPr>
          <w:fldChar w:fldCharType="separate"/>
        </w:r>
        <w:r>
          <w:rPr>
            <w:noProof/>
            <w:webHidden/>
          </w:rPr>
          <w:t>50</w:t>
        </w:r>
        <w:r>
          <w:rPr>
            <w:noProof/>
            <w:webHidden/>
          </w:rPr>
          <w:fldChar w:fldCharType="end"/>
        </w:r>
      </w:hyperlink>
    </w:p>
    <w:p w14:paraId="26894D7A" w14:textId="550CBC11" w:rsidR="002E3187" w:rsidRDefault="002E3187">
      <w:pPr>
        <w:pStyle w:val="TOC2"/>
        <w:rPr>
          <w:rFonts w:asciiTheme="minorHAnsi" w:eastAsiaTheme="minorEastAsia" w:hAnsiTheme="minorHAnsi" w:cstheme="minorBidi"/>
          <w:noProof/>
          <w:sz w:val="22"/>
        </w:rPr>
      </w:pPr>
      <w:hyperlink w:anchor="_Toc92299043" w:history="1">
        <w:r w:rsidRPr="004A3D21">
          <w:rPr>
            <w:rStyle w:val="Hyperlink"/>
            <w:noProof/>
          </w:rPr>
          <w:t>4.8 Raw read counts</w:t>
        </w:r>
        <w:r>
          <w:rPr>
            <w:noProof/>
            <w:webHidden/>
          </w:rPr>
          <w:tab/>
        </w:r>
        <w:r>
          <w:rPr>
            <w:noProof/>
            <w:webHidden/>
          </w:rPr>
          <w:fldChar w:fldCharType="begin"/>
        </w:r>
        <w:r>
          <w:rPr>
            <w:noProof/>
            <w:webHidden/>
          </w:rPr>
          <w:instrText xml:space="preserve"> PAGEREF _Toc92299043 \h </w:instrText>
        </w:r>
        <w:r>
          <w:rPr>
            <w:noProof/>
            <w:webHidden/>
          </w:rPr>
        </w:r>
        <w:r>
          <w:rPr>
            <w:noProof/>
            <w:webHidden/>
          </w:rPr>
          <w:fldChar w:fldCharType="separate"/>
        </w:r>
        <w:r>
          <w:rPr>
            <w:noProof/>
            <w:webHidden/>
          </w:rPr>
          <w:t>52</w:t>
        </w:r>
        <w:r>
          <w:rPr>
            <w:noProof/>
            <w:webHidden/>
          </w:rPr>
          <w:fldChar w:fldCharType="end"/>
        </w:r>
      </w:hyperlink>
    </w:p>
    <w:p w14:paraId="7C6E14B6" w14:textId="23B56130" w:rsidR="002E3187" w:rsidRDefault="002E3187">
      <w:pPr>
        <w:pStyle w:val="TOC2"/>
        <w:rPr>
          <w:rFonts w:asciiTheme="minorHAnsi" w:eastAsiaTheme="minorEastAsia" w:hAnsiTheme="minorHAnsi" w:cstheme="minorBidi"/>
          <w:noProof/>
          <w:sz w:val="22"/>
        </w:rPr>
      </w:pPr>
      <w:hyperlink w:anchor="_Toc92299044" w:history="1">
        <w:r w:rsidRPr="004A3D21">
          <w:rPr>
            <w:rStyle w:val="Hyperlink"/>
            <w:noProof/>
          </w:rPr>
          <w:t>4.9 Annotation and aggregation of with DIAMOND</w:t>
        </w:r>
        <w:r>
          <w:rPr>
            <w:noProof/>
            <w:webHidden/>
          </w:rPr>
          <w:tab/>
        </w:r>
        <w:r>
          <w:rPr>
            <w:noProof/>
            <w:webHidden/>
          </w:rPr>
          <w:fldChar w:fldCharType="begin"/>
        </w:r>
        <w:r>
          <w:rPr>
            <w:noProof/>
            <w:webHidden/>
          </w:rPr>
          <w:instrText xml:space="preserve"> PAGEREF _Toc92299044 \h </w:instrText>
        </w:r>
        <w:r>
          <w:rPr>
            <w:noProof/>
            <w:webHidden/>
          </w:rPr>
        </w:r>
        <w:r>
          <w:rPr>
            <w:noProof/>
            <w:webHidden/>
          </w:rPr>
          <w:fldChar w:fldCharType="separate"/>
        </w:r>
        <w:r>
          <w:rPr>
            <w:noProof/>
            <w:webHidden/>
          </w:rPr>
          <w:t>53</w:t>
        </w:r>
        <w:r>
          <w:rPr>
            <w:noProof/>
            <w:webHidden/>
          </w:rPr>
          <w:fldChar w:fldCharType="end"/>
        </w:r>
      </w:hyperlink>
    </w:p>
    <w:p w14:paraId="261D90B1" w14:textId="0A8FFC33" w:rsidR="002E3187" w:rsidRDefault="002E3187">
      <w:pPr>
        <w:pStyle w:val="TOC2"/>
        <w:rPr>
          <w:rFonts w:asciiTheme="minorHAnsi" w:eastAsiaTheme="minorEastAsia" w:hAnsiTheme="minorHAnsi" w:cstheme="minorBidi"/>
          <w:noProof/>
          <w:sz w:val="22"/>
        </w:rPr>
      </w:pPr>
      <w:hyperlink w:anchor="_Toc92299045" w:history="1">
        <w:r w:rsidRPr="004A3D21">
          <w:rPr>
            <w:rStyle w:val="Hyperlink"/>
            <w:noProof/>
          </w:rPr>
          <w:t>4.10 Statistical analysis and visualization</w:t>
        </w:r>
        <w:r>
          <w:rPr>
            <w:noProof/>
            <w:webHidden/>
          </w:rPr>
          <w:tab/>
        </w:r>
        <w:r>
          <w:rPr>
            <w:noProof/>
            <w:webHidden/>
          </w:rPr>
          <w:fldChar w:fldCharType="begin"/>
        </w:r>
        <w:r>
          <w:rPr>
            <w:noProof/>
            <w:webHidden/>
          </w:rPr>
          <w:instrText xml:space="preserve"> PAGEREF _Toc92299045 \h </w:instrText>
        </w:r>
        <w:r>
          <w:rPr>
            <w:noProof/>
            <w:webHidden/>
          </w:rPr>
        </w:r>
        <w:r>
          <w:rPr>
            <w:noProof/>
            <w:webHidden/>
          </w:rPr>
          <w:fldChar w:fldCharType="separate"/>
        </w:r>
        <w:r>
          <w:rPr>
            <w:noProof/>
            <w:webHidden/>
          </w:rPr>
          <w:t>58</w:t>
        </w:r>
        <w:r>
          <w:rPr>
            <w:noProof/>
            <w:webHidden/>
          </w:rPr>
          <w:fldChar w:fldCharType="end"/>
        </w:r>
      </w:hyperlink>
    </w:p>
    <w:p w14:paraId="57449278" w14:textId="06ADF7AD" w:rsidR="002E3187" w:rsidRDefault="002E3187">
      <w:pPr>
        <w:pStyle w:val="TOC3"/>
        <w:tabs>
          <w:tab w:val="right" w:leader="dot" w:pos="9350"/>
        </w:tabs>
        <w:rPr>
          <w:rFonts w:asciiTheme="minorHAnsi" w:eastAsiaTheme="minorEastAsia" w:hAnsiTheme="minorHAnsi" w:cstheme="minorBidi"/>
          <w:noProof/>
          <w:sz w:val="22"/>
        </w:rPr>
      </w:pPr>
      <w:hyperlink w:anchor="_Toc92299046" w:history="1">
        <w:r w:rsidRPr="004A3D21">
          <w:rPr>
            <w:rStyle w:val="Hyperlink"/>
            <w:noProof/>
          </w:rPr>
          <w:t>4.10.1 Relative activity of microorganisms in the metatranscriptomes</w:t>
        </w:r>
        <w:r>
          <w:rPr>
            <w:noProof/>
            <w:webHidden/>
          </w:rPr>
          <w:tab/>
        </w:r>
        <w:r>
          <w:rPr>
            <w:noProof/>
            <w:webHidden/>
          </w:rPr>
          <w:fldChar w:fldCharType="begin"/>
        </w:r>
        <w:r>
          <w:rPr>
            <w:noProof/>
            <w:webHidden/>
          </w:rPr>
          <w:instrText xml:space="preserve"> PAGEREF _Toc92299046 \h </w:instrText>
        </w:r>
        <w:r>
          <w:rPr>
            <w:noProof/>
            <w:webHidden/>
          </w:rPr>
        </w:r>
        <w:r>
          <w:rPr>
            <w:noProof/>
            <w:webHidden/>
          </w:rPr>
          <w:fldChar w:fldCharType="separate"/>
        </w:r>
        <w:r>
          <w:rPr>
            <w:noProof/>
            <w:webHidden/>
          </w:rPr>
          <w:t>58</w:t>
        </w:r>
        <w:r>
          <w:rPr>
            <w:noProof/>
            <w:webHidden/>
          </w:rPr>
          <w:fldChar w:fldCharType="end"/>
        </w:r>
      </w:hyperlink>
    </w:p>
    <w:p w14:paraId="7CB3D9F6" w14:textId="1C9E9FB1" w:rsidR="002E3187" w:rsidRDefault="002E3187">
      <w:pPr>
        <w:pStyle w:val="TOC3"/>
        <w:tabs>
          <w:tab w:val="right" w:leader="dot" w:pos="9350"/>
        </w:tabs>
        <w:rPr>
          <w:rFonts w:asciiTheme="minorHAnsi" w:eastAsiaTheme="minorEastAsia" w:hAnsiTheme="minorHAnsi" w:cstheme="minorBidi"/>
          <w:noProof/>
          <w:sz w:val="22"/>
        </w:rPr>
      </w:pPr>
      <w:hyperlink w:anchor="_Toc92299047" w:history="1">
        <w:r w:rsidRPr="004A3D21">
          <w:rPr>
            <w:rStyle w:val="Hyperlink"/>
            <w:noProof/>
          </w:rPr>
          <w:t>4.10.2 Taxonomic validation of metatranscriptome sequences using 16S rRNA reads</w:t>
        </w:r>
        <w:r>
          <w:rPr>
            <w:noProof/>
            <w:webHidden/>
          </w:rPr>
          <w:tab/>
        </w:r>
        <w:r>
          <w:rPr>
            <w:noProof/>
            <w:webHidden/>
          </w:rPr>
          <w:fldChar w:fldCharType="begin"/>
        </w:r>
        <w:r>
          <w:rPr>
            <w:noProof/>
            <w:webHidden/>
          </w:rPr>
          <w:instrText xml:space="preserve"> PAGEREF _Toc92299047 \h </w:instrText>
        </w:r>
        <w:r>
          <w:rPr>
            <w:noProof/>
            <w:webHidden/>
          </w:rPr>
        </w:r>
        <w:r>
          <w:rPr>
            <w:noProof/>
            <w:webHidden/>
          </w:rPr>
          <w:fldChar w:fldCharType="separate"/>
        </w:r>
        <w:r>
          <w:rPr>
            <w:noProof/>
            <w:webHidden/>
          </w:rPr>
          <w:t>60</w:t>
        </w:r>
        <w:r>
          <w:rPr>
            <w:noProof/>
            <w:webHidden/>
          </w:rPr>
          <w:fldChar w:fldCharType="end"/>
        </w:r>
      </w:hyperlink>
    </w:p>
    <w:p w14:paraId="1ABDA071" w14:textId="3F242B27" w:rsidR="002E3187" w:rsidRDefault="002E3187">
      <w:pPr>
        <w:pStyle w:val="TOC3"/>
        <w:tabs>
          <w:tab w:val="right" w:leader="dot" w:pos="9350"/>
        </w:tabs>
        <w:rPr>
          <w:rFonts w:asciiTheme="minorHAnsi" w:eastAsiaTheme="minorEastAsia" w:hAnsiTheme="minorHAnsi" w:cstheme="minorBidi"/>
          <w:noProof/>
          <w:sz w:val="22"/>
        </w:rPr>
      </w:pPr>
      <w:hyperlink w:anchor="_Toc92299048" w:history="1">
        <w:r w:rsidRPr="004A3D21">
          <w:rPr>
            <w:rStyle w:val="Hyperlink"/>
            <w:noProof/>
          </w:rPr>
          <w:t>4.10.3 Metatranscriptome diversity statistics</w:t>
        </w:r>
        <w:r>
          <w:rPr>
            <w:noProof/>
            <w:webHidden/>
          </w:rPr>
          <w:tab/>
        </w:r>
        <w:r>
          <w:rPr>
            <w:noProof/>
            <w:webHidden/>
          </w:rPr>
          <w:fldChar w:fldCharType="begin"/>
        </w:r>
        <w:r>
          <w:rPr>
            <w:noProof/>
            <w:webHidden/>
          </w:rPr>
          <w:instrText xml:space="preserve"> PAGEREF _Toc92299048 \h </w:instrText>
        </w:r>
        <w:r>
          <w:rPr>
            <w:noProof/>
            <w:webHidden/>
          </w:rPr>
        </w:r>
        <w:r>
          <w:rPr>
            <w:noProof/>
            <w:webHidden/>
          </w:rPr>
          <w:fldChar w:fldCharType="separate"/>
        </w:r>
        <w:r>
          <w:rPr>
            <w:noProof/>
            <w:webHidden/>
          </w:rPr>
          <w:t>62</w:t>
        </w:r>
        <w:r>
          <w:rPr>
            <w:noProof/>
            <w:webHidden/>
          </w:rPr>
          <w:fldChar w:fldCharType="end"/>
        </w:r>
      </w:hyperlink>
    </w:p>
    <w:p w14:paraId="77C0BC14" w14:textId="0578C96E" w:rsidR="002E3187" w:rsidRDefault="002E3187">
      <w:pPr>
        <w:pStyle w:val="TOC3"/>
        <w:tabs>
          <w:tab w:val="right" w:leader="dot" w:pos="9350"/>
        </w:tabs>
        <w:rPr>
          <w:rFonts w:asciiTheme="minorHAnsi" w:eastAsiaTheme="minorEastAsia" w:hAnsiTheme="minorHAnsi" w:cstheme="minorBidi"/>
          <w:noProof/>
          <w:sz w:val="22"/>
        </w:rPr>
      </w:pPr>
      <w:hyperlink w:anchor="_Toc92299049" w:history="1">
        <w:r w:rsidRPr="004A3D21">
          <w:rPr>
            <w:rStyle w:val="Hyperlink"/>
            <w:noProof/>
          </w:rPr>
          <w:t>4.10.4 DESeq2 organism heatmap</w:t>
        </w:r>
        <w:r>
          <w:rPr>
            <w:noProof/>
            <w:webHidden/>
          </w:rPr>
          <w:tab/>
        </w:r>
        <w:r>
          <w:rPr>
            <w:noProof/>
            <w:webHidden/>
          </w:rPr>
          <w:fldChar w:fldCharType="begin"/>
        </w:r>
        <w:r>
          <w:rPr>
            <w:noProof/>
            <w:webHidden/>
          </w:rPr>
          <w:instrText xml:space="preserve"> PAGEREF _Toc92299049 \h </w:instrText>
        </w:r>
        <w:r>
          <w:rPr>
            <w:noProof/>
            <w:webHidden/>
          </w:rPr>
        </w:r>
        <w:r>
          <w:rPr>
            <w:noProof/>
            <w:webHidden/>
          </w:rPr>
          <w:fldChar w:fldCharType="separate"/>
        </w:r>
        <w:r>
          <w:rPr>
            <w:noProof/>
            <w:webHidden/>
          </w:rPr>
          <w:t>63</w:t>
        </w:r>
        <w:r>
          <w:rPr>
            <w:noProof/>
            <w:webHidden/>
          </w:rPr>
          <w:fldChar w:fldCharType="end"/>
        </w:r>
      </w:hyperlink>
    </w:p>
    <w:p w14:paraId="37FC51D6" w14:textId="1E704B0C" w:rsidR="002E3187" w:rsidRDefault="002E3187">
      <w:pPr>
        <w:pStyle w:val="TOC3"/>
        <w:tabs>
          <w:tab w:val="right" w:leader="dot" w:pos="9350"/>
        </w:tabs>
        <w:rPr>
          <w:rFonts w:asciiTheme="minorHAnsi" w:eastAsiaTheme="minorEastAsia" w:hAnsiTheme="minorHAnsi" w:cstheme="minorBidi"/>
          <w:noProof/>
          <w:sz w:val="22"/>
        </w:rPr>
      </w:pPr>
      <w:hyperlink w:anchor="_Toc92299050" w:history="1">
        <w:r w:rsidRPr="004A3D21">
          <w:rPr>
            <w:rStyle w:val="Hyperlink"/>
            <w:noProof/>
          </w:rPr>
          <w:t>4.10.5 Organism PCA plot</w:t>
        </w:r>
        <w:r>
          <w:rPr>
            <w:noProof/>
            <w:webHidden/>
          </w:rPr>
          <w:tab/>
        </w:r>
        <w:r>
          <w:rPr>
            <w:noProof/>
            <w:webHidden/>
          </w:rPr>
          <w:fldChar w:fldCharType="begin"/>
        </w:r>
        <w:r>
          <w:rPr>
            <w:noProof/>
            <w:webHidden/>
          </w:rPr>
          <w:instrText xml:space="preserve"> PAGEREF _Toc92299050 \h </w:instrText>
        </w:r>
        <w:r>
          <w:rPr>
            <w:noProof/>
            <w:webHidden/>
          </w:rPr>
        </w:r>
        <w:r>
          <w:rPr>
            <w:noProof/>
            <w:webHidden/>
          </w:rPr>
          <w:fldChar w:fldCharType="separate"/>
        </w:r>
        <w:r>
          <w:rPr>
            <w:noProof/>
            <w:webHidden/>
          </w:rPr>
          <w:t>64</w:t>
        </w:r>
        <w:r>
          <w:rPr>
            <w:noProof/>
            <w:webHidden/>
          </w:rPr>
          <w:fldChar w:fldCharType="end"/>
        </w:r>
      </w:hyperlink>
    </w:p>
    <w:p w14:paraId="65DC6145" w14:textId="35DA7BF0" w:rsidR="002E3187" w:rsidRDefault="002E3187">
      <w:pPr>
        <w:pStyle w:val="TOC3"/>
        <w:tabs>
          <w:tab w:val="right" w:leader="dot" w:pos="9350"/>
        </w:tabs>
        <w:rPr>
          <w:rFonts w:asciiTheme="minorHAnsi" w:eastAsiaTheme="minorEastAsia" w:hAnsiTheme="minorHAnsi" w:cstheme="minorBidi"/>
          <w:noProof/>
          <w:sz w:val="22"/>
        </w:rPr>
      </w:pPr>
      <w:hyperlink w:anchor="_Toc92299051" w:history="1">
        <w:r w:rsidRPr="004A3D21">
          <w:rPr>
            <w:rStyle w:val="Hyperlink"/>
            <w:noProof/>
          </w:rPr>
          <w:t>4.10.7 Relative functional activity in the metatranscriptomes</w:t>
        </w:r>
        <w:r>
          <w:rPr>
            <w:noProof/>
            <w:webHidden/>
          </w:rPr>
          <w:tab/>
        </w:r>
        <w:r>
          <w:rPr>
            <w:noProof/>
            <w:webHidden/>
          </w:rPr>
          <w:fldChar w:fldCharType="begin"/>
        </w:r>
        <w:r>
          <w:rPr>
            <w:noProof/>
            <w:webHidden/>
          </w:rPr>
          <w:instrText xml:space="preserve"> PAGEREF _Toc92299051 \h </w:instrText>
        </w:r>
        <w:r>
          <w:rPr>
            <w:noProof/>
            <w:webHidden/>
          </w:rPr>
        </w:r>
        <w:r>
          <w:rPr>
            <w:noProof/>
            <w:webHidden/>
          </w:rPr>
          <w:fldChar w:fldCharType="separate"/>
        </w:r>
        <w:r>
          <w:rPr>
            <w:noProof/>
            <w:webHidden/>
          </w:rPr>
          <w:t>67</w:t>
        </w:r>
        <w:r>
          <w:rPr>
            <w:noProof/>
            <w:webHidden/>
          </w:rPr>
          <w:fldChar w:fldCharType="end"/>
        </w:r>
      </w:hyperlink>
    </w:p>
    <w:p w14:paraId="528C8ECC" w14:textId="73B91B11" w:rsidR="002E3187" w:rsidRDefault="002E3187">
      <w:pPr>
        <w:pStyle w:val="TOC3"/>
        <w:tabs>
          <w:tab w:val="right" w:leader="dot" w:pos="9350"/>
        </w:tabs>
        <w:rPr>
          <w:rFonts w:asciiTheme="minorHAnsi" w:eastAsiaTheme="minorEastAsia" w:hAnsiTheme="minorHAnsi" w:cstheme="minorBidi"/>
          <w:noProof/>
          <w:sz w:val="22"/>
        </w:rPr>
      </w:pPr>
      <w:hyperlink w:anchor="_Toc92299052" w:history="1">
        <w:r w:rsidRPr="004A3D21">
          <w:rPr>
            <w:rStyle w:val="Hyperlink"/>
            <w:noProof/>
          </w:rPr>
          <w:t>4.10.8 DESeq2 function heatmap</w:t>
        </w:r>
        <w:r>
          <w:rPr>
            <w:noProof/>
            <w:webHidden/>
          </w:rPr>
          <w:tab/>
        </w:r>
        <w:r>
          <w:rPr>
            <w:noProof/>
            <w:webHidden/>
          </w:rPr>
          <w:fldChar w:fldCharType="begin"/>
        </w:r>
        <w:r>
          <w:rPr>
            <w:noProof/>
            <w:webHidden/>
          </w:rPr>
          <w:instrText xml:space="preserve"> PAGEREF _Toc92299052 \h </w:instrText>
        </w:r>
        <w:r>
          <w:rPr>
            <w:noProof/>
            <w:webHidden/>
          </w:rPr>
        </w:r>
        <w:r>
          <w:rPr>
            <w:noProof/>
            <w:webHidden/>
          </w:rPr>
          <w:fldChar w:fldCharType="separate"/>
        </w:r>
        <w:r>
          <w:rPr>
            <w:noProof/>
            <w:webHidden/>
          </w:rPr>
          <w:t>69</w:t>
        </w:r>
        <w:r>
          <w:rPr>
            <w:noProof/>
            <w:webHidden/>
          </w:rPr>
          <w:fldChar w:fldCharType="end"/>
        </w:r>
      </w:hyperlink>
    </w:p>
    <w:p w14:paraId="754F162D" w14:textId="2FECC607" w:rsidR="002E3187" w:rsidRDefault="002E3187">
      <w:pPr>
        <w:pStyle w:val="TOC3"/>
        <w:tabs>
          <w:tab w:val="right" w:leader="dot" w:pos="9350"/>
        </w:tabs>
        <w:rPr>
          <w:rFonts w:asciiTheme="minorHAnsi" w:eastAsiaTheme="minorEastAsia" w:hAnsiTheme="minorHAnsi" w:cstheme="minorBidi"/>
          <w:noProof/>
          <w:sz w:val="22"/>
        </w:rPr>
      </w:pPr>
      <w:hyperlink w:anchor="_Toc92299053" w:history="1">
        <w:r w:rsidRPr="004A3D21">
          <w:rPr>
            <w:rStyle w:val="Hyperlink"/>
            <w:noProof/>
          </w:rPr>
          <w:t>4.10.9 CAZymes annotation with dbCAN2 Hotpep module</w:t>
        </w:r>
        <w:r>
          <w:rPr>
            <w:noProof/>
            <w:webHidden/>
          </w:rPr>
          <w:tab/>
        </w:r>
        <w:r>
          <w:rPr>
            <w:noProof/>
            <w:webHidden/>
          </w:rPr>
          <w:fldChar w:fldCharType="begin"/>
        </w:r>
        <w:r>
          <w:rPr>
            <w:noProof/>
            <w:webHidden/>
          </w:rPr>
          <w:instrText xml:space="preserve"> PAGEREF _Toc92299053 \h </w:instrText>
        </w:r>
        <w:r>
          <w:rPr>
            <w:noProof/>
            <w:webHidden/>
          </w:rPr>
        </w:r>
        <w:r>
          <w:rPr>
            <w:noProof/>
            <w:webHidden/>
          </w:rPr>
          <w:fldChar w:fldCharType="separate"/>
        </w:r>
        <w:r>
          <w:rPr>
            <w:noProof/>
            <w:webHidden/>
          </w:rPr>
          <w:t>70</w:t>
        </w:r>
        <w:r>
          <w:rPr>
            <w:noProof/>
            <w:webHidden/>
          </w:rPr>
          <w:fldChar w:fldCharType="end"/>
        </w:r>
      </w:hyperlink>
    </w:p>
    <w:p w14:paraId="7612B607" w14:textId="36C6C738" w:rsidR="002E3187" w:rsidRDefault="002E3187">
      <w:pPr>
        <w:pStyle w:val="TOC3"/>
        <w:tabs>
          <w:tab w:val="right" w:leader="dot" w:pos="9350"/>
        </w:tabs>
        <w:rPr>
          <w:rFonts w:asciiTheme="minorHAnsi" w:eastAsiaTheme="minorEastAsia" w:hAnsiTheme="minorHAnsi" w:cstheme="minorBidi"/>
          <w:noProof/>
          <w:sz w:val="22"/>
        </w:rPr>
      </w:pPr>
      <w:hyperlink w:anchor="_Toc92299054" w:history="1">
        <w:r w:rsidRPr="004A3D21">
          <w:rPr>
            <w:rStyle w:val="Hyperlink"/>
            <w:noProof/>
          </w:rPr>
          <w:t>4.10.10 CAZy family GH43 subfamily 16 (GH43_16) from the BSG sample</w:t>
        </w:r>
        <w:r>
          <w:rPr>
            <w:noProof/>
            <w:webHidden/>
          </w:rPr>
          <w:tab/>
        </w:r>
        <w:r>
          <w:rPr>
            <w:noProof/>
            <w:webHidden/>
          </w:rPr>
          <w:fldChar w:fldCharType="begin"/>
        </w:r>
        <w:r>
          <w:rPr>
            <w:noProof/>
            <w:webHidden/>
          </w:rPr>
          <w:instrText xml:space="preserve"> PAGEREF _Toc92299054 \h </w:instrText>
        </w:r>
        <w:r>
          <w:rPr>
            <w:noProof/>
            <w:webHidden/>
          </w:rPr>
        </w:r>
        <w:r>
          <w:rPr>
            <w:noProof/>
            <w:webHidden/>
          </w:rPr>
          <w:fldChar w:fldCharType="separate"/>
        </w:r>
        <w:r>
          <w:rPr>
            <w:noProof/>
            <w:webHidden/>
          </w:rPr>
          <w:t>72</w:t>
        </w:r>
        <w:r>
          <w:rPr>
            <w:noProof/>
            <w:webHidden/>
          </w:rPr>
          <w:fldChar w:fldCharType="end"/>
        </w:r>
      </w:hyperlink>
    </w:p>
    <w:p w14:paraId="46DE2A25" w14:textId="692A51E3" w:rsidR="002E3187" w:rsidRDefault="002E3187">
      <w:pPr>
        <w:pStyle w:val="TOC3"/>
        <w:tabs>
          <w:tab w:val="right" w:leader="dot" w:pos="9350"/>
        </w:tabs>
        <w:rPr>
          <w:rFonts w:asciiTheme="minorHAnsi" w:eastAsiaTheme="minorEastAsia" w:hAnsiTheme="minorHAnsi" w:cstheme="minorBidi"/>
          <w:noProof/>
          <w:sz w:val="22"/>
        </w:rPr>
      </w:pPr>
      <w:hyperlink w:anchor="_Toc92299055" w:history="1">
        <w:r w:rsidRPr="004A3D21">
          <w:rPr>
            <w:rStyle w:val="Hyperlink"/>
            <w:noProof/>
          </w:rPr>
          <w:t>4.10.11 CAZy family GH51 subfamily 2 (GH51_2) from the WH sample</w:t>
        </w:r>
        <w:r>
          <w:rPr>
            <w:noProof/>
            <w:webHidden/>
          </w:rPr>
          <w:tab/>
        </w:r>
        <w:r>
          <w:rPr>
            <w:noProof/>
            <w:webHidden/>
          </w:rPr>
          <w:fldChar w:fldCharType="begin"/>
        </w:r>
        <w:r>
          <w:rPr>
            <w:noProof/>
            <w:webHidden/>
          </w:rPr>
          <w:instrText xml:space="preserve"> PAGEREF _Toc92299055 \h </w:instrText>
        </w:r>
        <w:r>
          <w:rPr>
            <w:noProof/>
            <w:webHidden/>
          </w:rPr>
        </w:r>
        <w:r>
          <w:rPr>
            <w:noProof/>
            <w:webHidden/>
          </w:rPr>
          <w:fldChar w:fldCharType="separate"/>
        </w:r>
        <w:r>
          <w:rPr>
            <w:noProof/>
            <w:webHidden/>
          </w:rPr>
          <w:t>73</w:t>
        </w:r>
        <w:r>
          <w:rPr>
            <w:noProof/>
            <w:webHidden/>
          </w:rPr>
          <w:fldChar w:fldCharType="end"/>
        </w:r>
      </w:hyperlink>
    </w:p>
    <w:p w14:paraId="5403B42B" w14:textId="30D024E2" w:rsidR="002E3187" w:rsidRDefault="002E3187">
      <w:pPr>
        <w:pStyle w:val="TOC3"/>
        <w:tabs>
          <w:tab w:val="right" w:leader="dot" w:pos="9350"/>
        </w:tabs>
        <w:rPr>
          <w:rFonts w:asciiTheme="minorHAnsi" w:eastAsiaTheme="minorEastAsia" w:hAnsiTheme="minorHAnsi" w:cstheme="minorBidi"/>
          <w:noProof/>
          <w:sz w:val="22"/>
        </w:rPr>
      </w:pPr>
      <w:hyperlink w:anchor="_Toc92299056" w:history="1">
        <w:r w:rsidRPr="004A3D21">
          <w:rPr>
            <w:rStyle w:val="Hyperlink"/>
            <w:noProof/>
          </w:rPr>
          <w:t>4.10.12 Screening for polysaccharide utilization loci (PULs)</w:t>
        </w:r>
        <w:r>
          <w:rPr>
            <w:noProof/>
            <w:webHidden/>
          </w:rPr>
          <w:tab/>
        </w:r>
        <w:r>
          <w:rPr>
            <w:noProof/>
            <w:webHidden/>
          </w:rPr>
          <w:fldChar w:fldCharType="begin"/>
        </w:r>
        <w:r>
          <w:rPr>
            <w:noProof/>
            <w:webHidden/>
          </w:rPr>
          <w:instrText xml:space="preserve"> PAGEREF _Toc92299056 \h </w:instrText>
        </w:r>
        <w:r>
          <w:rPr>
            <w:noProof/>
            <w:webHidden/>
          </w:rPr>
        </w:r>
        <w:r>
          <w:rPr>
            <w:noProof/>
            <w:webHidden/>
          </w:rPr>
          <w:fldChar w:fldCharType="separate"/>
        </w:r>
        <w:r>
          <w:rPr>
            <w:noProof/>
            <w:webHidden/>
          </w:rPr>
          <w:t>75</w:t>
        </w:r>
        <w:r>
          <w:rPr>
            <w:noProof/>
            <w:webHidden/>
          </w:rPr>
          <w:fldChar w:fldCharType="end"/>
        </w:r>
      </w:hyperlink>
    </w:p>
    <w:p w14:paraId="2D23B096" w14:textId="1843AF89" w:rsidR="002E3187" w:rsidRDefault="002E3187">
      <w:pPr>
        <w:pStyle w:val="TOC1"/>
        <w:rPr>
          <w:rFonts w:asciiTheme="minorHAnsi" w:eastAsiaTheme="minorEastAsia" w:hAnsiTheme="minorHAnsi" w:cstheme="minorBidi"/>
          <w:noProof/>
          <w:sz w:val="22"/>
        </w:rPr>
      </w:pPr>
      <w:hyperlink w:anchor="_Toc92299057" w:history="1">
        <w:r w:rsidRPr="004A3D21">
          <w:rPr>
            <w:rStyle w:val="Hyperlink"/>
            <w:noProof/>
          </w:rPr>
          <w:t>5.0 CHAPTER 5: DISCUSSION</w:t>
        </w:r>
        <w:r>
          <w:rPr>
            <w:noProof/>
            <w:webHidden/>
          </w:rPr>
          <w:tab/>
        </w:r>
        <w:r>
          <w:rPr>
            <w:noProof/>
            <w:webHidden/>
          </w:rPr>
          <w:fldChar w:fldCharType="begin"/>
        </w:r>
        <w:r>
          <w:rPr>
            <w:noProof/>
            <w:webHidden/>
          </w:rPr>
          <w:instrText xml:space="preserve"> PAGEREF _Toc92299057 \h </w:instrText>
        </w:r>
        <w:r>
          <w:rPr>
            <w:noProof/>
            <w:webHidden/>
          </w:rPr>
        </w:r>
        <w:r>
          <w:rPr>
            <w:noProof/>
            <w:webHidden/>
          </w:rPr>
          <w:fldChar w:fldCharType="separate"/>
        </w:r>
        <w:r>
          <w:rPr>
            <w:noProof/>
            <w:webHidden/>
          </w:rPr>
          <w:t>80</w:t>
        </w:r>
        <w:r>
          <w:rPr>
            <w:noProof/>
            <w:webHidden/>
          </w:rPr>
          <w:fldChar w:fldCharType="end"/>
        </w:r>
      </w:hyperlink>
    </w:p>
    <w:p w14:paraId="4D3A3199" w14:textId="63A432DA" w:rsidR="002E3187" w:rsidRDefault="002E3187">
      <w:pPr>
        <w:pStyle w:val="TOC1"/>
        <w:rPr>
          <w:rFonts w:asciiTheme="minorHAnsi" w:eastAsiaTheme="minorEastAsia" w:hAnsiTheme="minorHAnsi" w:cstheme="minorBidi"/>
          <w:noProof/>
          <w:sz w:val="22"/>
        </w:rPr>
      </w:pPr>
      <w:hyperlink w:anchor="_Toc92299058" w:history="1">
        <w:r w:rsidRPr="004A3D21">
          <w:rPr>
            <w:rStyle w:val="Hyperlink"/>
            <w:noProof/>
          </w:rPr>
          <w:t>6.0 CHAPTER SIX: CONCLUSION AND RECOMMENDATIONS</w:t>
        </w:r>
        <w:r>
          <w:rPr>
            <w:noProof/>
            <w:webHidden/>
          </w:rPr>
          <w:tab/>
        </w:r>
        <w:r>
          <w:rPr>
            <w:noProof/>
            <w:webHidden/>
          </w:rPr>
          <w:fldChar w:fldCharType="begin"/>
        </w:r>
        <w:r>
          <w:rPr>
            <w:noProof/>
            <w:webHidden/>
          </w:rPr>
          <w:instrText xml:space="preserve"> PAGEREF _Toc92299058 \h </w:instrText>
        </w:r>
        <w:r>
          <w:rPr>
            <w:noProof/>
            <w:webHidden/>
          </w:rPr>
        </w:r>
        <w:r>
          <w:rPr>
            <w:noProof/>
            <w:webHidden/>
          </w:rPr>
          <w:fldChar w:fldCharType="separate"/>
        </w:r>
        <w:r>
          <w:rPr>
            <w:noProof/>
            <w:webHidden/>
          </w:rPr>
          <w:t>87</w:t>
        </w:r>
        <w:r>
          <w:rPr>
            <w:noProof/>
            <w:webHidden/>
          </w:rPr>
          <w:fldChar w:fldCharType="end"/>
        </w:r>
      </w:hyperlink>
    </w:p>
    <w:p w14:paraId="4C8DA2E2" w14:textId="39ECF085" w:rsidR="002E3187" w:rsidRDefault="002E3187">
      <w:pPr>
        <w:pStyle w:val="TOC2"/>
        <w:rPr>
          <w:rFonts w:asciiTheme="minorHAnsi" w:eastAsiaTheme="minorEastAsia" w:hAnsiTheme="minorHAnsi" w:cstheme="minorBidi"/>
          <w:noProof/>
          <w:sz w:val="22"/>
        </w:rPr>
      </w:pPr>
      <w:hyperlink w:anchor="_Toc92299059" w:history="1">
        <w:r w:rsidRPr="004A3D21">
          <w:rPr>
            <w:rStyle w:val="Hyperlink"/>
            <w:noProof/>
          </w:rPr>
          <w:t>6.1 Conclusion</w:t>
        </w:r>
        <w:r>
          <w:rPr>
            <w:noProof/>
            <w:webHidden/>
          </w:rPr>
          <w:tab/>
        </w:r>
        <w:r>
          <w:rPr>
            <w:noProof/>
            <w:webHidden/>
          </w:rPr>
          <w:fldChar w:fldCharType="begin"/>
        </w:r>
        <w:r>
          <w:rPr>
            <w:noProof/>
            <w:webHidden/>
          </w:rPr>
          <w:instrText xml:space="preserve"> PAGEREF _Toc92299059 \h </w:instrText>
        </w:r>
        <w:r>
          <w:rPr>
            <w:noProof/>
            <w:webHidden/>
          </w:rPr>
        </w:r>
        <w:r>
          <w:rPr>
            <w:noProof/>
            <w:webHidden/>
          </w:rPr>
          <w:fldChar w:fldCharType="separate"/>
        </w:r>
        <w:r>
          <w:rPr>
            <w:noProof/>
            <w:webHidden/>
          </w:rPr>
          <w:t>87</w:t>
        </w:r>
        <w:r>
          <w:rPr>
            <w:noProof/>
            <w:webHidden/>
          </w:rPr>
          <w:fldChar w:fldCharType="end"/>
        </w:r>
      </w:hyperlink>
    </w:p>
    <w:p w14:paraId="70AE8BF2" w14:textId="7F251F04" w:rsidR="002E3187" w:rsidRDefault="002E3187">
      <w:pPr>
        <w:pStyle w:val="TOC2"/>
        <w:rPr>
          <w:rFonts w:asciiTheme="minorHAnsi" w:eastAsiaTheme="minorEastAsia" w:hAnsiTheme="minorHAnsi" w:cstheme="minorBidi"/>
          <w:noProof/>
          <w:sz w:val="22"/>
        </w:rPr>
      </w:pPr>
      <w:hyperlink w:anchor="_Toc92299060" w:history="1">
        <w:r w:rsidRPr="004A3D21">
          <w:rPr>
            <w:rStyle w:val="Hyperlink"/>
            <w:noProof/>
          </w:rPr>
          <w:t>6.2 Recommendations</w:t>
        </w:r>
        <w:r>
          <w:rPr>
            <w:noProof/>
            <w:webHidden/>
          </w:rPr>
          <w:tab/>
        </w:r>
        <w:r>
          <w:rPr>
            <w:noProof/>
            <w:webHidden/>
          </w:rPr>
          <w:fldChar w:fldCharType="begin"/>
        </w:r>
        <w:r>
          <w:rPr>
            <w:noProof/>
            <w:webHidden/>
          </w:rPr>
          <w:instrText xml:space="preserve"> PAGEREF _Toc92299060 \h </w:instrText>
        </w:r>
        <w:r>
          <w:rPr>
            <w:noProof/>
            <w:webHidden/>
          </w:rPr>
        </w:r>
        <w:r>
          <w:rPr>
            <w:noProof/>
            <w:webHidden/>
          </w:rPr>
          <w:fldChar w:fldCharType="separate"/>
        </w:r>
        <w:r>
          <w:rPr>
            <w:noProof/>
            <w:webHidden/>
          </w:rPr>
          <w:t>88</w:t>
        </w:r>
        <w:r>
          <w:rPr>
            <w:noProof/>
            <w:webHidden/>
          </w:rPr>
          <w:fldChar w:fldCharType="end"/>
        </w:r>
      </w:hyperlink>
    </w:p>
    <w:p w14:paraId="733BA691" w14:textId="1361D646" w:rsidR="002E3187" w:rsidRDefault="002E3187">
      <w:pPr>
        <w:pStyle w:val="TOC1"/>
        <w:rPr>
          <w:rFonts w:asciiTheme="minorHAnsi" w:eastAsiaTheme="minorEastAsia" w:hAnsiTheme="minorHAnsi" w:cstheme="minorBidi"/>
          <w:noProof/>
          <w:sz w:val="22"/>
        </w:rPr>
      </w:pPr>
      <w:hyperlink w:anchor="_Toc92299061" w:history="1">
        <w:r w:rsidRPr="004A3D21">
          <w:rPr>
            <w:rStyle w:val="Hyperlink"/>
            <w:noProof/>
          </w:rPr>
          <w:t>REFERENCES</w:t>
        </w:r>
        <w:r>
          <w:rPr>
            <w:noProof/>
            <w:webHidden/>
          </w:rPr>
          <w:tab/>
        </w:r>
        <w:r>
          <w:rPr>
            <w:noProof/>
            <w:webHidden/>
          </w:rPr>
          <w:fldChar w:fldCharType="begin"/>
        </w:r>
        <w:r>
          <w:rPr>
            <w:noProof/>
            <w:webHidden/>
          </w:rPr>
          <w:instrText xml:space="preserve"> PAGEREF _Toc92299061 \h </w:instrText>
        </w:r>
        <w:r>
          <w:rPr>
            <w:noProof/>
            <w:webHidden/>
          </w:rPr>
        </w:r>
        <w:r>
          <w:rPr>
            <w:noProof/>
            <w:webHidden/>
          </w:rPr>
          <w:fldChar w:fldCharType="separate"/>
        </w:r>
        <w:r>
          <w:rPr>
            <w:noProof/>
            <w:webHidden/>
          </w:rPr>
          <w:t>89</w:t>
        </w:r>
        <w:r>
          <w:rPr>
            <w:noProof/>
            <w:webHidden/>
          </w:rPr>
          <w:fldChar w:fldCharType="end"/>
        </w:r>
      </w:hyperlink>
    </w:p>
    <w:p w14:paraId="5271F8FE" w14:textId="4A23E7F0" w:rsidR="002E3187" w:rsidRDefault="002E3187">
      <w:pPr>
        <w:pStyle w:val="TOC1"/>
        <w:rPr>
          <w:rFonts w:asciiTheme="minorHAnsi" w:eastAsiaTheme="minorEastAsia" w:hAnsiTheme="minorHAnsi" w:cstheme="minorBidi"/>
          <w:noProof/>
          <w:sz w:val="22"/>
        </w:rPr>
      </w:pPr>
      <w:hyperlink w:anchor="_Toc92299062" w:history="1">
        <w:r w:rsidRPr="004A3D21">
          <w:rPr>
            <w:rStyle w:val="Hyperlink"/>
            <w:noProof/>
          </w:rPr>
          <w:t>APPENDICES</w:t>
        </w:r>
        <w:r>
          <w:rPr>
            <w:noProof/>
            <w:webHidden/>
          </w:rPr>
          <w:tab/>
        </w:r>
        <w:r>
          <w:rPr>
            <w:noProof/>
            <w:webHidden/>
          </w:rPr>
          <w:fldChar w:fldCharType="begin"/>
        </w:r>
        <w:r>
          <w:rPr>
            <w:noProof/>
            <w:webHidden/>
          </w:rPr>
          <w:instrText xml:space="preserve"> PAGEREF _Toc92299062 \h </w:instrText>
        </w:r>
        <w:r>
          <w:rPr>
            <w:noProof/>
            <w:webHidden/>
          </w:rPr>
        </w:r>
        <w:r>
          <w:rPr>
            <w:noProof/>
            <w:webHidden/>
          </w:rPr>
          <w:fldChar w:fldCharType="separate"/>
        </w:r>
        <w:r>
          <w:rPr>
            <w:noProof/>
            <w:webHidden/>
          </w:rPr>
          <w:t>107</w:t>
        </w:r>
        <w:r>
          <w:rPr>
            <w:noProof/>
            <w:webHidden/>
          </w:rPr>
          <w:fldChar w:fldCharType="end"/>
        </w:r>
      </w:hyperlink>
    </w:p>
    <w:p w14:paraId="796A0CE6" w14:textId="7E5E0222" w:rsidR="002E3187" w:rsidRDefault="002E3187">
      <w:pPr>
        <w:pStyle w:val="TOC2"/>
        <w:rPr>
          <w:rFonts w:asciiTheme="minorHAnsi" w:eastAsiaTheme="minorEastAsia" w:hAnsiTheme="minorHAnsi" w:cstheme="minorBidi"/>
          <w:noProof/>
          <w:sz w:val="22"/>
        </w:rPr>
      </w:pPr>
      <w:hyperlink w:anchor="_Toc92299063" w:history="1">
        <w:r w:rsidRPr="004A3D21">
          <w:rPr>
            <w:rStyle w:val="Hyperlink"/>
            <w:noProof/>
          </w:rPr>
          <w:t>Project Budget</w:t>
        </w:r>
        <w:r>
          <w:rPr>
            <w:noProof/>
            <w:webHidden/>
          </w:rPr>
          <w:tab/>
        </w:r>
        <w:r>
          <w:rPr>
            <w:noProof/>
            <w:webHidden/>
          </w:rPr>
          <w:fldChar w:fldCharType="begin"/>
        </w:r>
        <w:r>
          <w:rPr>
            <w:noProof/>
            <w:webHidden/>
          </w:rPr>
          <w:instrText xml:space="preserve"> PAGEREF _Toc92299063 \h </w:instrText>
        </w:r>
        <w:r>
          <w:rPr>
            <w:noProof/>
            <w:webHidden/>
          </w:rPr>
        </w:r>
        <w:r>
          <w:rPr>
            <w:noProof/>
            <w:webHidden/>
          </w:rPr>
          <w:fldChar w:fldCharType="separate"/>
        </w:r>
        <w:r>
          <w:rPr>
            <w:noProof/>
            <w:webHidden/>
          </w:rPr>
          <w:t>107</w:t>
        </w:r>
        <w:r>
          <w:rPr>
            <w:noProof/>
            <w:webHidden/>
          </w:rPr>
          <w:fldChar w:fldCharType="end"/>
        </w:r>
      </w:hyperlink>
    </w:p>
    <w:p w14:paraId="747DD195" w14:textId="47546568" w:rsidR="002E3187" w:rsidRDefault="002E3187">
      <w:pPr>
        <w:pStyle w:val="TOC2"/>
        <w:rPr>
          <w:rFonts w:asciiTheme="minorHAnsi" w:eastAsiaTheme="minorEastAsia" w:hAnsiTheme="minorHAnsi" w:cstheme="minorBidi"/>
          <w:noProof/>
          <w:sz w:val="22"/>
        </w:rPr>
      </w:pPr>
      <w:hyperlink w:anchor="_Toc92299064" w:history="1">
        <w:r w:rsidRPr="004A3D21">
          <w:rPr>
            <w:rStyle w:val="Hyperlink"/>
            <w:noProof/>
          </w:rPr>
          <w:t>Time plan</w:t>
        </w:r>
        <w:r>
          <w:rPr>
            <w:noProof/>
            <w:webHidden/>
          </w:rPr>
          <w:tab/>
        </w:r>
        <w:r>
          <w:rPr>
            <w:noProof/>
            <w:webHidden/>
          </w:rPr>
          <w:fldChar w:fldCharType="begin"/>
        </w:r>
        <w:r>
          <w:rPr>
            <w:noProof/>
            <w:webHidden/>
          </w:rPr>
          <w:instrText xml:space="preserve"> PAGEREF _Toc92299064 \h </w:instrText>
        </w:r>
        <w:r>
          <w:rPr>
            <w:noProof/>
            <w:webHidden/>
          </w:rPr>
        </w:r>
        <w:r>
          <w:rPr>
            <w:noProof/>
            <w:webHidden/>
          </w:rPr>
          <w:fldChar w:fldCharType="separate"/>
        </w:r>
        <w:r>
          <w:rPr>
            <w:noProof/>
            <w:webHidden/>
          </w:rPr>
          <w:t>109</w:t>
        </w:r>
        <w:r>
          <w:rPr>
            <w:noProof/>
            <w:webHidden/>
          </w:rPr>
          <w:fldChar w:fldCharType="end"/>
        </w:r>
      </w:hyperlink>
    </w:p>
    <w:p w14:paraId="19DE2F0D" w14:textId="743F6366" w:rsidR="002E3187" w:rsidRDefault="002E3187">
      <w:pPr>
        <w:pStyle w:val="TOC2"/>
        <w:rPr>
          <w:rFonts w:asciiTheme="minorHAnsi" w:eastAsiaTheme="minorEastAsia" w:hAnsiTheme="minorHAnsi" w:cstheme="minorBidi"/>
          <w:noProof/>
          <w:sz w:val="22"/>
        </w:rPr>
      </w:pPr>
      <w:hyperlink w:anchor="_Toc92299065" w:history="1">
        <w:r w:rsidRPr="004A3D21">
          <w:rPr>
            <w:rStyle w:val="Hyperlink"/>
            <w:noProof/>
          </w:rPr>
          <w:t>Parameter Collection Template</w:t>
        </w:r>
        <w:r>
          <w:rPr>
            <w:noProof/>
            <w:webHidden/>
          </w:rPr>
          <w:tab/>
        </w:r>
        <w:r>
          <w:rPr>
            <w:noProof/>
            <w:webHidden/>
          </w:rPr>
          <w:fldChar w:fldCharType="begin"/>
        </w:r>
        <w:r>
          <w:rPr>
            <w:noProof/>
            <w:webHidden/>
          </w:rPr>
          <w:instrText xml:space="preserve"> PAGEREF _Toc92299065 \h </w:instrText>
        </w:r>
        <w:r>
          <w:rPr>
            <w:noProof/>
            <w:webHidden/>
          </w:rPr>
        </w:r>
        <w:r>
          <w:rPr>
            <w:noProof/>
            <w:webHidden/>
          </w:rPr>
          <w:fldChar w:fldCharType="separate"/>
        </w:r>
        <w:r>
          <w:rPr>
            <w:noProof/>
            <w:webHidden/>
          </w:rPr>
          <w:t>110</w:t>
        </w:r>
        <w:r>
          <w:rPr>
            <w:noProof/>
            <w:webHidden/>
          </w:rPr>
          <w:fldChar w:fldCharType="end"/>
        </w:r>
      </w:hyperlink>
    </w:p>
    <w:p w14:paraId="7BBFCB2E" w14:textId="2491952A" w:rsidR="002E3187" w:rsidRDefault="002E3187">
      <w:pPr>
        <w:pStyle w:val="TOC2"/>
        <w:rPr>
          <w:rFonts w:asciiTheme="minorHAnsi" w:eastAsiaTheme="minorEastAsia" w:hAnsiTheme="minorHAnsi" w:cstheme="minorBidi"/>
          <w:noProof/>
          <w:sz w:val="22"/>
        </w:rPr>
      </w:pPr>
      <w:hyperlink w:anchor="_Toc92299066" w:history="1">
        <w:r w:rsidRPr="004A3D21">
          <w:rPr>
            <w:rStyle w:val="Hyperlink"/>
            <w:noProof/>
          </w:rPr>
          <w:t>SBS-REC Approval Letter</w:t>
        </w:r>
        <w:r>
          <w:rPr>
            <w:noProof/>
            <w:webHidden/>
          </w:rPr>
          <w:tab/>
        </w:r>
        <w:r>
          <w:rPr>
            <w:noProof/>
            <w:webHidden/>
          </w:rPr>
          <w:fldChar w:fldCharType="begin"/>
        </w:r>
        <w:r>
          <w:rPr>
            <w:noProof/>
            <w:webHidden/>
          </w:rPr>
          <w:instrText xml:space="preserve"> PAGEREF _Toc92299066 \h </w:instrText>
        </w:r>
        <w:r>
          <w:rPr>
            <w:noProof/>
            <w:webHidden/>
          </w:rPr>
        </w:r>
        <w:r>
          <w:rPr>
            <w:noProof/>
            <w:webHidden/>
          </w:rPr>
          <w:fldChar w:fldCharType="separate"/>
        </w:r>
        <w:r>
          <w:rPr>
            <w:noProof/>
            <w:webHidden/>
          </w:rPr>
          <w:t>112</w:t>
        </w:r>
        <w:r>
          <w:rPr>
            <w:noProof/>
            <w:webHidden/>
          </w:rPr>
          <w:fldChar w:fldCharType="end"/>
        </w:r>
      </w:hyperlink>
    </w:p>
    <w:p w14:paraId="07E28C2A" w14:textId="39D77F83" w:rsidR="002E3187" w:rsidRDefault="002E3187">
      <w:pPr>
        <w:pStyle w:val="TOC2"/>
        <w:rPr>
          <w:rFonts w:asciiTheme="minorHAnsi" w:eastAsiaTheme="minorEastAsia" w:hAnsiTheme="minorHAnsi" w:cstheme="minorBidi"/>
          <w:noProof/>
          <w:sz w:val="22"/>
        </w:rPr>
      </w:pPr>
      <w:hyperlink w:anchor="_Toc92299067" w:history="1">
        <w:r w:rsidRPr="004A3D21">
          <w:rPr>
            <w:rStyle w:val="Hyperlink"/>
            <w:noProof/>
          </w:rPr>
          <w:t>NACOSTI Research Permit</w:t>
        </w:r>
        <w:r>
          <w:rPr>
            <w:noProof/>
            <w:webHidden/>
          </w:rPr>
          <w:tab/>
        </w:r>
        <w:r>
          <w:rPr>
            <w:noProof/>
            <w:webHidden/>
          </w:rPr>
          <w:fldChar w:fldCharType="begin"/>
        </w:r>
        <w:r>
          <w:rPr>
            <w:noProof/>
            <w:webHidden/>
          </w:rPr>
          <w:instrText xml:space="preserve"> PAGEREF _Toc92299067 \h </w:instrText>
        </w:r>
        <w:r>
          <w:rPr>
            <w:noProof/>
            <w:webHidden/>
          </w:rPr>
        </w:r>
        <w:r>
          <w:rPr>
            <w:noProof/>
            <w:webHidden/>
          </w:rPr>
          <w:fldChar w:fldCharType="separate"/>
        </w:r>
        <w:r>
          <w:rPr>
            <w:noProof/>
            <w:webHidden/>
          </w:rPr>
          <w:t>114</w:t>
        </w:r>
        <w:r>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298977"/>
      <w:r w:rsidR="00855EF0" w:rsidRPr="004260F4">
        <w:lastRenderedPageBreak/>
        <w:t>LIST OF ILLUSTRATIONS</w:t>
      </w:r>
      <w:bookmarkEnd w:id="0"/>
    </w:p>
    <w:p w14:paraId="665F6941" w14:textId="21CD2D09" w:rsidR="00D2168F"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0" w:anchor="_Toc92192527" w:history="1">
        <w:r w:rsidR="00D2168F" w:rsidRPr="00474A4D">
          <w:rPr>
            <w:rStyle w:val="Hyperlink"/>
            <w:noProof/>
          </w:rPr>
          <w:t>Figure 1 : An illustration of the conceptual framework</w:t>
        </w:r>
        <w:r w:rsidR="00D2168F">
          <w:rPr>
            <w:noProof/>
            <w:webHidden/>
          </w:rPr>
          <w:tab/>
        </w:r>
        <w:r w:rsidR="00D2168F">
          <w:rPr>
            <w:noProof/>
            <w:webHidden/>
          </w:rPr>
          <w:fldChar w:fldCharType="begin"/>
        </w:r>
        <w:r w:rsidR="00D2168F">
          <w:rPr>
            <w:noProof/>
            <w:webHidden/>
          </w:rPr>
          <w:instrText xml:space="preserve"> PAGEREF _Toc92192527 \h </w:instrText>
        </w:r>
        <w:r w:rsidR="00D2168F">
          <w:rPr>
            <w:noProof/>
            <w:webHidden/>
          </w:rPr>
        </w:r>
        <w:r w:rsidR="00D2168F">
          <w:rPr>
            <w:noProof/>
            <w:webHidden/>
          </w:rPr>
          <w:fldChar w:fldCharType="separate"/>
        </w:r>
        <w:r w:rsidR="00D2168F">
          <w:rPr>
            <w:noProof/>
            <w:webHidden/>
          </w:rPr>
          <w:t>6</w:t>
        </w:r>
        <w:r w:rsidR="00D2168F">
          <w:rPr>
            <w:noProof/>
            <w:webHidden/>
          </w:rPr>
          <w:fldChar w:fldCharType="end"/>
        </w:r>
      </w:hyperlink>
    </w:p>
    <w:p w14:paraId="7555D45A" w14:textId="62205987" w:rsidR="00D2168F" w:rsidRDefault="002E3187">
      <w:pPr>
        <w:pStyle w:val="TableofFigures"/>
        <w:tabs>
          <w:tab w:val="right" w:leader="dot" w:pos="9350"/>
        </w:tabs>
        <w:rPr>
          <w:rFonts w:asciiTheme="minorHAnsi" w:eastAsiaTheme="minorEastAsia" w:hAnsiTheme="minorHAnsi" w:cstheme="minorBidi"/>
          <w:noProof/>
          <w:sz w:val="22"/>
        </w:rPr>
      </w:pPr>
      <w:hyperlink w:anchor="_Toc92192528" w:history="1">
        <w:r w:rsidR="00D2168F" w:rsidRPr="00474A4D">
          <w:rPr>
            <w:rStyle w:val="Hyperlink"/>
            <w:noProof/>
          </w:rPr>
          <w:t>Figure 2:The structure of lignocellulose (Baruah et al., 2018)</w:t>
        </w:r>
        <w:r w:rsidR="00D2168F">
          <w:rPr>
            <w:noProof/>
            <w:webHidden/>
          </w:rPr>
          <w:tab/>
        </w:r>
        <w:r w:rsidR="00D2168F">
          <w:rPr>
            <w:noProof/>
            <w:webHidden/>
          </w:rPr>
          <w:fldChar w:fldCharType="begin"/>
        </w:r>
        <w:r w:rsidR="00D2168F">
          <w:rPr>
            <w:noProof/>
            <w:webHidden/>
          </w:rPr>
          <w:instrText xml:space="preserve"> PAGEREF _Toc92192528 \h </w:instrText>
        </w:r>
        <w:r w:rsidR="00D2168F">
          <w:rPr>
            <w:noProof/>
            <w:webHidden/>
          </w:rPr>
        </w:r>
        <w:r w:rsidR="00D2168F">
          <w:rPr>
            <w:noProof/>
            <w:webHidden/>
          </w:rPr>
          <w:fldChar w:fldCharType="separate"/>
        </w:r>
        <w:r w:rsidR="00D2168F">
          <w:rPr>
            <w:noProof/>
            <w:webHidden/>
          </w:rPr>
          <w:t>8</w:t>
        </w:r>
        <w:r w:rsidR="00D2168F">
          <w:rPr>
            <w:noProof/>
            <w:webHidden/>
          </w:rPr>
          <w:fldChar w:fldCharType="end"/>
        </w:r>
      </w:hyperlink>
    </w:p>
    <w:p w14:paraId="78C0768E" w14:textId="36BB4A7B" w:rsidR="00D2168F" w:rsidRDefault="002E3187">
      <w:pPr>
        <w:pStyle w:val="TableofFigures"/>
        <w:tabs>
          <w:tab w:val="right" w:leader="dot" w:pos="9350"/>
        </w:tabs>
        <w:rPr>
          <w:rFonts w:asciiTheme="minorHAnsi" w:eastAsiaTheme="minorEastAsia" w:hAnsiTheme="minorHAnsi" w:cstheme="minorBidi"/>
          <w:noProof/>
          <w:sz w:val="22"/>
        </w:rPr>
      </w:pPr>
      <w:hyperlink w:anchor="_Toc92192529" w:history="1">
        <w:r w:rsidR="00D2168F" w:rsidRPr="00474A4D">
          <w:rPr>
            <w:rStyle w:val="Hyperlink"/>
            <w:noProof/>
          </w:rPr>
          <w:t>Figure 3: The life cycle of the Black soldier fly (De Smet et al., 2018)</w:t>
        </w:r>
        <w:r w:rsidR="00D2168F">
          <w:rPr>
            <w:noProof/>
            <w:webHidden/>
          </w:rPr>
          <w:tab/>
        </w:r>
        <w:r w:rsidR="00D2168F">
          <w:rPr>
            <w:noProof/>
            <w:webHidden/>
          </w:rPr>
          <w:fldChar w:fldCharType="begin"/>
        </w:r>
        <w:r w:rsidR="00D2168F">
          <w:rPr>
            <w:noProof/>
            <w:webHidden/>
          </w:rPr>
          <w:instrText xml:space="preserve"> PAGEREF _Toc92192529 \h </w:instrText>
        </w:r>
        <w:r w:rsidR="00D2168F">
          <w:rPr>
            <w:noProof/>
            <w:webHidden/>
          </w:rPr>
        </w:r>
        <w:r w:rsidR="00D2168F">
          <w:rPr>
            <w:noProof/>
            <w:webHidden/>
          </w:rPr>
          <w:fldChar w:fldCharType="separate"/>
        </w:r>
        <w:r w:rsidR="00D2168F">
          <w:rPr>
            <w:noProof/>
            <w:webHidden/>
          </w:rPr>
          <w:t>10</w:t>
        </w:r>
        <w:r w:rsidR="00D2168F">
          <w:rPr>
            <w:noProof/>
            <w:webHidden/>
          </w:rPr>
          <w:fldChar w:fldCharType="end"/>
        </w:r>
      </w:hyperlink>
    </w:p>
    <w:p w14:paraId="0A911B27" w14:textId="47759DD9" w:rsidR="00D2168F" w:rsidRDefault="002E3187">
      <w:pPr>
        <w:pStyle w:val="TableofFigures"/>
        <w:tabs>
          <w:tab w:val="right" w:leader="dot" w:pos="9350"/>
        </w:tabs>
        <w:rPr>
          <w:rFonts w:asciiTheme="minorHAnsi" w:eastAsiaTheme="minorEastAsia" w:hAnsiTheme="minorHAnsi" w:cstheme="minorBidi"/>
          <w:noProof/>
          <w:sz w:val="22"/>
        </w:rPr>
      </w:pPr>
      <w:hyperlink w:anchor="_Toc92192530" w:history="1">
        <w:r w:rsidR="00D2168F" w:rsidRPr="00474A4D">
          <w:rPr>
            <w:rStyle w:val="Hyperlink"/>
            <w:noProof/>
          </w:rPr>
          <w:t>Figure 4: Substrate reduction index</w:t>
        </w:r>
        <w:r w:rsidR="00D2168F">
          <w:rPr>
            <w:noProof/>
            <w:webHidden/>
          </w:rPr>
          <w:tab/>
        </w:r>
        <w:r w:rsidR="00D2168F">
          <w:rPr>
            <w:noProof/>
            <w:webHidden/>
          </w:rPr>
          <w:fldChar w:fldCharType="begin"/>
        </w:r>
        <w:r w:rsidR="00D2168F">
          <w:rPr>
            <w:noProof/>
            <w:webHidden/>
          </w:rPr>
          <w:instrText xml:space="preserve"> PAGEREF _Toc92192530 \h </w:instrText>
        </w:r>
        <w:r w:rsidR="00D2168F">
          <w:rPr>
            <w:noProof/>
            <w:webHidden/>
          </w:rPr>
        </w:r>
        <w:r w:rsidR="00D2168F">
          <w:rPr>
            <w:noProof/>
            <w:webHidden/>
          </w:rPr>
          <w:fldChar w:fldCharType="separate"/>
        </w:r>
        <w:r w:rsidR="00D2168F">
          <w:rPr>
            <w:noProof/>
            <w:webHidden/>
          </w:rPr>
          <w:t>39</w:t>
        </w:r>
        <w:r w:rsidR="00D2168F">
          <w:rPr>
            <w:noProof/>
            <w:webHidden/>
          </w:rPr>
          <w:fldChar w:fldCharType="end"/>
        </w:r>
      </w:hyperlink>
    </w:p>
    <w:p w14:paraId="7BCB5A7E" w14:textId="03C0D0A0" w:rsidR="00D2168F" w:rsidRDefault="002E3187">
      <w:pPr>
        <w:pStyle w:val="TableofFigures"/>
        <w:tabs>
          <w:tab w:val="right" w:leader="dot" w:pos="9350"/>
        </w:tabs>
        <w:rPr>
          <w:rFonts w:asciiTheme="minorHAnsi" w:eastAsiaTheme="minorEastAsia" w:hAnsiTheme="minorHAnsi" w:cstheme="minorBidi"/>
          <w:noProof/>
          <w:sz w:val="22"/>
        </w:rPr>
      </w:pPr>
      <w:hyperlink w:anchor="_Toc92192531" w:history="1">
        <w:r w:rsidR="00D2168F" w:rsidRPr="00474A4D">
          <w:rPr>
            <w:rStyle w:val="Hyperlink"/>
            <w:noProof/>
          </w:rPr>
          <w:t>Figure 5: Mean weight of larvae</w:t>
        </w:r>
        <w:r w:rsidR="00D2168F">
          <w:rPr>
            <w:noProof/>
            <w:webHidden/>
          </w:rPr>
          <w:tab/>
        </w:r>
        <w:r w:rsidR="00D2168F">
          <w:rPr>
            <w:noProof/>
            <w:webHidden/>
          </w:rPr>
          <w:fldChar w:fldCharType="begin"/>
        </w:r>
        <w:r w:rsidR="00D2168F">
          <w:rPr>
            <w:noProof/>
            <w:webHidden/>
          </w:rPr>
          <w:instrText xml:space="preserve"> PAGEREF _Toc92192531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435B7DDF" w14:textId="0B1487B2" w:rsidR="00D2168F" w:rsidRDefault="002E3187">
      <w:pPr>
        <w:pStyle w:val="TableofFigures"/>
        <w:tabs>
          <w:tab w:val="right" w:leader="dot" w:pos="9350"/>
        </w:tabs>
        <w:rPr>
          <w:rFonts w:asciiTheme="minorHAnsi" w:eastAsiaTheme="minorEastAsia" w:hAnsiTheme="minorHAnsi" w:cstheme="minorBidi"/>
          <w:noProof/>
          <w:sz w:val="22"/>
        </w:rPr>
      </w:pPr>
      <w:hyperlink w:anchor="_Toc92192532" w:history="1">
        <w:r w:rsidR="00D2168F" w:rsidRPr="00474A4D">
          <w:rPr>
            <w:rStyle w:val="Hyperlink"/>
            <w:noProof/>
          </w:rPr>
          <w:t>Figure 6: Substrate temperature levels</w:t>
        </w:r>
        <w:r w:rsidR="00D2168F">
          <w:rPr>
            <w:noProof/>
            <w:webHidden/>
          </w:rPr>
          <w:tab/>
        </w:r>
        <w:r w:rsidR="00D2168F">
          <w:rPr>
            <w:noProof/>
            <w:webHidden/>
          </w:rPr>
          <w:fldChar w:fldCharType="begin"/>
        </w:r>
        <w:r w:rsidR="00D2168F">
          <w:rPr>
            <w:noProof/>
            <w:webHidden/>
          </w:rPr>
          <w:instrText xml:space="preserve"> PAGEREF _Toc92192532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27F8B5A5" w14:textId="5E7584E3" w:rsidR="00D2168F" w:rsidRDefault="002E3187">
      <w:pPr>
        <w:pStyle w:val="TableofFigures"/>
        <w:tabs>
          <w:tab w:val="right" w:leader="dot" w:pos="9350"/>
        </w:tabs>
        <w:rPr>
          <w:rFonts w:asciiTheme="minorHAnsi" w:eastAsiaTheme="minorEastAsia" w:hAnsiTheme="minorHAnsi" w:cstheme="minorBidi"/>
          <w:noProof/>
          <w:sz w:val="22"/>
        </w:rPr>
      </w:pPr>
      <w:hyperlink w:anchor="_Toc92192533" w:history="1">
        <w:r w:rsidR="00D2168F" w:rsidRPr="00474A4D">
          <w:rPr>
            <w:rStyle w:val="Hyperlink"/>
            <w:noProof/>
          </w:rPr>
          <w:t>Figure 7: Substrate temperature levels</w:t>
        </w:r>
        <w:r w:rsidR="00D2168F">
          <w:rPr>
            <w:noProof/>
            <w:webHidden/>
          </w:rPr>
          <w:tab/>
        </w:r>
        <w:r w:rsidR="00D2168F">
          <w:rPr>
            <w:noProof/>
            <w:webHidden/>
          </w:rPr>
          <w:fldChar w:fldCharType="begin"/>
        </w:r>
        <w:r w:rsidR="00D2168F">
          <w:rPr>
            <w:noProof/>
            <w:webHidden/>
          </w:rPr>
          <w:instrText xml:space="preserve"> PAGEREF _Toc92192533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0B5D486C" w14:textId="4541C469" w:rsidR="00D2168F" w:rsidRDefault="002E3187">
      <w:pPr>
        <w:pStyle w:val="TableofFigures"/>
        <w:tabs>
          <w:tab w:val="right" w:leader="dot" w:pos="9350"/>
        </w:tabs>
        <w:rPr>
          <w:rFonts w:asciiTheme="minorHAnsi" w:eastAsiaTheme="minorEastAsia" w:hAnsiTheme="minorHAnsi" w:cstheme="minorBidi"/>
          <w:noProof/>
          <w:sz w:val="22"/>
        </w:rPr>
      </w:pPr>
      <w:hyperlink w:anchor="_Toc92192534" w:history="1">
        <w:r w:rsidR="00D2168F" w:rsidRPr="00474A4D">
          <w:rPr>
            <w:rStyle w:val="Hyperlink"/>
            <w:noProof/>
          </w:rPr>
          <w:t>Figure 8:Mean larval lengths</w:t>
        </w:r>
        <w:r w:rsidR="00D2168F">
          <w:rPr>
            <w:noProof/>
            <w:webHidden/>
          </w:rPr>
          <w:tab/>
        </w:r>
        <w:r w:rsidR="00D2168F">
          <w:rPr>
            <w:noProof/>
            <w:webHidden/>
          </w:rPr>
          <w:fldChar w:fldCharType="begin"/>
        </w:r>
        <w:r w:rsidR="00D2168F">
          <w:rPr>
            <w:noProof/>
            <w:webHidden/>
          </w:rPr>
          <w:instrText xml:space="preserve"> PAGEREF _Toc92192534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14B003AB" w14:textId="6D0C4070" w:rsidR="00D2168F" w:rsidRDefault="002E3187">
      <w:pPr>
        <w:pStyle w:val="TableofFigures"/>
        <w:tabs>
          <w:tab w:val="right" w:leader="dot" w:pos="9350"/>
        </w:tabs>
        <w:rPr>
          <w:rFonts w:asciiTheme="minorHAnsi" w:eastAsiaTheme="minorEastAsia" w:hAnsiTheme="minorHAnsi" w:cstheme="minorBidi"/>
          <w:noProof/>
          <w:sz w:val="22"/>
        </w:rPr>
      </w:pPr>
      <w:hyperlink w:anchor="_Toc92192535" w:history="1">
        <w:r w:rsidR="00D2168F" w:rsidRPr="00474A4D">
          <w:rPr>
            <w:rStyle w:val="Hyperlink"/>
            <w:noProof/>
          </w:rPr>
          <w:t>Figure 9: Pupation rates observed per dietary substrate</w:t>
        </w:r>
        <w:r w:rsidR="00D2168F">
          <w:rPr>
            <w:noProof/>
            <w:webHidden/>
          </w:rPr>
          <w:tab/>
        </w:r>
        <w:r w:rsidR="00D2168F">
          <w:rPr>
            <w:noProof/>
            <w:webHidden/>
          </w:rPr>
          <w:fldChar w:fldCharType="begin"/>
        </w:r>
        <w:r w:rsidR="00D2168F">
          <w:rPr>
            <w:noProof/>
            <w:webHidden/>
          </w:rPr>
          <w:instrText xml:space="preserve"> PAGEREF _Toc92192535 \h </w:instrText>
        </w:r>
        <w:r w:rsidR="00D2168F">
          <w:rPr>
            <w:noProof/>
            <w:webHidden/>
          </w:rPr>
        </w:r>
        <w:r w:rsidR="00D2168F">
          <w:rPr>
            <w:noProof/>
            <w:webHidden/>
          </w:rPr>
          <w:fldChar w:fldCharType="separate"/>
        </w:r>
        <w:r w:rsidR="00D2168F">
          <w:rPr>
            <w:noProof/>
            <w:webHidden/>
          </w:rPr>
          <w:t>42</w:t>
        </w:r>
        <w:r w:rsidR="00D2168F">
          <w:rPr>
            <w:noProof/>
            <w:webHidden/>
          </w:rPr>
          <w:fldChar w:fldCharType="end"/>
        </w:r>
      </w:hyperlink>
    </w:p>
    <w:p w14:paraId="3F8985F2" w14:textId="21F7D8B5" w:rsidR="00D2168F" w:rsidRDefault="002E3187">
      <w:pPr>
        <w:pStyle w:val="TableofFigures"/>
        <w:tabs>
          <w:tab w:val="right" w:leader="dot" w:pos="9350"/>
        </w:tabs>
        <w:rPr>
          <w:rFonts w:asciiTheme="minorHAnsi" w:eastAsiaTheme="minorEastAsia" w:hAnsiTheme="minorHAnsi" w:cstheme="minorBidi"/>
          <w:noProof/>
          <w:sz w:val="22"/>
        </w:rPr>
      </w:pPr>
      <w:hyperlink w:anchor="_Toc92192536" w:history="1">
        <w:r w:rsidR="00D2168F" w:rsidRPr="00474A4D">
          <w:rPr>
            <w:rStyle w:val="Hyperlink"/>
            <w:noProof/>
          </w:rPr>
          <w:t>Figure 10: Comparison of macronutrients and micronutrients in the dietary substrates</w:t>
        </w:r>
        <w:r w:rsidR="00D2168F">
          <w:rPr>
            <w:noProof/>
            <w:webHidden/>
          </w:rPr>
          <w:tab/>
        </w:r>
        <w:r w:rsidR="00D2168F">
          <w:rPr>
            <w:noProof/>
            <w:webHidden/>
          </w:rPr>
          <w:fldChar w:fldCharType="begin"/>
        </w:r>
        <w:r w:rsidR="00D2168F">
          <w:rPr>
            <w:noProof/>
            <w:webHidden/>
          </w:rPr>
          <w:instrText xml:space="preserve"> PAGEREF _Toc92192536 \h </w:instrText>
        </w:r>
        <w:r w:rsidR="00D2168F">
          <w:rPr>
            <w:noProof/>
            <w:webHidden/>
          </w:rPr>
        </w:r>
        <w:r w:rsidR="00D2168F">
          <w:rPr>
            <w:noProof/>
            <w:webHidden/>
          </w:rPr>
          <w:fldChar w:fldCharType="separate"/>
        </w:r>
        <w:r w:rsidR="00D2168F">
          <w:rPr>
            <w:noProof/>
            <w:webHidden/>
          </w:rPr>
          <w:t>43</w:t>
        </w:r>
        <w:r w:rsidR="00D2168F">
          <w:rPr>
            <w:noProof/>
            <w:webHidden/>
          </w:rPr>
          <w:fldChar w:fldCharType="end"/>
        </w:r>
      </w:hyperlink>
    </w:p>
    <w:p w14:paraId="19E4720D" w14:textId="287C3F44" w:rsidR="00D2168F" w:rsidRDefault="002E3187">
      <w:pPr>
        <w:pStyle w:val="TableofFigures"/>
        <w:tabs>
          <w:tab w:val="right" w:leader="dot" w:pos="9350"/>
        </w:tabs>
        <w:rPr>
          <w:rFonts w:asciiTheme="minorHAnsi" w:eastAsiaTheme="minorEastAsia" w:hAnsiTheme="minorHAnsi" w:cstheme="minorBidi"/>
          <w:noProof/>
          <w:sz w:val="22"/>
        </w:rPr>
      </w:pPr>
      <w:hyperlink w:anchor="_Toc92192537" w:history="1">
        <w:r w:rsidR="00D2168F" w:rsidRPr="00474A4D">
          <w:rPr>
            <w:rStyle w:val="Hyperlink"/>
            <w:noProof/>
          </w:rPr>
          <w:t>Figure 11: Agarose gel electrophoresis</w:t>
        </w:r>
        <w:r w:rsidR="00D2168F">
          <w:rPr>
            <w:noProof/>
            <w:webHidden/>
          </w:rPr>
          <w:tab/>
        </w:r>
        <w:r w:rsidR="00D2168F">
          <w:rPr>
            <w:noProof/>
            <w:webHidden/>
          </w:rPr>
          <w:fldChar w:fldCharType="begin"/>
        </w:r>
        <w:r w:rsidR="00D2168F">
          <w:rPr>
            <w:noProof/>
            <w:webHidden/>
          </w:rPr>
          <w:instrText xml:space="preserve"> PAGEREF _Toc92192537 \h </w:instrText>
        </w:r>
        <w:r w:rsidR="00D2168F">
          <w:rPr>
            <w:noProof/>
            <w:webHidden/>
          </w:rPr>
        </w:r>
        <w:r w:rsidR="00D2168F">
          <w:rPr>
            <w:noProof/>
            <w:webHidden/>
          </w:rPr>
          <w:fldChar w:fldCharType="separate"/>
        </w:r>
        <w:r w:rsidR="00D2168F">
          <w:rPr>
            <w:noProof/>
            <w:webHidden/>
          </w:rPr>
          <w:t>44</w:t>
        </w:r>
        <w:r w:rsidR="00D2168F">
          <w:rPr>
            <w:noProof/>
            <w:webHidden/>
          </w:rPr>
          <w:fldChar w:fldCharType="end"/>
        </w:r>
      </w:hyperlink>
    </w:p>
    <w:p w14:paraId="6BF82E18" w14:textId="3EEDE0E5" w:rsidR="00D2168F" w:rsidRDefault="002E3187">
      <w:pPr>
        <w:pStyle w:val="TableofFigures"/>
        <w:tabs>
          <w:tab w:val="right" w:leader="dot" w:pos="9350"/>
        </w:tabs>
        <w:rPr>
          <w:rFonts w:asciiTheme="minorHAnsi" w:eastAsiaTheme="minorEastAsia" w:hAnsiTheme="minorHAnsi" w:cstheme="minorBidi"/>
          <w:noProof/>
          <w:sz w:val="22"/>
        </w:rPr>
      </w:pPr>
      <w:hyperlink w:anchor="_Toc92192538" w:history="1">
        <w:r w:rsidR="00D2168F" w:rsidRPr="00474A4D">
          <w:rPr>
            <w:rStyle w:val="Hyperlink"/>
            <w:noProof/>
          </w:rPr>
          <w:t>Figure 12: Sequencing quality statistics with pycoQC</w:t>
        </w:r>
        <w:r w:rsidR="00D2168F">
          <w:rPr>
            <w:noProof/>
            <w:webHidden/>
          </w:rPr>
          <w:tab/>
        </w:r>
        <w:r w:rsidR="00D2168F">
          <w:rPr>
            <w:noProof/>
            <w:webHidden/>
          </w:rPr>
          <w:fldChar w:fldCharType="begin"/>
        </w:r>
        <w:r w:rsidR="00D2168F">
          <w:rPr>
            <w:noProof/>
            <w:webHidden/>
          </w:rPr>
          <w:instrText xml:space="preserve"> PAGEREF _Toc92192538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2B0D329A" w14:textId="4DB4186E" w:rsidR="00D2168F" w:rsidRDefault="002E3187">
      <w:pPr>
        <w:pStyle w:val="TableofFigures"/>
        <w:tabs>
          <w:tab w:val="right" w:leader="dot" w:pos="9350"/>
        </w:tabs>
        <w:rPr>
          <w:rFonts w:asciiTheme="minorHAnsi" w:eastAsiaTheme="minorEastAsia" w:hAnsiTheme="minorHAnsi" w:cstheme="minorBidi"/>
          <w:noProof/>
          <w:sz w:val="22"/>
        </w:rPr>
      </w:pPr>
      <w:hyperlink w:anchor="_Toc92192539" w:history="1">
        <w:r w:rsidR="00D2168F" w:rsidRPr="00474A4D">
          <w:rPr>
            <w:rStyle w:val="Hyperlink"/>
            <w:noProof/>
          </w:rPr>
          <w:t>Figure 13: Demultiplexing with Guppy</w:t>
        </w:r>
        <w:r w:rsidR="00D2168F">
          <w:rPr>
            <w:noProof/>
            <w:webHidden/>
          </w:rPr>
          <w:tab/>
        </w:r>
        <w:r w:rsidR="00D2168F">
          <w:rPr>
            <w:noProof/>
            <w:webHidden/>
          </w:rPr>
          <w:fldChar w:fldCharType="begin"/>
        </w:r>
        <w:r w:rsidR="00D2168F">
          <w:rPr>
            <w:noProof/>
            <w:webHidden/>
          </w:rPr>
          <w:instrText xml:space="preserve"> PAGEREF _Toc92192539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345AF65E" w14:textId="33544424" w:rsidR="00D2168F" w:rsidRDefault="002E3187">
      <w:pPr>
        <w:pStyle w:val="TableofFigures"/>
        <w:tabs>
          <w:tab w:val="right" w:leader="dot" w:pos="9350"/>
        </w:tabs>
        <w:rPr>
          <w:rFonts w:asciiTheme="minorHAnsi" w:eastAsiaTheme="minorEastAsia" w:hAnsiTheme="minorHAnsi" w:cstheme="minorBidi"/>
          <w:noProof/>
          <w:sz w:val="22"/>
        </w:rPr>
      </w:pPr>
      <w:hyperlink w:anchor="_Toc92192540" w:history="1">
        <w:r w:rsidR="00D2168F" w:rsidRPr="00474A4D">
          <w:rPr>
            <w:rStyle w:val="Hyperlink"/>
            <w:noProof/>
          </w:rPr>
          <w:t>Figure 14: Classification and orientation of cDNA reads with Pychopper</w:t>
        </w:r>
        <w:r w:rsidR="00D2168F">
          <w:rPr>
            <w:noProof/>
            <w:webHidden/>
          </w:rPr>
          <w:tab/>
        </w:r>
        <w:r w:rsidR="00D2168F">
          <w:rPr>
            <w:noProof/>
            <w:webHidden/>
          </w:rPr>
          <w:fldChar w:fldCharType="begin"/>
        </w:r>
        <w:r w:rsidR="00D2168F">
          <w:rPr>
            <w:noProof/>
            <w:webHidden/>
          </w:rPr>
          <w:instrText xml:space="preserve"> PAGEREF _Toc92192540 \h </w:instrText>
        </w:r>
        <w:r w:rsidR="00D2168F">
          <w:rPr>
            <w:noProof/>
            <w:webHidden/>
          </w:rPr>
        </w:r>
        <w:r w:rsidR="00D2168F">
          <w:rPr>
            <w:noProof/>
            <w:webHidden/>
          </w:rPr>
          <w:fldChar w:fldCharType="separate"/>
        </w:r>
        <w:r w:rsidR="00D2168F">
          <w:rPr>
            <w:noProof/>
            <w:webHidden/>
          </w:rPr>
          <w:t>47</w:t>
        </w:r>
        <w:r w:rsidR="00D2168F">
          <w:rPr>
            <w:noProof/>
            <w:webHidden/>
          </w:rPr>
          <w:fldChar w:fldCharType="end"/>
        </w:r>
      </w:hyperlink>
    </w:p>
    <w:p w14:paraId="20AA455F" w14:textId="695761E7" w:rsidR="00D2168F" w:rsidRDefault="002E3187">
      <w:pPr>
        <w:pStyle w:val="TableofFigures"/>
        <w:tabs>
          <w:tab w:val="right" w:leader="dot" w:pos="9350"/>
        </w:tabs>
        <w:rPr>
          <w:rFonts w:asciiTheme="minorHAnsi" w:eastAsiaTheme="minorEastAsia" w:hAnsiTheme="minorHAnsi" w:cstheme="minorBidi"/>
          <w:noProof/>
          <w:sz w:val="22"/>
        </w:rPr>
      </w:pPr>
      <w:hyperlink w:anchor="_Toc92192541" w:history="1">
        <w:r w:rsidR="00D2168F" w:rsidRPr="00474A4D">
          <w:rPr>
            <w:rStyle w:val="Hyperlink"/>
            <w:noProof/>
          </w:rPr>
          <w:t>Figure 15: Ribodepletion statistics using MultiQC (v1.11)</w:t>
        </w:r>
        <w:r w:rsidR="00D2168F">
          <w:rPr>
            <w:noProof/>
            <w:webHidden/>
          </w:rPr>
          <w:tab/>
        </w:r>
        <w:r w:rsidR="00D2168F">
          <w:rPr>
            <w:noProof/>
            <w:webHidden/>
          </w:rPr>
          <w:fldChar w:fldCharType="begin"/>
        </w:r>
        <w:r w:rsidR="00D2168F">
          <w:rPr>
            <w:noProof/>
            <w:webHidden/>
          </w:rPr>
          <w:instrText xml:space="preserve"> PAGEREF _Toc92192541 \h </w:instrText>
        </w:r>
        <w:r w:rsidR="00D2168F">
          <w:rPr>
            <w:noProof/>
            <w:webHidden/>
          </w:rPr>
        </w:r>
        <w:r w:rsidR="00D2168F">
          <w:rPr>
            <w:noProof/>
            <w:webHidden/>
          </w:rPr>
          <w:fldChar w:fldCharType="separate"/>
        </w:r>
        <w:r w:rsidR="00D2168F">
          <w:rPr>
            <w:noProof/>
            <w:webHidden/>
          </w:rPr>
          <w:t>50</w:t>
        </w:r>
        <w:r w:rsidR="00D2168F">
          <w:rPr>
            <w:noProof/>
            <w:webHidden/>
          </w:rPr>
          <w:fldChar w:fldCharType="end"/>
        </w:r>
      </w:hyperlink>
    </w:p>
    <w:p w14:paraId="3F342374" w14:textId="69F3D3E5" w:rsidR="00D2168F" w:rsidRDefault="002E3187">
      <w:pPr>
        <w:pStyle w:val="TableofFigures"/>
        <w:tabs>
          <w:tab w:val="right" w:leader="dot" w:pos="9350"/>
        </w:tabs>
        <w:rPr>
          <w:rFonts w:asciiTheme="minorHAnsi" w:eastAsiaTheme="minorEastAsia" w:hAnsiTheme="minorHAnsi" w:cstheme="minorBidi"/>
          <w:noProof/>
          <w:sz w:val="22"/>
        </w:rPr>
      </w:pPr>
      <w:hyperlink w:anchor="_Toc92192542" w:history="1">
        <w:r w:rsidR="00D2168F" w:rsidRPr="00474A4D">
          <w:rPr>
            <w:rStyle w:val="Hyperlink"/>
            <w:noProof/>
          </w:rPr>
          <w:t>Figure 16: Differences in mapping percentages and mapping quality of reads mapped to the BSF reference between the uncorrected and corrected reads</w:t>
        </w:r>
        <w:r w:rsidR="00D2168F">
          <w:rPr>
            <w:noProof/>
            <w:webHidden/>
          </w:rPr>
          <w:tab/>
        </w:r>
        <w:r w:rsidR="00D2168F">
          <w:rPr>
            <w:noProof/>
            <w:webHidden/>
          </w:rPr>
          <w:fldChar w:fldCharType="begin"/>
        </w:r>
        <w:r w:rsidR="00D2168F">
          <w:rPr>
            <w:noProof/>
            <w:webHidden/>
          </w:rPr>
          <w:instrText xml:space="preserve"> PAGEREF _Toc92192542 \h </w:instrText>
        </w:r>
        <w:r w:rsidR="00D2168F">
          <w:rPr>
            <w:noProof/>
            <w:webHidden/>
          </w:rPr>
        </w:r>
        <w:r w:rsidR="00D2168F">
          <w:rPr>
            <w:noProof/>
            <w:webHidden/>
          </w:rPr>
          <w:fldChar w:fldCharType="separate"/>
        </w:r>
        <w:r w:rsidR="00D2168F">
          <w:rPr>
            <w:noProof/>
            <w:webHidden/>
          </w:rPr>
          <w:t>52</w:t>
        </w:r>
        <w:r w:rsidR="00D2168F">
          <w:rPr>
            <w:noProof/>
            <w:webHidden/>
          </w:rPr>
          <w:fldChar w:fldCharType="end"/>
        </w:r>
      </w:hyperlink>
    </w:p>
    <w:p w14:paraId="4E410017" w14:textId="249DF87D" w:rsidR="00D2168F" w:rsidRDefault="002E3187">
      <w:pPr>
        <w:pStyle w:val="TableofFigures"/>
        <w:tabs>
          <w:tab w:val="right" w:leader="dot" w:pos="9350"/>
        </w:tabs>
        <w:rPr>
          <w:rFonts w:asciiTheme="minorHAnsi" w:eastAsiaTheme="minorEastAsia" w:hAnsiTheme="minorHAnsi" w:cstheme="minorBidi"/>
          <w:noProof/>
          <w:sz w:val="22"/>
        </w:rPr>
      </w:pPr>
      <w:hyperlink w:anchor="_Toc92192543" w:history="1">
        <w:r w:rsidR="00D2168F" w:rsidRPr="00474A4D">
          <w:rPr>
            <w:rStyle w:val="Hyperlink"/>
            <w:noProof/>
          </w:rPr>
          <w:t>Figure 17: Stacked bar plots showing microbial activity in each metatranscriptome</w:t>
        </w:r>
        <w:r w:rsidR="00D2168F">
          <w:rPr>
            <w:noProof/>
            <w:webHidden/>
          </w:rPr>
          <w:tab/>
        </w:r>
        <w:r w:rsidR="00D2168F">
          <w:rPr>
            <w:noProof/>
            <w:webHidden/>
          </w:rPr>
          <w:fldChar w:fldCharType="begin"/>
        </w:r>
        <w:r w:rsidR="00D2168F">
          <w:rPr>
            <w:noProof/>
            <w:webHidden/>
          </w:rPr>
          <w:instrText xml:space="preserve"> PAGEREF _Toc92192543 \h </w:instrText>
        </w:r>
        <w:r w:rsidR="00D2168F">
          <w:rPr>
            <w:noProof/>
            <w:webHidden/>
          </w:rPr>
        </w:r>
        <w:r w:rsidR="00D2168F">
          <w:rPr>
            <w:noProof/>
            <w:webHidden/>
          </w:rPr>
          <w:fldChar w:fldCharType="separate"/>
        </w:r>
        <w:r w:rsidR="00D2168F">
          <w:rPr>
            <w:noProof/>
            <w:webHidden/>
          </w:rPr>
          <w:t>59</w:t>
        </w:r>
        <w:r w:rsidR="00D2168F">
          <w:rPr>
            <w:noProof/>
            <w:webHidden/>
          </w:rPr>
          <w:fldChar w:fldCharType="end"/>
        </w:r>
      </w:hyperlink>
    </w:p>
    <w:p w14:paraId="2EAD623A" w14:textId="7D6A9666" w:rsidR="00D2168F" w:rsidRDefault="002E3187">
      <w:pPr>
        <w:pStyle w:val="TableofFigures"/>
        <w:tabs>
          <w:tab w:val="right" w:leader="dot" w:pos="9350"/>
        </w:tabs>
        <w:rPr>
          <w:rFonts w:asciiTheme="minorHAnsi" w:eastAsiaTheme="minorEastAsia" w:hAnsiTheme="minorHAnsi" w:cstheme="minorBidi"/>
          <w:noProof/>
          <w:sz w:val="22"/>
        </w:rPr>
      </w:pPr>
      <w:hyperlink w:anchor="_Toc92192544" w:history="1">
        <w:r w:rsidR="00D2168F" w:rsidRPr="00474A4D">
          <w:rPr>
            <w:rStyle w:val="Hyperlink"/>
            <w:noProof/>
          </w:rPr>
          <w:t>Figure 18: Taxonomic profiling using 16S rRNA sequences filtered at the ribodepletion step</w:t>
        </w:r>
        <w:r w:rsidR="00D2168F">
          <w:rPr>
            <w:noProof/>
            <w:webHidden/>
          </w:rPr>
          <w:tab/>
        </w:r>
        <w:r w:rsidR="00D2168F">
          <w:rPr>
            <w:noProof/>
            <w:webHidden/>
          </w:rPr>
          <w:fldChar w:fldCharType="begin"/>
        </w:r>
        <w:r w:rsidR="00D2168F">
          <w:rPr>
            <w:noProof/>
            <w:webHidden/>
          </w:rPr>
          <w:instrText xml:space="preserve"> PAGEREF _Toc92192544 \h </w:instrText>
        </w:r>
        <w:r w:rsidR="00D2168F">
          <w:rPr>
            <w:noProof/>
            <w:webHidden/>
          </w:rPr>
        </w:r>
        <w:r w:rsidR="00D2168F">
          <w:rPr>
            <w:noProof/>
            <w:webHidden/>
          </w:rPr>
          <w:fldChar w:fldCharType="separate"/>
        </w:r>
        <w:r w:rsidR="00D2168F">
          <w:rPr>
            <w:noProof/>
            <w:webHidden/>
          </w:rPr>
          <w:t>60</w:t>
        </w:r>
        <w:r w:rsidR="00D2168F">
          <w:rPr>
            <w:noProof/>
            <w:webHidden/>
          </w:rPr>
          <w:fldChar w:fldCharType="end"/>
        </w:r>
      </w:hyperlink>
    </w:p>
    <w:p w14:paraId="4C9E05D0" w14:textId="088CFD79" w:rsidR="00D2168F" w:rsidRDefault="002E3187">
      <w:pPr>
        <w:pStyle w:val="TableofFigures"/>
        <w:tabs>
          <w:tab w:val="right" w:leader="dot" w:pos="9350"/>
        </w:tabs>
        <w:rPr>
          <w:rFonts w:asciiTheme="minorHAnsi" w:eastAsiaTheme="minorEastAsia" w:hAnsiTheme="minorHAnsi" w:cstheme="minorBidi"/>
          <w:noProof/>
          <w:sz w:val="22"/>
        </w:rPr>
      </w:pPr>
      <w:hyperlink w:anchor="_Toc92192545" w:history="1">
        <w:r w:rsidR="00D2168F" w:rsidRPr="00474A4D">
          <w:rPr>
            <w:rStyle w:val="Hyperlink"/>
            <w:noProof/>
          </w:rPr>
          <w:t>Figure 19: Order Bacteroidales taxonomic profiling using 16S rRNA sequences</w:t>
        </w:r>
        <w:r w:rsidR="00D2168F">
          <w:rPr>
            <w:noProof/>
            <w:webHidden/>
          </w:rPr>
          <w:tab/>
        </w:r>
        <w:r w:rsidR="00D2168F">
          <w:rPr>
            <w:noProof/>
            <w:webHidden/>
          </w:rPr>
          <w:fldChar w:fldCharType="begin"/>
        </w:r>
        <w:r w:rsidR="00D2168F">
          <w:rPr>
            <w:noProof/>
            <w:webHidden/>
          </w:rPr>
          <w:instrText xml:space="preserve"> PAGEREF _Toc92192545 \h </w:instrText>
        </w:r>
        <w:r w:rsidR="00D2168F">
          <w:rPr>
            <w:noProof/>
            <w:webHidden/>
          </w:rPr>
        </w:r>
        <w:r w:rsidR="00D2168F">
          <w:rPr>
            <w:noProof/>
            <w:webHidden/>
          </w:rPr>
          <w:fldChar w:fldCharType="separate"/>
        </w:r>
        <w:r w:rsidR="00D2168F">
          <w:rPr>
            <w:noProof/>
            <w:webHidden/>
          </w:rPr>
          <w:t>61</w:t>
        </w:r>
        <w:r w:rsidR="00D2168F">
          <w:rPr>
            <w:noProof/>
            <w:webHidden/>
          </w:rPr>
          <w:fldChar w:fldCharType="end"/>
        </w:r>
      </w:hyperlink>
    </w:p>
    <w:p w14:paraId="6551E5FC" w14:textId="4CF17909" w:rsidR="00D2168F" w:rsidRDefault="002E3187">
      <w:pPr>
        <w:pStyle w:val="TableofFigures"/>
        <w:tabs>
          <w:tab w:val="right" w:leader="dot" w:pos="9350"/>
        </w:tabs>
        <w:rPr>
          <w:rFonts w:asciiTheme="minorHAnsi" w:eastAsiaTheme="minorEastAsia" w:hAnsiTheme="minorHAnsi" w:cstheme="minorBidi"/>
          <w:noProof/>
          <w:sz w:val="22"/>
        </w:rPr>
      </w:pPr>
      <w:hyperlink w:anchor="_Toc92192546" w:history="1">
        <w:r w:rsidR="00D2168F" w:rsidRPr="00474A4D">
          <w:rPr>
            <w:rStyle w:val="Hyperlink"/>
            <w:noProof/>
          </w:rPr>
          <w:t>Figure 20:Phylogenetic tree of 16S rRNA samples from order Bacteroidales</w:t>
        </w:r>
        <w:r w:rsidR="00D2168F">
          <w:rPr>
            <w:noProof/>
            <w:webHidden/>
          </w:rPr>
          <w:tab/>
        </w:r>
        <w:r w:rsidR="00D2168F">
          <w:rPr>
            <w:noProof/>
            <w:webHidden/>
          </w:rPr>
          <w:fldChar w:fldCharType="begin"/>
        </w:r>
        <w:r w:rsidR="00D2168F">
          <w:rPr>
            <w:noProof/>
            <w:webHidden/>
          </w:rPr>
          <w:instrText xml:space="preserve"> PAGEREF _Toc92192546 \h </w:instrText>
        </w:r>
        <w:r w:rsidR="00D2168F">
          <w:rPr>
            <w:noProof/>
            <w:webHidden/>
          </w:rPr>
        </w:r>
        <w:r w:rsidR="00D2168F">
          <w:rPr>
            <w:noProof/>
            <w:webHidden/>
          </w:rPr>
          <w:fldChar w:fldCharType="separate"/>
        </w:r>
        <w:r w:rsidR="00D2168F">
          <w:rPr>
            <w:noProof/>
            <w:webHidden/>
          </w:rPr>
          <w:t>62</w:t>
        </w:r>
        <w:r w:rsidR="00D2168F">
          <w:rPr>
            <w:noProof/>
            <w:webHidden/>
          </w:rPr>
          <w:fldChar w:fldCharType="end"/>
        </w:r>
      </w:hyperlink>
    </w:p>
    <w:p w14:paraId="11F0E431" w14:textId="658BD4A9" w:rsidR="00D2168F" w:rsidRDefault="002E3187">
      <w:pPr>
        <w:pStyle w:val="TableofFigures"/>
        <w:tabs>
          <w:tab w:val="right" w:leader="dot" w:pos="9350"/>
        </w:tabs>
        <w:rPr>
          <w:rFonts w:asciiTheme="minorHAnsi" w:eastAsiaTheme="minorEastAsia" w:hAnsiTheme="minorHAnsi" w:cstheme="minorBidi"/>
          <w:noProof/>
          <w:sz w:val="22"/>
        </w:rPr>
      </w:pPr>
      <w:hyperlink w:anchor="_Toc92192547" w:history="1">
        <w:r w:rsidR="00D2168F" w:rsidRPr="00474A4D">
          <w:rPr>
            <w:rStyle w:val="Hyperlink"/>
            <w:noProof/>
          </w:rPr>
          <w:t>Figure 21: Alpha diversity evaluated using the Shannon-Wiener index (H)</w:t>
        </w:r>
        <w:r w:rsidR="00D2168F">
          <w:rPr>
            <w:noProof/>
            <w:webHidden/>
          </w:rPr>
          <w:tab/>
        </w:r>
        <w:r w:rsidR="00D2168F">
          <w:rPr>
            <w:noProof/>
            <w:webHidden/>
          </w:rPr>
          <w:fldChar w:fldCharType="begin"/>
        </w:r>
        <w:r w:rsidR="00D2168F">
          <w:rPr>
            <w:noProof/>
            <w:webHidden/>
          </w:rPr>
          <w:instrText xml:space="preserve"> PAGEREF _Toc92192547 \h </w:instrText>
        </w:r>
        <w:r w:rsidR="00D2168F">
          <w:rPr>
            <w:noProof/>
            <w:webHidden/>
          </w:rPr>
        </w:r>
        <w:r w:rsidR="00D2168F">
          <w:rPr>
            <w:noProof/>
            <w:webHidden/>
          </w:rPr>
          <w:fldChar w:fldCharType="separate"/>
        </w:r>
        <w:r w:rsidR="00D2168F">
          <w:rPr>
            <w:noProof/>
            <w:webHidden/>
          </w:rPr>
          <w:t>63</w:t>
        </w:r>
        <w:r w:rsidR="00D2168F">
          <w:rPr>
            <w:noProof/>
            <w:webHidden/>
          </w:rPr>
          <w:fldChar w:fldCharType="end"/>
        </w:r>
      </w:hyperlink>
    </w:p>
    <w:p w14:paraId="616EF800" w14:textId="13C0649D" w:rsidR="00D2168F" w:rsidRDefault="002E3187">
      <w:pPr>
        <w:pStyle w:val="TableofFigures"/>
        <w:tabs>
          <w:tab w:val="right" w:leader="dot" w:pos="9350"/>
        </w:tabs>
        <w:rPr>
          <w:rFonts w:asciiTheme="minorHAnsi" w:eastAsiaTheme="minorEastAsia" w:hAnsiTheme="minorHAnsi" w:cstheme="minorBidi"/>
          <w:noProof/>
          <w:sz w:val="22"/>
        </w:rPr>
      </w:pPr>
      <w:hyperlink w:anchor="_Toc92192548" w:history="1">
        <w:r w:rsidR="00D2168F" w:rsidRPr="00474A4D">
          <w:rPr>
            <w:rStyle w:val="Hyperlink"/>
            <w:noProof/>
          </w:rPr>
          <w:t>Figure 22: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_Toc92192548 \h </w:instrText>
        </w:r>
        <w:r w:rsidR="00D2168F">
          <w:rPr>
            <w:noProof/>
            <w:webHidden/>
          </w:rPr>
        </w:r>
        <w:r w:rsidR="00D2168F">
          <w:rPr>
            <w:noProof/>
            <w:webHidden/>
          </w:rPr>
          <w:fldChar w:fldCharType="separate"/>
        </w:r>
        <w:r w:rsidR="00D2168F">
          <w:rPr>
            <w:noProof/>
            <w:webHidden/>
          </w:rPr>
          <w:t>64</w:t>
        </w:r>
        <w:r w:rsidR="00D2168F">
          <w:rPr>
            <w:noProof/>
            <w:webHidden/>
          </w:rPr>
          <w:fldChar w:fldCharType="end"/>
        </w:r>
      </w:hyperlink>
    </w:p>
    <w:p w14:paraId="792D0DC9" w14:textId="57B38902" w:rsidR="00D2168F" w:rsidRDefault="002E3187">
      <w:pPr>
        <w:pStyle w:val="TableofFigures"/>
        <w:tabs>
          <w:tab w:val="right" w:leader="dot" w:pos="9350"/>
        </w:tabs>
        <w:rPr>
          <w:rFonts w:asciiTheme="minorHAnsi" w:eastAsiaTheme="minorEastAsia" w:hAnsiTheme="minorHAnsi" w:cstheme="minorBidi"/>
          <w:noProof/>
          <w:sz w:val="22"/>
        </w:rPr>
      </w:pPr>
      <w:hyperlink w:anchor="_Toc92192549" w:history="1">
        <w:r w:rsidR="00D2168F" w:rsidRPr="00474A4D">
          <w:rPr>
            <w:rStyle w:val="Hyperlink"/>
            <w:noProof/>
          </w:rPr>
          <w:t>Figure 23: Organism PCA plot</w:t>
        </w:r>
        <w:r w:rsidR="00D2168F">
          <w:rPr>
            <w:noProof/>
            <w:webHidden/>
          </w:rPr>
          <w:tab/>
        </w:r>
        <w:r w:rsidR="00D2168F">
          <w:rPr>
            <w:noProof/>
            <w:webHidden/>
          </w:rPr>
          <w:fldChar w:fldCharType="begin"/>
        </w:r>
        <w:r w:rsidR="00D2168F">
          <w:rPr>
            <w:noProof/>
            <w:webHidden/>
          </w:rPr>
          <w:instrText xml:space="preserve"> PAGEREF _Toc92192549 \h </w:instrText>
        </w:r>
        <w:r w:rsidR="00D2168F">
          <w:rPr>
            <w:noProof/>
            <w:webHidden/>
          </w:rPr>
        </w:r>
        <w:r w:rsidR="00D2168F">
          <w:rPr>
            <w:noProof/>
            <w:webHidden/>
          </w:rPr>
          <w:fldChar w:fldCharType="separate"/>
        </w:r>
        <w:r w:rsidR="00D2168F">
          <w:rPr>
            <w:noProof/>
            <w:webHidden/>
          </w:rPr>
          <w:t>65</w:t>
        </w:r>
        <w:r w:rsidR="00D2168F">
          <w:rPr>
            <w:noProof/>
            <w:webHidden/>
          </w:rPr>
          <w:fldChar w:fldCharType="end"/>
        </w:r>
      </w:hyperlink>
    </w:p>
    <w:p w14:paraId="5076C68A" w14:textId="623C8EDE" w:rsidR="00D2168F" w:rsidRDefault="002E3187">
      <w:pPr>
        <w:pStyle w:val="TableofFigures"/>
        <w:tabs>
          <w:tab w:val="right" w:leader="dot" w:pos="9350"/>
        </w:tabs>
        <w:rPr>
          <w:rFonts w:asciiTheme="minorHAnsi" w:eastAsiaTheme="minorEastAsia" w:hAnsiTheme="minorHAnsi" w:cstheme="minorBidi"/>
          <w:noProof/>
          <w:sz w:val="22"/>
        </w:rPr>
      </w:pPr>
      <w:hyperlink w:anchor="_Toc92192550" w:history="1">
        <w:r w:rsidR="00D2168F" w:rsidRPr="00474A4D">
          <w:rPr>
            <w:rStyle w:val="Hyperlink"/>
            <w:noProof/>
          </w:rPr>
          <w:t>Figure 24: Alpha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_Toc92192550 \h </w:instrText>
        </w:r>
        <w:r w:rsidR="00D2168F">
          <w:rPr>
            <w:noProof/>
            <w:webHidden/>
          </w:rPr>
        </w:r>
        <w:r w:rsidR="00D2168F">
          <w:rPr>
            <w:noProof/>
            <w:webHidden/>
          </w:rPr>
          <w:fldChar w:fldCharType="separate"/>
        </w:r>
        <w:r w:rsidR="00D2168F">
          <w:rPr>
            <w:noProof/>
            <w:webHidden/>
          </w:rPr>
          <w:t>66</w:t>
        </w:r>
        <w:r w:rsidR="00D2168F">
          <w:rPr>
            <w:noProof/>
            <w:webHidden/>
          </w:rPr>
          <w:fldChar w:fldCharType="end"/>
        </w:r>
      </w:hyperlink>
    </w:p>
    <w:p w14:paraId="77AB72F9" w14:textId="5EB038CC" w:rsidR="00D2168F" w:rsidRDefault="002E3187">
      <w:pPr>
        <w:pStyle w:val="TableofFigures"/>
        <w:tabs>
          <w:tab w:val="right" w:leader="dot" w:pos="9350"/>
        </w:tabs>
        <w:rPr>
          <w:rFonts w:asciiTheme="minorHAnsi" w:eastAsiaTheme="minorEastAsia" w:hAnsiTheme="minorHAnsi" w:cstheme="minorBidi"/>
          <w:noProof/>
          <w:sz w:val="22"/>
        </w:rPr>
      </w:pPr>
      <w:hyperlink w:anchor="_Toc92192551" w:history="1">
        <w:r w:rsidR="00D2168F" w:rsidRPr="00474A4D">
          <w:rPr>
            <w:rStyle w:val="Hyperlink"/>
            <w:noProof/>
          </w:rPr>
          <w:t>Figure 25: Beta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_Toc92192551 \h </w:instrText>
        </w:r>
        <w:r w:rsidR="00D2168F">
          <w:rPr>
            <w:noProof/>
            <w:webHidden/>
          </w:rPr>
        </w:r>
        <w:r w:rsidR="00D2168F">
          <w:rPr>
            <w:noProof/>
            <w:webHidden/>
          </w:rPr>
          <w:fldChar w:fldCharType="separate"/>
        </w:r>
        <w:r w:rsidR="00D2168F">
          <w:rPr>
            <w:noProof/>
            <w:webHidden/>
          </w:rPr>
          <w:t>67</w:t>
        </w:r>
        <w:r w:rsidR="00D2168F">
          <w:rPr>
            <w:noProof/>
            <w:webHidden/>
          </w:rPr>
          <w:fldChar w:fldCharType="end"/>
        </w:r>
      </w:hyperlink>
    </w:p>
    <w:p w14:paraId="0766A84E" w14:textId="4E9E49FB" w:rsidR="00D2168F" w:rsidRDefault="002E3187">
      <w:pPr>
        <w:pStyle w:val="TableofFigures"/>
        <w:tabs>
          <w:tab w:val="right" w:leader="dot" w:pos="9350"/>
        </w:tabs>
        <w:rPr>
          <w:rFonts w:asciiTheme="minorHAnsi" w:eastAsiaTheme="minorEastAsia" w:hAnsiTheme="minorHAnsi" w:cstheme="minorBidi"/>
          <w:noProof/>
          <w:sz w:val="22"/>
        </w:rPr>
      </w:pPr>
      <w:hyperlink w:anchor="_Toc92192552" w:history="1">
        <w:r w:rsidR="00D2168F" w:rsidRPr="00474A4D">
          <w:rPr>
            <w:rStyle w:val="Hyperlink"/>
            <w:noProof/>
          </w:rPr>
          <w:t>Figure 26: Dodged bar plots of active SEED subsystems level 1 functions against the average levels in the pooled experimental metatranscriptomes compared to the pooled control metatranscriptome (CF)</w:t>
        </w:r>
        <w:r w:rsidR="00D2168F">
          <w:rPr>
            <w:noProof/>
            <w:webHidden/>
          </w:rPr>
          <w:tab/>
        </w:r>
        <w:r w:rsidR="00D2168F">
          <w:rPr>
            <w:noProof/>
            <w:webHidden/>
          </w:rPr>
          <w:fldChar w:fldCharType="begin"/>
        </w:r>
        <w:r w:rsidR="00D2168F">
          <w:rPr>
            <w:noProof/>
            <w:webHidden/>
          </w:rPr>
          <w:instrText xml:space="preserve"> PAGEREF _Toc92192552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85376E8" w14:textId="7A3C08E9" w:rsidR="00D2168F" w:rsidRDefault="002E3187">
      <w:pPr>
        <w:pStyle w:val="TableofFigures"/>
        <w:tabs>
          <w:tab w:val="right" w:leader="dot" w:pos="9350"/>
        </w:tabs>
        <w:rPr>
          <w:rFonts w:asciiTheme="minorHAnsi" w:eastAsiaTheme="minorEastAsia" w:hAnsiTheme="minorHAnsi" w:cstheme="minorBidi"/>
          <w:noProof/>
          <w:sz w:val="22"/>
        </w:rPr>
      </w:pPr>
      <w:hyperlink w:anchor="_Toc92192553" w:history="1">
        <w:r w:rsidR="00D2168F" w:rsidRPr="00474A4D">
          <w:rPr>
            <w:rStyle w:val="Hyperlink"/>
            <w:noProof/>
          </w:rPr>
          <w:t>Figure 27: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_Toc92192553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5054919" w14:textId="27ADA305" w:rsidR="00D2168F" w:rsidRDefault="002E3187">
      <w:pPr>
        <w:pStyle w:val="TableofFigures"/>
        <w:tabs>
          <w:tab w:val="right" w:leader="dot" w:pos="9350"/>
        </w:tabs>
        <w:rPr>
          <w:rFonts w:asciiTheme="minorHAnsi" w:eastAsiaTheme="minorEastAsia" w:hAnsiTheme="minorHAnsi" w:cstheme="minorBidi"/>
          <w:noProof/>
          <w:sz w:val="22"/>
        </w:rPr>
      </w:pPr>
      <w:hyperlink w:anchor="_Toc92192554" w:history="1">
        <w:r w:rsidR="00D2168F" w:rsidRPr="00474A4D">
          <w:rPr>
            <w:rStyle w:val="Hyperlink"/>
            <w:noProof/>
          </w:rPr>
          <w:t>Figure 28: GH43_16 Krona multi-layered taxonomic pie-chart</w:t>
        </w:r>
        <w:r w:rsidR="00D2168F">
          <w:rPr>
            <w:noProof/>
            <w:webHidden/>
          </w:rPr>
          <w:tab/>
        </w:r>
        <w:r w:rsidR="00D2168F">
          <w:rPr>
            <w:noProof/>
            <w:webHidden/>
          </w:rPr>
          <w:fldChar w:fldCharType="begin"/>
        </w:r>
        <w:r w:rsidR="00D2168F">
          <w:rPr>
            <w:noProof/>
            <w:webHidden/>
          </w:rPr>
          <w:instrText xml:space="preserve"> PAGEREF _Toc92192554 \h </w:instrText>
        </w:r>
        <w:r w:rsidR="00D2168F">
          <w:rPr>
            <w:noProof/>
            <w:webHidden/>
          </w:rPr>
        </w:r>
        <w:r w:rsidR="00D2168F">
          <w:rPr>
            <w:noProof/>
            <w:webHidden/>
          </w:rPr>
          <w:fldChar w:fldCharType="separate"/>
        </w:r>
        <w:r w:rsidR="00D2168F">
          <w:rPr>
            <w:noProof/>
            <w:webHidden/>
          </w:rPr>
          <w:t>73</w:t>
        </w:r>
        <w:r w:rsidR="00D2168F">
          <w:rPr>
            <w:noProof/>
            <w:webHidden/>
          </w:rPr>
          <w:fldChar w:fldCharType="end"/>
        </w:r>
      </w:hyperlink>
    </w:p>
    <w:p w14:paraId="36D1FB01" w14:textId="1DB3E0E6" w:rsidR="00D2168F" w:rsidRDefault="002E3187">
      <w:pPr>
        <w:pStyle w:val="TableofFigures"/>
        <w:tabs>
          <w:tab w:val="right" w:leader="dot" w:pos="9350"/>
        </w:tabs>
        <w:rPr>
          <w:rFonts w:asciiTheme="minorHAnsi" w:eastAsiaTheme="minorEastAsia" w:hAnsiTheme="minorHAnsi" w:cstheme="minorBidi"/>
          <w:noProof/>
          <w:sz w:val="22"/>
        </w:rPr>
      </w:pPr>
      <w:hyperlink w:anchor="_Toc92192555" w:history="1">
        <w:r w:rsidR="00D2168F" w:rsidRPr="00474A4D">
          <w:rPr>
            <w:rStyle w:val="Hyperlink"/>
            <w:noProof/>
          </w:rPr>
          <w:t>Figure 29: GH51 Krona multi-layered taxonomic pie-chart</w:t>
        </w:r>
        <w:r w:rsidR="00D2168F">
          <w:rPr>
            <w:noProof/>
            <w:webHidden/>
          </w:rPr>
          <w:tab/>
        </w:r>
        <w:r w:rsidR="00D2168F">
          <w:rPr>
            <w:noProof/>
            <w:webHidden/>
          </w:rPr>
          <w:fldChar w:fldCharType="begin"/>
        </w:r>
        <w:r w:rsidR="00D2168F">
          <w:rPr>
            <w:noProof/>
            <w:webHidden/>
          </w:rPr>
          <w:instrText xml:space="preserve"> PAGEREF _Toc92192555 \h </w:instrText>
        </w:r>
        <w:r w:rsidR="00D2168F">
          <w:rPr>
            <w:noProof/>
            <w:webHidden/>
          </w:rPr>
        </w:r>
        <w:r w:rsidR="00D2168F">
          <w:rPr>
            <w:noProof/>
            <w:webHidden/>
          </w:rPr>
          <w:fldChar w:fldCharType="separate"/>
        </w:r>
        <w:r w:rsidR="00D2168F">
          <w:rPr>
            <w:noProof/>
            <w:webHidden/>
          </w:rPr>
          <w:t>74</w:t>
        </w:r>
        <w:r w:rsidR="00D2168F">
          <w:rPr>
            <w:noProof/>
            <w:webHidden/>
          </w:rPr>
          <w:fldChar w:fldCharType="end"/>
        </w:r>
      </w:hyperlink>
    </w:p>
    <w:p w14:paraId="57AA3C7F" w14:textId="77777777" w:rsidR="00D2168F" w:rsidRDefault="00811DE3" w:rsidP="00F17A3E">
      <w:pPr>
        <w:pStyle w:val="Heading1"/>
        <w:rPr>
          <w:rStyle w:val="normaltextrun"/>
          <w:b w:val="0"/>
          <w:color w:val="0E101A"/>
          <w:szCs w:val="24"/>
          <w:lang w:val="en-GB"/>
        </w:rPr>
      </w:pPr>
      <w:r>
        <w:rPr>
          <w:rStyle w:val="normaltextrun"/>
          <w:b w:val="0"/>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298978"/>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2E3187"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298979"/>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298980"/>
      <w:r w:rsidR="00855EF0" w:rsidRPr="004260F4">
        <w:lastRenderedPageBreak/>
        <w:t>ABSTRACT</w:t>
      </w:r>
      <w:bookmarkEnd w:id="3"/>
    </w:p>
    <w:p w14:paraId="135AEAF9" w14:textId="761243C5" w:rsidR="0035766A" w:rsidRDefault="0089122C" w:rsidP="005004DD">
      <w:pPr>
        <w:pStyle w:val="paragraph"/>
        <w:spacing w:before="0" w:beforeAutospacing="0" w:after="0" w:line="360" w:lineRule="auto"/>
        <w:jc w:val="both"/>
        <w:textAlignment w:val="baseline"/>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4"/>
      <w:r w:rsidR="00093F13" w:rsidRPr="004260F4">
        <w:t>a</w:t>
      </w:r>
      <w:r w:rsidR="007A7BFD">
        <w:t>s a</w:t>
      </w:r>
      <w:r w:rsidR="00093F13" w:rsidRPr="004260F4">
        <w:t xml:space="preserve"> useful tool in the valorization of organic biomass and other biodegradable wastes</w:t>
      </w:r>
      <w:commentRangeEnd w:id="4"/>
      <w:r w:rsidR="007A7BFD">
        <w:t>, mainly attributed to their potent larval gut microbiome</w:t>
      </w:r>
      <w:r w:rsidR="001A415C">
        <w:rPr>
          <w:rStyle w:val="CommentReference"/>
          <w:rFonts w:ascii="Calibri" w:eastAsia="Calibri" w:hAnsi="Calibri"/>
        </w:rPr>
        <w:commentReference w:id="4"/>
      </w:r>
      <w:r w:rsidR="00093F13" w:rsidRPr="004260F4">
        <w:t>.</w:t>
      </w:r>
      <w:r w:rsidR="007A7BFD">
        <w:t xml:space="preserve"> </w:t>
      </w:r>
      <w:commentRangeStart w:id="5"/>
      <w:commentRangeStart w:id="6"/>
      <w:r w:rsidR="007A7BFD" w:rsidRPr="004260F4">
        <w:t xml:space="preserve">The BSF larval gut microbiome is an active area of study due to </w:t>
      </w:r>
      <w:r w:rsidR="007A7BFD">
        <w:t xml:space="preserve">the </w:t>
      </w:r>
      <w:r w:rsidR="007A7BFD" w:rsidRPr="004260F4">
        <w:t>rapid growth</w:t>
      </w:r>
      <w:commentRangeEnd w:id="5"/>
      <w:r w:rsidR="007A7BFD">
        <w:rPr>
          <w:rStyle w:val="CommentReference"/>
          <w:rFonts w:ascii="Calibri" w:eastAsia="Calibri" w:hAnsi="Calibri"/>
        </w:rPr>
        <w:commentReference w:id="5"/>
      </w:r>
      <w:commentRangeEnd w:id="6"/>
      <w:r w:rsidR="007A10CE">
        <w:rPr>
          <w:rStyle w:val="CommentReference"/>
          <w:rFonts w:ascii="Calibri" w:eastAsia="Calibri" w:hAnsi="Calibri"/>
        </w:rPr>
        <w:commentReference w:id="6"/>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7"/>
      <w:r w:rsidR="007A7BFD">
        <w:t>This presents the BSF larvae as a potential source of lignocellulolytic microorganisms and enzymes capable of the breakdown of recalcitrant organic biomass and potential applications in the second-generation biofuel industry.</w:t>
      </w:r>
      <w:commentRangeEnd w:id="7"/>
      <w:r w:rsidR="00E5451C">
        <w:rPr>
          <w:rStyle w:val="CommentReference"/>
          <w:rFonts w:ascii="Calibri" w:eastAsia="Calibri" w:hAnsi="Calibri"/>
        </w:rPr>
        <w:commentReference w:id="7"/>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8"/>
      <w:commentRangeEnd w:id="8"/>
      <w:r w:rsidR="000833B3">
        <w:rPr>
          <w:rStyle w:val="CommentReference"/>
          <w:rFonts w:ascii="Calibri" w:eastAsia="Calibri" w:hAnsi="Calibri"/>
        </w:rPr>
        <w:commentReference w:id="8"/>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9"/>
      <w:commentRangeStart w:id="10"/>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9"/>
      <w:r>
        <w:rPr>
          <w:rStyle w:val="CommentReference"/>
          <w:rFonts w:ascii="Calibri" w:eastAsia="Calibri" w:hAnsi="Calibri"/>
        </w:rPr>
        <w:commentReference w:id="9"/>
      </w:r>
      <w:commentRangeEnd w:id="10"/>
      <w:r w:rsidR="007A10CE">
        <w:rPr>
          <w:rStyle w:val="CommentReference"/>
          <w:rFonts w:ascii="Calibri" w:eastAsia="Calibri" w:hAnsi="Calibri"/>
        </w:rPr>
        <w:commentReference w:id="10"/>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3"/>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commentRangeStart w:id="11"/>
      <w:commentRangeStart w:id="12"/>
      <w:r w:rsidR="00365731">
        <w:t>PUL</w:t>
      </w:r>
      <w:commentRangeEnd w:id="11"/>
      <w:commentRangeEnd w:id="12"/>
      <w:r w:rsidR="00615E0B">
        <w:t>)</w:t>
      </w:r>
      <w:r w:rsidR="005A7AB4">
        <w:rPr>
          <w:rStyle w:val="CommentReference"/>
          <w:rFonts w:ascii="Calibri" w:eastAsia="Calibri" w:hAnsi="Calibri"/>
        </w:rPr>
        <w:commentReference w:id="11"/>
      </w:r>
      <w:r w:rsidR="00C40A79">
        <w:rPr>
          <w:rStyle w:val="CommentReference"/>
          <w:rFonts w:ascii="Calibri" w:eastAsia="Calibri" w:hAnsi="Calibri"/>
        </w:rPr>
        <w:commentReference w:id="12"/>
      </w:r>
      <w:r w:rsidR="00365731">
        <w:t xml:space="preserve"> screening further revealed PUL0013 and PUL0395 gene clusters that encode for the </w:t>
      </w:r>
      <w:r>
        <w:t xml:space="preserve">hemicellulolytic </w:t>
      </w:r>
      <w:r w:rsidR="00365731">
        <w:t xml:space="preserve">enzyme </w:t>
      </w:r>
      <w:commentRangeStart w:id="13"/>
      <w:commentRangeStart w:id="14"/>
      <w:r w:rsidR="00365731">
        <w:t>abfB in CAZy family GH51</w:t>
      </w:r>
      <w:commentRangeEnd w:id="13"/>
      <w:r w:rsidR="00610747">
        <w:rPr>
          <w:rStyle w:val="CommentReference"/>
          <w:rFonts w:ascii="Calibri" w:eastAsia="Calibri" w:hAnsi="Calibri"/>
        </w:rPr>
        <w:commentReference w:id="13"/>
      </w:r>
      <w:commentRangeEnd w:id="14"/>
      <w:r>
        <w:rPr>
          <w:rStyle w:val="CommentReference"/>
          <w:rFonts w:ascii="Calibri" w:eastAsia="Calibri" w:hAnsi="Calibri"/>
        </w:rPr>
        <w:commentReference w:id="14"/>
      </w:r>
      <w:r w:rsidR="0089122C">
        <w:t>.</w:t>
      </w:r>
      <w:r w:rsidR="00093F13" w:rsidRPr="004260F4">
        <w:t xml:space="preserve"> </w:t>
      </w:r>
      <w:r w:rsidR="00610747">
        <w:t>We</w:t>
      </w:r>
      <w:r w:rsidR="0089122C">
        <w:t xml:space="preserve"> conclude that the BSF larvae gut microbiome profiles were significantly </w:t>
      </w:r>
      <w:commentRangeStart w:id="15"/>
      <w:commentRangeStart w:id="16"/>
      <w:r w:rsidR="0089122C">
        <w:t xml:space="preserve">altered with dietary intervention </w:t>
      </w:r>
      <w:commentRangeEnd w:id="15"/>
      <w:r w:rsidR="00610747">
        <w:rPr>
          <w:rStyle w:val="CommentReference"/>
          <w:rFonts w:ascii="Calibri" w:eastAsia="Calibri" w:hAnsi="Calibri"/>
        </w:rPr>
        <w:commentReference w:id="15"/>
      </w:r>
      <w:commentRangeEnd w:id="16"/>
      <w:r w:rsidR="00DE073F">
        <w:rPr>
          <w:rStyle w:val="CommentReference"/>
          <w:rFonts w:ascii="Calibri" w:eastAsia="Calibri" w:hAnsi="Calibri"/>
        </w:rPr>
        <w:commentReference w:id="16"/>
      </w:r>
      <w:r w:rsidR="0089122C">
        <w:t xml:space="preserve">and that the BSF gut microbiome could </w:t>
      </w:r>
      <w:r w:rsidR="00DE073F">
        <w:t xml:space="preserve">not only </w:t>
      </w:r>
      <w:r w:rsidR="0089122C">
        <w:t xml:space="preserve">be used as a </w:t>
      </w:r>
      <w:commentRangeStart w:id="17"/>
      <w:commentRangeStart w:id="18"/>
      <w:r w:rsidR="0089122C">
        <w:t xml:space="preserve">source </w:t>
      </w:r>
      <w:commentRangeEnd w:id="17"/>
      <w:r w:rsidR="00610747">
        <w:rPr>
          <w:rStyle w:val="CommentReference"/>
          <w:rFonts w:ascii="Calibri" w:eastAsia="Calibri" w:hAnsi="Calibri"/>
        </w:rPr>
        <w:commentReference w:id="17"/>
      </w:r>
      <w:commentRangeEnd w:id="18"/>
      <w:r w:rsidR="003851D0">
        <w:rPr>
          <w:rStyle w:val="CommentReference"/>
          <w:rFonts w:ascii="Calibri" w:eastAsia="Calibri" w:hAnsi="Calibri"/>
        </w:rPr>
        <w:commentReference w:id="18"/>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7DF73077" w14:textId="77777777" w:rsidR="00E60851" w:rsidRPr="004260F4" w:rsidRDefault="00331B45" w:rsidP="003233F2">
      <w:pPr>
        <w:pStyle w:val="Heading1"/>
        <w:jc w:val="center"/>
        <w:rPr>
          <w:b w:val="0"/>
          <w:shd w:val="clear" w:color="auto" w:fill="FFFFFF"/>
        </w:rPr>
      </w:pPr>
      <w:bookmarkStart w:id="19" w:name="_Toc92298981"/>
      <w:r w:rsidRPr="004260F4">
        <w:rPr>
          <w:shd w:val="clear" w:color="auto" w:fill="FFFFFF"/>
        </w:rPr>
        <w:lastRenderedPageBreak/>
        <w:t xml:space="preserve">1.0 </w:t>
      </w:r>
      <w:r w:rsidR="00E60851" w:rsidRPr="004260F4">
        <w:rPr>
          <w:shd w:val="clear" w:color="auto" w:fill="FFFFFF"/>
        </w:rPr>
        <w:t>CHAPTER ONE</w:t>
      </w:r>
      <w:r w:rsidR="007F635E" w:rsidRPr="004260F4">
        <w:rPr>
          <w:shd w:val="clear" w:color="auto" w:fill="FFFFFF"/>
        </w:rPr>
        <w:t>: INTRODUCTION</w:t>
      </w:r>
      <w:bookmarkEnd w:id="19"/>
    </w:p>
    <w:p w14:paraId="0F0B35A0" w14:textId="77777777" w:rsidR="00C729AE" w:rsidRPr="004260F4" w:rsidRDefault="007F635E" w:rsidP="00093F13">
      <w:pPr>
        <w:pStyle w:val="Heading2"/>
      </w:pPr>
      <w:bookmarkStart w:id="20" w:name="_Toc92298982"/>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20"/>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21"/>
      <w:commentRangeStart w:id="22"/>
      <w:r w:rsidRPr="004260F4">
        <w:rPr>
          <w:rStyle w:val="normaltextrun"/>
          <w:rFonts w:ascii="Times New Roman" w:hAnsi="Times New Roman"/>
          <w:color w:val="0E101A"/>
          <w:sz w:val="24"/>
          <w:szCs w:val="24"/>
          <w:lang w:val="en-GB"/>
        </w:rPr>
        <w:t>.</w:t>
      </w:r>
      <w:commentRangeEnd w:id="21"/>
      <w:r w:rsidR="005C3138">
        <w:rPr>
          <w:rStyle w:val="CommentReference"/>
        </w:rPr>
        <w:commentReference w:id="21"/>
      </w:r>
      <w:commentRangeEnd w:id="22"/>
      <w:r w:rsidR="002D38E4">
        <w:rPr>
          <w:rStyle w:val="CommentReference"/>
        </w:rPr>
        <w:commentReference w:id="22"/>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23"/>
      <w:commentRangeStart w:id="24"/>
      <w:r w:rsidRPr="004260F4">
        <w:rPr>
          <w:rStyle w:val="normaltextrun"/>
          <w:color w:val="0E101A"/>
          <w:lang w:val="en-GB"/>
        </w:rPr>
        <w:t xml:space="preserve"> </w:t>
      </w:r>
      <w:commentRangeEnd w:id="23"/>
      <w:r w:rsidR="005C3138">
        <w:rPr>
          <w:rStyle w:val="CommentReference"/>
          <w:rFonts w:ascii="Calibri" w:eastAsia="Calibri" w:hAnsi="Calibri"/>
        </w:rPr>
        <w:commentReference w:id="23"/>
      </w:r>
      <w:commentRangeEnd w:id="24"/>
      <w:r w:rsidR="00830697">
        <w:rPr>
          <w:rStyle w:val="CommentReference"/>
          <w:rFonts w:ascii="Calibri" w:eastAsia="Calibri" w:hAnsi="Calibri"/>
        </w:rPr>
        <w:commentReference w:id="24"/>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25"/>
      <w:commentRangeStart w:id="26"/>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25"/>
      <w:r w:rsidR="00A2384D">
        <w:rPr>
          <w:rStyle w:val="CommentReference"/>
          <w:rFonts w:ascii="Calibri" w:eastAsia="Calibri" w:hAnsi="Calibri"/>
        </w:rPr>
        <w:commentReference w:id="25"/>
      </w:r>
      <w:commentRangeEnd w:id="26"/>
      <w:r w:rsidR="00830697">
        <w:rPr>
          <w:rStyle w:val="CommentReference"/>
          <w:rFonts w:ascii="Calibri" w:eastAsia="Calibri" w:hAnsi="Calibri"/>
        </w:rPr>
        <w:commentReference w:id="26"/>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27"/>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27"/>
      <w:r w:rsidR="00550E6B">
        <w:rPr>
          <w:rStyle w:val="CommentReference"/>
          <w:rFonts w:ascii="Calibri" w:eastAsia="Calibri" w:hAnsi="Calibri"/>
        </w:rPr>
        <w:commentReference w:id="27"/>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007E4F16">
        <w:rPr>
          <w:rStyle w:val="CommentReference"/>
          <w:rFonts w:ascii="Calibri" w:eastAsia="Calibri" w:hAnsi="Calibri"/>
        </w:rPr>
        <w:commentReference w:id="28"/>
      </w:r>
      <w:r w:rsidR="004D7530">
        <w:rPr>
          <w:rStyle w:val="CommentReference"/>
          <w:rFonts w:ascii="Calibri" w:eastAsia="Calibri" w:hAnsi="Calibri"/>
        </w:rPr>
        <w:commentReference w:id="29"/>
      </w:r>
      <w:r w:rsidRPr="004260F4">
        <w:rPr>
          <w:rStyle w:val="normaltextrun"/>
          <w:color w:val="0E101A"/>
          <w:lang w:val="en-GB"/>
        </w:rPr>
        <w:t>their lignocellulolytic capabilities, and 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30"/>
      <w:commentRangeEnd w:id="30"/>
      <w:r w:rsidR="0023463B">
        <w:rPr>
          <w:rStyle w:val="CommentReference"/>
          <w:rFonts w:ascii="Calibri" w:eastAsia="Calibri" w:hAnsi="Calibri"/>
        </w:rPr>
        <w:commentReference w:id="30"/>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31"/>
      <w:commentRangeStart w:id="32"/>
      <w:r w:rsidRPr="004260F4">
        <w:rPr>
          <w:rStyle w:val="normaltextrun"/>
          <w:color w:val="0E101A"/>
          <w:lang w:val="en-GB"/>
        </w:rPr>
        <w:t>s</w:t>
      </w:r>
      <w:commentRangeEnd w:id="31"/>
      <w:r w:rsidR="00A2384D">
        <w:rPr>
          <w:rStyle w:val="CommentReference"/>
          <w:rFonts w:ascii="Calibri" w:eastAsia="Calibri" w:hAnsi="Calibri"/>
        </w:rPr>
        <w:commentReference w:id="31"/>
      </w:r>
      <w:commentRangeEnd w:id="32"/>
      <w:r w:rsidR="0023463B">
        <w:rPr>
          <w:rStyle w:val="CommentReference"/>
          <w:rFonts w:ascii="Calibri" w:eastAsia="Calibri" w:hAnsi="Calibri"/>
        </w:rPr>
        <w:commentReference w:id="32"/>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33"/>
      <w:commentRangeStart w:id="34"/>
      <w:r>
        <w:rPr>
          <w:rStyle w:val="eop"/>
          <w:rFonts w:ascii="Times New Roman" w:hAnsi="Times New Roman"/>
          <w:color w:val="0E101A"/>
          <w:sz w:val="24"/>
          <w:szCs w:val="24"/>
        </w:rPr>
        <w:lastRenderedPageBreak/>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35"/>
      <w:commentRangeStart w:id="36"/>
      <w:r w:rsidR="00810AA8">
        <w:rPr>
          <w:rStyle w:val="eop"/>
          <w:rFonts w:ascii="Times New Roman" w:hAnsi="Times New Roman"/>
          <w:color w:val="0E101A"/>
          <w:sz w:val="24"/>
          <w:szCs w:val="24"/>
        </w:rPr>
        <w:t xml:space="preserve">shifts </w:t>
      </w:r>
      <w:commentRangeEnd w:id="35"/>
      <w:r w:rsidR="00A2384D">
        <w:rPr>
          <w:rStyle w:val="CommentReference"/>
        </w:rPr>
        <w:commentReference w:id="35"/>
      </w:r>
      <w:commentRangeEnd w:id="36"/>
      <w:r w:rsidR="00535213">
        <w:rPr>
          <w:rStyle w:val="CommentReference"/>
        </w:rPr>
        <w:commentReference w:id="36"/>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37"/>
      <w:commentRangeStart w:id="38"/>
      <w:r w:rsidR="00093F13" w:rsidRPr="004260F4">
        <w:rPr>
          <w:rStyle w:val="eop"/>
          <w:rFonts w:ascii="Times New Roman" w:hAnsi="Times New Roman"/>
          <w:color w:val="0E101A"/>
          <w:sz w:val="24"/>
          <w:szCs w:val="24"/>
        </w:rPr>
        <w:t xml:space="preserve"> </w:t>
      </w:r>
      <w:commentRangeEnd w:id="37"/>
      <w:r w:rsidR="003B2A24">
        <w:rPr>
          <w:rStyle w:val="CommentReference"/>
        </w:rPr>
        <w:commentReference w:id="37"/>
      </w:r>
      <w:commentRangeEnd w:id="38"/>
      <w:r w:rsidR="00916B25">
        <w:rPr>
          <w:rStyle w:val="CommentReference"/>
        </w:rPr>
        <w:commentReference w:id="38"/>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33"/>
      <w:r w:rsidR="003B2A24">
        <w:rPr>
          <w:rStyle w:val="CommentReference"/>
        </w:rPr>
        <w:commentReference w:id="33"/>
      </w:r>
      <w:commentRangeEnd w:id="34"/>
      <w:r>
        <w:rPr>
          <w:rStyle w:val="CommentReference"/>
        </w:rPr>
        <w:commentReference w:id="34"/>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40"/>
      <w:commentRangeStart w:id="41"/>
      <w:r>
        <w:rPr>
          <w:rStyle w:val="eop"/>
          <w:rFonts w:ascii="Times New Roman" w:hAnsi="Times New Roman"/>
          <w:color w:val="0E101A"/>
          <w:sz w:val="24"/>
          <w:szCs w:val="24"/>
        </w:rPr>
        <w:t xml:space="preserve">Further annotation </w:t>
      </w:r>
      <w:commentRangeEnd w:id="40"/>
      <w:r w:rsidR="00DB5B15">
        <w:rPr>
          <w:rStyle w:val="CommentReference"/>
        </w:rPr>
        <w:commentReference w:id="40"/>
      </w:r>
      <w:commentRangeEnd w:id="41"/>
      <w:r w:rsidR="004A36E6">
        <w:rPr>
          <w:rStyle w:val="CommentReference"/>
        </w:rPr>
        <w:commentReference w:id="41"/>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42" w:name="_Toc92298983"/>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42"/>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down the </w:t>
      </w:r>
      <w:r w:rsidRPr="004260F4">
        <w:rPr>
          <w:rFonts w:ascii="Times New Roman" w:hAnsi="Times New Roman"/>
          <w:color w:val="222222"/>
          <w:sz w:val="24"/>
          <w:szCs w:val="24"/>
          <w:shd w:val="clear" w:color="auto" w:fill="FFFFFF"/>
        </w:rPr>
        <w:lastRenderedPageBreak/>
        <w:t>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43" w:name="_Toc92298984"/>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43"/>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44" w:name="_Toc92298985"/>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44"/>
    </w:p>
    <w:p w14:paraId="704CCEEA" w14:textId="77777777" w:rsidR="008F39C4" w:rsidRDefault="008F39C4" w:rsidP="003233F2">
      <w:pPr>
        <w:pStyle w:val="Heading2"/>
        <w:rPr>
          <w:rStyle w:val="normaltextrun"/>
          <w:b w:val="0"/>
          <w:color w:val="0E101A"/>
          <w:szCs w:val="24"/>
          <w:lang w:val="en-GB"/>
        </w:rPr>
      </w:pPr>
      <w:bookmarkStart w:id="45" w:name="_Toc92298986"/>
      <w:r w:rsidRPr="008F39C4">
        <w:rPr>
          <w:rStyle w:val="normaltextrun"/>
          <w:b w:val="0"/>
          <w:color w:val="0E101A"/>
          <w:szCs w:val="24"/>
          <w:lang w:val="en-GB"/>
        </w:rPr>
        <w:t>To identify and functionally characterize lignocellulosic biomass-degrading microbes and enzymes from the BSF larval gut microbiome.</w:t>
      </w:r>
      <w:bookmarkEnd w:id="45"/>
    </w:p>
    <w:p w14:paraId="4DAAE09E" w14:textId="77777777" w:rsidR="0073490B" w:rsidRPr="004260F4" w:rsidRDefault="007F635E" w:rsidP="003233F2">
      <w:pPr>
        <w:pStyle w:val="Heading2"/>
      </w:pPr>
      <w:bookmarkStart w:id="46" w:name="_Toc92298987"/>
      <w:r w:rsidRPr="004260F4">
        <w:rPr>
          <w:rStyle w:val="normaltextrun"/>
        </w:rPr>
        <w:t>1.</w:t>
      </w:r>
      <w:r w:rsidR="00331B45" w:rsidRPr="004260F4">
        <w:rPr>
          <w:rStyle w:val="normaltextrun"/>
        </w:rPr>
        <w:t>5</w:t>
      </w:r>
      <w:r w:rsidRPr="004260F4">
        <w:rPr>
          <w:rStyle w:val="normaltextrun"/>
        </w:rPr>
        <w:t xml:space="preserve"> </w:t>
      </w:r>
      <w:bookmarkStart w:id="47" w:name="_Toc56512934"/>
      <w:r w:rsidR="00093F13" w:rsidRPr="004260F4">
        <w:rPr>
          <w:rStyle w:val="normaltextrun"/>
        </w:rPr>
        <w:t>Specific Objectives</w:t>
      </w:r>
      <w:bookmarkEnd w:id="46"/>
      <w:bookmarkEnd w:id="47"/>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lastRenderedPageBreak/>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48" w:name="_Toc92298988"/>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48"/>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49" w:name="_Toc92298989"/>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49"/>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50"/>
      <w:commentRangeStart w:id="51"/>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50"/>
      <w:r w:rsidR="00B800D5">
        <w:rPr>
          <w:rStyle w:val="CommentReference"/>
        </w:rPr>
        <w:commentReference w:id="50"/>
      </w:r>
      <w:commentRangeEnd w:id="51"/>
      <w:r w:rsidR="00535AD6">
        <w:rPr>
          <w:rStyle w:val="CommentReference"/>
        </w:rPr>
        <w:commentReference w:id="51"/>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52"/>
      <w:commentRangeStart w:id="53"/>
      <w:r w:rsidR="00B32234">
        <w:rPr>
          <w:rStyle w:val="normaltextrun"/>
          <w:rFonts w:ascii="Times New Roman" w:hAnsi="Times New Roman"/>
          <w:color w:val="0E101A"/>
          <w:sz w:val="24"/>
          <w:szCs w:val="24"/>
          <w:lang w:val="en-GB"/>
        </w:rPr>
        <w:t xml:space="preserve">lignocellulosic </w:t>
      </w:r>
      <w:commentRangeEnd w:id="52"/>
      <w:commentRangeEnd w:id="53"/>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52"/>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53"/>
      </w:r>
      <w:r w:rsidR="00982942" w:rsidRPr="00982942">
        <w:rPr>
          <w:rStyle w:val="normaltextrun"/>
          <w:rFonts w:ascii="Times New Roman" w:hAnsi="Times New Roman"/>
          <w:i/>
          <w:iCs/>
          <w:color w:val="0E101A"/>
          <w:sz w:val="24"/>
          <w:szCs w:val="24"/>
          <w:lang w:val="en-GB"/>
        </w:rPr>
        <w:t xml:space="preserve"> </w:t>
      </w:r>
      <w:commentRangeStart w:id="54"/>
      <w:commentRangeStart w:id="55"/>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54"/>
      <w:r w:rsidR="00982942">
        <w:rPr>
          <w:rStyle w:val="CommentReference"/>
        </w:rPr>
        <w:commentReference w:id="54"/>
      </w:r>
      <w:commentRangeEnd w:id="55"/>
      <w:r w:rsidR="00982942">
        <w:rPr>
          <w:rStyle w:val="CommentReference"/>
        </w:rPr>
        <w:commentReference w:id="55"/>
      </w:r>
      <w:r w:rsidR="00982942">
        <w:rPr>
          <w:rStyle w:val="normaltextrun"/>
          <w:rFonts w:ascii="Times New Roman" w:hAnsi="Times New Roman"/>
          <w:color w:val="0E101A"/>
          <w:sz w:val="24"/>
          <w:szCs w:val="24"/>
          <w:lang w:val="en-GB"/>
        </w:rPr>
        <w:t xml:space="preserve">Also identified from these </w:t>
      </w:r>
      <w:r w:rsidR="00982942">
        <w:rPr>
          <w:rStyle w:val="normaltextrun"/>
          <w:rFonts w:ascii="Times New Roman" w:hAnsi="Times New Roman"/>
          <w:color w:val="0E101A"/>
          <w:sz w:val="24"/>
          <w:szCs w:val="24"/>
          <w:lang w:val="en-GB"/>
        </w:rPr>
        <w:lastRenderedPageBreak/>
        <w:t xml:space="preserve">highly lignocellulosic diets, were </w:t>
      </w:r>
      <w:commentRangeStart w:id="56"/>
      <w:commentRangeStart w:id="57"/>
      <w:r w:rsidR="00B32234">
        <w:rPr>
          <w:rStyle w:val="normaltextrun"/>
          <w:rFonts w:ascii="Times New Roman" w:hAnsi="Times New Roman"/>
          <w:color w:val="0E101A"/>
          <w:sz w:val="24"/>
          <w:szCs w:val="24"/>
          <w:lang w:val="en-GB"/>
        </w:rPr>
        <w:t>CAZyme classes involved in xylan degradation</w:t>
      </w:r>
      <w:commentRangeEnd w:id="56"/>
      <w:r w:rsidR="00B800D5">
        <w:rPr>
          <w:rStyle w:val="CommentReference"/>
        </w:rPr>
        <w:commentReference w:id="56"/>
      </w:r>
      <w:commentRangeEnd w:id="57"/>
      <w:r w:rsidR="000A7152">
        <w:rPr>
          <w:rStyle w:val="CommentReference"/>
        </w:rPr>
        <w:commentReference w:id="57"/>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58" w:name="_Toc92298990"/>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58"/>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4FA4C2B8" w:rsidR="002E3187" w:rsidRPr="003233F2" w:rsidRDefault="002E3187" w:rsidP="00043382">
                            <w:pPr>
                              <w:pStyle w:val="Caption"/>
                              <w:rPr>
                                <w:noProof/>
                              </w:rPr>
                            </w:pPr>
                            <w:bookmarkStart w:id="59" w:name="_Toc92187827"/>
                            <w:bookmarkStart w:id="60"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4FA4C2B8" w:rsidR="002E3187" w:rsidRPr="003233F2" w:rsidRDefault="002E3187" w:rsidP="00043382">
                      <w:pPr>
                        <w:pStyle w:val="Caption"/>
                        <w:rPr>
                          <w:noProof/>
                        </w:rPr>
                      </w:pPr>
                      <w:bookmarkStart w:id="61" w:name="_Toc92187827"/>
                      <w:bookmarkStart w:id="62"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61"/>
                      <w:bookmarkEnd w:id="62"/>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Outcomes</w:t>
                            </w:r>
                          </w:p>
                          <w:p w14:paraId="742B8089"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2E3187" w:rsidRPr="00D32F8C"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Outcomes</w:t>
                      </w:r>
                    </w:p>
                    <w:p w14:paraId="742B8089"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2E3187" w:rsidRPr="00D32F8C"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Applications</w:t>
                            </w:r>
                          </w:p>
                          <w:p w14:paraId="2E6DE740" w14:textId="77777777" w:rsidR="002E3187" w:rsidRPr="00C647F1" w:rsidRDefault="002E3187"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Applications</w:t>
                      </w:r>
                    </w:p>
                    <w:p w14:paraId="2E6DE740" w14:textId="77777777" w:rsidR="002E3187" w:rsidRPr="00C647F1" w:rsidRDefault="002E3187"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2E3187" w:rsidRPr="00C647F1" w:rsidRDefault="002E3187">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2E3187" w:rsidRPr="007904BE" w:rsidRDefault="002E3187"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2E3187" w:rsidRPr="00C647F1" w:rsidRDefault="002E3187">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2E3187" w:rsidRPr="007904BE" w:rsidRDefault="002E3187"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Attribute</w:t>
                            </w:r>
                          </w:p>
                          <w:p w14:paraId="1A47D8C0" w14:textId="77777777" w:rsidR="002E3187" w:rsidRPr="00E96B65"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2E3187"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2E3187" w:rsidRDefault="002E3187"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2E3187" w:rsidRPr="00E96B65" w:rsidRDefault="002E3187"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2E3187" w:rsidRDefault="002E31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Attribute</w:t>
                      </w:r>
                    </w:p>
                    <w:p w14:paraId="1A47D8C0" w14:textId="77777777" w:rsidR="002E3187" w:rsidRPr="00E96B65"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2E3187"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2E3187" w:rsidRDefault="002E3187"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2E3187" w:rsidRPr="00E96B65" w:rsidRDefault="002E3187"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2E3187" w:rsidRDefault="002E3187"/>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Mechanisms</w:t>
                            </w:r>
                          </w:p>
                          <w:p w14:paraId="1D774555"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2E3187" w:rsidRDefault="002E3187"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2E3187" w:rsidRPr="00C647F1" w:rsidRDefault="002E3187"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2E3187" w:rsidRPr="00D32F8C"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2E3187"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2E3187" w:rsidRPr="003233F2" w:rsidRDefault="002E3187"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2E3187" w:rsidRPr="00D32F8C" w:rsidRDefault="002E3187">
                            <w:pPr>
                              <w:rPr>
                                <w:rFonts w:ascii="Times New Roman" w:hAnsi="Times New Roman"/>
                                <w:sz w:val="24"/>
                                <w:szCs w:val="24"/>
                              </w:rPr>
                            </w:pPr>
                          </w:p>
                          <w:p w14:paraId="3D9F03D1" w14:textId="77777777" w:rsidR="002E3187" w:rsidRPr="00D32F8C" w:rsidRDefault="002E3187">
                            <w:pPr>
                              <w:rPr>
                                <w:rFonts w:ascii="Times New Roman" w:hAnsi="Times New Roman"/>
                                <w:sz w:val="24"/>
                                <w:szCs w:val="24"/>
                              </w:rPr>
                            </w:pPr>
                          </w:p>
                          <w:p w14:paraId="1862374E" w14:textId="77777777" w:rsidR="002E3187" w:rsidRPr="00D32F8C" w:rsidRDefault="002E3187">
                            <w:pPr>
                              <w:rPr>
                                <w:rFonts w:ascii="Times New Roman" w:hAnsi="Times New Roman"/>
                                <w:sz w:val="24"/>
                                <w:szCs w:val="24"/>
                              </w:rPr>
                            </w:pPr>
                          </w:p>
                          <w:p w14:paraId="0AF05EAA" w14:textId="77777777" w:rsidR="002E3187" w:rsidRPr="00D32F8C" w:rsidRDefault="002E3187">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Mechanisms</w:t>
                      </w:r>
                    </w:p>
                    <w:p w14:paraId="1D774555"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2E3187" w:rsidRDefault="002E3187"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2E3187" w:rsidRPr="00C647F1" w:rsidRDefault="002E3187"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2E3187" w:rsidRPr="00D32F8C"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2E3187"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2E3187" w:rsidRPr="003233F2" w:rsidRDefault="002E3187"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2E3187" w:rsidRPr="00D32F8C" w:rsidRDefault="002E3187">
                      <w:pPr>
                        <w:rPr>
                          <w:rFonts w:ascii="Times New Roman" w:hAnsi="Times New Roman"/>
                          <w:sz w:val="24"/>
                          <w:szCs w:val="24"/>
                        </w:rPr>
                      </w:pPr>
                    </w:p>
                    <w:p w14:paraId="3D9F03D1" w14:textId="77777777" w:rsidR="002E3187" w:rsidRPr="00D32F8C" w:rsidRDefault="002E3187">
                      <w:pPr>
                        <w:rPr>
                          <w:rFonts w:ascii="Times New Roman" w:hAnsi="Times New Roman"/>
                          <w:sz w:val="24"/>
                          <w:szCs w:val="24"/>
                        </w:rPr>
                      </w:pPr>
                    </w:p>
                    <w:p w14:paraId="1862374E" w14:textId="77777777" w:rsidR="002E3187" w:rsidRPr="00D32F8C" w:rsidRDefault="002E3187">
                      <w:pPr>
                        <w:rPr>
                          <w:rFonts w:ascii="Times New Roman" w:hAnsi="Times New Roman"/>
                          <w:sz w:val="24"/>
                          <w:szCs w:val="24"/>
                        </w:rPr>
                      </w:pPr>
                    </w:p>
                    <w:p w14:paraId="0AF05EAA" w14:textId="77777777" w:rsidR="002E3187" w:rsidRPr="00D32F8C" w:rsidRDefault="002E3187">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13623285" w14:textId="77777777" w:rsidR="007F635E" w:rsidRPr="004260F4" w:rsidRDefault="00331B45" w:rsidP="007F635E">
      <w:pPr>
        <w:pStyle w:val="Heading2"/>
        <w:jc w:val="center"/>
        <w:rPr>
          <w:rStyle w:val="eop"/>
          <w:b w:val="0"/>
        </w:rPr>
      </w:pPr>
      <w:bookmarkStart w:id="63" w:name="_Toc92298991"/>
      <w:r w:rsidRPr="004260F4">
        <w:rPr>
          <w:rStyle w:val="eop"/>
        </w:rPr>
        <w:lastRenderedPageBreak/>
        <w:t xml:space="preserve">2.0 </w:t>
      </w:r>
      <w:r w:rsidR="00E60851" w:rsidRPr="004260F4">
        <w:rPr>
          <w:rStyle w:val="eop"/>
        </w:rPr>
        <w:t>CHAPTER 2</w:t>
      </w:r>
      <w:r w:rsidR="007F635E" w:rsidRPr="004260F4">
        <w:rPr>
          <w:rStyle w:val="eop"/>
        </w:rPr>
        <w:t>: LITERATURE REVIEW</w:t>
      </w:r>
      <w:bookmarkEnd w:id="63"/>
    </w:p>
    <w:p w14:paraId="3938C75F" w14:textId="77777777" w:rsidR="00001C16" w:rsidRPr="004260F4" w:rsidRDefault="007F635E" w:rsidP="003233F2">
      <w:pPr>
        <w:pStyle w:val="Heading3"/>
        <w:rPr>
          <w:rStyle w:val="eop"/>
          <w:b w:val="0"/>
        </w:rPr>
      </w:pPr>
      <w:bookmarkStart w:id="64" w:name="_Toc92298992"/>
      <w:r w:rsidRPr="004260F4">
        <w:rPr>
          <w:rStyle w:val="eop"/>
        </w:rPr>
        <w:t xml:space="preserve">2.1 </w:t>
      </w:r>
      <w:r w:rsidR="00001C16" w:rsidRPr="004260F4">
        <w:rPr>
          <w:rStyle w:val="eop"/>
        </w:rPr>
        <w:t>Introduction</w:t>
      </w:r>
      <w:bookmarkEnd w:id="64"/>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65"/>
      <w:commentRangeStart w:id="66"/>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67"/>
      <w:commentRangeStart w:id="68"/>
      <w:r w:rsidR="00A96699" w:rsidRPr="004260F4">
        <w:rPr>
          <w:rStyle w:val="eop"/>
          <w:rFonts w:ascii="Times New Roman" w:hAnsi="Times New Roman"/>
          <w:color w:val="0E101A"/>
          <w:sz w:val="24"/>
          <w:szCs w:val="24"/>
          <w:lang w:val="en-GB"/>
        </w:rPr>
        <w:t xml:space="preserve">key factor </w:t>
      </w:r>
      <w:commentRangeEnd w:id="67"/>
      <w:r w:rsidR="00A96699">
        <w:rPr>
          <w:rStyle w:val="CommentReference"/>
        </w:rPr>
        <w:commentReference w:id="67"/>
      </w:r>
      <w:commentRangeEnd w:id="68"/>
      <w:r w:rsidR="00A96699">
        <w:rPr>
          <w:rStyle w:val="CommentReference"/>
        </w:rPr>
        <w:commentReference w:id="68"/>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69"/>
      <w:commentRangeStart w:id="70"/>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69"/>
      <w:r w:rsidR="007F2ADC">
        <w:rPr>
          <w:rStyle w:val="CommentReference"/>
        </w:rPr>
        <w:commentReference w:id="69"/>
      </w:r>
      <w:commentRangeEnd w:id="70"/>
      <w:r w:rsidR="00DE0A1A">
        <w:rPr>
          <w:rStyle w:val="CommentReference"/>
        </w:rPr>
        <w:commentReference w:id="70"/>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65"/>
      <w:r w:rsidR="00877F73">
        <w:rPr>
          <w:rStyle w:val="CommentReference"/>
        </w:rPr>
        <w:commentReference w:id="65"/>
      </w:r>
      <w:commentRangeEnd w:id="66"/>
      <w:r w:rsidR="00A96699">
        <w:rPr>
          <w:rStyle w:val="CommentReference"/>
        </w:rPr>
        <w:commentReference w:id="66"/>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lignocellulosic biomass into more fermentable intermediates. </w:t>
      </w:r>
      <w:r w:rsidRPr="009B2740">
        <w:rPr>
          <w:rStyle w:val="eop"/>
          <w:rFonts w:ascii="Times New Roman" w:hAnsi="Times New Roman"/>
          <w:color w:val="0E101A"/>
          <w:sz w:val="24"/>
          <w:szCs w:val="24"/>
          <w:lang w:val="en-GB"/>
        </w:rPr>
        <w:t xml:space="preserve">This is translated into high </w:t>
      </w:r>
      <w:r w:rsidRPr="009B2740">
        <w:rPr>
          <w:rStyle w:val="eop"/>
          <w:rFonts w:ascii="Times New Roman" w:hAnsi="Times New Roman"/>
          <w:color w:val="0E101A"/>
          <w:sz w:val="24"/>
          <w:szCs w:val="24"/>
          <w:lang w:val="en-GB"/>
        </w:rPr>
        <w:lastRenderedPageBreak/>
        <w:t>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71" w:name="_Toc92298993"/>
      <w:r w:rsidRPr="004260F4">
        <w:rPr>
          <w:rStyle w:val="eop"/>
          <w:color w:val="0E101A"/>
          <w:lang w:val="en-GB"/>
        </w:rPr>
        <w:t xml:space="preserve">2.2 </w:t>
      </w:r>
      <w:r w:rsidR="007A020C" w:rsidRPr="004260F4">
        <w:rPr>
          <w:rStyle w:val="eop"/>
          <w:color w:val="0E101A"/>
          <w:lang w:val="en-GB"/>
        </w:rPr>
        <w:t>Aims of Feedstock Pretreatment</w:t>
      </w:r>
      <w:bookmarkEnd w:id="71"/>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336EEACF" w:rsidR="00043382" w:rsidRPr="00043382" w:rsidRDefault="00043382" w:rsidP="00043382">
      <w:pPr>
        <w:pStyle w:val="Caption"/>
      </w:pPr>
      <w:bookmarkStart w:id="72" w:name="_Toc92192528"/>
      <w:r>
        <w:t xml:space="preserve">Figure </w:t>
      </w:r>
      <w:r>
        <w:fldChar w:fldCharType="begin"/>
      </w:r>
      <w:r>
        <w:instrText xml:space="preserve"> SEQ Figure \* ARABIC </w:instrText>
      </w:r>
      <w:r>
        <w:fldChar w:fldCharType="separate"/>
      </w:r>
      <w:r w:rsidR="00D2168F">
        <w:rPr>
          <w:noProof/>
        </w:rPr>
        <w:t>2</w:t>
      </w:r>
      <w:r>
        <w:fldChar w:fldCharType="end"/>
      </w:r>
      <w:r>
        <w:t>:</w:t>
      </w:r>
      <w:r w:rsidRPr="00AC0992">
        <w:t>The structure of lignocellulose (Baruah et al., 2018)</w:t>
      </w:r>
      <w:bookmarkEnd w:id="72"/>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73" w:name="_Toc92298994"/>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73"/>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74"/>
      <w:commentRangeStart w:id="75"/>
      <w:r w:rsidRPr="004260F4">
        <w:rPr>
          <w:rStyle w:val="eop"/>
          <w:rFonts w:ascii="Times New Roman" w:hAnsi="Times New Roman"/>
          <w:color w:val="0E101A"/>
          <w:sz w:val="24"/>
          <w:szCs w:val="24"/>
          <w:lang w:val="en-GB"/>
        </w:rPr>
        <w:t xml:space="preserve">recalcitrance </w:t>
      </w:r>
      <w:commentRangeEnd w:id="74"/>
      <w:r w:rsidR="0061542D">
        <w:rPr>
          <w:rStyle w:val="CommentReference"/>
        </w:rPr>
        <w:commentReference w:id="74"/>
      </w:r>
      <w:commentRangeEnd w:id="75"/>
      <w:r w:rsidR="008C638F">
        <w:rPr>
          <w:rStyle w:val="CommentReference"/>
        </w:rPr>
        <w:commentReference w:id="75"/>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76"/>
      <w:commentRangeStart w:id="77"/>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76"/>
      <w:r w:rsidR="00C71550">
        <w:rPr>
          <w:rStyle w:val="CommentReference"/>
        </w:rPr>
        <w:commentReference w:id="76"/>
      </w:r>
      <w:commentRangeEnd w:id="77"/>
      <w:r w:rsidR="00B96293">
        <w:rPr>
          <w:rStyle w:val="CommentReference"/>
        </w:rPr>
        <w:commentReference w:id="77"/>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78" w:name="_Toc92298995"/>
      <w:r w:rsidRPr="004260F4">
        <w:rPr>
          <w:rStyle w:val="eop"/>
          <w:color w:val="0E101A"/>
          <w:lang w:val="en-GB"/>
        </w:rPr>
        <w:t xml:space="preserve">2.4 </w:t>
      </w:r>
      <w:commentRangeStart w:id="79"/>
      <w:commentRangeStart w:id="80"/>
      <w:r w:rsidR="00C03773" w:rsidRPr="004260F4">
        <w:rPr>
          <w:rStyle w:val="eop"/>
          <w:color w:val="0E101A"/>
          <w:lang w:val="en-GB"/>
        </w:rPr>
        <w:t>The Black Soldier Fly</w:t>
      </w:r>
      <w:r w:rsidR="00BE6D9F" w:rsidRPr="004260F4">
        <w:rPr>
          <w:rStyle w:val="eop"/>
          <w:color w:val="0E101A"/>
          <w:lang w:val="en-GB"/>
        </w:rPr>
        <w:t xml:space="preserve"> </w:t>
      </w:r>
      <w:commentRangeEnd w:id="79"/>
      <w:r w:rsidR="00726F58">
        <w:rPr>
          <w:rStyle w:val="CommentReference"/>
          <w:rFonts w:ascii="Calibri" w:eastAsia="Calibri" w:hAnsi="Calibri"/>
          <w:b w:val="0"/>
        </w:rPr>
        <w:commentReference w:id="79"/>
      </w:r>
      <w:commentRangeEnd w:id="80"/>
      <w:r w:rsidR="005B4D30">
        <w:rPr>
          <w:rStyle w:val="CommentReference"/>
          <w:rFonts w:ascii="Calibri" w:eastAsia="Calibri" w:hAnsi="Calibri"/>
          <w:b w:val="0"/>
        </w:rPr>
        <w:commentReference w:id="80"/>
      </w:r>
      <w:bookmarkEnd w:id="78"/>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613F6076" w:rsidR="00AE183A" w:rsidRPr="00AE183A" w:rsidRDefault="001C14E1" w:rsidP="00043382">
      <w:pPr>
        <w:pStyle w:val="Caption"/>
      </w:pPr>
      <w:bookmarkStart w:id="81" w:name="_Toc92192529"/>
      <w:r w:rsidRPr="001C14E1">
        <w:t xml:space="preserve">Figure </w:t>
      </w:r>
      <w:r w:rsidRPr="001C14E1">
        <w:fldChar w:fldCharType="begin"/>
      </w:r>
      <w:r w:rsidRPr="001C14E1">
        <w:instrText xml:space="preserve"> SEQ Figure \* ARABIC </w:instrText>
      </w:r>
      <w:r w:rsidRPr="001C14E1">
        <w:fldChar w:fldCharType="separate"/>
      </w:r>
      <w:r w:rsidR="00D2168F">
        <w:rPr>
          <w:noProof/>
        </w:rPr>
        <w:t>3</w:t>
      </w:r>
      <w:r w:rsidRPr="001C14E1">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81"/>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82"/>
      <w:commentRangeStart w:id="83"/>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82"/>
      <w:r w:rsidR="00F531FD">
        <w:rPr>
          <w:rStyle w:val="CommentReference"/>
        </w:rPr>
        <w:commentReference w:id="82"/>
      </w:r>
      <w:commentRangeEnd w:id="83"/>
      <w:r w:rsidR="00E65CE5">
        <w:rPr>
          <w:rStyle w:val="CommentReference"/>
        </w:rPr>
        <w:commentReference w:id="83"/>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84" w:name="_Toc92298996"/>
      <w:r>
        <w:rPr>
          <w:rStyle w:val="eop"/>
        </w:rPr>
        <w:t xml:space="preserve">2.5 </w:t>
      </w:r>
      <w:commentRangeStart w:id="85"/>
      <w:commentRangeStart w:id="86"/>
      <w:r>
        <w:rPr>
          <w:rStyle w:val="eop"/>
        </w:rPr>
        <w:t>Diet</w:t>
      </w:r>
      <w:r w:rsidR="005B4D30" w:rsidRPr="004260F4">
        <w:rPr>
          <w:rStyle w:val="eop"/>
        </w:rPr>
        <w:t xml:space="preserve"> Selection and Breeding Conditions</w:t>
      </w:r>
      <w:commentRangeEnd w:id="85"/>
      <w:r w:rsidR="005B4D30">
        <w:rPr>
          <w:rStyle w:val="CommentReference"/>
          <w:rFonts w:ascii="Calibri" w:eastAsia="Calibri" w:hAnsi="Calibri"/>
          <w:b w:val="0"/>
        </w:rPr>
        <w:commentReference w:id="85"/>
      </w:r>
      <w:commentRangeEnd w:id="86"/>
      <w:r w:rsidR="007428E3">
        <w:rPr>
          <w:rStyle w:val="CommentReference"/>
          <w:rFonts w:ascii="Calibri" w:eastAsia="Calibri" w:hAnsi="Calibri"/>
          <w:b w:val="0"/>
        </w:rPr>
        <w:commentReference w:id="86"/>
      </w:r>
      <w:r>
        <w:rPr>
          <w:rStyle w:val="eop"/>
        </w:rPr>
        <w:t xml:space="preserve"> for the BSF Larvae</w:t>
      </w:r>
      <w:bookmarkEnd w:id="84"/>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 xml:space="preserve">are degraded faster compared to </w:t>
      </w:r>
      <w:commentRangeStart w:id="87"/>
      <w:commentRangeStart w:id="88"/>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87"/>
      <w:r>
        <w:rPr>
          <w:rStyle w:val="CommentReference"/>
        </w:rPr>
        <w:commentReference w:id="87"/>
      </w:r>
      <w:commentRangeEnd w:id="88"/>
      <w:r w:rsidR="00E65CE5">
        <w:rPr>
          <w:rStyle w:val="CommentReference"/>
        </w:rPr>
        <w:commentReference w:id="88"/>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89"/>
      <w:commentRangeStart w:id="90"/>
      <w:r w:rsidRPr="004260F4">
        <w:rPr>
          <w:rStyle w:val="eop"/>
          <w:rFonts w:ascii="Times New Roman" w:hAnsi="Times New Roman"/>
          <w:color w:val="0E101A"/>
          <w:sz w:val="24"/>
          <w:szCs w:val="24"/>
          <w:lang w:val="en-GB"/>
        </w:rPr>
        <w:t>conditions</w:t>
      </w:r>
      <w:commentRangeEnd w:id="89"/>
      <w:r>
        <w:rPr>
          <w:rStyle w:val="CommentReference"/>
        </w:rPr>
        <w:commentReference w:id="89"/>
      </w:r>
      <w:commentRangeEnd w:id="90"/>
      <w:r>
        <w:rPr>
          <w:rStyle w:val="CommentReference"/>
        </w:rPr>
        <w:commentReference w:id="90"/>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91"/>
      <w:commentRangeStart w:id="92"/>
      <w:r w:rsidRPr="004260F4">
        <w:rPr>
          <w:rStyle w:val="eop"/>
          <w:rFonts w:ascii="Times New Roman" w:hAnsi="Times New Roman"/>
          <w:color w:val="0E101A"/>
          <w:sz w:val="24"/>
          <w:szCs w:val="24"/>
          <w:lang w:val="en-GB"/>
        </w:rPr>
        <w:t xml:space="preserve">To investigate the </w:t>
      </w:r>
      <w:commentRangeStart w:id="93"/>
      <w:commentRangeStart w:id="94"/>
      <w:r w:rsidRPr="004260F4">
        <w:rPr>
          <w:rStyle w:val="eop"/>
          <w:rFonts w:ascii="Times New Roman" w:hAnsi="Times New Roman"/>
          <w:color w:val="0E101A"/>
          <w:sz w:val="24"/>
          <w:szCs w:val="24"/>
          <w:lang w:val="en-GB"/>
        </w:rPr>
        <w:t>impact</w:t>
      </w:r>
      <w:commentRangeEnd w:id="93"/>
      <w:r>
        <w:rPr>
          <w:rStyle w:val="CommentReference"/>
        </w:rPr>
        <w:commentReference w:id="93"/>
      </w:r>
      <w:commentRangeEnd w:id="94"/>
      <w:r>
        <w:rPr>
          <w:rStyle w:val="CommentReference"/>
        </w:rPr>
        <w:commentReference w:id="94"/>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95"/>
      <w:commentRangeStart w:id="96"/>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95"/>
      <w:r>
        <w:rPr>
          <w:rStyle w:val="CommentReference"/>
        </w:rPr>
        <w:commentReference w:id="95"/>
      </w:r>
      <w:commentRangeEnd w:id="96"/>
      <w:r>
        <w:rPr>
          <w:rStyle w:val="CommentReference"/>
        </w:rPr>
        <w:commentReference w:id="96"/>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97"/>
      <w:commentRangeStart w:id="98"/>
      <w:r w:rsidRPr="004260F4">
        <w:rPr>
          <w:rStyle w:val="eop"/>
          <w:rFonts w:ascii="Times New Roman" w:hAnsi="Times New Roman"/>
          <w:color w:val="0E101A"/>
          <w:sz w:val="24"/>
          <w:szCs w:val="24"/>
          <w:lang w:val="en-GB"/>
        </w:rPr>
        <w:t>e</w:t>
      </w:r>
      <w:commentRangeEnd w:id="97"/>
      <w:r>
        <w:rPr>
          <w:rStyle w:val="CommentReference"/>
        </w:rPr>
        <w:commentReference w:id="97"/>
      </w:r>
      <w:commentRangeEnd w:id="98"/>
      <w:r>
        <w:rPr>
          <w:rStyle w:val="CommentReference"/>
        </w:rPr>
        <w:commentReference w:id="98"/>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99"/>
      <w:commentRangeStart w:id="100"/>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99"/>
      <w:r>
        <w:rPr>
          <w:rStyle w:val="CommentReference"/>
        </w:rPr>
        <w:commentReference w:id="99"/>
      </w:r>
      <w:commentRangeEnd w:id="100"/>
      <w:r w:rsidR="004C2D34">
        <w:rPr>
          <w:rStyle w:val="CommentReference"/>
        </w:rPr>
        <w:commentReference w:id="100"/>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101"/>
      <w:commentRangeStart w:id="102"/>
      <w:commentRangeStart w:id="103"/>
      <w:commentRangeStart w:id="104"/>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101"/>
      <w:r>
        <w:rPr>
          <w:rStyle w:val="CommentReference"/>
        </w:rPr>
        <w:commentReference w:id="101"/>
      </w:r>
      <w:commentRangeEnd w:id="102"/>
      <w:r>
        <w:rPr>
          <w:rStyle w:val="CommentReference"/>
        </w:rPr>
        <w:commentReference w:id="102"/>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03"/>
      <w:r>
        <w:rPr>
          <w:rStyle w:val="CommentReference"/>
        </w:rPr>
        <w:commentReference w:id="103"/>
      </w:r>
      <w:commentRangeEnd w:id="104"/>
      <w:r>
        <w:rPr>
          <w:rStyle w:val="CommentReference"/>
        </w:rPr>
        <w:commentReference w:id="104"/>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05"/>
      <w:commentRangeStart w:id="106"/>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05"/>
      <w:r>
        <w:rPr>
          <w:rStyle w:val="CommentReference"/>
        </w:rPr>
        <w:commentReference w:id="105"/>
      </w:r>
      <w:commentRangeEnd w:id="106"/>
      <w:r>
        <w:rPr>
          <w:rStyle w:val="CommentReference"/>
        </w:rPr>
        <w:commentReference w:id="106"/>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07"/>
      <w:commentRangeStart w:id="108"/>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07"/>
      <w:r>
        <w:rPr>
          <w:rStyle w:val="CommentReference"/>
        </w:rPr>
        <w:commentReference w:id="107"/>
      </w:r>
      <w:commentRangeEnd w:id="108"/>
      <w:r w:rsidR="007428E3">
        <w:rPr>
          <w:rStyle w:val="CommentReference"/>
        </w:rPr>
        <w:commentReference w:id="108"/>
      </w:r>
      <w:commentRangeStart w:id="109"/>
      <w:commentRangeStart w:id="110"/>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09"/>
      <w:r>
        <w:rPr>
          <w:rStyle w:val="CommentReference"/>
        </w:rPr>
        <w:commentReference w:id="109"/>
      </w:r>
      <w:commentRangeEnd w:id="110"/>
      <w:r>
        <w:rPr>
          <w:rStyle w:val="eop"/>
          <w:rFonts w:ascii="Times New Roman" w:hAnsi="Times New Roman"/>
          <w:color w:val="0E101A"/>
          <w:sz w:val="24"/>
          <w:szCs w:val="24"/>
          <w:lang w:val="en-GB"/>
        </w:rPr>
        <w:t xml:space="preserve"> </w:t>
      </w:r>
      <w:commentRangeStart w:id="111"/>
      <w:r>
        <w:rPr>
          <w:rStyle w:val="eop"/>
          <w:rFonts w:ascii="Times New Roman" w:hAnsi="Times New Roman"/>
          <w:color w:val="0E101A"/>
          <w:sz w:val="24"/>
          <w:szCs w:val="24"/>
          <w:lang w:val="en-GB"/>
        </w:rPr>
        <w:t>For this study, 3 samples were sequenced for each dietary subst</w:t>
      </w:r>
      <w:r>
        <w:rPr>
          <w:rStyle w:val="CommentReference"/>
        </w:rPr>
        <w:commentReference w:id="110"/>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11"/>
      <w:r>
        <w:rPr>
          <w:rStyle w:val="CommentReference"/>
        </w:rPr>
        <w:commentReference w:id="111"/>
      </w:r>
      <w:commentRangeEnd w:id="91"/>
      <w:r w:rsidR="0070323B">
        <w:rPr>
          <w:rStyle w:val="CommentReference"/>
        </w:rPr>
        <w:commentReference w:id="91"/>
      </w:r>
      <w:commentRangeEnd w:id="92"/>
      <w:r w:rsidR="004C2D34">
        <w:rPr>
          <w:rStyle w:val="CommentReference"/>
        </w:rPr>
        <w:commentReference w:id="92"/>
      </w:r>
    </w:p>
    <w:p w14:paraId="76024407" w14:textId="77777777" w:rsidR="005B4D30" w:rsidRDefault="00A94D1B" w:rsidP="00A94D1B">
      <w:pPr>
        <w:pStyle w:val="Heading2"/>
        <w:rPr>
          <w:rStyle w:val="eop"/>
          <w:color w:val="0E101A"/>
          <w:szCs w:val="24"/>
          <w:lang w:val="en-GB"/>
        </w:rPr>
      </w:pPr>
      <w:bookmarkStart w:id="112" w:name="_Toc92298997"/>
      <w:r>
        <w:rPr>
          <w:rStyle w:val="eop"/>
          <w:color w:val="0E101A"/>
          <w:szCs w:val="24"/>
          <w:lang w:val="en-GB"/>
        </w:rPr>
        <w:t xml:space="preserve">2.6 </w:t>
      </w:r>
      <w:r w:rsidR="005B4D30">
        <w:rPr>
          <w:rStyle w:val="eop"/>
          <w:color w:val="0E101A"/>
          <w:szCs w:val="24"/>
          <w:lang w:val="en-GB"/>
        </w:rPr>
        <w:t>The Black Soldier Fly larval microbiome</w:t>
      </w:r>
      <w:bookmarkEnd w:id="112"/>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13"/>
      <w:commentRangeEnd w:id="113"/>
      <w:r w:rsidR="00712562">
        <w:rPr>
          <w:rStyle w:val="CommentReference"/>
        </w:rPr>
        <w:commentReference w:id="113"/>
      </w:r>
      <w:r w:rsidR="006B3838">
        <w:rPr>
          <w:rStyle w:val="eop"/>
          <w:rFonts w:ascii="Times New Roman" w:hAnsi="Times New Roman"/>
          <w:color w:val="0E101A"/>
          <w:sz w:val="24"/>
          <w:szCs w:val="24"/>
          <w:lang w:val="en-GB"/>
        </w:rPr>
        <w:t xml:space="preserve"> </w:t>
      </w:r>
      <w:commentRangeStart w:id="114"/>
      <w:commentRangeEnd w:id="114"/>
      <w:r w:rsidR="006B3838">
        <w:rPr>
          <w:rStyle w:val="CommentReference"/>
        </w:rPr>
        <w:commentReference w:id="114"/>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15"/>
      <w:commentRangeStart w:id="116"/>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15"/>
      <w:r w:rsidR="00712562">
        <w:rPr>
          <w:rStyle w:val="CommentReference"/>
        </w:rPr>
        <w:commentReference w:id="115"/>
      </w:r>
      <w:commentRangeEnd w:id="116"/>
      <w:r w:rsidR="00ED2E10">
        <w:rPr>
          <w:rStyle w:val="CommentReference"/>
        </w:rPr>
        <w:commentReference w:id="116"/>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17"/>
      <w:commentRangeStart w:id="118"/>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17"/>
      <w:r w:rsidR="00712562">
        <w:rPr>
          <w:rStyle w:val="CommentReference"/>
        </w:rPr>
        <w:commentReference w:id="117"/>
      </w:r>
      <w:commentRangeEnd w:id="118"/>
      <w:r w:rsidR="007428E3">
        <w:rPr>
          <w:rStyle w:val="CommentReference"/>
        </w:rPr>
        <w:commentReference w:id="118"/>
      </w:r>
      <w:r w:rsidR="003F3E99" w:rsidRPr="004260F4">
        <w:rPr>
          <w:rStyle w:val="eop"/>
          <w:rFonts w:ascii="Times New Roman" w:hAnsi="Times New Roman"/>
          <w:color w:val="0E101A"/>
          <w:sz w:val="24"/>
          <w:szCs w:val="24"/>
          <w:lang w:val="en-GB"/>
        </w:rPr>
        <w:t xml:space="preserve">. </w:t>
      </w:r>
      <w:commentRangeStart w:id="119"/>
      <w:commentRangeStart w:id="120"/>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21"/>
      <w:r w:rsidR="003F3E99" w:rsidRPr="004260F4">
        <w:rPr>
          <w:rStyle w:val="eop"/>
          <w:rFonts w:ascii="Times New Roman" w:hAnsi="Times New Roman"/>
          <w:color w:val="0E101A"/>
          <w:sz w:val="24"/>
          <w:szCs w:val="24"/>
          <w:lang w:val="en-GB"/>
        </w:rPr>
        <w:t>.</w:t>
      </w:r>
      <w:commentRangeEnd w:id="121"/>
      <w:r w:rsidR="00712562">
        <w:rPr>
          <w:rStyle w:val="CommentReference"/>
        </w:rPr>
        <w:commentReference w:id="121"/>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19"/>
      <w:commentRangeEnd w:id="120"/>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19"/>
      </w:r>
      <w:r w:rsidR="004C2D34">
        <w:rPr>
          <w:rStyle w:val="CommentReference"/>
        </w:rPr>
        <w:commentReference w:id="120"/>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22"/>
      <w:commentRangeStart w:id="123"/>
      <w:commentRangeStart w:id="124"/>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22"/>
      <w:r w:rsidR="00726F58">
        <w:rPr>
          <w:rStyle w:val="CommentReference"/>
        </w:rPr>
        <w:commentReference w:id="122"/>
      </w:r>
      <w:commentRangeEnd w:id="123"/>
      <w:r w:rsidR="00792534">
        <w:rPr>
          <w:rStyle w:val="CommentReference"/>
        </w:rPr>
        <w:commentReference w:id="123"/>
      </w:r>
      <w:commentRangeEnd w:id="124"/>
      <w:r w:rsidR="00A401AF">
        <w:rPr>
          <w:rStyle w:val="CommentReference"/>
        </w:rPr>
        <w:commentReference w:id="124"/>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25"/>
      <w:commentRangeStart w:id="126"/>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25"/>
      <w:r w:rsidR="00726F58">
        <w:rPr>
          <w:rStyle w:val="CommentReference"/>
        </w:rPr>
        <w:commentReference w:id="125"/>
      </w:r>
      <w:commentRangeEnd w:id="126"/>
      <w:r w:rsidR="00EC7A60">
        <w:rPr>
          <w:rStyle w:val="CommentReference"/>
        </w:rPr>
        <w:commentReference w:id="126"/>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27"/>
      <w:commentRangeStart w:id="128"/>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27"/>
      <w:r w:rsidR="007069CA">
        <w:rPr>
          <w:rStyle w:val="CommentReference"/>
        </w:rPr>
        <w:commentReference w:id="127"/>
      </w:r>
      <w:commentRangeEnd w:id="128"/>
      <w:r w:rsidR="00876528">
        <w:rPr>
          <w:rStyle w:val="CommentReference"/>
        </w:rPr>
        <w:commentReference w:id="128"/>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29"/>
      <w:commentRangeEnd w:id="129"/>
      <w:r w:rsidR="007069CA">
        <w:rPr>
          <w:rStyle w:val="CommentReference"/>
        </w:rPr>
        <w:commentReference w:id="129"/>
      </w:r>
      <w:commentRangeStart w:id="130"/>
      <w:commentRangeEnd w:id="130"/>
      <w:r w:rsidR="00A445C1">
        <w:rPr>
          <w:rStyle w:val="CommentReference"/>
        </w:rPr>
        <w:commentReference w:id="130"/>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31"/>
      <w:commentRangeStart w:id="132"/>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31"/>
      <w:r w:rsidR="007069CA">
        <w:rPr>
          <w:rStyle w:val="CommentReference"/>
        </w:rPr>
        <w:commentReference w:id="131"/>
      </w:r>
      <w:commentRangeEnd w:id="132"/>
      <w:r w:rsidR="007570BD">
        <w:rPr>
          <w:rStyle w:val="CommentReference"/>
        </w:rPr>
        <w:commentReference w:id="132"/>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33"/>
      <w:commentRangeStart w:id="134"/>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33"/>
      <w:r w:rsidR="007069CA">
        <w:rPr>
          <w:rStyle w:val="CommentReference"/>
        </w:rPr>
        <w:commentReference w:id="133"/>
      </w:r>
      <w:commentRangeEnd w:id="134"/>
      <w:r w:rsidR="00B50D18">
        <w:rPr>
          <w:rStyle w:val="CommentReference"/>
        </w:rPr>
        <w:commentReference w:id="134"/>
      </w:r>
      <w:r w:rsidRPr="004260F4">
        <w:rPr>
          <w:rStyle w:val="eop"/>
          <w:rFonts w:ascii="Times New Roman" w:hAnsi="Times New Roman"/>
          <w:color w:val="0E101A"/>
          <w:sz w:val="24"/>
          <w:szCs w:val="24"/>
          <w:lang w:val="en-GB"/>
        </w:rPr>
        <w:t>larval guts exposed to various diets, laying</w:t>
      </w:r>
      <w:commentRangeStart w:id="135"/>
      <w:commentRangeStart w:id="136"/>
      <w:r w:rsidRPr="004260F4">
        <w:rPr>
          <w:rStyle w:val="eop"/>
          <w:rFonts w:ascii="Times New Roman" w:hAnsi="Times New Roman"/>
          <w:color w:val="0E101A"/>
          <w:sz w:val="24"/>
          <w:szCs w:val="24"/>
          <w:lang w:val="en-GB"/>
        </w:rPr>
        <w:t xml:space="preserve"> </w:t>
      </w:r>
      <w:commentRangeEnd w:id="135"/>
      <w:r w:rsidR="007069CA">
        <w:rPr>
          <w:rStyle w:val="CommentReference"/>
        </w:rPr>
        <w:commentReference w:id="135"/>
      </w:r>
      <w:commentRangeEnd w:id="136"/>
      <w:r w:rsidR="003529D3">
        <w:rPr>
          <w:rStyle w:val="CommentReference"/>
        </w:rPr>
        <w:commentReference w:id="136"/>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37"/>
      <w:commentRangeEnd w:id="137"/>
      <w:r w:rsidR="009D5F7A">
        <w:rPr>
          <w:rStyle w:val="CommentReference"/>
        </w:rPr>
        <w:commentReference w:id="137"/>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38"/>
      <w:commentRangeStart w:id="139"/>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38"/>
      <w:r w:rsidR="009D5F7A">
        <w:rPr>
          <w:rStyle w:val="CommentReference"/>
        </w:rPr>
        <w:commentReference w:id="138"/>
      </w:r>
      <w:commentRangeEnd w:id="139"/>
      <w:r w:rsidR="00773859">
        <w:rPr>
          <w:rStyle w:val="CommentReference"/>
        </w:rPr>
        <w:commentReference w:id="139"/>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40"/>
      <w:commentRangeStart w:id="141"/>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40"/>
      <w:r w:rsidR="009D5F7A">
        <w:rPr>
          <w:rStyle w:val="CommentReference"/>
        </w:rPr>
        <w:commentReference w:id="140"/>
      </w:r>
      <w:commentRangeEnd w:id="141"/>
      <w:r w:rsidR="003510C2">
        <w:rPr>
          <w:rStyle w:val="CommentReference"/>
        </w:rPr>
        <w:commentReference w:id="141"/>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42"/>
      <w:commentRangeStart w:id="143"/>
      <w:r>
        <w:rPr>
          <w:rStyle w:val="eop"/>
          <w:rFonts w:ascii="Times New Roman" w:hAnsi="Times New Roman"/>
          <w:color w:val="0E101A"/>
          <w:sz w:val="24"/>
          <w:szCs w:val="24"/>
          <w:lang w:val="en-GB"/>
        </w:rPr>
        <w:t xml:space="preserve">In some microbiomes such as the human gut microbiome, </w:t>
      </w:r>
      <w:commentRangeStart w:id="144"/>
      <w:commentRangeStart w:id="145"/>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44"/>
      <w:r w:rsidR="009D5F7A">
        <w:rPr>
          <w:rStyle w:val="CommentReference"/>
        </w:rPr>
        <w:commentReference w:id="144"/>
      </w:r>
      <w:commentRangeEnd w:id="145"/>
      <w:r w:rsidR="008A1A84">
        <w:rPr>
          <w:rStyle w:val="CommentReference"/>
        </w:rPr>
        <w:commentReference w:id="145"/>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46"/>
      <w:commentRangeStart w:id="147"/>
      <w:r w:rsidR="00F93EBD">
        <w:rPr>
          <w:rStyle w:val="eop"/>
          <w:rFonts w:ascii="Times New Roman" w:hAnsi="Times New Roman"/>
          <w:color w:val="0E101A"/>
          <w:sz w:val="24"/>
          <w:szCs w:val="24"/>
          <w:lang w:val="en-GB"/>
        </w:rPr>
        <w:t>CAZyme</w:t>
      </w:r>
      <w:commentRangeEnd w:id="146"/>
      <w:r w:rsidR="00272947">
        <w:rPr>
          <w:rStyle w:val="CommentReference"/>
        </w:rPr>
        <w:commentReference w:id="146"/>
      </w:r>
      <w:commentRangeEnd w:id="147"/>
      <w:r w:rsidR="008A1A84">
        <w:rPr>
          <w:rStyle w:val="CommentReference"/>
        </w:rPr>
        <w:commentReference w:id="147"/>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42"/>
      <w:r w:rsidR="00272947">
        <w:rPr>
          <w:rStyle w:val="CommentReference"/>
        </w:rPr>
        <w:commentReference w:id="142"/>
      </w:r>
      <w:commentRangeEnd w:id="143"/>
      <w:r w:rsidR="00B32DF4">
        <w:rPr>
          <w:rStyle w:val="CommentReference"/>
        </w:rPr>
        <w:commentReference w:id="143"/>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48" w:name="_Toc92298998"/>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48"/>
    </w:p>
    <w:p w14:paraId="462B8780" w14:textId="77777777" w:rsidR="00BA470F" w:rsidRPr="00BA470F" w:rsidRDefault="00BA470F" w:rsidP="00BA470F">
      <w:pPr>
        <w:pStyle w:val="Heading3"/>
        <w:rPr>
          <w:lang w:val="en-GB"/>
        </w:rPr>
      </w:pPr>
      <w:bookmarkStart w:id="149" w:name="_Toc92298999"/>
      <w:r>
        <w:rPr>
          <w:lang w:val="en-GB"/>
        </w:rPr>
        <w:t>2.</w:t>
      </w:r>
      <w:r w:rsidR="00A94D1B">
        <w:rPr>
          <w:lang w:val="en-GB"/>
        </w:rPr>
        <w:t>7</w:t>
      </w:r>
      <w:r>
        <w:rPr>
          <w:lang w:val="en-GB"/>
        </w:rPr>
        <w:t>.1 The Advancement of Microbiome Research</w:t>
      </w:r>
      <w:bookmarkEnd w:id="149"/>
    </w:p>
    <w:p w14:paraId="0EFA16DD" w14:textId="77777777" w:rsidR="00BE6D9F" w:rsidRPr="004260F4" w:rsidRDefault="00BA470F" w:rsidP="003233F2">
      <w:pPr>
        <w:spacing w:line="360" w:lineRule="auto"/>
        <w:jc w:val="both"/>
        <w:rPr>
          <w:rStyle w:val="eop"/>
          <w:rFonts w:ascii="Times New Roman" w:hAnsi="Times New Roman"/>
          <w:color w:val="0E101A"/>
          <w:sz w:val="24"/>
          <w:szCs w:val="24"/>
          <w:lang w:val="en-GB"/>
        </w:rPr>
      </w:pPr>
      <w:commentRangeStart w:id="150"/>
      <w:commentRangeStart w:id="151"/>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commentRangeEnd w:id="150"/>
      <w:del w:id="152" w:author="Author">
        <w:r w:rsidR="00EE7194" w:rsidDel="00E40551">
          <w:rPr>
            <w:rStyle w:val="CommentReference"/>
          </w:rPr>
          <w:commentReference w:id="150"/>
        </w:r>
      </w:del>
      <w:commentRangeEnd w:id="151"/>
      <w:r w:rsidR="00E40551">
        <w:rPr>
          <w:rStyle w:val="CommentReference"/>
        </w:rPr>
        <w:commentReference w:id="151"/>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54"/>
      <w:commentRangeStart w:id="155"/>
      <w:r w:rsidR="00BE6D9F" w:rsidRPr="004260F4">
        <w:rPr>
          <w:rStyle w:val="eop"/>
          <w:rFonts w:ascii="Times New Roman" w:hAnsi="Times New Roman"/>
          <w:color w:val="0E101A"/>
          <w:sz w:val="24"/>
          <w:szCs w:val="24"/>
          <w:lang w:val="en-GB"/>
        </w:rPr>
        <w:t xml:space="preserve"> </w:t>
      </w:r>
      <w:commentRangeEnd w:id="154"/>
      <w:r w:rsidR="007469F5">
        <w:rPr>
          <w:rStyle w:val="CommentReference"/>
        </w:rPr>
        <w:commentReference w:id="154"/>
      </w:r>
      <w:commentRangeEnd w:id="155"/>
      <w:r>
        <w:rPr>
          <w:rStyle w:val="CommentReference"/>
        </w:rPr>
        <w:commentReference w:id="155"/>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56"/>
      <w:commentRangeStart w:id="157"/>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56"/>
      <w:r w:rsidR="00E84B59">
        <w:rPr>
          <w:rStyle w:val="eop"/>
          <w:rFonts w:ascii="Times New Roman" w:hAnsi="Times New Roman"/>
          <w:color w:val="0E101A"/>
          <w:sz w:val="24"/>
          <w:szCs w:val="24"/>
          <w:lang w:val="en-GB"/>
        </w:rPr>
        <w:t>s</w:t>
      </w:r>
      <w:r w:rsidR="00CC5982">
        <w:rPr>
          <w:rStyle w:val="CommentReference"/>
        </w:rPr>
        <w:commentReference w:id="156"/>
      </w:r>
      <w:commentRangeEnd w:id="157"/>
      <w:r w:rsidR="007549AC">
        <w:rPr>
          <w:rStyle w:val="CommentReference"/>
        </w:rPr>
        <w:commentReference w:id="157"/>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58"/>
      <w:commentRangeStart w:id="159"/>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58"/>
      <w:r w:rsidR="00CC5982">
        <w:rPr>
          <w:rStyle w:val="CommentReference"/>
        </w:rPr>
        <w:commentReference w:id="158"/>
      </w:r>
      <w:commentRangeEnd w:id="159"/>
      <w:r w:rsidR="00E84B59">
        <w:rPr>
          <w:rStyle w:val="CommentReference"/>
        </w:rPr>
        <w:commentReference w:id="159"/>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60"/>
      <w:commentRangeStart w:id="161"/>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60"/>
      <w:r w:rsidR="00CC5982">
        <w:rPr>
          <w:rStyle w:val="CommentReference"/>
        </w:rPr>
        <w:commentReference w:id="160"/>
      </w:r>
      <w:commentRangeEnd w:id="161"/>
      <w:r w:rsidR="00E84B59">
        <w:rPr>
          <w:rStyle w:val="CommentReference"/>
        </w:rPr>
        <w:commentReference w:id="161"/>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62"/>
      <w:commentRangeStart w:id="163"/>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62"/>
      <w:r w:rsidR="00CC5982">
        <w:rPr>
          <w:rStyle w:val="CommentReference"/>
        </w:rPr>
        <w:commentReference w:id="162"/>
      </w:r>
      <w:commentRangeEnd w:id="163"/>
      <w:r w:rsidR="00CF2FC1">
        <w:rPr>
          <w:rStyle w:val="CommentReference"/>
        </w:rPr>
        <w:commentReference w:id="163"/>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64"/>
      <w:commentRangeStart w:id="165"/>
      <w:r w:rsidRPr="004260F4">
        <w:rPr>
          <w:rStyle w:val="eop"/>
          <w:rFonts w:ascii="Times New Roman" w:hAnsi="Times New Roman"/>
          <w:color w:val="0E101A"/>
          <w:sz w:val="24"/>
          <w:szCs w:val="24"/>
          <w:lang w:val="en-GB"/>
        </w:rPr>
        <w:t>of DNA methods</w:t>
      </w:r>
      <w:commentRangeEnd w:id="164"/>
      <w:r w:rsidR="00CC5982">
        <w:rPr>
          <w:rStyle w:val="CommentReference"/>
        </w:rPr>
        <w:commentReference w:id="164"/>
      </w:r>
      <w:commentRangeEnd w:id="165"/>
      <w:r w:rsidR="007A32EF">
        <w:rPr>
          <w:rStyle w:val="CommentReference"/>
        </w:rPr>
        <w:commentReference w:id="165"/>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66"/>
      <w:commentRangeStart w:id="167"/>
      <w:r w:rsidRPr="004260F4">
        <w:rPr>
          <w:rStyle w:val="eop"/>
          <w:rFonts w:ascii="Times New Roman" w:hAnsi="Times New Roman"/>
          <w:color w:val="0E101A"/>
          <w:sz w:val="24"/>
          <w:szCs w:val="24"/>
          <w:lang w:val="en-GB"/>
        </w:rPr>
        <w:t>metatranscriptomic level</w:t>
      </w:r>
      <w:commentRangeEnd w:id="166"/>
      <w:r w:rsidR="00CC5982">
        <w:rPr>
          <w:rStyle w:val="CommentReference"/>
        </w:rPr>
        <w:commentReference w:id="166"/>
      </w:r>
      <w:commentRangeEnd w:id="167"/>
      <w:r w:rsidR="007A32EF">
        <w:rPr>
          <w:rStyle w:val="CommentReference"/>
        </w:rPr>
        <w:commentReference w:id="167"/>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68" w:name="_Toc92299000"/>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68"/>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69"/>
      <w:commentRangeStart w:id="170"/>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69"/>
      <w:commentRangeEnd w:id="170"/>
      <w:r w:rsidR="00C40A79">
        <w:rPr>
          <w:rStyle w:val="eop"/>
          <w:rFonts w:ascii="Times New Roman" w:hAnsi="Times New Roman"/>
          <w:color w:val="0E101A"/>
          <w:sz w:val="24"/>
          <w:szCs w:val="24"/>
          <w:lang w:val="en-GB"/>
        </w:rPr>
        <w:t>)</w:t>
      </w:r>
      <w:r w:rsidR="00131B2F">
        <w:rPr>
          <w:rStyle w:val="CommentReference"/>
        </w:rPr>
        <w:commentReference w:id="169"/>
      </w:r>
      <w:r w:rsidR="00C40A79">
        <w:rPr>
          <w:rStyle w:val="CommentReference"/>
        </w:rPr>
        <w:commentReference w:id="170"/>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71" w:name="_Toc92299001"/>
      <w:r>
        <w:rPr>
          <w:rStyle w:val="eop"/>
          <w:color w:val="0E101A"/>
          <w:lang w:val="en-GB"/>
        </w:rPr>
        <w:t>2.</w:t>
      </w:r>
      <w:r w:rsidR="00A94D1B">
        <w:rPr>
          <w:rStyle w:val="eop"/>
          <w:color w:val="0E101A"/>
          <w:lang w:val="en-GB"/>
        </w:rPr>
        <w:t>7</w:t>
      </w:r>
      <w:r>
        <w:rPr>
          <w:rStyle w:val="eop"/>
          <w:color w:val="0E101A"/>
          <w:lang w:val="en-GB"/>
        </w:rPr>
        <w:t xml:space="preserve">.3 </w:t>
      </w:r>
      <w:commentRangeStart w:id="172"/>
      <w:r>
        <w:rPr>
          <w:rStyle w:val="eop"/>
          <w:color w:val="0E101A"/>
          <w:lang w:val="en-GB"/>
        </w:rPr>
        <w:t>The ONT MinION Sequencing Platform</w:t>
      </w:r>
      <w:commentRangeEnd w:id="172"/>
      <w:r w:rsidR="00AF00B1">
        <w:rPr>
          <w:rStyle w:val="CommentReference"/>
          <w:rFonts w:ascii="Calibri" w:eastAsia="Calibri" w:hAnsi="Calibri"/>
          <w:b w:val="0"/>
        </w:rPr>
        <w:commentReference w:id="172"/>
      </w:r>
      <w:bookmarkEnd w:id="171"/>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commentRangeStart w:id="173"/>
      <w:commentRangeStart w:id="174"/>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73"/>
      <w:r w:rsidR="005A72A3">
        <w:rPr>
          <w:rStyle w:val="CommentReference"/>
        </w:rPr>
        <w:commentReference w:id="173"/>
      </w:r>
      <w:commentRangeEnd w:id="174"/>
      <w:r w:rsidR="007819BF">
        <w:rPr>
          <w:rStyle w:val="CommentReference"/>
        </w:rPr>
        <w:commentReference w:id="174"/>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75"/>
      <w:commentRangeStart w:id="176"/>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75"/>
      <w:r w:rsidR="00CF245A">
        <w:rPr>
          <w:rStyle w:val="CommentReference"/>
        </w:rPr>
        <w:commentReference w:id="175"/>
      </w:r>
      <w:commentRangeEnd w:id="176"/>
      <w:r w:rsidR="00B16FE4">
        <w:rPr>
          <w:rStyle w:val="CommentReference"/>
        </w:rPr>
        <w:commentReference w:id="176"/>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77"/>
      <w:commentRangeStart w:id="178"/>
      <w:r w:rsidRPr="004260F4">
        <w:rPr>
          <w:rStyle w:val="eop"/>
          <w:rFonts w:ascii="Times New Roman" w:hAnsi="Times New Roman"/>
          <w:color w:val="0E101A"/>
          <w:sz w:val="24"/>
          <w:szCs w:val="24"/>
          <w:lang w:val="en-GB"/>
        </w:rPr>
        <w:t>variant discovery</w:t>
      </w:r>
      <w:commentRangeEnd w:id="177"/>
      <w:r w:rsidR="007E7891">
        <w:rPr>
          <w:rStyle w:val="CommentReference"/>
        </w:rPr>
        <w:commentReference w:id="177"/>
      </w:r>
      <w:commentRangeEnd w:id="178"/>
      <w:r w:rsidR="00013D95">
        <w:rPr>
          <w:rStyle w:val="CommentReference"/>
        </w:rPr>
        <w:commentReference w:id="178"/>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79" w:name="_Toc92299002"/>
      <w:r>
        <w:rPr>
          <w:rStyle w:val="eop"/>
          <w:color w:val="0E101A"/>
          <w:lang w:val="en-GB"/>
        </w:rPr>
        <w:t>2.</w:t>
      </w:r>
      <w:r w:rsidR="00A94D1B">
        <w:rPr>
          <w:rStyle w:val="eop"/>
          <w:color w:val="0E101A"/>
          <w:lang w:val="en-GB"/>
        </w:rPr>
        <w:t>7</w:t>
      </w:r>
      <w:r>
        <w:rPr>
          <w:rStyle w:val="eop"/>
          <w:color w:val="0E101A"/>
          <w:lang w:val="en-GB"/>
        </w:rPr>
        <w:t>.4 Multiplexing Sequencing Approach</w:t>
      </w:r>
      <w:bookmarkEnd w:id="179"/>
    </w:p>
    <w:p w14:paraId="4746FD2E" w14:textId="6048DEF3" w:rsidR="00FA3BF7" w:rsidRDefault="00743486" w:rsidP="00FA3BF7">
      <w:pPr>
        <w:spacing w:line="360" w:lineRule="auto"/>
        <w:jc w:val="both"/>
        <w:rPr>
          <w:rFonts w:ascii="Times New Roman" w:hAnsi="Times New Roman"/>
          <w:sz w:val="24"/>
          <w:szCs w:val="24"/>
          <w:lang w:val="en-GB"/>
        </w:rPr>
      </w:pPr>
      <w:commentRangeStart w:id="180"/>
      <w:commentRangeStart w:id="181"/>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80"/>
      <w:r w:rsidR="00B23BEC">
        <w:rPr>
          <w:rStyle w:val="CommentReference"/>
        </w:rPr>
        <w:commentReference w:id="180"/>
      </w:r>
      <w:commentRangeEnd w:id="181"/>
      <w:r w:rsidR="004C2D34">
        <w:rPr>
          <w:rStyle w:val="CommentReference"/>
        </w:rPr>
        <w:commentReference w:id="181"/>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82" w:name="_Toc92299003"/>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82"/>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83" w:name="_Toc92299004"/>
      <w:commentRangeStart w:id="184"/>
      <w:commentRangeStart w:id="185"/>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84"/>
      <w:r w:rsidR="00FD7E42">
        <w:rPr>
          <w:rStyle w:val="CommentReference"/>
          <w:rFonts w:ascii="Calibri" w:eastAsia="Calibri" w:hAnsi="Calibri"/>
          <w:b w:val="0"/>
        </w:rPr>
        <w:commentReference w:id="184"/>
      </w:r>
      <w:commentRangeEnd w:id="185"/>
      <w:r w:rsidR="00FA4D97">
        <w:rPr>
          <w:rStyle w:val="CommentReference"/>
          <w:rFonts w:ascii="Calibri" w:eastAsia="Calibri" w:hAnsi="Calibri"/>
          <w:b w:val="0"/>
        </w:rPr>
        <w:commentReference w:id="185"/>
      </w:r>
      <w:bookmarkEnd w:id="183"/>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186"/>
      <w:commentRangeStart w:id="187"/>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186"/>
      <w:r w:rsidR="00C3048E">
        <w:rPr>
          <w:rStyle w:val="CommentReference"/>
        </w:rPr>
        <w:commentReference w:id="186"/>
      </w:r>
      <w:commentRangeEnd w:id="187"/>
      <w:r w:rsidR="009D1537">
        <w:rPr>
          <w:rStyle w:val="CommentReference"/>
        </w:rPr>
        <w:commentReference w:id="187"/>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188" w:name="_Toc92299005"/>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188"/>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189" w:name="_Toc92299006"/>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commentRangeStart w:id="190"/>
      <w:commentRangeStart w:id="191"/>
      <w:r w:rsidR="00A959F9" w:rsidRPr="004260F4">
        <w:rPr>
          <w:rStyle w:val="eop"/>
          <w:color w:val="0E101A"/>
          <w:lang w:val="en-GB"/>
        </w:rPr>
        <w:t xml:space="preserve">Differential Expression of Genes (DEGs) </w:t>
      </w:r>
      <w:commentRangeEnd w:id="190"/>
      <w:r w:rsidR="00B66B92">
        <w:rPr>
          <w:rStyle w:val="CommentReference"/>
          <w:rFonts w:ascii="Calibri" w:eastAsia="Calibri" w:hAnsi="Calibri"/>
          <w:b w:val="0"/>
        </w:rPr>
        <w:commentReference w:id="190"/>
      </w:r>
      <w:commentRangeEnd w:id="191"/>
      <w:r w:rsidR="00F903A3">
        <w:rPr>
          <w:rStyle w:val="CommentReference"/>
          <w:rFonts w:ascii="Calibri" w:eastAsia="Calibri" w:hAnsi="Calibri"/>
          <w:b w:val="0"/>
        </w:rPr>
        <w:commentReference w:id="191"/>
      </w:r>
      <w:bookmarkEnd w:id="189"/>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192" w:name="_Toc92299007"/>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192"/>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6"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081D3496" w14:textId="77777777" w:rsidR="00C729AE" w:rsidRPr="004260F4" w:rsidRDefault="00331B45" w:rsidP="00331B45">
      <w:pPr>
        <w:pStyle w:val="Heading1"/>
        <w:jc w:val="center"/>
      </w:pPr>
      <w:bookmarkStart w:id="193" w:name="_Toc92299008"/>
      <w:r w:rsidRPr="004260F4">
        <w:rPr>
          <w:rStyle w:val="eop"/>
          <w:color w:val="0E101A"/>
          <w:lang w:val="en-GB"/>
        </w:rPr>
        <w:lastRenderedPageBreak/>
        <w:t xml:space="preserve">3.0 </w:t>
      </w:r>
      <w:r w:rsidR="00E244E6" w:rsidRPr="004260F4">
        <w:rPr>
          <w:rStyle w:val="eop"/>
        </w:rPr>
        <w:t>CHAPTER THREE</w:t>
      </w:r>
      <w:r w:rsidR="007F635E" w:rsidRPr="004260F4">
        <w:rPr>
          <w:rStyle w:val="eop"/>
        </w:rPr>
        <w:t>: MATERIALS AND METHODS</w:t>
      </w:r>
      <w:bookmarkEnd w:id="193"/>
    </w:p>
    <w:p w14:paraId="63771A5C" w14:textId="77777777" w:rsidR="00293F87" w:rsidRPr="004260F4" w:rsidRDefault="007F635E" w:rsidP="003233F2">
      <w:pPr>
        <w:pStyle w:val="Heading3"/>
        <w:rPr>
          <w:b w:val="0"/>
        </w:rPr>
      </w:pPr>
      <w:bookmarkStart w:id="194" w:name="_Toc92299009"/>
      <w:r w:rsidRPr="004260F4">
        <w:t>3.</w:t>
      </w:r>
      <w:r w:rsidR="00331B45" w:rsidRPr="004260F4">
        <w:t>1</w:t>
      </w:r>
      <w:r w:rsidRPr="004260F4">
        <w:t xml:space="preserve"> </w:t>
      </w:r>
      <w:r w:rsidR="00293F87" w:rsidRPr="004260F4">
        <w:t xml:space="preserve">Research Design </w:t>
      </w:r>
      <w:r w:rsidR="005D7B89" w:rsidRPr="004260F4">
        <w:t>and Approach</w:t>
      </w:r>
      <w:bookmarkEnd w:id="194"/>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195" w:name="_Toc92299010"/>
      <w:r w:rsidRPr="004260F4">
        <w:t>3.</w:t>
      </w:r>
      <w:r w:rsidR="00331B45" w:rsidRPr="004260F4">
        <w:t>2</w:t>
      </w:r>
      <w:r w:rsidRPr="004260F4">
        <w:t xml:space="preserve"> Ethical Considerations</w:t>
      </w:r>
      <w:bookmarkEnd w:id="195"/>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196" w:name="_Toc92299011"/>
      <w:r w:rsidRPr="004260F4">
        <w:t>3.</w:t>
      </w:r>
      <w:r w:rsidR="00331B45" w:rsidRPr="004260F4">
        <w:t>3</w:t>
      </w:r>
      <w:r w:rsidRPr="004260F4">
        <w:t xml:space="preserve"> </w:t>
      </w:r>
      <w:r w:rsidR="007C1C6B" w:rsidRPr="004260F4">
        <w:t>Growth conditions and colony maintenance</w:t>
      </w:r>
      <w:bookmarkEnd w:id="196"/>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proportions (1:4) feed mix (FM) was used as the starting substrate from Day 0- Day 9 after the BSF eggs were collected, and was used as an additional control. From Day 10, the larvae were </w:t>
      </w:r>
      <w:r w:rsidR="003F0215">
        <w:rPr>
          <w:rFonts w:ascii="Times New Roman" w:hAnsi="Times New Roman"/>
          <w:sz w:val="24"/>
          <w:szCs w:val="24"/>
        </w:rPr>
        <w:lastRenderedPageBreak/>
        <w:t>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197" w:name="_Toc92299012"/>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197"/>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198" w:name="_Toc92299013"/>
      <w:r w:rsidRPr="004260F4">
        <w:t>3.5</w:t>
      </w:r>
      <w:r w:rsidR="007F635E" w:rsidRPr="004260F4">
        <w:t xml:space="preserve"> </w:t>
      </w:r>
      <w:r w:rsidR="004E40A0" w:rsidRPr="004260F4">
        <w:t>RNA isolation</w:t>
      </w:r>
      <w:bookmarkEnd w:id="198"/>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from Meridian Bioscience as per the manufacturer’s 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w:t>
      </w:r>
      <w:r w:rsidR="008C3437" w:rsidRPr="004260F4">
        <w:rPr>
          <w:rFonts w:ascii="Times New Roman" w:hAnsi="Times New Roman"/>
          <w:sz w:val="24"/>
          <w:szCs w:val="24"/>
        </w:rPr>
        <w:lastRenderedPageBreak/>
        <w:t>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199" w:name="_Toc92299014"/>
      <w:r w:rsidRPr="004260F4">
        <w:t>3.</w:t>
      </w:r>
      <w:r w:rsidR="00331B45" w:rsidRPr="004260F4">
        <w:t>6</w:t>
      </w:r>
      <w:r w:rsidRPr="004260F4">
        <w:t xml:space="preserve"> </w:t>
      </w:r>
      <w:r w:rsidR="007A4A71">
        <w:t xml:space="preserve">cDNA Synthesis and mRNA </w:t>
      </w:r>
      <w:r w:rsidR="2C665B41" w:rsidRPr="004260F4">
        <w:t>Enrichment</w:t>
      </w:r>
      <w:bookmarkEnd w:id="199"/>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lastRenderedPageBreak/>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200" w:name="_Toc92299015"/>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200"/>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201" w:name="_Toc92299016"/>
      <w:r w:rsidRPr="004260F4">
        <w:lastRenderedPageBreak/>
        <w:t>3.8 Data Analysis</w:t>
      </w:r>
      <w:bookmarkEnd w:id="201"/>
    </w:p>
    <w:p w14:paraId="48CF05E6" w14:textId="77777777" w:rsidR="0063321E" w:rsidRPr="0063321E" w:rsidRDefault="00335E46" w:rsidP="0063321E">
      <w:pPr>
        <w:pStyle w:val="Heading3"/>
      </w:pPr>
      <w:bookmarkStart w:id="202" w:name="_Toc92299017"/>
      <w:r w:rsidRPr="0063321E">
        <w:t xml:space="preserve">3.8.1 </w:t>
      </w:r>
      <w:r w:rsidR="0063321E" w:rsidRPr="0063321E">
        <w:t>Physicochemical parameter collection</w:t>
      </w:r>
      <w:bookmarkEnd w:id="202"/>
    </w:p>
    <w:p w14:paraId="492223AB" w14:textId="45C60F32" w:rsidR="0063321E" w:rsidRPr="0063321E" w:rsidRDefault="0063321E" w:rsidP="0063321E">
      <w:pPr>
        <w:spacing w:line="360" w:lineRule="auto"/>
        <w:jc w:val="both"/>
        <w:rPr>
          <w:rFonts w:ascii="Times New Roman" w:hAnsi="Times New Roman"/>
          <w:sz w:val="24"/>
          <w:szCs w:val="24"/>
        </w:rPr>
      </w:pPr>
      <w:commentRangeStart w:id="203"/>
      <w:commentRangeStart w:id="204"/>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03"/>
      <w:r w:rsidR="00A65020">
        <w:rPr>
          <w:rStyle w:val="CommentReference"/>
        </w:rPr>
        <w:commentReference w:id="203"/>
      </w:r>
      <w:commentRangeEnd w:id="204"/>
      <w:r w:rsidR="001541C3">
        <w:rPr>
          <w:rStyle w:val="CommentReference"/>
        </w:rPr>
        <w:commentReference w:id="204"/>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05" w:name="_Toc92299018"/>
      <w:r>
        <w:t xml:space="preserve">3.8.2 </w:t>
      </w:r>
      <w:r w:rsidR="00335E46">
        <w:t>Feed composition analysis</w:t>
      </w:r>
      <w:bookmarkEnd w:id="205"/>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06" w:name="_Toc92299019"/>
      <w:r>
        <w:t>3.8.</w:t>
      </w:r>
      <w:r w:rsidR="0063321E">
        <w:t>3</w:t>
      </w:r>
      <w:r>
        <w:t xml:space="preserve"> Quality statistics of basecalled reads with pycoQC</w:t>
      </w:r>
      <w:bookmarkEnd w:id="206"/>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07" w:name="_Toc92299020"/>
      <w:r>
        <w:t>3.8.4</w:t>
      </w:r>
      <w:r w:rsidR="002127FA">
        <w:t xml:space="preserve"> Trimming, orienting, and defusing cDNA reads with Pychopper</w:t>
      </w:r>
      <w:bookmarkEnd w:id="207"/>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Default="0077250B" w:rsidP="00D55FCA">
      <w:pPr>
        <w:spacing w:line="360" w:lineRule="auto"/>
        <w:jc w:val="both"/>
        <w:rPr>
          <w:rFonts w:ascii="Times New Roman" w:hAnsi="Times New Roman"/>
          <w:sz w:val="24"/>
          <w:szCs w:val="24"/>
        </w:rPr>
      </w:pPr>
      <w:r w:rsidRPr="0077250B">
        <w:rPr>
          <w:rFonts w:ascii="Times New Roman" w:hAnsi="Times New Roman"/>
          <w:sz w:val="24"/>
          <w:szCs w:val="24"/>
        </w:rPr>
        <w:t>cdna_classifier.py -t 32 -m edlib -r $RES</w:t>
      </w:r>
      <w:r>
        <w:rPr>
          <w:rFonts w:ascii="Times New Roman" w:hAnsi="Times New Roman"/>
          <w:sz w:val="24"/>
          <w:szCs w:val="24"/>
        </w:rPr>
        <w:t>ULTS/</w:t>
      </w:r>
      <w:r w:rsidRPr="0077250B">
        <w:rPr>
          <w:rFonts w:ascii="Times New Roman" w:hAnsi="Times New Roman"/>
          <w:sz w:val="24"/>
          <w:szCs w:val="24"/>
        </w:rPr>
        <w:t>report.pdf -u $</w:t>
      </w:r>
      <w:r>
        <w:rPr>
          <w:rFonts w:ascii="Times New Roman" w:hAnsi="Times New Roman"/>
          <w:sz w:val="24"/>
          <w:szCs w:val="24"/>
        </w:rPr>
        <w:t>unclassified.fast</w:t>
      </w:r>
      <w:r w:rsidRPr="0077250B">
        <w:rPr>
          <w:rFonts w:ascii="Times New Roman" w:hAnsi="Times New Roman"/>
          <w:sz w:val="24"/>
          <w:szCs w:val="24"/>
        </w:rPr>
        <w:t xml:space="preserve">q -w </w:t>
      </w:r>
      <w:r>
        <w:rPr>
          <w:rFonts w:ascii="Times New Roman" w:hAnsi="Times New Roman"/>
          <w:sz w:val="24"/>
          <w:szCs w:val="24"/>
        </w:rPr>
        <w:t>$</w:t>
      </w:r>
      <w:r w:rsidRPr="0077250B">
        <w:rPr>
          <w:rFonts w:ascii="Times New Roman" w:hAnsi="Times New Roman"/>
          <w:sz w:val="24"/>
          <w:szCs w:val="24"/>
        </w:rPr>
        <w:t>rescued.f</w:t>
      </w:r>
      <w:r>
        <w:rPr>
          <w:rFonts w:ascii="Times New Roman" w:hAnsi="Times New Roman"/>
          <w:sz w:val="24"/>
          <w:szCs w:val="24"/>
        </w:rPr>
        <w:t>ast</w:t>
      </w:r>
      <w:r w:rsidRPr="0077250B">
        <w:rPr>
          <w:rFonts w:ascii="Times New Roman" w:hAnsi="Times New Roman"/>
          <w:sz w:val="24"/>
          <w:szCs w:val="24"/>
        </w:rPr>
        <w:t>q $</w:t>
      </w:r>
      <w:r>
        <w:rPr>
          <w:rFonts w:ascii="Times New Roman" w:hAnsi="Times New Roman"/>
          <w:sz w:val="24"/>
          <w:szCs w:val="24"/>
        </w:rPr>
        <w:t>output</w:t>
      </w:r>
      <w:r w:rsidRPr="0077250B">
        <w:rPr>
          <w:rFonts w:ascii="Times New Roman" w:hAnsi="Times New Roman"/>
          <w:sz w:val="24"/>
          <w:szCs w:val="24"/>
        </w:rPr>
        <w:t>.fastq $full_length_output.fq</w:t>
      </w:r>
    </w:p>
    <w:p w14:paraId="19CB9B7E" w14:textId="77777777" w:rsidR="0077250B" w:rsidRDefault="0063321E" w:rsidP="0077250B">
      <w:pPr>
        <w:pStyle w:val="Heading3"/>
      </w:pPr>
      <w:bookmarkStart w:id="208" w:name="_Toc92299021"/>
      <w:r>
        <w:t>3.8.5</w:t>
      </w:r>
      <w:r w:rsidR="0077250B">
        <w:t xml:space="preserve"> Adapter trimming with Porechop</w:t>
      </w:r>
      <w:bookmarkEnd w:id="208"/>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09" w:name="_Toc92299022"/>
      <w:r w:rsidRPr="0063321E">
        <w:t>3.8.6</w:t>
      </w:r>
      <w:r w:rsidR="0077250B" w:rsidRPr="0063321E">
        <w:t xml:space="preserve"> De novo clustering of cDNA isoforms with IsONclust</w:t>
      </w:r>
      <w:bookmarkEnd w:id="209"/>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Default="00D02D6E" w:rsidP="00E01792">
      <w:pPr>
        <w:spacing w:line="360" w:lineRule="auto"/>
        <w:jc w:val="both"/>
        <w:rPr>
          <w:rFonts w:ascii="Times New Roman" w:hAnsi="Times New Roman"/>
          <w:sz w:val="24"/>
          <w:szCs w:val="24"/>
        </w:rPr>
      </w:pPr>
      <w:r w:rsidRPr="00D02D6E">
        <w:rPr>
          <w:rFonts w:ascii="Times New Roman" w:hAnsi="Times New Roman"/>
          <w:sz w:val="24"/>
          <w:szCs w:val="24"/>
        </w:rPr>
        <w:lastRenderedPageBreak/>
        <w:t>isONclust --ont --t 32 --fastq $mergfqs</w:t>
      </w:r>
      <w:r>
        <w:rPr>
          <w:rFonts w:ascii="Times New Roman" w:hAnsi="Times New Roman"/>
          <w:sz w:val="24"/>
          <w:szCs w:val="24"/>
        </w:rPr>
        <w:t>/</w:t>
      </w:r>
      <w:r w:rsidRPr="0077250B">
        <w:rPr>
          <w:rFonts w:ascii="Times New Roman" w:hAnsi="Times New Roman"/>
          <w:sz w:val="24"/>
          <w:szCs w:val="24"/>
        </w:rPr>
        <w:t>$ad</w:t>
      </w:r>
      <w:r>
        <w:rPr>
          <w:rFonts w:ascii="Times New Roman" w:hAnsi="Times New Roman"/>
          <w:sz w:val="24"/>
          <w:szCs w:val="24"/>
        </w:rPr>
        <w:t>apter_free.fastq --outfolder $isonclust/$</w:t>
      </w:r>
      <w:r w:rsidRPr="00D02D6E">
        <w:rPr>
          <w:rFonts w:ascii="Times New Roman" w:hAnsi="Times New Roman"/>
          <w:sz w:val="24"/>
          <w:szCs w:val="24"/>
        </w:rPr>
        <w:t>clust</w:t>
      </w:r>
      <w:r>
        <w:rPr>
          <w:rFonts w:ascii="Times New Roman" w:hAnsi="Times New Roman"/>
          <w:sz w:val="24"/>
          <w:szCs w:val="24"/>
        </w:rPr>
        <w:t>ered</w:t>
      </w:r>
      <w:r w:rsidRPr="00D02D6E">
        <w:rPr>
          <w:rFonts w:ascii="Times New Roman" w:hAnsi="Times New Roman"/>
          <w:sz w:val="24"/>
          <w:szCs w:val="24"/>
        </w:rPr>
        <w:t>.fastq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Default="00335E46" w:rsidP="00E01792">
      <w:pPr>
        <w:spacing w:line="360" w:lineRule="auto"/>
        <w:jc w:val="both"/>
        <w:rPr>
          <w:rFonts w:ascii="Times New Roman" w:hAnsi="Times New Roman"/>
          <w:sz w:val="24"/>
          <w:szCs w:val="24"/>
        </w:rPr>
      </w:pPr>
      <w:r w:rsidRPr="00335E46">
        <w:rPr>
          <w:rFonts w:ascii="Times New Roman" w:hAnsi="Times New Roman"/>
          <w:sz w:val="24"/>
          <w:szCs w:val="24"/>
        </w:rPr>
        <w:t>isONclust write_fa</w:t>
      </w:r>
      <w:r>
        <w:rPr>
          <w:rFonts w:ascii="Times New Roman" w:hAnsi="Times New Roman"/>
          <w:sz w:val="24"/>
          <w:szCs w:val="24"/>
        </w:rPr>
        <w:t>stq --clusters $isonclust/$</w:t>
      </w:r>
      <w:r w:rsidRPr="00335E46">
        <w:rPr>
          <w:rFonts w:ascii="Times New Roman" w:hAnsi="Times New Roman"/>
          <w:sz w:val="24"/>
          <w:szCs w:val="24"/>
        </w:rPr>
        <w:t>clust</w:t>
      </w:r>
      <w:r>
        <w:rPr>
          <w:rFonts w:ascii="Times New Roman" w:hAnsi="Times New Roman"/>
          <w:sz w:val="24"/>
          <w:szCs w:val="24"/>
        </w:rPr>
        <w:t>ered</w:t>
      </w:r>
      <w:r w:rsidRPr="00335E46">
        <w:rPr>
          <w:rFonts w:ascii="Times New Roman" w:hAnsi="Times New Roman"/>
          <w:sz w:val="24"/>
          <w:szCs w:val="24"/>
        </w:rPr>
        <w:t>.fastq/final_clus</w:t>
      </w:r>
      <w:r>
        <w:rPr>
          <w:rFonts w:ascii="Times New Roman" w:hAnsi="Times New Roman"/>
          <w:sz w:val="24"/>
          <w:szCs w:val="24"/>
        </w:rPr>
        <w:t>ters.tsv --fastq $mergfqs/$</w:t>
      </w:r>
      <w:r w:rsidRPr="00335E46">
        <w:rPr>
          <w:rFonts w:ascii="Times New Roman" w:hAnsi="Times New Roman"/>
          <w:sz w:val="24"/>
          <w:szCs w:val="24"/>
        </w:rPr>
        <w:t>ad</w:t>
      </w:r>
      <w:r>
        <w:rPr>
          <w:rFonts w:ascii="Times New Roman" w:hAnsi="Times New Roman"/>
          <w:sz w:val="24"/>
          <w:szCs w:val="24"/>
        </w:rPr>
        <w:t>apter_</w:t>
      </w:r>
      <w:r w:rsidRPr="00335E46">
        <w:rPr>
          <w:rFonts w:ascii="Times New Roman" w:hAnsi="Times New Roman"/>
          <w:sz w:val="24"/>
          <w:szCs w:val="24"/>
        </w:rPr>
        <w:t>free.fastq --outfolder $isonclust/fastq_clusters --N 1</w:t>
      </w:r>
    </w:p>
    <w:p w14:paraId="41C45028" w14:textId="77777777" w:rsidR="00335E46" w:rsidRDefault="0063321E" w:rsidP="00335E46">
      <w:pPr>
        <w:pStyle w:val="Heading3"/>
      </w:pPr>
      <w:bookmarkStart w:id="210" w:name="_Toc92299023"/>
      <w:r>
        <w:t>3.8.7</w:t>
      </w:r>
      <w:r w:rsidR="00335E46">
        <w:t xml:space="preserve"> Error correction of clustered cDNA reads with IsONcorrect</w:t>
      </w:r>
      <w:bookmarkEnd w:id="210"/>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run_isonco</w:t>
      </w:r>
      <w:r>
        <w:rPr>
          <w:rFonts w:ascii="Times New Roman" w:hAnsi="Times New Roman"/>
          <w:sz w:val="24"/>
          <w:szCs w:val="24"/>
        </w:rPr>
        <w:t xml:space="preserve">rrect </w:t>
      </w:r>
      <w:r w:rsidRPr="00335E46">
        <w:rPr>
          <w:rFonts w:ascii="Times New Roman" w:hAnsi="Times New Roman"/>
          <w:sz w:val="24"/>
          <w:szCs w:val="24"/>
        </w:rPr>
        <w:t xml:space="preserve">--t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11" w:name="_Toc92299024"/>
      <w:r>
        <w:t>3.8.8</w:t>
      </w:r>
      <w:r w:rsidR="00493818">
        <w:t xml:space="preserve"> Ribodepletion with SortMeRNA</w:t>
      </w:r>
      <w:bookmarkEnd w:id="211"/>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12" w:name="_Toc92299025"/>
      <w:r w:rsidRPr="003D543C">
        <w:t>3.8.9 Taxonomic Validation using Filtered rRNA reads</w:t>
      </w:r>
      <w:bookmarkEnd w:id="212"/>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13" w:name="_Toc92299026"/>
      <w:r>
        <w:t>3.8.10</w:t>
      </w:r>
      <w:r w:rsidR="00493818">
        <w:t xml:space="preserve"> </w:t>
      </w:r>
      <w:r w:rsidR="00767054">
        <w:t>Alignment with Minimap2</w:t>
      </w:r>
      <w:bookmarkEnd w:id="213"/>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7"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14" w:name="_Toc92299027"/>
      <w:r>
        <w:lastRenderedPageBreak/>
        <w:t>3.8.11</w:t>
      </w:r>
      <w:r w:rsidR="00D70859">
        <w:t xml:space="preserve"> </w:t>
      </w:r>
      <w:r w:rsidR="00493818" w:rsidRPr="00493818">
        <w:t>Alignment statistics with samtools</w:t>
      </w:r>
      <w:bookmarkEnd w:id="214"/>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15"/>
      <w:commentRangeStart w:id="216"/>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15"/>
      <w:r w:rsidR="00E40D5A">
        <w:rPr>
          <w:rStyle w:val="CommentReference"/>
        </w:rPr>
        <w:commentReference w:id="215"/>
      </w:r>
      <w:commentRangeEnd w:id="216"/>
      <w:r w:rsidR="0093086B">
        <w:rPr>
          <w:rStyle w:val="CommentReference"/>
        </w:rPr>
        <w:commentReference w:id="216"/>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18" w:name="_Toc92299028"/>
      <w:r>
        <w:t>3.8.12</w:t>
      </w:r>
      <w:r w:rsidR="00E729EC">
        <w:t xml:space="preserve"> Obtaining raw read counts</w:t>
      </w:r>
      <w:bookmarkEnd w:id="218"/>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commentRangeStart w:id="219"/>
      <w:commentRangeStart w:id="220"/>
      <w:r w:rsidR="005B50F5">
        <w:rPr>
          <w:rFonts w:ascii="Times New Roman" w:hAnsi="Times New Roman"/>
          <w:sz w:val="24"/>
          <w:szCs w:val="24"/>
        </w:rPr>
        <w:t>recorded</w:t>
      </w:r>
      <w:commentRangeEnd w:id="219"/>
      <w:r w:rsidR="005B50F5">
        <w:rPr>
          <w:rStyle w:val="CommentReference"/>
        </w:rPr>
        <w:commentReference w:id="219"/>
      </w:r>
      <w:commentRangeEnd w:id="220"/>
      <w:r w:rsidR="005B50F5">
        <w:rPr>
          <w:rStyle w:val="CommentReference"/>
        </w:rPr>
        <w:commentReference w:id="220"/>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AA45C5" w:rsidRDefault="00E729EC" w:rsidP="005B50F5">
      <w:pPr>
        <w:spacing w:line="360" w:lineRule="auto"/>
        <w:rPr>
          <w:rFonts w:ascii="Times New Roman" w:hAnsi="Times New Roman"/>
          <w:sz w:val="24"/>
          <w:szCs w:val="24"/>
        </w:rPr>
      </w:pPr>
      <w:r w:rsidRPr="00F87B62">
        <w:rPr>
          <w:rFonts w:ascii="Times New Roman" w:hAnsi="Times New Roman"/>
          <w:sz w:val="24"/>
          <w:szCs w:val="24"/>
        </w:rPr>
        <w:t>python $</w:t>
      </w:r>
      <w:r>
        <w:rPr>
          <w:rFonts w:ascii="Times New Roman" w:hAnsi="Times New Roman"/>
          <w:sz w:val="24"/>
          <w:szCs w:val="24"/>
        </w:rPr>
        <w:t xml:space="preserve">raw_read_counter.py –I </w:t>
      </w:r>
      <w:r w:rsidRPr="00F87B62">
        <w:rPr>
          <w:rFonts w:ascii="Times New Roman" w:hAnsi="Times New Roman"/>
          <w:sz w:val="24"/>
          <w:szCs w:val="24"/>
        </w:rPr>
        <w:t>$</w:t>
      </w:r>
      <w:r>
        <w:rPr>
          <w:rFonts w:ascii="Times New Roman" w:hAnsi="Times New Roman"/>
          <w:sz w:val="24"/>
          <w:szCs w:val="24"/>
        </w:rPr>
        <w:t xml:space="preserve">Unmapped_corrected.fastq -O </w:t>
      </w:r>
      <w:r w:rsidRPr="00F87B62">
        <w:rPr>
          <w:rFonts w:ascii="Times New Roman" w:hAnsi="Times New Roman"/>
          <w:sz w:val="24"/>
          <w:szCs w:val="24"/>
        </w:rPr>
        <w:t>$ rawcounts.txt</w:t>
      </w:r>
    </w:p>
    <w:p w14:paraId="2E79C3AF" w14:textId="77777777" w:rsidR="00493818" w:rsidRDefault="003D543C" w:rsidP="009E1D8E">
      <w:pPr>
        <w:pStyle w:val="Heading3"/>
      </w:pPr>
      <w:bookmarkStart w:id="221" w:name="_Toc92299029"/>
      <w:r>
        <w:t>3.8.13</w:t>
      </w:r>
      <w:r w:rsidR="006907CE">
        <w:t xml:space="preserve"> Annotation of unmapped reads with DIAMOND</w:t>
      </w:r>
      <w:bookmarkEnd w:id="221"/>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Default="00A44167" w:rsidP="009E1D8E">
      <w:pPr>
        <w:spacing w:line="360" w:lineRule="auto"/>
        <w:jc w:val="both"/>
        <w:rPr>
          <w:rFonts w:ascii="Times New Roman" w:hAnsi="Times New Roman"/>
          <w:sz w:val="24"/>
          <w:szCs w:val="24"/>
        </w:rPr>
      </w:pPr>
      <w:r w:rsidRPr="00A44167">
        <w:rPr>
          <w:rFonts w:ascii="Times New Roman" w:hAnsi="Times New Roman"/>
          <w:sz w:val="24"/>
          <w:szCs w:val="24"/>
        </w:rPr>
        <w:t>diamond makedb --in $</w:t>
      </w:r>
      <w:r>
        <w:rPr>
          <w:rFonts w:ascii="Times New Roman" w:hAnsi="Times New Roman"/>
          <w:sz w:val="24"/>
          <w:szCs w:val="24"/>
        </w:rPr>
        <w:t>diamond</w:t>
      </w:r>
      <w:r w:rsidR="003A43EC">
        <w:rPr>
          <w:rFonts w:ascii="Times New Roman" w:hAnsi="Times New Roman"/>
          <w:sz w:val="24"/>
          <w:szCs w:val="24"/>
        </w:rPr>
        <w:t xml:space="preserve"> </w:t>
      </w:r>
      <w:r>
        <w:rPr>
          <w:rFonts w:ascii="Times New Roman" w:hAnsi="Times New Roman"/>
          <w:sz w:val="24"/>
          <w:szCs w:val="24"/>
        </w:rPr>
        <w:t>_database</w:t>
      </w:r>
      <w:r w:rsidRPr="00A44167">
        <w:rPr>
          <w:rFonts w:ascii="Times New Roman" w:hAnsi="Times New Roman"/>
          <w:sz w:val="24"/>
          <w:szCs w:val="24"/>
        </w:rPr>
        <w:t xml:space="preserve"> --db $database</w:t>
      </w:r>
      <w:r>
        <w:rPr>
          <w:rFonts w:ascii="Times New Roman" w:hAnsi="Times New Roman"/>
          <w:sz w:val="24"/>
          <w:szCs w:val="24"/>
        </w:rPr>
        <w:t>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Default="009E1D8E" w:rsidP="003A43EC">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blastx --db $diamond_database -q $diamond_indexed_input_sequences -a $</w:t>
      </w:r>
      <w:r w:rsidR="003A43EC">
        <w:rPr>
          <w:rFonts w:ascii="Times New Roman" w:hAnsi="Times New Roman"/>
          <w:sz w:val="24"/>
          <w:szCs w:val="24"/>
        </w:rPr>
        <w:t>output</w:t>
      </w:r>
      <w:r>
        <w:rPr>
          <w:rFonts w:ascii="Times New Roman" w:hAnsi="Times New Roman"/>
          <w:sz w:val="24"/>
          <w:szCs w:val="24"/>
        </w:rPr>
        <w:t xml:space="preserve"> </w:t>
      </w:r>
      <w:r w:rsidRPr="009E1D8E">
        <w:rPr>
          <w:rFonts w:ascii="Times New Roman" w:hAnsi="Times New Roman"/>
          <w:sz w:val="24"/>
          <w:szCs w:val="24"/>
        </w:rPr>
        <w:t>--sensitive -t ./ -k 1</w:t>
      </w:r>
    </w:p>
    <w:p w14:paraId="4A60E3A0" w14:textId="77777777" w:rsidR="009E1D8E" w:rsidRPr="009E1D8E" w:rsidRDefault="00A44167" w:rsidP="009E1D8E">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view --daa $RefSeq.daa -o $</w:t>
      </w:r>
      <w:r w:rsidR="003A43EC">
        <w:rPr>
          <w:rFonts w:ascii="Times New Roman" w:hAnsi="Times New Roman"/>
          <w:sz w:val="24"/>
          <w:szCs w:val="24"/>
        </w:rPr>
        <w:t>output</w:t>
      </w:r>
      <w:r w:rsidR="009E1D8E" w:rsidRPr="009E1D8E">
        <w:rPr>
          <w:rFonts w:ascii="Times New Roman" w:hAnsi="Times New Roman"/>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22" w:name="_Toc92299030"/>
      <w:r>
        <w:t>3.8.13</w:t>
      </w:r>
      <w:r w:rsidR="00F9748E">
        <w:t xml:space="preserve"> Aggregation of annotated reads</w:t>
      </w:r>
      <w:bookmarkEnd w:id="222"/>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Default="003A43EC" w:rsidP="003A43EC">
      <w:pPr>
        <w:numPr>
          <w:ilvl w:val="0"/>
          <w:numId w:val="32"/>
        </w:numPr>
        <w:spacing w:line="360" w:lineRule="auto"/>
        <w:rPr>
          <w:rFonts w:ascii="Times New Roman" w:hAnsi="Times New Roman"/>
          <w:sz w:val="24"/>
          <w:szCs w:val="24"/>
        </w:rPr>
      </w:pPr>
      <w:r>
        <w:rPr>
          <w:rFonts w:ascii="Times New Roman" w:hAnsi="Times New Roman"/>
          <w:sz w:val="24"/>
          <w:szCs w:val="24"/>
        </w:rPr>
        <w:lastRenderedPageBreak/>
        <w:t xml:space="preserve">python </w:t>
      </w:r>
      <w:r w:rsidRPr="003A43EC">
        <w:rPr>
          <w:rFonts w:ascii="Times New Roman" w:hAnsi="Times New Roman"/>
          <w:sz w:val="24"/>
          <w:szCs w:val="24"/>
        </w:rPr>
        <w:t>$standardized_DIAMOND_</w:t>
      </w:r>
      <w:r>
        <w:rPr>
          <w:rFonts w:ascii="Times New Roman" w:hAnsi="Times New Roman"/>
          <w:sz w:val="24"/>
          <w:szCs w:val="24"/>
        </w:rPr>
        <w:t xml:space="preserve">analysis_counter.py -I $anotation_file –D </w:t>
      </w:r>
      <w:r w:rsidRPr="003A43EC">
        <w:rPr>
          <w:rFonts w:ascii="Times New Roman" w:hAnsi="Times New Roman"/>
          <w:sz w:val="24"/>
          <w:szCs w:val="24"/>
        </w:rPr>
        <w:t>$RefSeq_db -O</w:t>
      </w:r>
    </w:p>
    <w:p w14:paraId="6A22EE36" w14:textId="77777777" w:rsidR="003A43EC" w:rsidRDefault="003A43EC" w:rsidP="003A43EC">
      <w:pPr>
        <w:numPr>
          <w:ilvl w:val="0"/>
          <w:numId w:val="32"/>
        </w:numPr>
        <w:spacing w:line="360" w:lineRule="auto"/>
        <w:rPr>
          <w:rFonts w:ascii="Times New Roman" w:hAnsi="Times New Roman"/>
          <w:sz w:val="24"/>
          <w:szCs w:val="24"/>
        </w:rPr>
      </w:pPr>
      <w:r w:rsidRPr="003A43EC">
        <w:rPr>
          <w:rFonts w:ascii="Times New Roman" w:hAnsi="Times New Roman"/>
          <w:sz w:val="24"/>
          <w:szCs w:val="24"/>
        </w:rPr>
        <w:t xml:space="preserve">python $standardized_DIAMOND_analysis_counter.py -I </w:t>
      </w:r>
      <w:r>
        <w:rPr>
          <w:rFonts w:ascii="Times New Roman" w:hAnsi="Times New Roman"/>
          <w:sz w:val="24"/>
          <w:szCs w:val="24"/>
        </w:rPr>
        <w:t>$anotation_file –</w:t>
      </w:r>
      <w:r w:rsidRPr="003A43EC">
        <w:rPr>
          <w:rFonts w:ascii="Times New Roman" w:hAnsi="Times New Roman"/>
          <w:sz w:val="24"/>
          <w:szCs w:val="24"/>
        </w:rPr>
        <w:t>D</w:t>
      </w:r>
      <w:r>
        <w:rPr>
          <w:rFonts w:ascii="Times New Roman" w:hAnsi="Times New Roman"/>
          <w:sz w:val="24"/>
          <w:szCs w:val="24"/>
        </w:rPr>
        <w:t xml:space="preserve"> </w:t>
      </w:r>
      <w:r w:rsidRPr="003A43EC">
        <w:rPr>
          <w:rFonts w:ascii="Times New Roman" w:hAnsi="Times New Roman"/>
          <w:sz w:val="24"/>
          <w:szCs w:val="24"/>
        </w:rPr>
        <w:t xml:space="preserve">$RefSeq_db </w:t>
      </w:r>
      <w:r>
        <w:rPr>
          <w:rFonts w:ascii="Times New Roman" w:hAnsi="Times New Roman"/>
          <w:sz w:val="24"/>
          <w:szCs w:val="24"/>
        </w:rPr>
        <w:t>–</w:t>
      </w:r>
      <w:r w:rsidRPr="003A43EC">
        <w:rPr>
          <w:rFonts w:ascii="Times New Roman" w:hAnsi="Times New Roman"/>
          <w:sz w:val="24"/>
          <w:szCs w:val="24"/>
        </w:rPr>
        <w:t>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3A43EC"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python $DIAMOND_subsystems_analysis_counter.py -I $file -D $Subsys_db </w:t>
      </w:r>
      <w:r>
        <w:rPr>
          <w:rFonts w:ascii="Times New Roman" w:hAnsi="Times New Roman"/>
          <w:sz w:val="24"/>
          <w:szCs w:val="24"/>
        </w:rPr>
        <w:t>–</w:t>
      </w:r>
      <w:r w:rsidRPr="003A43EC">
        <w:rPr>
          <w:rFonts w:ascii="Times New Roman" w:hAnsi="Times New Roman"/>
          <w:sz w:val="24"/>
          <w:szCs w:val="24"/>
        </w:rPr>
        <w:t>O</w:t>
      </w:r>
      <w:r>
        <w:rPr>
          <w:rFonts w:ascii="Times New Roman" w:hAnsi="Times New Roman"/>
          <w:sz w:val="24"/>
          <w:szCs w:val="24"/>
        </w:rPr>
        <w:t xml:space="preserve"> </w:t>
      </w:r>
      <w:r w:rsidRPr="003A43EC">
        <w:rPr>
          <w:rFonts w:ascii="Times New Roman" w:hAnsi="Times New Roman"/>
          <w:sz w:val="24"/>
          <w:szCs w:val="24"/>
        </w:rPr>
        <w:t>$file.hierarchy -P $file.receipt</w:t>
      </w:r>
    </w:p>
    <w:p w14:paraId="395DCFE4" w14:textId="77777777" w:rsidR="003A43EC" w:rsidRDefault="003A43EC" w:rsidP="003A43EC">
      <w:pPr>
        <w:numPr>
          <w:ilvl w:val="0"/>
          <w:numId w:val="36"/>
        </w:numPr>
        <w:spacing w:line="360" w:lineRule="auto"/>
        <w:rPr>
          <w:rFonts w:ascii="Times New Roman" w:hAnsi="Times New Roman"/>
          <w:sz w:val="24"/>
          <w:szCs w:val="24"/>
        </w:rPr>
      </w:pPr>
      <w:r w:rsidRPr="003A43EC">
        <w:rPr>
          <w:rFonts w:ascii="Times New Roman" w:hAnsi="Times New Roman"/>
          <w:sz w:val="24"/>
          <w:szCs w:val="24"/>
        </w:rPr>
        <w:t>python $</w:t>
      </w:r>
      <w:r>
        <w:rPr>
          <w:rFonts w:ascii="Times New Roman" w:hAnsi="Times New Roman"/>
          <w:sz w:val="24"/>
          <w:szCs w:val="24"/>
        </w:rPr>
        <w:t>DIAMOND_</w:t>
      </w:r>
      <w:r w:rsidRPr="003A43EC">
        <w:rPr>
          <w:rFonts w:ascii="Times New Roman" w:hAnsi="Times New Roman"/>
          <w:sz w:val="24"/>
          <w:szCs w:val="24"/>
        </w:rPr>
        <w:t>subsys</w:t>
      </w:r>
      <w:r>
        <w:rPr>
          <w:rFonts w:ascii="Times New Roman" w:hAnsi="Times New Roman"/>
          <w:sz w:val="24"/>
          <w:szCs w:val="24"/>
        </w:rPr>
        <w:t>tems</w:t>
      </w:r>
      <w:r w:rsidRPr="003A43EC">
        <w:rPr>
          <w:rFonts w:ascii="Times New Roman" w:hAnsi="Times New Roman"/>
          <w:sz w:val="24"/>
          <w:szCs w:val="24"/>
        </w:rPr>
        <w:t>_reducer.py -I $</w:t>
      </w:r>
      <w:r>
        <w:rPr>
          <w:rFonts w:ascii="Times New Roman" w:hAnsi="Times New Roman"/>
          <w:sz w:val="24"/>
          <w:szCs w:val="24"/>
        </w:rPr>
        <w:t>file.</w:t>
      </w:r>
      <w:r w:rsidRPr="003A43EC">
        <w:rPr>
          <w:rFonts w:ascii="Times New Roman" w:hAnsi="Times New Roman"/>
          <w:sz w:val="24"/>
          <w:szCs w:val="24"/>
        </w:rPr>
        <w:t>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23" w:name="_Toc92299031"/>
      <w:r>
        <w:t>3.8.14</w:t>
      </w:r>
      <w:r w:rsidR="00F87B62">
        <w:t xml:space="preserve"> Statistical analysis and visualization</w:t>
      </w:r>
      <w:bookmarkEnd w:id="223"/>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224" w:name="_Toc92299032"/>
      <w:r>
        <w:t>3.8.15</w:t>
      </w:r>
      <w:r w:rsidR="00270382">
        <w:t xml:space="preserve"> Annotation of CAZymes with the Hotpep module of dbCAN</w:t>
      </w:r>
      <w:bookmarkEnd w:id="224"/>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18"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25" w:name="_Toc92299033"/>
      <w:r>
        <w:t>3.8.16</w:t>
      </w:r>
      <w:r w:rsidR="00BD0F70">
        <w:t xml:space="preserve"> Identification of species of interest with Krona enzyme-specific multi-layered pie-charts</w:t>
      </w:r>
      <w:bookmarkEnd w:id="225"/>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19"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26" w:name="_Toc92299034"/>
      <w:r>
        <w:t xml:space="preserve">3.8.17 </w:t>
      </w:r>
      <w:r w:rsidRPr="000B77B4">
        <w:t>Screening for PULs from lignocellulolytic CAZyme families</w:t>
      </w:r>
      <w:bookmarkEnd w:id="226"/>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0"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06D606AC" w14:textId="77777777" w:rsidR="008F7776" w:rsidRDefault="008F7776" w:rsidP="008F7776">
      <w:pPr>
        <w:pStyle w:val="Heading1"/>
        <w:jc w:val="center"/>
      </w:pPr>
      <w:r>
        <w:br w:type="page"/>
      </w:r>
      <w:bookmarkStart w:id="227" w:name="_Toc92299035"/>
      <w:r>
        <w:lastRenderedPageBreak/>
        <w:t xml:space="preserve">4.0 </w:t>
      </w:r>
      <w:commentRangeStart w:id="228"/>
      <w:commentRangeStart w:id="229"/>
      <w:r>
        <w:t>CHAPTER 4: RESULTS</w:t>
      </w:r>
      <w:commentRangeEnd w:id="228"/>
      <w:r w:rsidR="00910375">
        <w:rPr>
          <w:rStyle w:val="CommentReference"/>
          <w:rFonts w:ascii="Calibri" w:eastAsia="Calibri" w:hAnsi="Calibri"/>
          <w:b w:val="0"/>
        </w:rPr>
        <w:commentReference w:id="228"/>
      </w:r>
      <w:commentRangeEnd w:id="229"/>
      <w:r w:rsidR="00C74231">
        <w:rPr>
          <w:rStyle w:val="CommentReference"/>
          <w:rFonts w:ascii="Calibri" w:eastAsia="Calibri" w:hAnsi="Calibri"/>
          <w:b w:val="0"/>
        </w:rPr>
        <w:commentReference w:id="229"/>
      </w:r>
      <w:bookmarkEnd w:id="227"/>
    </w:p>
    <w:p w14:paraId="5BCAB705" w14:textId="77777777" w:rsidR="0063321E" w:rsidRDefault="0063321E" w:rsidP="009D6DBB">
      <w:pPr>
        <w:pStyle w:val="Heading2"/>
      </w:pPr>
      <w:bookmarkStart w:id="230" w:name="_Toc92299036"/>
      <w:r>
        <w:t xml:space="preserve">4.1 </w:t>
      </w:r>
      <w:r w:rsidR="00A15962">
        <w:t>Growth p</w:t>
      </w:r>
      <w:r>
        <w:t>arameter</w:t>
      </w:r>
      <w:r w:rsidR="00A15962">
        <w:t>s</w:t>
      </w:r>
      <w:r>
        <w:t xml:space="preserve"> collection</w:t>
      </w:r>
      <w:bookmarkEnd w:id="230"/>
    </w:p>
    <w:p w14:paraId="0ADC200C" w14:textId="7CB572A4" w:rsid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184D3F" w:rsidRPr="00C74231">
        <w:rPr>
          <w:rFonts w:ascii="Times New Roman" w:hAnsi="Times New Roman"/>
          <w:b/>
          <w:sz w:val="24"/>
          <w:szCs w:val="24"/>
        </w:rPr>
        <w:t>9</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39C62F0C" w14:textId="77777777" w:rsidR="005B4FEC" w:rsidRPr="005B4FEC" w:rsidRDefault="005B4FEC" w:rsidP="005B4FEC">
      <w:pPr>
        <w:spacing w:line="360" w:lineRule="auto"/>
        <w:jc w:val="both"/>
        <w:rPr>
          <w:rFonts w:ascii="Times New Roman" w:hAnsi="Times New Roman"/>
          <w:sz w:val="24"/>
          <w:szCs w:val="24"/>
        </w:rPr>
      </w:pP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97EEA30" w:rsidR="00176962" w:rsidRPr="00176962" w:rsidRDefault="00176962" w:rsidP="00043382">
      <w:pPr>
        <w:pStyle w:val="Caption"/>
      </w:pPr>
      <w:bookmarkStart w:id="231" w:name="_Toc92192530"/>
      <w:r w:rsidRPr="00176962">
        <w:t xml:space="preserve">Figure </w:t>
      </w:r>
      <w:r w:rsidRPr="00176962">
        <w:fldChar w:fldCharType="begin"/>
      </w:r>
      <w:r w:rsidRPr="00176962">
        <w:instrText xml:space="preserve"> SEQ Figure \* ARABIC </w:instrText>
      </w:r>
      <w:r w:rsidRPr="00176962">
        <w:fldChar w:fldCharType="separate"/>
      </w:r>
      <w:r w:rsidR="00D2168F">
        <w:rPr>
          <w:noProof/>
        </w:rPr>
        <w:t>4</w:t>
      </w:r>
      <w:r w:rsidRPr="00176962">
        <w:fldChar w:fldCharType="end"/>
      </w:r>
      <w:r w:rsidRPr="00176962">
        <w:t>: Substrate reduction index</w:t>
      </w:r>
      <w:bookmarkEnd w:id="231"/>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3D5A253E">
            <wp:extent cx="5003800" cy="3327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l="1198" r="1730"/>
                    <a:stretch>
                      <a:fillRect/>
                    </a:stretch>
                  </pic:blipFill>
                  <pic:spPr bwMode="auto">
                    <a:xfrm>
                      <a:off x="0" y="0"/>
                      <a:ext cx="5003800" cy="3327400"/>
                    </a:xfrm>
                    <a:prstGeom prst="rect">
                      <a:avLst/>
                    </a:prstGeom>
                    <a:noFill/>
                    <a:ln>
                      <a:noFill/>
                    </a:ln>
                  </pic:spPr>
                </pic:pic>
              </a:graphicData>
            </a:graphic>
          </wp:inline>
        </w:drawing>
      </w:r>
    </w:p>
    <w:p w14:paraId="3F261C6D" w14:textId="0E56CDA0" w:rsidR="00795010" w:rsidRPr="00AC0884" w:rsidRDefault="00795010" w:rsidP="00043382">
      <w:pPr>
        <w:pStyle w:val="Caption"/>
      </w:pPr>
      <w:bookmarkStart w:id="232" w:name="_Toc92192531"/>
      <w:r w:rsidRPr="00AC0884">
        <w:t xml:space="preserve">Figure </w:t>
      </w:r>
      <w:r w:rsidRPr="00AC0884">
        <w:fldChar w:fldCharType="begin"/>
      </w:r>
      <w:r w:rsidRPr="00AC0884">
        <w:instrText xml:space="preserve"> SEQ Figure \* ARABIC </w:instrText>
      </w:r>
      <w:r w:rsidRPr="00AC0884">
        <w:fldChar w:fldCharType="separate"/>
      </w:r>
      <w:r w:rsidR="00D2168F">
        <w:rPr>
          <w:noProof/>
        </w:rPr>
        <w:t>5</w:t>
      </w:r>
      <w:r w:rsidRPr="00AC0884">
        <w:fldChar w:fldCharType="end"/>
      </w:r>
      <w:r w:rsidRPr="00AC0884">
        <w:t>: Mean weight of larvae</w:t>
      </w:r>
      <w:bookmarkEnd w:id="232"/>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5F62199" w14:textId="77777777" w:rsidR="00AD54C4" w:rsidRDefault="002F2422" w:rsidP="002A3F5A">
      <w:pPr>
        <w:jc w:val="center"/>
        <w:rPr>
          <w:noProof/>
        </w:rPr>
      </w:pPr>
      <w:r w:rsidRPr="00E26DEC">
        <w:rPr>
          <w:noProof/>
        </w:rPr>
        <w:drawing>
          <wp:inline distT="0" distB="0" distL="0" distR="0" wp14:anchorId="46538999" wp14:editId="00A0E4C4">
            <wp:extent cx="5262078" cy="2529840"/>
            <wp:effectExtent l="0" t="0" r="0" b="381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2E73D941" w14:textId="5D8569BB" w:rsidR="00C00AFA" w:rsidRPr="00C00AFA" w:rsidRDefault="00C00AFA" w:rsidP="00043382">
      <w:pPr>
        <w:pStyle w:val="Caption"/>
        <w:rPr>
          <w:noProof/>
        </w:rPr>
      </w:pPr>
      <w:bookmarkStart w:id="233" w:name="_Toc92192532"/>
      <w:r w:rsidRPr="00C00AFA">
        <w:t xml:space="preserve">Figure </w:t>
      </w:r>
      <w:r w:rsidRPr="00C00AFA">
        <w:fldChar w:fldCharType="begin"/>
      </w:r>
      <w:r w:rsidRPr="00C00AFA">
        <w:instrText xml:space="preserve"> SEQ Figure \* ARABIC </w:instrText>
      </w:r>
      <w:r w:rsidRPr="00C00AFA">
        <w:fldChar w:fldCharType="separate"/>
      </w:r>
      <w:r w:rsidR="00D2168F">
        <w:rPr>
          <w:noProof/>
        </w:rPr>
        <w:t>6</w:t>
      </w:r>
      <w:r w:rsidRPr="00C00AFA">
        <w:fldChar w:fldCharType="end"/>
      </w:r>
      <w:r w:rsidRPr="00C00AFA">
        <w:t>: Substrate temperature levels</w:t>
      </w:r>
      <w:bookmarkEnd w:id="233"/>
    </w:p>
    <w:p w14:paraId="2D6250F5" w14:textId="3F3F11BB"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w:t>
      </w:r>
      <w:r w:rsidR="00AD54C4" w:rsidRPr="00184D3F">
        <w:rPr>
          <w:rFonts w:ascii="Times New Roman" w:hAnsi="Times New Roman"/>
          <w:b/>
          <w:noProof/>
          <w:sz w:val="24"/>
          <w:szCs w:val="24"/>
        </w:rPr>
        <w:t xml:space="preserve">igure </w:t>
      </w:r>
      <w:r w:rsidRPr="00184D3F">
        <w:rPr>
          <w:rFonts w:ascii="Times New Roman" w:hAnsi="Times New Roman"/>
          <w:b/>
          <w:noProof/>
          <w:sz w:val="24"/>
          <w:szCs w:val="24"/>
        </w:rPr>
        <w:t>6</w:t>
      </w:r>
      <w:r>
        <w:rPr>
          <w:rFonts w:ascii="Times New Roman" w:hAnsi="Times New Roman"/>
          <w:noProof/>
          <w:sz w:val="24"/>
          <w:szCs w:val="24"/>
        </w:rPr>
        <w:t xml:space="preserve"> </w:t>
      </w:r>
      <w:r w:rsidR="00AD54C4">
        <w:rPr>
          <w:rFonts w:ascii="Times New Roman" w:hAnsi="Times New Roman"/>
          <w:noProof/>
          <w:sz w:val="24"/>
          <w:szCs w:val="24"/>
        </w:rPr>
        <w:t>above shows the temperature levels recorded for each dietary substrate throughout the larval phase.</w:t>
      </w:r>
      <w:r w:rsidR="00FF118E">
        <w:rPr>
          <w:rFonts w:ascii="Times New Roman" w:hAnsi="Times New Roman"/>
          <w:noProof/>
          <w:sz w:val="24"/>
          <w:szCs w:val="24"/>
        </w:rPr>
        <w:t xml:space="preserve"> Higher temperatures were indicative of more feeding activity.</w:t>
      </w:r>
      <w:r w:rsidR="00AD54C4">
        <w:rPr>
          <w:rFonts w:ascii="Times New Roman" w:hAnsi="Times New Roman"/>
          <w:noProof/>
          <w:sz w:val="24"/>
          <w:szCs w:val="24"/>
        </w:rPr>
        <w:t xml:space="preserve"> The highest temperatures were recorded in the CF dietary substrate</w:t>
      </w:r>
      <w:r w:rsidR="00FF118E">
        <w:rPr>
          <w:rFonts w:ascii="Times New Roman" w:hAnsi="Times New Roman"/>
          <w:noProof/>
          <w:sz w:val="24"/>
          <w:szCs w:val="24"/>
        </w:rPr>
        <w:t xml:space="preserve"> while the lowest</w:t>
      </w:r>
      <w:r w:rsidR="002A3F5A">
        <w:rPr>
          <w:rFonts w:ascii="Times New Roman" w:hAnsi="Times New Roman"/>
          <w:noProof/>
          <w:sz w:val="24"/>
          <w:szCs w:val="24"/>
        </w:rPr>
        <w:t xml:space="preserve"> temperatures</w:t>
      </w:r>
      <w:r w:rsidR="00FF118E">
        <w:rPr>
          <w:rFonts w:ascii="Times New Roman" w:hAnsi="Times New Roman"/>
          <w:noProof/>
          <w:sz w:val="24"/>
          <w:szCs w:val="24"/>
        </w:rPr>
        <w:t xml:space="preserve"> were recorded in </w:t>
      </w:r>
      <w:r w:rsidR="002A3F5A">
        <w:rPr>
          <w:rFonts w:ascii="Times New Roman" w:hAnsi="Times New Roman"/>
          <w:noProof/>
          <w:sz w:val="24"/>
          <w:szCs w:val="24"/>
        </w:rPr>
        <w:t xml:space="preserve">diet </w:t>
      </w:r>
      <w:r w:rsidR="00FF118E">
        <w:rPr>
          <w:rFonts w:ascii="Times New Roman" w:hAnsi="Times New Roman"/>
          <w:noProof/>
          <w:sz w:val="24"/>
          <w:szCs w:val="24"/>
        </w:rPr>
        <w:t>WH</w:t>
      </w:r>
      <w:r w:rsidR="00AD54C4">
        <w:rPr>
          <w:rFonts w:ascii="Times New Roman" w:hAnsi="Times New Roman"/>
          <w:noProof/>
          <w:sz w:val="24"/>
          <w:szCs w:val="24"/>
        </w:rPr>
        <w:t>.</w:t>
      </w:r>
    </w:p>
    <w:p w14:paraId="2FC87F47" w14:textId="77777777" w:rsidR="00AD54C4" w:rsidRDefault="002F2422" w:rsidP="00EB00E5">
      <w:pPr>
        <w:jc w:val="center"/>
        <w:rPr>
          <w:noProof/>
        </w:rPr>
      </w:pPr>
      <w:r w:rsidRPr="00E26DEC">
        <w:rPr>
          <w:noProof/>
        </w:rPr>
        <w:lastRenderedPageBreak/>
        <w:drawing>
          <wp:inline distT="0" distB="0" distL="0" distR="0" wp14:anchorId="62EE8B0F" wp14:editId="481DDC79">
            <wp:extent cx="5288280" cy="2644140"/>
            <wp:effectExtent l="0" t="0" r="7620" b="381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39C78A14" w14:textId="748BAF43" w:rsidR="00F122D9" w:rsidRPr="00293022" w:rsidRDefault="00F122D9" w:rsidP="00043382">
      <w:pPr>
        <w:pStyle w:val="Caption"/>
      </w:pPr>
      <w:bookmarkStart w:id="234" w:name="_Toc92192533"/>
      <w:r w:rsidRPr="00293022">
        <w:t xml:space="preserve">Figure </w:t>
      </w:r>
      <w:r w:rsidRPr="00293022">
        <w:fldChar w:fldCharType="begin"/>
      </w:r>
      <w:r w:rsidRPr="00293022">
        <w:instrText xml:space="preserve"> SEQ Figure \* ARABIC </w:instrText>
      </w:r>
      <w:r w:rsidRPr="00293022">
        <w:fldChar w:fldCharType="separate"/>
      </w:r>
      <w:r w:rsidR="00D2168F">
        <w:rPr>
          <w:noProof/>
        </w:rPr>
        <w:t>7</w:t>
      </w:r>
      <w:r w:rsidRPr="00293022">
        <w:fldChar w:fldCharType="end"/>
      </w:r>
      <w:r w:rsidRPr="00293022">
        <w:t>: Substrate temperature levels</w:t>
      </w:r>
      <w:bookmarkEnd w:id="234"/>
    </w:p>
    <w:p w14:paraId="3708FF74" w14:textId="1792E988"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Figure 7</w:t>
      </w:r>
      <w:r w:rsidR="00AD54C4" w:rsidRPr="00184D3F">
        <w:rPr>
          <w:rFonts w:ascii="Times New Roman" w:hAnsi="Times New Roman"/>
          <w:b/>
          <w:noProof/>
          <w:sz w:val="24"/>
          <w:szCs w:val="24"/>
        </w:rPr>
        <w:t xml:space="preserve"> </w:t>
      </w:r>
      <w:r w:rsidR="00AD54C4">
        <w:rPr>
          <w:rFonts w:ascii="Times New Roman" w:hAnsi="Times New Roman"/>
          <w:noProof/>
          <w:sz w:val="24"/>
          <w:szCs w:val="24"/>
        </w:rPr>
        <w:t xml:space="preserve">above shows the pH levels recorded in the substrate in comparison with the original pH levels of each dietary substrate. </w:t>
      </w:r>
      <w:r w:rsidR="00301A6E">
        <w:rPr>
          <w:rFonts w:ascii="Times New Roman" w:hAnsi="Times New Roman"/>
          <w:noProof/>
          <w:sz w:val="24"/>
          <w:szCs w:val="24"/>
        </w:rPr>
        <w:t xml:space="preserve">The WH dietary substrate had the highest initial pH (8.5). </w:t>
      </w:r>
      <w:r w:rsidR="00AD54C4">
        <w:rPr>
          <w:rFonts w:ascii="Times New Roman" w:hAnsi="Times New Roman"/>
          <w:noProof/>
          <w:sz w:val="24"/>
          <w:szCs w:val="24"/>
        </w:rPr>
        <w:t xml:space="preserve">The highest changes in pH </w:t>
      </w:r>
      <w:r w:rsidR="00301A6E">
        <w:rPr>
          <w:rFonts w:ascii="Times New Roman" w:hAnsi="Times New Roman"/>
          <w:noProof/>
          <w:sz w:val="24"/>
          <w:szCs w:val="24"/>
        </w:rPr>
        <w:t xml:space="preserve">in comparison to the initial pH </w:t>
      </w:r>
      <w:r w:rsidR="00AD54C4">
        <w:rPr>
          <w:rFonts w:ascii="Times New Roman" w:hAnsi="Times New Roman"/>
          <w:noProof/>
          <w:sz w:val="24"/>
          <w:szCs w:val="24"/>
        </w:rPr>
        <w:t>were recorded in the BSG dietary substrate.</w:t>
      </w:r>
      <w:r w:rsidR="00301A6E">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095DA1BC" w14:textId="7057FCED" w:rsidR="004F4910" w:rsidRPr="0065131A" w:rsidRDefault="0065131A" w:rsidP="00043382">
      <w:pPr>
        <w:pStyle w:val="Caption"/>
        <w:rPr>
          <w:noProof/>
        </w:rPr>
      </w:pPr>
      <w:bookmarkStart w:id="235" w:name="_Toc92192534"/>
      <w:r w:rsidRPr="0065131A">
        <w:t xml:space="preserve">Figure </w:t>
      </w:r>
      <w:r w:rsidRPr="0065131A">
        <w:fldChar w:fldCharType="begin"/>
      </w:r>
      <w:r w:rsidRPr="0065131A">
        <w:instrText xml:space="preserve"> SEQ Figure \* ARABIC </w:instrText>
      </w:r>
      <w:r w:rsidRPr="0065131A">
        <w:fldChar w:fldCharType="separate"/>
      </w:r>
      <w:r w:rsidR="00D2168F">
        <w:rPr>
          <w:noProof/>
        </w:rPr>
        <w:t>8</w:t>
      </w:r>
      <w:r w:rsidRPr="0065131A">
        <w:fldChar w:fldCharType="end"/>
      </w:r>
      <w:r w:rsidRPr="0065131A">
        <w:t>:Mean larval lengths</w:t>
      </w:r>
      <w:bookmarkEnd w:id="235"/>
    </w:p>
    <w:p w14:paraId="681266F6" w14:textId="07BD43D2"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8</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45DFD377" w14:textId="5F0E1285" w:rsidR="00EA013A" w:rsidRDefault="00EA013A" w:rsidP="00043382">
      <w:pPr>
        <w:pStyle w:val="Caption"/>
      </w:pPr>
      <w:bookmarkStart w:id="236" w:name="_Toc92192535"/>
      <w:r>
        <w:t xml:space="preserve">Figure </w:t>
      </w:r>
      <w:r>
        <w:fldChar w:fldCharType="begin"/>
      </w:r>
      <w:r>
        <w:instrText xml:space="preserve"> SEQ Figure \* ARABIC </w:instrText>
      </w:r>
      <w:r>
        <w:fldChar w:fldCharType="separate"/>
      </w:r>
      <w:r w:rsidR="00D2168F">
        <w:rPr>
          <w:noProof/>
        </w:rPr>
        <w:t>9</w:t>
      </w:r>
      <w:r>
        <w:fldChar w:fldCharType="end"/>
      </w:r>
      <w:r>
        <w:t xml:space="preserve">: </w:t>
      </w:r>
      <w:r w:rsidRPr="000A23DE">
        <w:t>Pupation rates</w:t>
      </w:r>
      <w:r>
        <w:t xml:space="preserve"> observed per dietary substrate</w:t>
      </w:r>
      <w:bookmarkEnd w:id="236"/>
    </w:p>
    <w:p w14:paraId="36C0570B" w14:textId="5B081E16"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Figure 9</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37" w:name="_Toc92299037"/>
      <w:r>
        <w:t xml:space="preserve">4.2 </w:t>
      </w:r>
      <w:r w:rsidR="00F91CA5">
        <w:t>Feed composition analysis</w:t>
      </w:r>
      <w:bookmarkEnd w:id="237"/>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commentRangeStart w:id="238"/>
      <w:commentRangeStart w:id="239"/>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commentRangeEnd w:id="238"/>
      <w:r w:rsidR="002A4DD0">
        <w:rPr>
          <w:rStyle w:val="CommentReference"/>
        </w:rPr>
        <w:commentReference w:id="238"/>
      </w:r>
      <w:commentRangeEnd w:id="239"/>
      <w:r>
        <w:rPr>
          <w:rStyle w:val="CommentReference"/>
        </w:rPr>
        <w:commentReference w:id="239"/>
      </w:r>
    </w:p>
    <w:p w14:paraId="1EE30C97" w14:textId="77777777" w:rsidR="0065236B" w:rsidRDefault="0065236B" w:rsidP="00043382">
      <w:pPr>
        <w:pStyle w:val="Caption"/>
      </w:pPr>
      <w:bookmarkStart w:id="240" w:name="_Toc89593846"/>
      <w:r>
        <w:t xml:space="preserve">Table 4. </w:t>
      </w:r>
      <w:r>
        <w:fldChar w:fldCharType="begin"/>
      </w:r>
      <w:r>
        <w:instrText xml:space="preserve"> SEQ Table_4. \* ARABIC </w:instrText>
      </w:r>
      <w:r>
        <w:fldChar w:fldCharType="separate"/>
      </w:r>
      <w:r w:rsidR="006F144E">
        <w:rPr>
          <w:noProof/>
        </w:rPr>
        <w:t>1</w:t>
      </w:r>
      <w:r>
        <w:fldChar w:fldCharType="end"/>
      </w:r>
      <w:r>
        <w:t xml:space="preserve">: </w:t>
      </w:r>
      <w:r w:rsidRPr="00910583">
        <w:t>ICP-MS composition analysis</w:t>
      </w:r>
      <w:bookmarkEnd w:id="240"/>
    </w:p>
    <w:p w14:paraId="0766C145" w14:textId="77777777" w:rsidR="005E129A" w:rsidRDefault="005E129A" w:rsidP="00E26152">
      <w:pPr>
        <w:spacing w:line="240" w:lineRule="auto"/>
        <w:rPr>
          <w:rFonts w:ascii="Times New Roman" w:hAnsi="Times New Roman"/>
          <w:sz w:val="24"/>
          <w:szCs w:val="24"/>
        </w:rPr>
      </w:pPr>
      <w:r>
        <w:rPr>
          <w:rFonts w:ascii="Times New Roman" w:hAnsi="Times New Roman"/>
          <w:sz w:val="24"/>
          <w:szCs w:val="24"/>
        </w:rPr>
        <w:t xml:space="preserve">The table below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7777777" w:rsidR="004F4910" w:rsidRDefault="004F4910"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lastRenderedPageBreak/>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2E3187" w:rsidRPr="0011411B" w:rsidRDefault="002E3187">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2E3187" w:rsidRPr="0011411B" w:rsidRDefault="002E3187">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2E3187" w:rsidRPr="0011411B" w:rsidRDefault="002E3187"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2E3187" w:rsidRPr="0011411B" w:rsidRDefault="002E3187"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230811A1" w:rsidR="00184F3A" w:rsidRDefault="00184F3A" w:rsidP="00043382">
      <w:pPr>
        <w:pStyle w:val="Caption"/>
      </w:pPr>
      <w:bookmarkStart w:id="241" w:name="_Toc92192536"/>
      <w:r>
        <w:t xml:space="preserve">Figure </w:t>
      </w:r>
      <w:r>
        <w:fldChar w:fldCharType="begin"/>
      </w:r>
      <w:r>
        <w:instrText xml:space="preserve"> SEQ Figure \* ARABIC </w:instrText>
      </w:r>
      <w:r>
        <w:fldChar w:fldCharType="separate"/>
      </w:r>
      <w:r w:rsidR="00D2168F">
        <w:rPr>
          <w:noProof/>
        </w:rPr>
        <w:t>10</w:t>
      </w:r>
      <w:r>
        <w:fldChar w:fldCharType="end"/>
      </w:r>
      <w:r>
        <w:t xml:space="preserve">: </w:t>
      </w:r>
      <w:r w:rsidRPr="00284A21">
        <w:t>Comparison of macronutrients and micronutrients in the dietary substrates</w:t>
      </w:r>
      <w:bookmarkEnd w:id="241"/>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242" w:name="_Toc92299038"/>
      <w:r>
        <w:rPr>
          <w:noProof/>
        </w:rPr>
        <w:lastRenderedPageBreak/>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2E3187" w:rsidRPr="008C6CEC" w:rsidRDefault="002E3187"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2E3187" w:rsidRPr="008C6CEC" w:rsidRDefault="002E3187"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2E3187" w:rsidRPr="008C6CEC" w:rsidRDefault="002E3187">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2E3187" w:rsidRPr="008C6CEC" w:rsidRDefault="002E3187">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42"/>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9"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0E94DA7E" w:rsidR="00240ACF" w:rsidRDefault="00240ACF" w:rsidP="00043382">
      <w:pPr>
        <w:pStyle w:val="Caption"/>
      </w:pPr>
      <w:bookmarkStart w:id="243" w:name="_Toc92192537"/>
      <w:r>
        <w:t xml:space="preserve">Figure </w:t>
      </w:r>
      <w:r>
        <w:fldChar w:fldCharType="begin"/>
      </w:r>
      <w:r>
        <w:instrText xml:space="preserve"> SEQ Figure \* ARABIC </w:instrText>
      </w:r>
      <w:r>
        <w:fldChar w:fldCharType="separate"/>
      </w:r>
      <w:r w:rsidR="00D2168F">
        <w:rPr>
          <w:noProof/>
        </w:rPr>
        <w:t>11</w:t>
      </w:r>
      <w:r>
        <w:fldChar w:fldCharType="end"/>
      </w:r>
      <w:r>
        <w:t xml:space="preserve">: </w:t>
      </w:r>
      <w:r w:rsidRPr="00544799">
        <w:t>Agarose gel electrophoresis</w:t>
      </w:r>
      <w:bookmarkEnd w:id="243"/>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44" w:name="_Toc92299039"/>
      <w:r>
        <w:t>4.4</w:t>
      </w:r>
      <w:r w:rsidR="009D6DBB">
        <w:t xml:space="preserve"> </w:t>
      </w:r>
      <w:r w:rsidR="002127FA" w:rsidRPr="002127FA">
        <w:t>Quality statistics of basecalled reads with pycoQC</w:t>
      </w:r>
      <w:bookmarkEnd w:id="244"/>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245" w:name="_Toc89593847"/>
      <w:r>
        <w:t xml:space="preserve">Table 4. </w:t>
      </w:r>
      <w:r>
        <w:fldChar w:fldCharType="begin"/>
      </w:r>
      <w:r>
        <w:instrText xml:space="preserve"> SEQ Table_4. \* ARABIC </w:instrText>
      </w:r>
      <w:r>
        <w:fldChar w:fldCharType="separate"/>
      </w:r>
      <w:r w:rsidR="006F144E">
        <w:rPr>
          <w:noProof/>
        </w:rPr>
        <w:t>2</w:t>
      </w:r>
      <w:r>
        <w:fldChar w:fldCharType="end"/>
      </w:r>
      <w:r>
        <w:t>: Sequencing summary statistics (sequencing run 1)</w:t>
      </w:r>
      <w:bookmarkEnd w:id="245"/>
    </w:p>
    <w:p w14:paraId="126111A7" w14:textId="77777777" w:rsidR="004A54FB" w:rsidRDefault="009C200E" w:rsidP="00E26152">
      <w:pPr>
        <w:spacing w:line="240" w:lineRule="auto"/>
        <w:jc w:val="both"/>
        <w:rPr>
          <w:rFonts w:ascii="Times New Roman" w:hAnsi="Times New Roman"/>
          <w:sz w:val="24"/>
          <w:szCs w:val="24"/>
        </w:rPr>
      </w:pPr>
      <w:r>
        <w:rPr>
          <w:rFonts w:ascii="Times New Roman" w:hAnsi="Times New Roman"/>
          <w:sz w:val="24"/>
          <w:szCs w:val="24"/>
        </w:rPr>
        <w:t>Table 4.2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lastRenderedPageBreak/>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246" w:name="_Toc89593848"/>
      <w:r>
        <w:t xml:space="preserve">Table 4. </w:t>
      </w:r>
      <w:r>
        <w:fldChar w:fldCharType="begin"/>
      </w:r>
      <w:r>
        <w:instrText xml:space="preserve"> SEQ Table_4. \* ARABIC </w:instrText>
      </w:r>
      <w:r>
        <w:fldChar w:fldCharType="separate"/>
      </w:r>
      <w:r w:rsidR="006F144E">
        <w:rPr>
          <w:noProof/>
        </w:rPr>
        <w:t>3</w:t>
      </w:r>
      <w:r>
        <w:fldChar w:fldCharType="end"/>
      </w:r>
      <w:r>
        <w:t xml:space="preserve">: </w:t>
      </w:r>
      <w:r w:rsidRPr="00F05FC0">
        <w:t>Sequencing summ</w:t>
      </w:r>
      <w:r>
        <w:t>ary statistics (sequencing run 2</w:t>
      </w:r>
      <w:r w:rsidRPr="00F05FC0">
        <w:t>)</w:t>
      </w:r>
      <w:bookmarkEnd w:id="246"/>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47"/>
            <w:commentRangeStart w:id="248"/>
            <w:r w:rsidRPr="00A44290">
              <w:rPr>
                <w:rFonts w:ascii="Times New Roman" w:eastAsia="Times New Roman" w:hAnsi="Times New Roman"/>
                <w:b/>
                <w:i/>
                <w:iCs/>
                <w:sz w:val="24"/>
                <w:szCs w:val="24"/>
              </w:rPr>
              <w:t>Barcode</w:t>
            </w:r>
            <w:commentRangeEnd w:id="247"/>
            <w:r w:rsidR="009715FB">
              <w:rPr>
                <w:rStyle w:val="CommentReference"/>
              </w:rPr>
              <w:commentReference w:id="247"/>
            </w:r>
            <w:commentRangeEnd w:id="248"/>
            <w:r w:rsidR="003F18B3">
              <w:rPr>
                <w:rStyle w:val="CommentReference"/>
              </w:rPr>
              <w:commentReference w:id="248"/>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1">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2">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1">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3"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4"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3"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7D98B57D" w:rsidR="001F08FB" w:rsidRDefault="001F08FB" w:rsidP="00043382">
      <w:pPr>
        <w:pStyle w:val="Caption"/>
      </w:pPr>
      <w:bookmarkStart w:id="249" w:name="_Toc92192538"/>
      <w:r>
        <w:t xml:space="preserve">Figure </w:t>
      </w:r>
      <w:r>
        <w:fldChar w:fldCharType="begin"/>
      </w:r>
      <w:r>
        <w:instrText xml:space="preserve"> SEQ Figure \* ARABIC </w:instrText>
      </w:r>
      <w:r>
        <w:fldChar w:fldCharType="separate"/>
      </w:r>
      <w:r w:rsidR="00D2168F">
        <w:rPr>
          <w:noProof/>
        </w:rPr>
        <w:t>12</w:t>
      </w:r>
      <w:r>
        <w:fldChar w:fldCharType="end"/>
      </w:r>
      <w:r>
        <w:t xml:space="preserve">: </w:t>
      </w:r>
      <w:r w:rsidR="008A26E5">
        <w:t>Sequencing quality</w:t>
      </w:r>
      <w:r w:rsidRPr="009C6676">
        <w:t xml:space="preserve"> statistics with pycoQC</w:t>
      </w:r>
      <w:bookmarkEnd w:id="249"/>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5">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6">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5">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7"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8"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7"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69D3290D" w:rsidR="0013261E" w:rsidRDefault="008A26E5" w:rsidP="00043382">
      <w:pPr>
        <w:pStyle w:val="Caption"/>
      </w:pPr>
      <w:bookmarkStart w:id="250" w:name="_Toc92192539"/>
      <w:r>
        <w:t xml:space="preserve">Figure </w:t>
      </w:r>
      <w:r>
        <w:fldChar w:fldCharType="begin"/>
      </w:r>
      <w:r>
        <w:instrText xml:space="preserve"> SEQ Figure \* ARABIC </w:instrText>
      </w:r>
      <w:r>
        <w:fldChar w:fldCharType="separate"/>
      </w:r>
      <w:r w:rsidR="00D2168F">
        <w:rPr>
          <w:noProof/>
        </w:rPr>
        <w:t>13</w:t>
      </w:r>
      <w:r>
        <w:fldChar w:fldCharType="end"/>
      </w:r>
      <w:r>
        <w:t xml:space="preserve">: </w:t>
      </w:r>
      <w:r w:rsidRPr="006E24C3">
        <w:t>Demultiplexing with Guppy</w:t>
      </w:r>
      <w:bookmarkEnd w:id="250"/>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w:t>
      </w:r>
      <w:r w:rsidR="00103D82">
        <w:rPr>
          <w:rFonts w:ascii="Times New Roman" w:hAnsi="Times New Roman"/>
          <w:sz w:val="24"/>
          <w:szCs w:val="24"/>
        </w:rPr>
        <w:lastRenderedPageBreak/>
        <w:t>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51" w:name="_Toc92299040"/>
      <w:r>
        <w:t>4.5</w:t>
      </w:r>
      <w:r w:rsidR="009D6DBB">
        <w:t xml:space="preserve"> </w:t>
      </w:r>
      <w:r w:rsidR="00DD372F" w:rsidRPr="00DD372F">
        <w:t>Trimming, orienting, and defusing cDNA reads with Pychopper</w:t>
      </w:r>
      <w:bookmarkEnd w:id="251"/>
    </w:p>
    <w:p w14:paraId="2EB59702" w14:textId="090863C4"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0">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1"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2"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184D3F">
        <w:rPr>
          <w:rFonts w:ascii="Times New Roman" w:hAnsi="Times New Roman"/>
          <w:b/>
          <w:sz w:val="24"/>
          <w:szCs w:val="24"/>
        </w:rPr>
        <w:t>4</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163906F9" w:rsidR="004F4910" w:rsidRDefault="00274EF3" w:rsidP="00043382">
      <w:pPr>
        <w:pStyle w:val="Caption"/>
      </w:pPr>
      <w:bookmarkStart w:id="252" w:name="_Toc92192540"/>
      <w:commentRangeStart w:id="253"/>
      <w:r>
        <w:t xml:space="preserve">Figure </w:t>
      </w:r>
      <w:r>
        <w:fldChar w:fldCharType="begin"/>
      </w:r>
      <w:r>
        <w:instrText xml:space="preserve"> SEQ Figure \* ARABIC </w:instrText>
      </w:r>
      <w:r>
        <w:fldChar w:fldCharType="separate"/>
      </w:r>
      <w:r w:rsidR="00D2168F">
        <w:rPr>
          <w:noProof/>
        </w:rPr>
        <w:t>14</w:t>
      </w:r>
      <w:r>
        <w:fldChar w:fldCharType="end"/>
      </w:r>
      <w:r>
        <w:t xml:space="preserve">: </w:t>
      </w:r>
      <w:commentRangeEnd w:id="253"/>
      <w:r w:rsidR="006C2DCD">
        <w:rPr>
          <w:rStyle w:val="CommentReference"/>
          <w:rFonts w:ascii="Calibri" w:hAnsi="Calibri"/>
          <w:b w:val="0"/>
          <w:iCs w:val="0"/>
          <w:color w:val="auto"/>
        </w:rPr>
        <w:commentReference w:id="253"/>
      </w:r>
      <w:r w:rsidRPr="004A24B7">
        <w:t>Classification and orientation of cDNA reads with Pychopper</w:t>
      </w:r>
      <w:bookmarkEnd w:id="252"/>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254" w:name="_Toc89593849"/>
      <w:r>
        <w:t>Table 4.</w:t>
      </w:r>
      <w:r w:rsidR="009C200E">
        <w:fldChar w:fldCharType="begin"/>
      </w:r>
      <w:r w:rsidR="009C200E">
        <w:instrText xml:space="preserve"> SEQ Table_4. \* ARABIC </w:instrText>
      </w:r>
      <w:r w:rsidR="009C200E">
        <w:fldChar w:fldCharType="separate"/>
      </w:r>
      <w:r w:rsidR="006F144E">
        <w:rPr>
          <w:noProof/>
        </w:rPr>
        <w:t>4</w:t>
      </w:r>
      <w:r w:rsidR="009C200E">
        <w:fldChar w:fldCharType="end"/>
      </w:r>
      <w:r w:rsidR="009C200E">
        <w:t xml:space="preserve">: </w:t>
      </w:r>
      <w:r w:rsidR="009C200E" w:rsidRPr="0038614E">
        <w:t>Classification and orientation of sequence reads</w:t>
      </w:r>
      <w:bookmarkEnd w:id="254"/>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lastRenderedPageBreak/>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1C526E9B" w14:textId="77777777" w:rsidR="00004CAB" w:rsidRDefault="00004CAB" w:rsidP="00B56A52">
      <w:pPr>
        <w:spacing w:after="0"/>
        <w:rPr>
          <w:rFonts w:ascii="Times New Roman" w:hAnsi="Times New Roman"/>
          <w:b/>
          <w:sz w:val="24"/>
          <w:szCs w:val="24"/>
        </w:rPr>
      </w:pPr>
    </w:p>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lastRenderedPageBreak/>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55" w:name="_Toc92299041"/>
      <w:r>
        <w:t>4.</w:t>
      </w:r>
      <w:r w:rsidR="00426C14">
        <w:t>6</w:t>
      </w:r>
      <w:r>
        <w:t xml:space="preserve"> </w:t>
      </w:r>
      <w:r w:rsidR="00515A12">
        <w:t>rRNA filtering with SortMeRNA</w:t>
      </w:r>
      <w:bookmarkEnd w:id="255"/>
    </w:p>
    <w:p w14:paraId="4C536D61" w14:textId="4EEAF785" w:rsidR="00515A12" w:rsidRDefault="00515A12" w:rsidP="00515A12">
      <w:pPr>
        <w:spacing w:line="360" w:lineRule="auto"/>
        <w:jc w:val="both"/>
        <w:rPr>
          <w:rFonts w:ascii="Times New Roman" w:hAnsi="Times New Roman"/>
          <w:sz w:val="24"/>
          <w:szCs w:val="24"/>
        </w:rPr>
      </w:pPr>
      <w:commentRangeStart w:id="256"/>
      <w:commentRangeStart w:id="257"/>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184D3F" w:rsidRPr="00184D3F">
        <w:rPr>
          <w:rFonts w:ascii="Times New Roman" w:hAnsi="Times New Roman"/>
          <w:b/>
          <w:sz w:val="24"/>
          <w:szCs w:val="24"/>
        </w:rPr>
        <w:t>5</w:t>
      </w:r>
      <w:r>
        <w:rPr>
          <w:rFonts w:ascii="Times New Roman" w:hAnsi="Times New Roman"/>
          <w:sz w:val="24"/>
          <w:szCs w:val="24"/>
        </w:rPr>
        <w:t>.</w:t>
      </w:r>
      <w:commentRangeEnd w:id="256"/>
      <w:r w:rsidR="00B42C33">
        <w:rPr>
          <w:rStyle w:val="CommentReference"/>
        </w:rPr>
        <w:commentReference w:id="256"/>
      </w:r>
      <w:commentRangeEnd w:id="257"/>
      <w:r w:rsidR="003869B4">
        <w:rPr>
          <w:rStyle w:val="CommentReference"/>
        </w:rPr>
        <w:commentReference w:id="257"/>
      </w:r>
    </w:p>
    <w:p w14:paraId="3797FFD3" w14:textId="77777777" w:rsidR="00515A12" w:rsidRDefault="001A1AD7" w:rsidP="00043382">
      <w:pPr>
        <w:pStyle w:val="Caption"/>
      </w:pPr>
      <w:bookmarkStart w:id="258" w:name="_Toc89593850"/>
      <w:r>
        <w:t>Table 4.</w:t>
      </w:r>
      <w:r w:rsidR="00D7746A">
        <w:fldChar w:fldCharType="begin"/>
      </w:r>
      <w:r w:rsidR="00D7746A">
        <w:instrText xml:space="preserve"> SEQ Table_4. \* ARABIC </w:instrText>
      </w:r>
      <w:r w:rsidR="00D7746A">
        <w:fldChar w:fldCharType="separate"/>
      </w:r>
      <w:r w:rsidR="006F144E">
        <w:rPr>
          <w:noProof/>
        </w:rPr>
        <w:t>5</w:t>
      </w:r>
      <w:r w:rsidR="00D7746A">
        <w:fldChar w:fldCharType="end"/>
      </w:r>
      <w:r w:rsidR="00D7746A">
        <w:t xml:space="preserve">: </w:t>
      </w:r>
      <w:r w:rsidR="00D7746A" w:rsidRPr="0075594D">
        <w:t xml:space="preserve">Percentage of rRNA reads per </w:t>
      </w:r>
      <w:r w:rsidR="00811ABD">
        <w:t>sample</w:t>
      </w:r>
      <w:bookmarkEnd w:id="258"/>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6BBCD776" w:rsidR="00D7746A" w:rsidRPr="00D7746A" w:rsidRDefault="00F17A3E" w:rsidP="00F17A3E">
      <w:pPr>
        <w:pStyle w:val="Caption"/>
        <w:rPr>
          <w:b w:val="0"/>
        </w:rPr>
      </w:pPr>
      <w:bookmarkStart w:id="259" w:name="_Toc92192541"/>
      <w:r>
        <w:t xml:space="preserve">Figure </w:t>
      </w:r>
      <w:r>
        <w:fldChar w:fldCharType="begin"/>
      </w:r>
      <w:r>
        <w:instrText xml:space="preserve"> SEQ Figure \* ARABIC </w:instrText>
      </w:r>
      <w:r>
        <w:fldChar w:fldCharType="separate"/>
      </w:r>
      <w:r w:rsidR="00D2168F">
        <w:rPr>
          <w:noProof/>
        </w:rPr>
        <w:t>15</w:t>
      </w:r>
      <w:r>
        <w:fldChar w:fldCharType="end"/>
      </w:r>
      <w:r>
        <w:t>:</w:t>
      </w:r>
      <w:r w:rsidRPr="00E01F29">
        <w:t xml:space="preserve"> Ribodepletion statistics using MultiQC (v1.11)</w:t>
      </w:r>
      <w:bookmarkEnd w:id="259"/>
    </w:p>
    <w:p w14:paraId="5FFB0BEE" w14:textId="005D575C"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F17A3E" w:rsidRPr="00F17A3E">
        <w:rPr>
          <w:rFonts w:ascii="Times New Roman" w:hAnsi="Times New Roman"/>
          <w:b/>
          <w:sz w:val="24"/>
          <w:szCs w:val="24"/>
        </w:rPr>
        <w:t>5</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260" w:name="_Toc92299042"/>
      <w:r>
        <w:t>4.</w:t>
      </w:r>
      <w:r w:rsidR="00F17A3E">
        <w:t>7</w:t>
      </w:r>
      <w:r w:rsidR="009D6DBB">
        <w:t xml:space="preserve"> </w:t>
      </w:r>
      <w:r w:rsidR="00335E46" w:rsidRPr="00335E46">
        <w:t xml:space="preserve">Error correction of </w:t>
      </w:r>
      <w:r w:rsidR="00F17A3E" w:rsidRPr="00335E46">
        <w:t>IsONclust</w:t>
      </w:r>
      <w:r w:rsidR="00F17A3E">
        <w:rPr>
          <w:rStyle w:val="CommentReference"/>
          <w:rFonts w:ascii="Calibri" w:eastAsia="Calibri" w:hAnsi="Calibri"/>
          <w:b w:val="0"/>
        </w:rPr>
        <w:commentReference w:id="261"/>
      </w:r>
      <w:r w:rsidR="00F17A3E">
        <w:rPr>
          <w:rStyle w:val="CommentReference"/>
          <w:rFonts w:ascii="Calibri" w:eastAsia="Calibri" w:hAnsi="Calibri"/>
          <w:b w:val="0"/>
        </w:rPr>
        <w:commentReference w:id="262"/>
      </w:r>
      <w:r w:rsidR="00043382">
        <w:t xml:space="preserve"> </w:t>
      </w:r>
      <w:r w:rsidR="00335E46" w:rsidRPr="00335E46">
        <w:t>clustered cDNA reads with IsONcorrect</w:t>
      </w:r>
      <w:bookmarkEnd w:id="260"/>
    </w:p>
    <w:p w14:paraId="182BEB68" w14:textId="17230D3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commentRangeStart w:id="263"/>
      <w:commentRangeStart w:id="264"/>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F17A3E">
        <w:rPr>
          <w:rFonts w:ascii="Times New Roman" w:hAnsi="Times New Roman"/>
          <w:b/>
          <w:sz w:val="24"/>
          <w:szCs w:val="24"/>
        </w:rPr>
        <w:t>6</w:t>
      </w:r>
      <w:r w:rsidR="00E546B3">
        <w:rPr>
          <w:rFonts w:ascii="Times New Roman" w:hAnsi="Times New Roman"/>
          <w:sz w:val="24"/>
          <w:szCs w:val="24"/>
        </w:rPr>
        <w:t xml:space="preserve">. </w:t>
      </w:r>
      <w:commentRangeEnd w:id="263"/>
      <w:r w:rsidR="008A5FF7">
        <w:rPr>
          <w:rStyle w:val="CommentReference"/>
        </w:rPr>
        <w:commentReference w:id="263"/>
      </w:r>
      <w:commentRangeEnd w:id="264"/>
      <w:r w:rsidR="00F17A3E">
        <w:rPr>
          <w:rStyle w:val="CommentReference"/>
        </w:rPr>
        <w:commentReference w:id="264"/>
      </w:r>
    </w:p>
    <w:p w14:paraId="67F2A735" w14:textId="77777777" w:rsidR="006B64CE" w:rsidRDefault="001A1AD7" w:rsidP="00043382">
      <w:pPr>
        <w:pStyle w:val="Caption"/>
      </w:pPr>
      <w:bookmarkStart w:id="265" w:name="_Toc89593851"/>
      <w:r>
        <w:t xml:space="preserve">Table 4. </w:t>
      </w:r>
      <w:r>
        <w:fldChar w:fldCharType="begin"/>
      </w:r>
      <w:r>
        <w:instrText xml:space="preserve"> SEQ Table_4. \* ARABIC </w:instrText>
      </w:r>
      <w:r>
        <w:fldChar w:fldCharType="separate"/>
      </w:r>
      <w:r w:rsidR="006F144E">
        <w:rPr>
          <w:noProof/>
        </w:rPr>
        <w:t>6</w:t>
      </w:r>
      <w:r>
        <w:fldChar w:fldCharType="end"/>
      </w:r>
      <w:r>
        <w:t xml:space="preserve">: </w:t>
      </w:r>
      <w:r w:rsidRPr="0018799D">
        <w:t>Evaluation of the read error-correction efficacy</w:t>
      </w:r>
      <w:bookmarkEnd w:id="265"/>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lastRenderedPageBreak/>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72CDB7B8" w:rsidR="0090631F" w:rsidRPr="004F4910" w:rsidRDefault="002C3010" w:rsidP="00043382">
      <w:pPr>
        <w:pStyle w:val="Caption"/>
        <w:rPr>
          <w:noProof/>
        </w:rPr>
      </w:pPr>
      <w:bookmarkStart w:id="266" w:name="_Toc92192542"/>
      <w:r>
        <w:lastRenderedPageBreak/>
        <w:t xml:space="preserve">Figure </w:t>
      </w:r>
      <w:r>
        <w:fldChar w:fldCharType="begin"/>
      </w:r>
      <w:r>
        <w:instrText xml:space="preserve"> SEQ Figure \* ARABIC </w:instrText>
      </w:r>
      <w:r>
        <w:fldChar w:fldCharType="separate"/>
      </w:r>
      <w:r w:rsidR="00D2168F">
        <w:rPr>
          <w:noProof/>
        </w:rPr>
        <w:t>16</w:t>
      </w:r>
      <w:r>
        <w:fldChar w:fldCharType="end"/>
      </w:r>
      <w:r>
        <w:t xml:space="preserve">: </w:t>
      </w:r>
      <w:r w:rsidRPr="00483E7E">
        <w:t xml:space="preserve">Differences in </w:t>
      </w:r>
      <w:r w:rsidR="00043382">
        <w:t xml:space="preserve">mapping </w:t>
      </w:r>
      <w:r w:rsidRPr="00483E7E">
        <w:t xml:space="preserve">percentages </w:t>
      </w:r>
      <w:r w:rsidR="00043382">
        <w:t xml:space="preserve">and </w:t>
      </w:r>
      <w:r w:rsidR="00043382" w:rsidRPr="0097610E">
        <w:t>mapping quality</w:t>
      </w:r>
      <w:r w:rsidR="00043382" w:rsidRPr="00483E7E">
        <w:t xml:space="preserve"> </w:t>
      </w:r>
      <w:r w:rsidRPr="00483E7E">
        <w:t xml:space="preserve">of reads mapped to the </w:t>
      </w:r>
      <w:r w:rsidR="00043382">
        <w:t xml:space="preserve">BSF </w:t>
      </w:r>
      <w:r w:rsidRPr="00483E7E">
        <w:t>reference between the uncorrected and corrected reads</w:t>
      </w:r>
      <w:bookmarkEnd w:id="266"/>
    </w:p>
    <w:p w14:paraId="7FE88132" w14:textId="3D3F9524"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043382">
        <w:rPr>
          <w:rFonts w:ascii="Times New Roman" w:hAnsi="Times New Roman"/>
          <w:b/>
          <w:noProof/>
          <w:sz w:val="24"/>
          <w:szCs w:val="24"/>
        </w:rPr>
        <w:t>6</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16b.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267" w:name="_Toc92299043"/>
      <w:r>
        <w:t>4.</w:t>
      </w:r>
      <w:r w:rsidR="00F17A3E">
        <w:t>8</w:t>
      </w:r>
      <w:r w:rsidR="009D6DBB">
        <w:t xml:space="preserve"> </w:t>
      </w:r>
      <w:r w:rsidR="00E729EC">
        <w:t>Raw read counts</w:t>
      </w:r>
      <w:bookmarkEnd w:id="267"/>
    </w:p>
    <w:p w14:paraId="50C8AE5C" w14:textId="3656628D" w:rsidR="00E729EC" w:rsidRDefault="00E729EC" w:rsidP="00E729EC">
      <w:pPr>
        <w:spacing w:line="360" w:lineRule="auto"/>
        <w:jc w:val="both"/>
        <w:rPr>
          <w:rFonts w:ascii="Times New Roman" w:hAnsi="Times New Roman"/>
          <w:sz w:val="24"/>
          <w:szCs w:val="24"/>
        </w:rPr>
      </w:pPr>
      <w:commentRangeStart w:id="268"/>
      <w:commentRangeStart w:id="269"/>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68"/>
      <w:r w:rsidR="00693283">
        <w:rPr>
          <w:rStyle w:val="CommentReference"/>
        </w:rPr>
        <w:commentReference w:id="268"/>
      </w:r>
      <w:commentRangeEnd w:id="269"/>
      <w:r w:rsidR="00266E8A">
        <w:rPr>
          <w:rStyle w:val="CommentReference"/>
        </w:rPr>
        <w:commentReference w:id="269"/>
      </w:r>
    </w:p>
    <w:p w14:paraId="3DD5DC55" w14:textId="77777777" w:rsidR="006B64CE" w:rsidRDefault="001A1AD7" w:rsidP="00043382">
      <w:pPr>
        <w:pStyle w:val="Caption"/>
      </w:pPr>
      <w:bookmarkStart w:id="270" w:name="_Toc89593852"/>
      <w:r>
        <w:t xml:space="preserve">Table 4. </w:t>
      </w:r>
      <w:r>
        <w:fldChar w:fldCharType="begin"/>
      </w:r>
      <w:r>
        <w:instrText xml:space="preserve"> SEQ Table_4. \* ARABIC </w:instrText>
      </w:r>
      <w:r>
        <w:fldChar w:fldCharType="separate"/>
      </w:r>
      <w:r w:rsidR="006F144E">
        <w:rPr>
          <w:noProof/>
        </w:rPr>
        <w:t>7</w:t>
      </w:r>
      <w:r>
        <w:fldChar w:fldCharType="end"/>
      </w:r>
      <w:r>
        <w:t>:</w:t>
      </w:r>
      <w:r w:rsidRPr="00555B54">
        <w:t>Total number of unmapped reads per metatranscriptome</w:t>
      </w:r>
      <w:bookmarkEnd w:id="270"/>
    </w:p>
    <w:p w14:paraId="55668EFF" w14:textId="63C7D7DF" w:rsidR="00123618" w:rsidRDefault="00774D57" w:rsidP="00266E8A">
      <w:pPr>
        <w:spacing w:line="240" w:lineRule="auto"/>
        <w:jc w:val="both"/>
        <w:rPr>
          <w:rFonts w:ascii="Times New Roman" w:hAnsi="Times New Roman"/>
          <w:sz w:val="24"/>
          <w:szCs w:val="24"/>
        </w:rPr>
      </w:pPr>
      <w:commentRangeStart w:id="271"/>
      <w:commentRangeStart w:id="272"/>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commentRangeEnd w:id="271"/>
      <w:commentRangeEnd w:id="272"/>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lastRenderedPageBreak/>
        <w:t>The subsequent annotation steps were performed on these unmapped reads, while statistical analyses steps in R required these read counts to perform library normalization and differential statistics between the sample metatranscriptomes.</w:t>
      </w:r>
      <w:r>
        <w:rPr>
          <w:rStyle w:val="CommentReference"/>
        </w:rPr>
        <w:commentReference w:id="271"/>
      </w:r>
      <w:r>
        <w:rPr>
          <w:rStyle w:val="CommentReference"/>
        </w:rPr>
        <w:commentReference w:id="272"/>
      </w:r>
    </w:p>
    <w:p w14:paraId="524DB986" w14:textId="34C0CBA5" w:rsidR="0013261E" w:rsidRDefault="00426C14" w:rsidP="009D6DBB">
      <w:pPr>
        <w:pStyle w:val="Heading2"/>
      </w:pPr>
      <w:bookmarkStart w:id="273" w:name="_Toc92299044"/>
      <w:r>
        <w:t>4.</w:t>
      </w:r>
      <w:r w:rsidR="00F17A3E">
        <w:t xml:space="preserve">9 </w:t>
      </w:r>
      <w:r w:rsidR="0013261E">
        <w:t>Annotation and aggregation of with DIAMOND</w:t>
      </w:r>
      <w:bookmarkEnd w:id="273"/>
    </w:p>
    <w:p w14:paraId="0AD337D4" w14:textId="75011D3A" w:rsidR="0013261E" w:rsidRDefault="00006F53" w:rsidP="004F4910">
      <w:pPr>
        <w:spacing w:line="360" w:lineRule="auto"/>
        <w:jc w:val="both"/>
        <w:rPr>
          <w:rFonts w:ascii="Times New Roman" w:hAnsi="Times New Roman"/>
          <w:sz w:val="24"/>
          <w:szCs w:val="24"/>
        </w:rPr>
      </w:pPr>
      <w:commentRangeStart w:id="274"/>
      <w:r>
        <w:rPr>
          <w:rFonts w:ascii="Times New Roman" w:hAnsi="Times New Roman"/>
          <w:sz w:val="24"/>
          <w:szCs w:val="24"/>
        </w:rPr>
        <w:t xml:space="preserve">The DIAMOND aligner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was used to perform both organism and functional annotation with the RefSeq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(Tatusova et al., 2014)</w:t>
      </w:r>
      <w:r>
        <w:rPr>
          <w:rFonts w:ascii="Times New Roman" w:hAnsi="Times New Roman"/>
          <w:sz w:val="24"/>
          <w:szCs w:val="24"/>
        </w:rPr>
        <w:fldChar w:fldCharType="end"/>
      </w:r>
      <w:r>
        <w:rPr>
          <w:rFonts w:ascii="Times New Roman" w:hAnsi="Times New Roman"/>
          <w:sz w:val="24"/>
          <w:szCs w:val="24"/>
        </w:rPr>
        <w:t xml:space="preserve"> and the SEED subsystems hierarchical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(Overbeek et al., 2014)</w:t>
      </w:r>
      <w:r>
        <w:rPr>
          <w:rFonts w:ascii="Times New Roman" w:hAnsi="Times New Roman"/>
          <w:sz w:val="24"/>
          <w:szCs w:val="24"/>
        </w:rPr>
        <w:fldChar w:fldCharType="end"/>
      </w:r>
      <w:r>
        <w:rPr>
          <w:rFonts w:ascii="Times New Roman" w:hAnsi="Times New Roman"/>
          <w:sz w:val="24"/>
          <w:szCs w:val="24"/>
        </w:rPr>
        <w:t xml:space="preserve"> for the different sample metatranscriptomes using the DIAMOND BLASTx module. </w:t>
      </w: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74"/>
      <w:r>
        <w:rPr>
          <w:rStyle w:val="CommentReference"/>
        </w:rPr>
        <w:commentReference w:id="274"/>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To get a clearer picture of the most abundant samples in every dietary substrate, all the samples belonging to one dietary substrate were pooled together, and the 4 most abundant genera and their 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275" w:name="_Toc89593853"/>
      <w:r>
        <w:t xml:space="preserve">Table 4. </w:t>
      </w:r>
      <w:r>
        <w:fldChar w:fldCharType="begin"/>
      </w:r>
      <w:r>
        <w:instrText xml:space="preserve"> SEQ Table_4. \* ARABIC </w:instrText>
      </w:r>
      <w:r>
        <w:fldChar w:fldCharType="separate"/>
      </w:r>
      <w:r w:rsidR="006F144E">
        <w:rPr>
          <w:noProof/>
        </w:rPr>
        <w:t>8</w:t>
      </w:r>
      <w:r>
        <w:fldChar w:fldCharType="end"/>
      </w:r>
      <w:r>
        <w:t xml:space="preserve">: </w:t>
      </w:r>
      <w:r w:rsidRPr="00193C31">
        <w:t>Most abundant organisms per dietary substrate</w:t>
      </w:r>
      <w:bookmarkEnd w:id="275"/>
    </w:p>
    <w:p w14:paraId="32139339" w14:textId="77777777" w:rsidR="00006F53" w:rsidRDefault="00006F53" w:rsidP="00006F53">
      <w:pPr>
        <w:spacing w:line="360" w:lineRule="auto"/>
        <w:jc w:val="both"/>
        <w:rPr>
          <w:rFonts w:ascii="Times New Roman" w:hAnsi="Times New Roman"/>
          <w:sz w:val="24"/>
          <w:szCs w:val="24"/>
        </w:rPr>
      </w:pPr>
      <w:commentRangeStart w:id="276"/>
      <w:r>
        <w:rPr>
          <w:rFonts w:ascii="Times New Roman" w:hAnsi="Times New Roman"/>
          <w:sz w:val="24"/>
          <w:szCs w:val="24"/>
        </w:rPr>
        <w:t xml:space="preserve">This table shows a summary of the 4 most abundant genera and their species exceeding 0.1% abundance in each sample. 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76"/>
      <w:r>
        <w:rPr>
          <w:rStyle w:val="CommentReference"/>
        </w:rPr>
        <w:commentReference w:id="276"/>
      </w:r>
    </w:p>
    <w:p w14:paraId="1962CE48" w14:textId="19E9DCC8" w:rsidR="0013261E" w:rsidRDefault="0013261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277" w:name="_Toc92299045"/>
      <w:r>
        <w:t>4.1</w:t>
      </w:r>
      <w:r w:rsidR="00F17A3E">
        <w:t>0</w:t>
      </w:r>
      <w:r w:rsidR="00B11BFD" w:rsidRPr="00B11BFD">
        <w:t xml:space="preserve"> </w:t>
      </w:r>
      <w:r w:rsidR="00AA45C5" w:rsidRPr="00B11BFD">
        <w:t>Statistical analysis and visualization</w:t>
      </w:r>
      <w:bookmarkEnd w:id="277"/>
    </w:p>
    <w:p w14:paraId="64CB48FD" w14:textId="126581B9" w:rsidR="00AA45C5" w:rsidRPr="00B11BFD" w:rsidRDefault="00426C14" w:rsidP="00B11BFD">
      <w:pPr>
        <w:pStyle w:val="Heading3"/>
      </w:pPr>
      <w:bookmarkStart w:id="278" w:name="_Toc92299046"/>
      <w:r>
        <w:t>4.1</w:t>
      </w:r>
      <w:r w:rsidR="00F17A3E">
        <w:t>0</w:t>
      </w:r>
      <w:r w:rsidR="00B11BFD" w:rsidRPr="00B11BFD">
        <w:t xml:space="preserve">.1 </w:t>
      </w:r>
      <w:commentRangeStart w:id="279"/>
      <w:commentRangeStart w:id="280"/>
      <w:r w:rsidR="00AA45C5" w:rsidRPr="00B11BFD">
        <w:t xml:space="preserve">Relative activity of microorganisms in the </w:t>
      </w:r>
      <w:r w:rsidR="00910364">
        <w:t>metatranscriptomes</w:t>
      </w:r>
      <w:commentRangeEnd w:id="279"/>
      <w:r w:rsidR="009715FB">
        <w:rPr>
          <w:rStyle w:val="CommentReference"/>
          <w:rFonts w:ascii="Calibri" w:eastAsia="Calibri" w:hAnsi="Calibri"/>
          <w:b w:val="0"/>
        </w:rPr>
        <w:commentReference w:id="279"/>
      </w:r>
      <w:commentRangeEnd w:id="280"/>
      <w:r w:rsidR="00CE535C">
        <w:rPr>
          <w:rStyle w:val="CommentReference"/>
          <w:rFonts w:ascii="Calibri" w:eastAsia="Calibri" w:hAnsi="Calibri"/>
          <w:b w:val="0"/>
        </w:rPr>
        <w:commentReference w:id="280"/>
      </w:r>
      <w:bookmarkEnd w:id="278"/>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lastRenderedPageBreak/>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560D143C" w:rsidR="00EE0934" w:rsidRDefault="00D2168F" w:rsidP="00D2168F">
      <w:pPr>
        <w:pStyle w:val="Caption"/>
        <w:rPr>
          <w:noProof/>
        </w:rPr>
      </w:pPr>
      <w:bookmarkStart w:id="281" w:name="_Toc92192543"/>
      <w:r>
        <w:t xml:space="preserve">Figure </w:t>
      </w:r>
      <w:r>
        <w:fldChar w:fldCharType="begin"/>
      </w:r>
      <w:r>
        <w:instrText xml:space="preserve"> SEQ Figure \* ARABIC </w:instrText>
      </w:r>
      <w:r>
        <w:fldChar w:fldCharType="separate"/>
      </w:r>
      <w:r>
        <w:rPr>
          <w:noProof/>
        </w:rPr>
        <w:t>17</w:t>
      </w:r>
      <w:r>
        <w:fldChar w:fldCharType="end"/>
      </w:r>
      <w:r>
        <w:t xml:space="preserve">: </w:t>
      </w:r>
      <w:commentRangeStart w:id="282"/>
      <w:commentRangeStart w:id="283"/>
      <w:r w:rsidR="00006F53" w:rsidRPr="0040343A">
        <w:t xml:space="preserve">Stacked bar plots showing </w:t>
      </w:r>
      <w:commentRangeEnd w:id="282"/>
      <w:r w:rsidR="00006F53">
        <w:rPr>
          <w:rStyle w:val="CommentReference"/>
          <w:rFonts w:ascii="Calibri" w:hAnsi="Calibri"/>
          <w:b w:val="0"/>
          <w:iCs w:val="0"/>
          <w:color w:val="auto"/>
        </w:rPr>
        <w:commentReference w:id="282"/>
      </w:r>
      <w:commentRangeEnd w:id="283"/>
      <w:r w:rsidR="00F03FBB">
        <w:rPr>
          <w:rStyle w:val="CommentReference"/>
          <w:rFonts w:ascii="Calibri" w:hAnsi="Calibri"/>
          <w:b w:val="0"/>
          <w:iCs w:val="0"/>
          <w:color w:val="auto"/>
        </w:rPr>
        <w:commentReference w:id="283"/>
      </w:r>
      <w:r w:rsidRPr="00BC2353">
        <w:t xml:space="preserve"> microbial activity in each metatranscriptome</w:t>
      </w:r>
      <w:bookmarkEnd w:id="281"/>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284" w:name="_Toc92299047"/>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284"/>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0659F09" w:rsidR="00381721" w:rsidRDefault="00D2168F" w:rsidP="00D2168F">
      <w:pPr>
        <w:pStyle w:val="Caption"/>
        <w:rPr>
          <w:noProof/>
        </w:rPr>
      </w:pPr>
      <w:bookmarkStart w:id="285" w:name="_Toc92192544"/>
      <w:r>
        <w:t xml:space="preserve">Figure </w:t>
      </w:r>
      <w:r>
        <w:fldChar w:fldCharType="begin"/>
      </w:r>
      <w:r>
        <w:instrText xml:space="preserve"> SEQ Figure \* ARABIC </w:instrText>
      </w:r>
      <w:r>
        <w:fldChar w:fldCharType="separate"/>
      </w:r>
      <w:r>
        <w:rPr>
          <w:noProof/>
        </w:rPr>
        <w:t>18</w:t>
      </w:r>
      <w:r>
        <w:fldChar w:fldCharType="end"/>
      </w:r>
      <w:r>
        <w:t xml:space="preserve">: </w:t>
      </w:r>
      <w:r w:rsidRPr="00DA6714">
        <w:t>Taxonomic profiling using 16S rRNA sequences filtered at the ribodepletion step</w:t>
      </w:r>
      <w:bookmarkEnd w:id="285"/>
    </w:p>
    <w:p w14:paraId="304575D9" w14:textId="6B9BB22D"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043382">
        <w:rPr>
          <w:rFonts w:ascii="Times New Roman" w:hAnsi="Times New Roman"/>
          <w:b/>
          <w:noProof/>
          <w:sz w:val="24"/>
          <w:szCs w:val="24"/>
        </w:rPr>
        <w:t>8</w:t>
      </w:r>
      <w:r w:rsidR="00043382">
        <w:rPr>
          <w:rFonts w:ascii="Times New Roman" w:hAnsi="Times New Roman"/>
          <w:noProof/>
          <w:sz w:val="24"/>
          <w:szCs w:val="24"/>
        </w:rPr>
        <w:t xml:space="preserve">) </w:t>
      </w:r>
      <w:r w:rsidR="00427D7E">
        <w:rPr>
          <w:rStyle w:val="CommentReference"/>
        </w:rPr>
        <w:commentReference w:id="286"/>
      </w:r>
      <w:r w:rsidR="00043382">
        <w:rPr>
          <w:rStyle w:val="CommentReference"/>
        </w:rPr>
        <w:commentReference w:id="287"/>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2156C8C3" w:rsidR="00D2168F" w:rsidRPr="00D2168F" w:rsidRDefault="00D2168F" w:rsidP="00D2168F">
      <w:pPr>
        <w:pStyle w:val="Caption"/>
      </w:pPr>
      <w:bookmarkStart w:id="288" w:name="_Toc92192545"/>
      <w:r>
        <w:t xml:space="preserve">Figure </w:t>
      </w:r>
      <w:r>
        <w:fldChar w:fldCharType="begin"/>
      </w:r>
      <w:r>
        <w:instrText xml:space="preserve"> SEQ Figure \* ARABIC </w:instrText>
      </w:r>
      <w:r>
        <w:fldChar w:fldCharType="separate"/>
      </w:r>
      <w:r>
        <w:rPr>
          <w:noProof/>
        </w:rPr>
        <w:t>19</w:t>
      </w:r>
      <w:r>
        <w:fldChar w:fldCharType="end"/>
      </w:r>
      <w:r>
        <w:t xml:space="preserve">: </w:t>
      </w:r>
      <w:r w:rsidRPr="009B57E6">
        <w:t>Order Bacteroidales taxonomic profiling using 16S rRNA sequences</w:t>
      </w:r>
      <w:bookmarkEnd w:id="288"/>
    </w:p>
    <w:p w14:paraId="0F1E47BF" w14:textId="4C72FC82"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043382">
        <w:rPr>
          <w:rFonts w:ascii="Times New Roman" w:hAnsi="Times New Roman"/>
          <w:b/>
          <w:noProof/>
          <w:sz w:val="24"/>
          <w:szCs w:val="24"/>
        </w:rPr>
        <w:t>9</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6061AF" w:rsidRPr="006061AF">
        <w:rPr>
          <w:rFonts w:ascii="Times New Roman" w:hAnsi="Times New Roman"/>
          <w:b/>
          <w:noProof/>
          <w:sz w:val="24"/>
          <w:szCs w:val="24"/>
        </w:rPr>
        <w:t>Figure 20</w:t>
      </w:r>
      <w:r>
        <w:rPr>
          <w:rFonts w:ascii="Times New Roman" w:hAnsi="Times New Roman"/>
          <w:noProof/>
          <w:sz w:val="24"/>
          <w:szCs w:val="24"/>
        </w:rPr>
        <w:t>).</w:t>
      </w:r>
    </w:p>
    <w:p w14:paraId="17B32E46" w14:textId="77777777" w:rsidR="00E20E75" w:rsidRPr="00E20E75" w:rsidRDefault="002F2422" w:rsidP="00E20E75">
      <w:pPr>
        <w:spacing w:after="0" w:line="360" w:lineRule="auto"/>
        <w:jc w:val="both"/>
        <w:rPr>
          <w:rFonts w:ascii="Times New Roman" w:hAnsi="Times New Roman"/>
          <w:noProof/>
          <w:sz w:val="24"/>
          <w:szCs w:val="24"/>
        </w:rPr>
      </w:pPr>
      <w:r w:rsidRPr="00E442C2">
        <w:rPr>
          <w:noProof/>
        </w:rPr>
        <w:lastRenderedPageBreak/>
        <w:drawing>
          <wp:inline distT="0" distB="0" distL="0" distR="0" wp14:anchorId="521F3B60" wp14:editId="1335C26C">
            <wp:extent cx="6197600" cy="41148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5002FCA2" w14:textId="7C005DF6" w:rsidR="00E20E75" w:rsidRPr="00E20E75" w:rsidRDefault="00982B09" w:rsidP="00043382">
      <w:pPr>
        <w:pStyle w:val="Caption"/>
        <w:rPr>
          <w:noProof/>
        </w:rPr>
      </w:pPr>
      <w:bookmarkStart w:id="289" w:name="_Toc92192546"/>
      <w:r>
        <w:t xml:space="preserve">Figure </w:t>
      </w:r>
      <w:r>
        <w:fldChar w:fldCharType="begin"/>
      </w:r>
      <w:r>
        <w:instrText xml:space="preserve"> SEQ Figure \* ARABIC </w:instrText>
      </w:r>
      <w:r>
        <w:fldChar w:fldCharType="separate"/>
      </w:r>
      <w:r w:rsidR="00D2168F">
        <w:rPr>
          <w:noProof/>
        </w:rPr>
        <w:t>20</w:t>
      </w:r>
      <w:r>
        <w:fldChar w:fldCharType="end"/>
      </w:r>
      <w:r>
        <w:t>:</w:t>
      </w:r>
      <w:r w:rsidRPr="00B12B5E">
        <w:t>Phylogenetic tree of 16S rRNA samples from order Bacteroidales</w:t>
      </w:r>
      <w:bookmarkEnd w:id="289"/>
    </w:p>
    <w:p w14:paraId="1DA2BE73" w14:textId="37352336" w:rsidR="00E20E75" w:rsidRPr="00AA45C5" w:rsidRDefault="00E20E75" w:rsidP="00043382">
      <w:pPr>
        <w:spacing w:line="240" w:lineRule="auto"/>
        <w:jc w:val="both"/>
        <w:rPr>
          <w:rFonts w:ascii="Times New Roman" w:hAnsi="Times New Roman"/>
          <w:noProof/>
          <w:sz w:val="24"/>
          <w:szCs w:val="24"/>
        </w:rPr>
      </w:pPr>
      <w:r>
        <w:rPr>
          <w:rFonts w:ascii="Times New Roman" w:hAnsi="Times New Roman"/>
          <w:noProof/>
          <w:sz w:val="24"/>
          <w:szCs w:val="24"/>
        </w:rPr>
        <w:t xml:space="preserve">The phylogenetic tree </w:t>
      </w:r>
      <w:r w:rsidR="00043382">
        <w:rPr>
          <w:rFonts w:ascii="Times New Roman" w:hAnsi="Times New Roman"/>
          <w:noProof/>
          <w:sz w:val="24"/>
          <w:szCs w:val="24"/>
        </w:rPr>
        <w:t>(</w:t>
      </w:r>
      <w:r w:rsidR="00043382" w:rsidRPr="00043382">
        <w:rPr>
          <w:rFonts w:ascii="Times New Roman" w:hAnsi="Times New Roman"/>
          <w:b/>
          <w:noProof/>
          <w:sz w:val="24"/>
          <w:szCs w:val="24"/>
        </w:rPr>
        <w:t>Figure 20</w:t>
      </w:r>
      <w:r w:rsidR="00043382">
        <w:rPr>
          <w:rFonts w:ascii="Times New Roman" w:hAnsi="Times New Roman"/>
          <w:noProof/>
          <w:sz w:val="24"/>
          <w:szCs w:val="24"/>
        </w:rPr>
        <w:t xml:space="preserve">) </w:t>
      </w:r>
      <w:r>
        <w:rPr>
          <w:rFonts w:ascii="Times New Roman" w:hAnsi="Times New Roman"/>
          <w:noProof/>
          <w:sz w:val="24"/>
          <w:szCs w:val="24"/>
        </w:rPr>
        <w:t xml:space="preserve">further showed the taxonomic relationship between the 5 abundant genera observed </w:t>
      </w:r>
      <w:r w:rsidR="00043382">
        <w:rPr>
          <w:rFonts w:ascii="Times New Roman" w:hAnsi="Times New Roman"/>
          <w:noProof/>
          <w:sz w:val="24"/>
          <w:szCs w:val="24"/>
        </w:rPr>
        <w:t xml:space="preserve">during 16S rRNA analysis </w:t>
      </w:r>
      <w:r>
        <w:rPr>
          <w:rFonts w:ascii="Times New Roman" w:hAnsi="Times New Roman"/>
          <w:noProof/>
          <w:sz w:val="24"/>
          <w:szCs w:val="24"/>
        </w:rPr>
        <w:t>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w:t>
      </w:r>
      <w:r w:rsidR="00043382">
        <w:rPr>
          <w:rFonts w:ascii="Times New Roman" w:hAnsi="Times New Roman"/>
          <w:noProof/>
          <w:sz w:val="24"/>
          <w:szCs w:val="24"/>
        </w:rPr>
        <w:t xml:space="preserve"> There was a notable abundance of genus </w:t>
      </w:r>
      <w:r w:rsidR="00043382" w:rsidRPr="00043382">
        <w:rPr>
          <w:rFonts w:ascii="Times New Roman" w:hAnsi="Times New Roman"/>
          <w:i/>
          <w:noProof/>
          <w:sz w:val="24"/>
          <w:szCs w:val="24"/>
        </w:rPr>
        <w:t>Coprobacter</w:t>
      </w:r>
      <w:r w:rsidR="00043382">
        <w:rPr>
          <w:rFonts w:ascii="Times New Roman" w:hAnsi="Times New Roman"/>
          <w:noProof/>
          <w:sz w:val="24"/>
          <w:szCs w:val="24"/>
        </w:rPr>
        <w:t xml:space="preserve"> across all dietary substrates, a genus that was not observed in abundance from the Metatranscriptomics analysis.</w:t>
      </w:r>
    </w:p>
    <w:p w14:paraId="07711553" w14:textId="269C1CD1" w:rsidR="00AA45C5" w:rsidRPr="00AA45C5" w:rsidRDefault="00B11BFD" w:rsidP="00AA45C5">
      <w:pPr>
        <w:pStyle w:val="Heading3"/>
        <w:jc w:val="both"/>
      </w:pPr>
      <w:bookmarkStart w:id="290" w:name="_Toc92299048"/>
      <w:r>
        <w:t>4.</w:t>
      </w:r>
      <w:r w:rsidR="00515A12">
        <w:t>1</w:t>
      </w:r>
      <w:r w:rsidR="00F17A3E">
        <w:t>0</w:t>
      </w:r>
      <w:r w:rsidR="009B2752">
        <w:t>.3</w:t>
      </w:r>
      <w:r>
        <w:t xml:space="preserve"> </w:t>
      </w:r>
      <w:r w:rsidR="00AA45C5" w:rsidRPr="00AA45C5">
        <w:t>Metatranscriptome d</w:t>
      </w:r>
      <w:r w:rsidR="00E30D6E" w:rsidRPr="00AA45C5">
        <w:t>iversity statistics</w:t>
      </w:r>
      <w:bookmarkEnd w:id="290"/>
    </w:p>
    <w:p w14:paraId="184BD8F0" w14:textId="716D5009" w:rsidR="00E30D6E" w:rsidRDefault="005B253C" w:rsidP="00AA45C5">
      <w:pPr>
        <w:tabs>
          <w:tab w:val="left" w:pos="7860"/>
        </w:tabs>
        <w:spacing w:line="360" w:lineRule="auto"/>
        <w:jc w:val="both"/>
        <w:rPr>
          <w:rFonts w:ascii="Times New Roman" w:hAnsi="Times New Roman"/>
          <w:sz w:val="24"/>
          <w:szCs w:val="24"/>
        </w:rPr>
      </w:pPr>
      <w:commentRangeStart w:id="291"/>
      <w:commentRangeStart w:id="292"/>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21</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91"/>
      <w:r w:rsidR="002F64D8">
        <w:rPr>
          <w:rStyle w:val="CommentReference"/>
        </w:rPr>
        <w:commentReference w:id="291"/>
      </w:r>
      <w:commentRangeEnd w:id="292"/>
      <w:r w:rsidR="004179D8">
        <w:rPr>
          <w:rStyle w:val="CommentReference"/>
        </w:rPr>
        <w:commentReference w:id="292"/>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7D991E0A" w:rsidR="00AA45C5" w:rsidRPr="00AA45C5" w:rsidRDefault="00FE50DC" w:rsidP="00043382">
      <w:pPr>
        <w:pStyle w:val="Caption"/>
      </w:pPr>
      <w:bookmarkStart w:id="293" w:name="_Toc92192547"/>
      <w:r>
        <w:t xml:space="preserve">Figure </w:t>
      </w:r>
      <w:r>
        <w:fldChar w:fldCharType="begin"/>
      </w:r>
      <w:r>
        <w:instrText xml:space="preserve"> SEQ Figure \* ARABIC </w:instrText>
      </w:r>
      <w:r>
        <w:fldChar w:fldCharType="separate"/>
      </w:r>
      <w:r w:rsidR="00D2168F">
        <w:rPr>
          <w:noProof/>
        </w:rPr>
        <w:t>21</w:t>
      </w:r>
      <w:r>
        <w:fldChar w:fldCharType="end"/>
      </w:r>
      <w:r>
        <w:t xml:space="preserve">: </w:t>
      </w:r>
      <w:r w:rsidRPr="004D43DA">
        <w:t>Alpha diversity evaluated using the Shannon-Wiener index (H)</w:t>
      </w:r>
      <w:bookmarkEnd w:id="293"/>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294" w:name="_Toc92299049"/>
      <w:r>
        <w:t>4.</w:t>
      </w:r>
      <w:r w:rsidR="00426C14">
        <w:t>1</w:t>
      </w:r>
      <w:r w:rsidR="00F17A3E">
        <w:t>0</w:t>
      </w:r>
      <w:r w:rsidR="009B2752">
        <w:t>.4</w:t>
      </w:r>
      <w:r>
        <w:t xml:space="preserve"> </w:t>
      </w:r>
      <w:r w:rsidR="005B253C">
        <w:t>DESeq2 organism heatmap</w:t>
      </w:r>
      <w:bookmarkEnd w:id="294"/>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7E8223D2" w:rsidR="005B253C" w:rsidRPr="005B253C" w:rsidRDefault="00FE50DC" w:rsidP="00043382">
      <w:pPr>
        <w:pStyle w:val="Caption"/>
      </w:pPr>
      <w:bookmarkStart w:id="295" w:name="_Toc92192548"/>
      <w:r>
        <w:t xml:space="preserve">Figure </w:t>
      </w:r>
      <w:r>
        <w:fldChar w:fldCharType="begin"/>
      </w:r>
      <w:r>
        <w:instrText xml:space="preserve"> SEQ Figure \* ARABIC </w:instrText>
      </w:r>
      <w:r>
        <w:fldChar w:fldCharType="separate"/>
      </w:r>
      <w:r w:rsidR="00D2168F">
        <w:rPr>
          <w:noProof/>
        </w:rPr>
        <w:t>22</w:t>
      </w:r>
      <w:r>
        <w:fldChar w:fldCharType="end"/>
      </w:r>
      <w:r>
        <w:t xml:space="preserve">: </w:t>
      </w:r>
      <w:r w:rsidRPr="00AA7EDF">
        <w:t>DESeq2 distance heatmap for metatranscriptome function profiles</w:t>
      </w:r>
      <w:bookmarkEnd w:id="295"/>
    </w:p>
    <w:p w14:paraId="2C17340B"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296" w:name="_Toc92299050"/>
      <w:r>
        <w:t>4.1</w:t>
      </w:r>
      <w:r w:rsidR="00F17A3E">
        <w:t>0</w:t>
      </w:r>
      <w:r w:rsidR="009B2752">
        <w:t>.5</w:t>
      </w:r>
      <w:r w:rsidR="00B11BFD">
        <w:t xml:space="preserve"> </w:t>
      </w:r>
      <w:r w:rsidR="00041ED6" w:rsidRPr="00635CE3">
        <w:t>Organism PCA plot</w:t>
      </w:r>
      <w:bookmarkEnd w:id="296"/>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5D8449D" w:rsidR="00FD4EF3" w:rsidRDefault="00FE50DC" w:rsidP="00043382">
      <w:pPr>
        <w:pStyle w:val="Caption"/>
      </w:pPr>
      <w:bookmarkStart w:id="297" w:name="_Toc92192549"/>
      <w:r>
        <w:t xml:space="preserve">Figure </w:t>
      </w:r>
      <w:r>
        <w:fldChar w:fldCharType="begin"/>
      </w:r>
      <w:r>
        <w:instrText xml:space="preserve"> SEQ Figure \* ARABIC </w:instrText>
      </w:r>
      <w:r>
        <w:fldChar w:fldCharType="separate"/>
      </w:r>
      <w:r w:rsidR="00D2168F">
        <w:rPr>
          <w:noProof/>
        </w:rPr>
        <w:t>23</w:t>
      </w:r>
      <w:r>
        <w:fldChar w:fldCharType="end"/>
      </w:r>
      <w:r>
        <w:t xml:space="preserve">: </w:t>
      </w:r>
      <w:r w:rsidRPr="00BD056F">
        <w:t>Organism PCA plot</w:t>
      </w:r>
      <w:bookmarkEnd w:id="297"/>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39711DA1"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298"/>
      <w:commentRangeStart w:id="299"/>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 xml:space="preserve">Figure </w:t>
      </w:r>
      <w:commentRangeEnd w:id="298"/>
      <w:r w:rsidR="00006F53">
        <w:rPr>
          <w:rStyle w:val="CommentReference"/>
        </w:rPr>
        <w:commentReference w:id="298"/>
      </w:r>
      <w:commentRangeEnd w:id="299"/>
      <w:r w:rsidR="00006F53">
        <w:rPr>
          <w:rStyle w:val="CommentReference"/>
        </w:rPr>
        <w:commentReference w:id="299"/>
      </w:r>
      <w:r w:rsidR="00006F53" w:rsidRPr="00CE7028">
        <w:rPr>
          <w:rFonts w:ascii="Times New Roman" w:hAnsi="Times New Roman"/>
          <w:b/>
          <w:sz w:val="24"/>
          <w:szCs w:val="24"/>
        </w:rPr>
        <w:t>24</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2555D15A" w:rsidR="00C0454C" w:rsidRPr="00C0454C" w:rsidRDefault="00DF412F" w:rsidP="00043382">
      <w:pPr>
        <w:pStyle w:val="Caption"/>
        <w:rPr>
          <w:noProof/>
        </w:rPr>
      </w:pPr>
      <w:bookmarkStart w:id="300" w:name="_Toc92192550"/>
      <w:r>
        <w:t xml:space="preserve">Figure </w:t>
      </w:r>
      <w:r>
        <w:fldChar w:fldCharType="begin"/>
      </w:r>
      <w:r>
        <w:instrText xml:space="preserve"> SEQ Figure \* ARABIC </w:instrText>
      </w:r>
      <w:r>
        <w:fldChar w:fldCharType="separate"/>
      </w:r>
      <w:r w:rsidR="00043382">
        <w:rPr>
          <w:noProof/>
        </w:rPr>
        <w:t>24</w:t>
      </w:r>
      <w:r>
        <w:fldChar w:fldCharType="end"/>
      </w:r>
      <w:r>
        <w:t xml:space="preserve">: </w:t>
      </w:r>
      <w:r w:rsidRPr="00BA0879">
        <w:t>Alpha diversity analysis using 16S rRNA sequences</w:t>
      </w:r>
      <w:bookmarkEnd w:id="300"/>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63A4D464" w:rsidR="00DF412F" w:rsidRPr="00C0454C" w:rsidRDefault="00DF412F" w:rsidP="00043382">
      <w:pPr>
        <w:pStyle w:val="Caption"/>
        <w:rPr>
          <w:noProof/>
        </w:rPr>
      </w:pPr>
      <w:bookmarkStart w:id="301" w:name="_Toc92192551"/>
      <w:r>
        <w:t xml:space="preserve">Figure </w:t>
      </w:r>
      <w:r>
        <w:fldChar w:fldCharType="begin"/>
      </w:r>
      <w:r>
        <w:instrText xml:space="preserve"> SEQ Figure \* ARABIC </w:instrText>
      </w:r>
      <w:r>
        <w:fldChar w:fldCharType="separate"/>
      </w:r>
      <w:r w:rsidR="00D2168F">
        <w:rPr>
          <w:noProof/>
        </w:rPr>
        <w:t>25</w:t>
      </w:r>
      <w:r>
        <w:fldChar w:fldCharType="end"/>
      </w:r>
      <w:r>
        <w:t xml:space="preserve">: </w:t>
      </w:r>
      <w:r w:rsidRPr="000379AF">
        <w:t>Beta diversity analysis using 16S rRNA sequences</w:t>
      </w:r>
      <w:bookmarkEnd w:id="301"/>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302" w:name="_Toc92299051"/>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302"/>
    </w:p>
    <w:p w14:paraId="35740A2C" w14:textId="7144D222"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26</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BD2E78" w:rsidRPr="00BD2E78">
        <w:rPr>
          <w:rFonts w:ascii="Times New Roman" w:hAnsi="Times New Roman"/>
          <w:b/>
          <w:sz w:val="24"/>
          <w:szCs w:val="24"/>
        </w:rPr>
        <w:t>Figure</w:t>
      </w:r>
      <w:r w:rsidR="00BD2E78">
        <w:rPr>
          <w:rFonts w:ascii="Times New Roman" w:hAnsi="Times New Roman"/>
          <w:b/>
          <w:sz w:val="24"/>
          <w:szCs w:val="24"/>
        </w:rPr>
        <w:t xml:space="preserve"> 27</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D49D553" w:rsidR="00284F5A" w:rsidRDefault="00284F5A" w:rsidP="00043382">
      <w:pPr>
        <w:pStyle w:val="Caption"/>
      </w:pPr>
      <w:bookmarkStart w:id="303" w:name="_Toc92192552"/>
      <w:r>
        <w:lastRenderedPageBreak/>
        <w:t xml:space="preserve">Figure </w:t>
      </w:r>
      <w:r>
        <w:fldChar w:fldCharType="begin"/>
      </w:r>
      <w:r>
        <w:instrText xml:space="preserve"> SEQ Figure \* ARABIC </w:instrText>
      </w:r>
      <w:r>
        <w:fldChar w:fldCharType="separate"/>
      </w:r>
      <w:r w:rsidR="00D2168F">
        <w:rPr>
          <w:noProof/>
        </w:rPr>
        <w:t>26</w:t>
      </w:r>
      <w:r>
        <w:fldChar w:fldCharType="end"/>
      </w:r>
      <w:r>
        <w:t xml:space="preserve">: </w:t>
      </w:r>
      <w:r w:rsidRPr="00FC1FA9">
        <w:t>Dodged bar plots of active SEED subsystems level 1 functions against the average levels in the pooled experimental metatranscriptomes compared to the pooled control metatranscriptome (CF)</w:t>
      </w:r>
      <w:bookmarkEnd w:id="303"/>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43052F29" w14:textId="1F7876F7" w:rsidR="004C454D" w:rsidRDefault="00426C14" w:rsidP="004C454D">
      <w:pPr>
        <w:pStyle w:val="Heading3"/>
        <w:rPr>
          <w:noProof/>
        </w:rPr>
      </w:pPr>
      <w:bookmarkStart w:id="304" w:name="_Toc92299052"/>
      <w:r>
        <w:rPr>
          <w:noProof/>
        </w:rPr>
        <w:t>4.1</w:t>
      </w:r>
      <w:r w:rsidR="00F17A3E">
        <w:rPr>
          <w:noProof/>
        </w:rPr>
        <w:t>0</w:t>
      </w:r>
      <w:r w:rsidR="009B2752">
        <w:rPr>
          <w:noProof/>
        </w:rPr>
        <w:t>.8</w:t>
      </w:r>
      <w:r w:rsidR="00B11BFD">
        <w:rPr>
          <w:noProof/>
        </w:rPr>
        <w:t xml:space="preserve"> </w:t>
      </w:r>
      <w:r w:rsidR="004C454D">
        <w:rPr>
          <w:noProof/>
        </w:rPr>
        <w:t>DESeq2 function heatmap</w:t>
      </w:r>
      <w:bookmarkEnd w:id="304"/>
    </w:p>
    <w:p w14:paraId="38EF1FAC" w14:textId="77777777" w:rsidR="00FD4EF3" w:rsidRDefault="004C454D" w:rsidP="004C454D">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489ED2EA" w14:textId="77777777" w:rsidR="004C454D" w:rsidRDefault="002F2422" w:rsidP="004C454D">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42A3A66A" wp14:editId="1B33F7EB">
            <wp:extent cx="6184900" cy="3835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100E3526" w14:textId="0E1A137A" w:rsidR="004C454D" w:rsidRDefault="00284F5A" w:rsidP="00043382">
      <w:pPr>
        <w:pStyle w:val="Caption"/>
      </w:pPr>
      <w:bookmarkStart w:id="305" w:name="_Toc92192553"/>
      <w:r>
        <w:t xml:space="preserve">Figure </w:t>
      </w:r>
      <w:r>
        <w:fldChar w:fldCharType="begin"/>
      </w:r>
      <w:r>
        <w:instrText xml:space="preserve"> SEQ Figure \* ARABIC </w:instrText>
      </w:r>
      <w:r>
        <w:fldChar w:fldCharType="separate"/>
      </w:r>
      <w:r w:rsidR="00D2168F">
        <w:rPr>
          <w:noProof/>
        </w:rPr>
        <w:t>27</w:t>
      </w:r>
      <w:r>
        <w:fldChar w:fldCharType="end"/>
      </w:r>
      <w:r>
        <w:t xml:space="preserve">: </w:t>
      </w:r>
      <w:r w:rsidRPr="004C0873">
        <w:t>DESeq2 distance heatmap for metatranscriptome function profiles</w:t>
      </w:r>
      <w:bookmarkEnd w:id="305"/>
    </w:p>
    <w:p w14:paraId="0C19B9FD" w14:textId="77777777" w:rsidR="004C454D" w:rsidRDefault="004C454D" w:rsidP="00F215BC">
      <w:pPr>
        <w:tabs>
          <w:tab w:val="left" w:pos="7860"/>
        </w:tabs>
        <w:spacing w:line="240" w:lineRule="auto"/>
        <w:jc w:val="both"/>
        <w:rPr>
          <w:rFonts w:ascii="Times New Roman" w:hAnsi="Times New Roman"/>
          <w:sz w:val="24"/>
          <w:szCs w:val="24"/>
        </w:rPr>
      </w:pPr>
      <w:r>
        <w:rPr>
          <w:rFonts w:ascii="Times New Roman" w:hAnsi="Times New Roman"/>
          <w:sz w:val="24"/>
          <w:szCs w:val="24"/>
        </w:rPr>
        <w:t>From the function heatmap incorporating the 50 most active functions</w:t>
      </w:r>
      <w:r w:rsidR="006D4ED6">
        <w:rPr>
          <w:rFonts w:ascii="Times New Roman" w:hAnsi="Times New Roman"/>
          <w:sz w:val="24"/>
          <w:szCs w:val="24"/>
        </w:rPr>
        <w:t xml:space="preserve"> based on annotation with the bacterial RefSeq database</w:t>
      </w:r>
      <w:r>
        <w:rPr>
          <w:rFonts w:ascii="Times New Roman" w:hAnsi="Times New Roman"/>
          <w:sz w:val="24"/>
          <w:szCs w:val="24"/>
        </w:rPr>
        <w:t xml:space="preserve">, the highest dissimilarity as illustrated by the Euclidean distance </w:t>
      </w:r>
      <w:r>
        <w:rPr>
          <w:rFonts w:ascii="Times New Roman" w:hAnsi="Times New Roman"/>
          <w:sz w:val="24"/>
          <w:szCs w:val="24"/>
        </w:rPr>
        <w:lastRenderedPageBreak/>
        <w:t>dendrogram was observed between the</w:t>
      </w:r>
      <w:r w:rsidR="00C64F03">
        <w:rPr>
          <w:rFonts w:ascii="Times New Roman" w:hAnsi="Times New Roman"/>
          <w:sz w:val="24"/>
          <w:szCs w:val="24"/>
        </w:rPr>
        <w:t xml:space="preserve"> CF4 metatranscriptome (control</w:t>
      </w:r>
      <w:r>
        <w:rPr>
          <w:rFonts w:ascii="Times New Roman" w:hAnsi="Times New Roman"/>
          <w:sz w:val="24"/>
          <w:szCs w:val="24"/>
        </w:rPr>
        <w:t xml:space="preserve">) and the CM1 metatranscriptome. Two metatranscriptomes (CF2 and WH2) </w:t>
      </w:r>
      <w:r w:rsidR="00C64F03">
        <w:rPr>
          <w:rFonts w:ascii="Times New Roman" w:hAnsi="Times New Roman"/>
          <w:sz w:val="24"/>
          <w:szCs w:val="24"/>
        </w:rPr>
        <w:t>with</w:t>
      </w:r>
      <w:r>
        <w:rPr>
          <w:rFonts w:ascii="Times New Roman" w:hAnsi="Times New Roman"/>
          <w:sz w:val="24"/>
          <w:szCs w:val="24"/>
        </w:rPr>
        <w:t xml:space="preserve"> very few active functions</w:t>
      </w:r>
      <w:r w:rsidR="00C64F03">
        <w:rPr>
          <w:rFonts w:ascii="Times New Roman" w:hAnsi="Times New Roman"/>
          <w:sz w:val="24"/>
          <w:szCs w:val="24"/>
        </w:rPr>
        <w:t xml:space="preserve"> recorded</w:t>
      </w:r>
      <w:r>
        <w:rPr>
          <w:rFonts w:ascii="Times New Roman" w:hAnsi="Times New Roman"/>
          <w:sz w:val="24"/>
          <w:szCs w:val="24"/>
        </w:rPr>
        <w:t xml:space="preserve"> were not included in </w:t>
      </w:r>
      <w:r w:rsidR="006D4ED6">
        <w:rPr>
          <w:rFonts w:ascii="Times New Roman" w:hAnsi="Times New Roman"/>
          <w:sz w:val="24"/>
          <w:szCs w:val="24"/>
        </w:rPr>
        <w:t>this</w:t>
      </w:r>
      <w:r>
        <w:rPr>
          <w:rFonts w:ascii="Times New Roman" w:hAnsi="Times New Roman"/>
          <w:sz w:val="24"/>
          <w:szCs w:val="24"/>
        </w:rPr>
        <w:t xml:space="preserve"> heat map.</w:t>
      </w:r>
    </w:p>
    <w:p w14:paraId="5200E7D1" w14:textId="1CA512D7" w:rsidR="006D4ED6" w:rsidRDefault="00515A12" w:rsidP="006D4ED6">
      <w:pPr>
        <w:pStyle w:val="Heading3"/>
      </w:pPr>
      <w:bookmarkStart w:id="306" w:name="_Toc92299053"/>
      <w:r>
        <w:t>4.1</w:t>
      </w:r>
      <w:r w:rsidR="00F17A3E">
        <w:t>0</w:t>
      </w:r>
      <w:r w:rsidR="009B2752">
        <w:t>.9</w:t>
      </w:r>
      <w:r w:rsidR="00B11BFD">
        <w:t xml:space="preserve"> </w:t>
      </w:r>
      <w:r w:rsidR="006D4ED6">
        <w:t>CAZymes annotation with dbCAN2 Hotpep module</w:t>
      </w:r>
      <w:bookmarkEnd w:id="306"/>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307" w:name="_Toc89593854"/>
      <w:r>
        <w:t xml:space="preserve">Table 4. </w:t>
      </w:r>
      <w:r>
        <w:fldChar w:fldCharType="begin"/>
      </w:r>
      <w:r>
        <w:instrText xml:space="preserve"> SEQ Table_4. \* ARABIC </w:instrText>
      </w:r>
      <w:r>
        <w:fldChar w:fldCharType="separate"/>
      </w:r>
      <w:r w:rsidR="006F144E">
        <w:rPr>
          <w:noProof/>
        </w:rPr>
        <w:t>9</w:t>
      </w:r>
      <w:r>
        <w:fldChar w:fldCharType="end"/>
      </w:r>
      <w:r>
        <w:t xml:space="preserve">: </w:t>
      </w:r>
      <w:r w:rsidRPr="003337F2">
        <w:t>CAZyme identification and annotation using the dbCAN2 Hotpep module</w:t>
      </w:r>
      <w:bookmarkEnd w:id="307"/>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1972AECC" w:rsidR="00E37896" w:rsidRDefault="00426C14" w:rsidP="00E37896">
      <w:pPr>
        <w:pStyle w:val="Heading3"/>
      </w:pPr>
      <w:bookmarkStart w:id="308" w:name="_Toc92299054"/>
      <w:r>
        <w:t>4.1</w:t>
      </w:r>
      <w:r w:rsidR="00F17A3E">
        <w:t>0</w:t>
      </w:r>
      <w:r w:rsidR="009B2752">
        <w:t>.10</w:t>
      </w:r>
      <w:r w:rsidR="00B11BFD">
        <w:t xml:space="preserve"> </w:t>
      </w:r>
      <w:r w:rsidR="00E37896">
        <w:t xml:space="preserve">CAZy family GH43 subfamily 16 (GH43_16) from the BSG </w:t>
      </w:r>
      <w:r w:rsidR="00811ABD">
        <w:t>sample</w:t>
      </w:r>
      <w:bookmarkEnd w:id="308"/>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GH43 enzyme family contains 37 subfamilies whose conserved sequence residues correspond to the results of structural studies and biochemical assays. Enzymes identified from GH43_16 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lastRenderedPageBreak/>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270ADC90" w:rsidR="006E3E0A" w:rsidRDefault="006E3E0A" w:rsidP="00043382">
      <w:pPr>
        <w:pStyle w:val="Caption"/>
      </w:pPr>
      <w:bookmarkStart w:id="309" w:name="_Toc92192554"/>
      <w:r>
        <w:t xml:space="preserve">Figure </w:t>
      </w:r>
      <w:r>
        <w:fldChar w:fldCharType="begin"/>
      </w:r>
      <w:r>
        <w:instrText xml:space="preserve"> SEQ Figure \* ARABIC </w:instrText>
      </w:r>
      <w:r>
        <w:fldChar w:fldCharType="separate"/>
      </w:r>
      <w:r w:rsidR="00D2168F">
        <w:rPr>
          <w:noProof/>
        </w:rPr>
        <w:t>28</w:t>
      </w:r>
      <w:r>
        <w:fldChar w:fldCharType="end"/>
      </w:r>
      <w:r>
        <w:t xml:space="preserve">: </w:t>
      </w:r>
      <w:r w:rsidRPr="0057777F">
        <w:t>GH43_16 Krona multi-layered taxonomic pie-chart</w:t>
      </w:r>
      <w:bookmarkEnd w:id="309"/>
    </w:p>
    <w:p w14:paraId="20F2C49A" w14:textId="56F5B54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28</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4684201D" w:rsidR="00E37896" w:rsidRDefault="00426C14" w:rsidP="00E37896">
      <w:pPr>
        <w:pStyle w:val="Heading3"/>
      </w:pPr>
      <w:bookmarkStart w:id="310" w:name="_Toc92299055"/>
      <w:r>
        <w:t>4.1</w:t>
      </w:r>
      <w:r w:rsidR="00F17A3E">
        <w:t>0</w:t>
      </w:r>
      <w:r w:rsidR="009B2752">
        <w:t>.11</w:t>
      </w:r>
      <w:r w:rsidR="00B11BFD">
        <w:t xml:space="preserve"> </w:t>
      </w:r>
      <w:r w:rsidR="00E37896">
        <w:t xml:space="preserve">CAZy family GH51 subfamily 2 (GH51_2) from the </w:t>
      </w:r>
      <w:r w:rsidR="00586F8B">
        <w:t>WH</w:t>
      </w:r>
      <w:r w:rsidR="00E37896">
        <w:t xml:space="preserve"> </w:t>
      </w:r>
      <w:r w:rsidR="00811ABD">
        <w:t>sample</w:t>
      </w:r>
      <w:bookmarkEnd w:id="310"/>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85C0317" w14:textId="0AB4431A" w:rsidR="00437A26" w:rsidRPr="00586F8B" w:rsidRDefault="00437A26" w:rsidP="00043382">
      <w:pPr>
        <w:pStyle w:val="Caption"/>
      </w:pPr>
      <w:bookmarkStart w:id="311" w:name="_Toc92192555"/>
      <w:r>
        <w:t xml:space="preserve">Figure </w:t>
      </w:r>
      <w:r>
        <w:fldChar w:fldCharType="begin"/>
      </w:r>
      <w:r>
        <w:instrText xml:space="preserve"> SEQ Figure \* ARABIC </w:instrText>
      </w:r>
      <w:r>
        <w:fldChar w:fldCharType="separate"/>
      </w:r>
      <w:r w:rsidR="00D2168F">
        <w:rPr>
          <w:noProof/>
        </w:rPr>
        <w:t>29</w:t>
      </w:r>
      <w:r>
        <w:fldChar w:fldCharType="end"/>
      </w:r>
      <w:r>
        <w:t xml:space="preserve">: </w:t>
      </w:r>
      <w:r w:rsidRPr="00DD0457">
        <w:t>GH51 Krona multi-layered taxonomic pie-chart</w:t>
      </w:r>
      <w:bookmarkEnd w:id="311"/>
    </w:p>
    <w:p w14:paraId="3CEF4AEB" w14:textId="6358436E"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29</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2DA34F5D" w:rsidR="00D22A97" w:rsidRDefault="00426C14" w:rsidP="00D22A97">
      <w:pPr>
        <w:pStyle w:val="Heading3"/>
      </w:pPr>
      <w:bookmarkStart w:id="312" w:name="_Toc92299056"/>
      <w:r>
        <w:lastRenderedPageBreak/>
        <w:t>4.1</w:t>
      </w:r>
      <w:r w:rsidR="00F17A3E">
        <w:t>0</w:t>
      </w:r>
      <w:r w:rsidR="009B2752">
        <w:t>.12</w:t>
      </w:r>
      <w:r w:rsidR="00B11BFD">
        <w:t xml:space="preserve"> </w:t>
      </w:r>
      <w:r w:rsidR="00525E21">
        <w:t>Screening for polysaccharide utilization loci (PULs)</w:t>
      </w:r>
      <w:bookmarkEnd w:id="312"/>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313" w:name="_Toc89593855"/>
      <w:r>
        <w:t xml:space="preserve">Table 4. </w:t>
      </w:r>
      <w:r>
        <w:fldChar w:fldCharType="begin"/>
      </w:r>
      <w:r>
        <w:instrText xml:space="preserve"> SEQ Table_4. \* ARABIC </w:instrText>
      </w:r>
      <w:r>
        <w:fldChar w:fldCharType="separate"/>
      </w:r>
      <w:r>
        <w:rPr>
          <w:noProof/>
        </w:rPr>
        <w:t>10</w:t>
      </w:r>
      <w:r>
        <w:fldChar w:fldCharType="end"/>
      </w:r>
      <w:r>
        <w:t xml:space="preserve">: </w:t>
      </w:r>
      <w:r w:rsidRPr="0075671A">
        <w:t>Screening for polysaccharide utilization loci (PULs)</w:t>
      </w:r>
      <w:bookmarkEnd w:id="313"/>
    </w:p>
    <w:p w14:paraId="3A860608" w14:textId="204721E3" w:rsidR="008920CD" w:rsidRDefault="00525E21" w:rsidP="00525E21">
      <w:pPr>
        <w:spacing w:line="36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64665234" w14:textId="77777777" w:rsidR="00525E21" w:rsidRDefault="00F01590" w:rsidP="00F01590">
      <w:pPr>
        <w:pStyle w:val="Heading1"/>
        <w:spacing w:after="240"/>
        <w:jc w:val="center"/>
      </w:pPr>
      <w:r>
        <w:br w:type="page"/>
      </w:r>
      <w:bookmarkStart w:id="314" w:name="_Toc92299057"/>
      <w:r>
        <w:lastRenderedPageBreak/>
        <w:t xml:space="preserve">5.0 CHAPTER 5: </w:t>
      </w:r>
      <w:commentRangeStart w:id="315"/>
      <w:commentRangeStart w:id="316"/>
      <w:r w:rsidRPr="00F01590">
        <w:t>DISCUSSION</w:t>
      </w:r>
      <w:commentRangeEnd w:id="315"/>
      <w:r w:rsidR="00A72E3A">
        <w:rPr>
          <w:rStyle w:val="CommentReference"/>
          <w:rFonts w:ascii="Calibri" w:eastAsia="Calibri" w:hAnsi="Calibri"/>
          <w:b w:val="0"/>
        </w:rPr>
        <w:commentReference w:id="315"/>
      </w:r>
      <w:commentRangeEnd w:id="316"/>
      <w:r w:rsidR="0055771A">
        <w:rPr>
          <w:rStyle w:val="CommentReference"/>
          <w:rFonts w:ascii="Calibri" w:eastAsia="Calibri" w:hAnsi="Calibri"/>
          <w:b w:val="0"/>
        </w:rPr>
        <w:commentReference w:id="316"/>
      </w:r>
      <w:bookmarkEnd w:id="314"/>
    </w:p>
    <w:p w14:paraId="446C7876" w14:textId="77777777" w:rsidR="00782692" w:rsidRDefault="00782692" w:rsidP="00782692">
      <w:pPr>
        <w:spacing w:line="360" w:lineRule="auto"/>
        <w:jc w:val="both"/>
        <w:rPr>
          <w:rFonts w:ascii="Times New Roman" w:hAnsi="Times New Roman"/>
          <w:sz w:val="24"/>
          <w:szCs w:val="24"/>
        </w:rPr>
      </w:pPr>
      <w:r w:rsidRPr="001E717C">
        <w:rPr>
          <w:rFonts w:ascii="Times New Roman" w:hAnsi="Times New Roman"/>
          <w:sz w:val="24"/>
          <w:szCs w:val="24"/>
        </w:rPr>
        <w:t>Production</w:t>
      </w:r>
      <w:r>
        <w:rPr>
          <w:rFonts w:ascii="Times New Roman" w:hAnsi="Times New Roman"/>
          <w:sz w:val="24"/>
          <w:szCs w:val="24"/>
        </w:rPr>
        <w:t xml:space="preserve"> of second-generation biofuels has been </w:t>
      </w:r>
      <w:r w:rsidR="00786990">
        <w:rPr>
          <w:rFonts w:ascii="Times New Roman" w:hAnsi="Times New Roman"/>
          <w:sz w:val="24"/>
          <w:szCs w:val="24"/>
        </w:rPr>
        <w:t>continually</w:t>
      </w:r>
      <w:r>
        <w:rPr>
          <w:rFonts w:ascii="Times New Roman" w:hAnsi="Times New Roman"/>
          <w:sz w:val="24"/>
          <w:szCs w:val="24"/>
        </w:rPr>
        <w:t xml:space="preserve"> proposed as a viable and sustainable alternative to the fast-depleting, ecologically unfriendly petroleum-based fuels. These fuels</w:t>
      </w:r>
      <w:r w:rsidR="00786990">
        <w:rPr>
          <w:rFonts w:ascii="Times New Roman" w:hAnsi="Times New Roman"/>
          <w:sz w:val="24"/>
          <w:szCs w:val="24"/>
        </w:rPr>
        <w:t>,</w:t>
      </w:r>
      <w:r>
        <w:rPr>
          <w:rFonts w:ascii="Times New Roman" w:hAnsi="Times New Roman"/>
          <w:sz w:val="24"/>
          <w:szCs w:val="24"/>
        </w:rPr>
        <w:t xml:space="preserve"> mainly produced from lignocellulosic agricultural and industrial wastes, present a sustainable model of waste management without posing a threat to food security as they are produced from non-food</w:t>
      </w:r>
      <w:r w:rsidR="00786990">
        <w:rPr>
          <w:rFonts w:ascii="Times New Roman" w:hAnsi="Times New Roman"/>
          <w:sz w:val="24"/>
          <w:szCs w:val="24"/>
        </w:rPr>
        <w:t>-</w:t>
      </w:r>
      <w:r>
        <w:rPr>
          <w:rFonts w:ascii="Times New Roman" w:hAnsi="Times New Roman"/>
          <w:sz w:val="24"/>
          <w:szCs w:val="24"/>
        </w:rPr>
        <w:t xml:space="preserve">grade materials. However, despite the immense ecological benefits they present, inherent challenges in their production process hinder their commercial feasibility and </w:t>
      </w:r>
      <w:r w:rsidR="00786990">
        <w:rPr>
          <w:rFonts w:ascii="Times New Roman" w:hAnsi="Times New Roman"/>
          <w:sz w:val="24"/>
          <w:szCs w:val="24"/>
        </w:rPr>
        <w:t>integration into everyday use as they</w:t>
      </w:r>
      <w:r>
        <w:rPr>
          <w:rFonts w:ascii="Times New Roman" w:hAnsi="Times New Roman"/>
          <w:sz w:val="24"/>
          <w:szCs w:val="24"/>
        </w:rPr>
        <w:t xml:space="preserve"> </w:t>
      </w:r>
      <w:r w:rsidR="00786990">
        <w:rPr>
          <w:rFonts w:ascii="Times New Roman" w:hAnsi="Times New Roman"/>
          <w:sz w:val="24"/>
          <w:szCs w:val="24"/>
        </w:rPr>
        <w:t>sustain</w:t>
      </w:r>
      <w:r>
        <w:rPr>
          <w:rFonts w:ascii="Times New Roman" w:hAnsi="Times New Roman"/>
          <w:sz w:val="24"/>
          <w:szCs w:val="24"/>
        </w:rPr>
        <w:t xml:space="preserve"> high production costs, which are not incurred in the production of first-generation biofuels. These challenges are attributed to the pretreatment step required to disintegrate lignin and </w:t>
      </w:r>
      <w:r w:rsidRPr="00EB72FD">
        <w:rPr>
          <w:rFonts w:ascii="Times New Roman" w:hAnsi="Times New Roman"/>
          <w:sz w:val="24"/>
          <w:szCs w:val="24"/>
        </w:rPr>
        <w:t>disrupt</w:t>
      </w:r>
      <w:r>
        <w:rPr>
          <w:rFonts w:ascii="Times New Roman" w:hAnsi="Times New Roman"/>
          <w:sz w:val="24"/>
          <w:szCs w:val="24"/>
        </w:rPr>
        <w:t xml:space="preserve"> the </w:t>
      </w:r>
      <w:r w:rsidRPr="00EB72FD">
        <w:rPr>
          <w:rFonts w:ascii="Times New Roman" w:hAnsi="Times New Roman"/>
          <w:sz w:val="24"/>
          <w:szCs w:val="24"/>
        </w:rPr>
        <w:t>crystalline structure</w:t>
      </w:r>
      <w:r>
        <w:rPr>
          <w:rFonts w:ascii="Times New Roman" w:hAnsi="Times New Roman"/>
          <w:sz w:val="24"/>
          <w:szCs w:val="24"/>
        </w:rPr>
        <w:t xml:space="preserve"> of complex sugars present in lignocellulosic feedstock i.e. cellulose</w:t>
      </w:r>
      <w:r w:rsidRPr="00EB72FD">
        <w:rPr>
          <w:rFonts w:ascii="Times New Roman" w:hAnsi="Times New Roman"/>
          <w:sz w:val="24"/>
          <w:szCs w:val="24"/>
        </w:rPr>
        <w:t xml:space="preserve"> </w:t>
      </w:r>
      <w:r>
        <w:rPr>
          <w:rFonts w:ascii="Times New Roman" w:hAnsi="Times New Roman"/>
          <w:sz w:val="24"/>
          <w:szCs w:val="24"/>
        </w:rPr>
        <w:t xml:space="preserve">and hemicellulose, and the hydrolysis step required to break down these complex sugars </w:t>
      </w:r>
      <w:r w:rsidRPr="00EB72FD">
        <w:rPr>
          <w:rFonts w:ascii="Times New Roman" w:hAnsi="Times New Roman"/>
          <w:sz w:val="24"/>
          <w:szCs w:val="24"/>
        </w:rPr>
        <w:t xml:space="preserve">into fermentable sugars </w:t>
      </w:r>
      <w:r>
        <w:rPr>
          <w:rFonts w:ascii="Times New Roman" w:hAnsi="Times New Roman"/>
          <w:sz w:val="24"/>
          <w:szCs w:val="24"/>
        </w:rPr>
        <w:t>that can be fermented into bioethanol fuel and other value-added products. There is hence a need for inexpensive and time-efficient methods to pretreat and hydrolyze lignocellulosic biomass to improve the economic feasibility of second-generation biofuels. Microbio</w:t>
      </w:r>
      <w:r w:rsidR="00786990">
        <w:rPr>
          <w:rFonts w:ascii="Times New Roman" w:hAnsi="Times New Roman"/>
          <w:sz w:val="24"/>
          <w:szCs w:val="24"/>
        </w:rPr>
        <w:t>me</w:t>
      </w:r>
      <w:r>
        <w:rPr>
          <w:rFonts w:ascii="Times New Roman" w:hAnsi="Times New Roman"/>
          <w:sz w:val="24"/>
          <w:szCs w:val="24"/>
        </w:rPr>
        <w:t xml:space="preserve"> studies have continued to enrich our knowledge of complex microbial communities and reveal microorganisms capable of producing enzymes that can effectively degrade recalcitrant polymers and hydrolyze complex polysaccharides to readily utilizable forms.</w:t>
      </w:r>
    </w:p>
    <w:p w14:paraId="105620C9"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5334714C" w14:textId="6BB542E5" w:rsidR="00782692" w:rsidRDefault="00782692" w:rsidP="00782692">
      <w:pPr>
        <w:spacing w:line="360" w:lineRule="auto"/>
        <w:jc w:val="both"/>
        <w:rPr>
          <w:rFonts w:ascii="Times New Roman" w:hAnsi="Times New Roman"/>
          <w:sz w:val="24"/>
          <w:szCs w:val="24"/>
        </w:rPr>
      </w:pPr>
      <w:commentRangeStart w:id="317"/>
      <w:commentRangeStart w:id="318"/>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w:t>
      </w:r>
      <w:r w:rsidR="00056676">
        <w:rPr>
          <w:rFonts w:ascii="Times New Roman" w:hAnsi="Times New Roman"/>
          <w:sz w:val="24"/>
          <w:szCs w:val="24"/>
        </w:rPr>
        <w:t xml:space="preserve">crude fiber, </w:t>
      </w:r>
      <w:r w:rsidR="00B8709B">
        <w:rPr>
          <w:rFonts w:ascii="Times New Roman" w:hAnsi="Times New Roman"/>
          <w:sz w:val="24"/>
          <w:szCs w:val="24"/>
        </w:rPr>
        <w:t xml:space="preserve">the dietary fraction that is associated with poorly digestible, recalcitrant components such as lignin, cellulose, and hemicellulose was found to </w:t>
      </w:r>
      <w:r w:rsidR="00056676">
        <w:rPr>
          <w:rFonts w:ascii="Times New Roman" w:hAnsi="Times New Roman"/>
          <w:sz w:val="24"/>
          <w:szCs w:val="24"/>
        </w:rPr>
        <w:t xml:space="preserve">be highest in </w:t>
      </w:r>
      <w:r>
        <w:rPr>
          <w:rFonts w:ascii="Times New Roman" w:hAnsi="Times New Roman"/>
          <w:sz w:val="24"/>
          <w:szCs w:val="24"/>
        </w:rPr>
        <w:t xml:space="preserve">diets BSG (19.5%) and WH (23.3%) </w:t>
      </w:r>
      <w:r w:rsidR="001F748C">
        <w:rPr>
          <w:rFonts w:ascii="Times New Roman" w:hAnsi="Times New Roman"/>
          <w:sz w:val="24"/>
          <w:szCs w:val="24"/>
        </w:rPr>
        <w:fldChar w:fldCharType="begin" w:fldLock="1"/>
      </w:r>
      <w:r w:rsidR="0053259B">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sidR="001F748C">
        <w:rPr>
          <w:rFonts w:ascii="Times New Roman" w:hAnsi="Times New Roman"/>
          <w:sz w:val="24"/>
          <w:szCs w:val="24"/>
        </w:rPr>
        <w:fldChar w:fldCharType="separate"/>
      </w:r>
      <w:r w:rsidR="001F748C" w:rsidRPr="001F748C">
        <w:rPr>
          <w:rFonts w:ascii="Times New Roman" w:hAnsi="Times New Roman"/>
          <w:noProof/>
          <w:sz w:val="24"/>
          <w:szCs w:val="24"/>
        </w:rPr>
        <w:t>(Van Soest, 1966)</w:t>
      </w:r>
      <w:r w:rsidR="001F748C">
        <w:rPr>
          <w:rFonts w:ascii="Times New Roman" w:hAnsi="Times New Roman"/>
          <w:sz w:val="24"/>
          <w:szCs w:val="24"/>
        </w:rPr>
        <w:fldChar w:fldCharType="end"/>
      </w:r>
      <w:r w:rsidR="001F748C">
        <w:rPr>
          <w:rFonts w:ascii="Times New Roman" w:hAnsi="Times New Roman"/>
          <w:sz w:val="24"/>
          <w:szCs w:val="24"/>
        </w:rPr>
        <w:t>.</w:t>
      </w:r>
      <w:r>
        <w:rPr>
          <w:rFonts w:ascii="Times New Roman" w:hAnsi="Times New Roman"/>
          <w:sz w:val="24"/>
          <w:szCs w:val="24"/>
        </w:rPr>
        <w:t xml:space="preserve"> The highest SRI (</w:t>
      </w:r>
      <w:r w:rsidRPr="00A9524D">
        <w:rPr>
          <w:rFonts w:ascii="Times New Roman" w:hAnsi="Times New Roman"/>
          <w:b/>
          <w:sz w:val="24"/>
          <w:szCs w:val="24"/>
        </w:rPr>
        <w:t xml:space="preserve">Figure </w:t>
      </w:r>
      <w:r w:rsidR="00266E8A">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 xml:space="preserve">Figure </w:t>
      </w:r>
      <w:r w:rsidR="00266E8A">
        <w:rPr>
          <w:rFonts w:ascii="Times New Roman" w:hAnsi="Times New Roman"/>
          <w:b/>
          <w:sz w:val="24"/>
          <w:szCs w:val="24"/>
        </w:rPr>
        <w:t>5</w:t>
      </w:r>
      <w:r>
        <w:rPr>
          <w:rFonts w:ascii="Times New Roman" w:hAnsi="Times New Roman"/>
          <w:sz w:val="24"/>
          <w:szCs w:val="24"/>
        </w:rPr>
        <w:t>), mean larval lengths (</w:t>
      </w:r>
      <w:r>
        <w:rPr>
          <w:rFonts w:ascii="Times New Roman" w:hAnsi="Times New Roman"/>
          <w:b/>
          <w:sz w:val="24"/>
          <w:szCs w:val="24"/>
        </w:rPr>
        <w:t xml:space="preserve">Figure </w:t>
      </w:r>
      <w:r w:rsidR="00266E8A">
        <w:rPr>
          <w:rFonts w:ascii="Times New Roman" w:hAnsi="Times New Roman"/>
          <w:b/>
          <w:sz w:val="24"/>
          <w:szCs w:val="24"/>
        </w:rPr>
        <w:t>8</w:t>
      </w:r>
      <w:r>
        <w:rPr>
          <w:rFonts w:ascii="Times New Roman" w:hAnsi="Times New Roman"/>
          <w:sz w:val="24"/>
          <w:szCs w:val="24"/>
        </w:rPr>
        <w:t>), and the fastest rates of pupation (</w:t>
      </w:r>
      <w:r>
        <w:rPr>
          <w:rFonts w:ascii="Times New Roman" w:hAnsi="Times New Roman"/>
          <w:b/>
          <w:sz w:val="24"/>
          <w:szCs w:val="24"/>
        </w:rPr>
        <w:t xml:space="preserve">Figure </w:t>
      </w:r>
      <w:r w:rsidR="00266E8A">
        <w:rPr>
          <w:rFonts w:ascii="Times New Roman" w:hAnsi="Times New Roman"/>
          <w:b/>
          <w:sz w:val="24"/>
          <w:szCs w:val="24"/>
        </w:rPr>
        <w:t>9</w:t>
      </w:r>
      <w:r>
        <w:rPr>
          <w:rFonts w:ascii="Times New Roman" w:hAnsi="Times New Roman"/>
          <w:sz w:val="24"/>
          <w:szCs w:val="24"/>
        </w:rPr>
        <w:t xml:space="preserve">), were </w:t>
      </w:r>
      <w:r w:rsidR="00786990">
        <w:rPr>
          <w:rFonts w:ascii="Times New Roman" w:hAnsi="Times New Roman"/>
          <w:sz w:val="24"/>
          <w:szCs w:val="24"/>
        </w:rPr>
        <w:t>recorded</w:t>
      </w:r>
      <w:r>
        <w:rPr>
          <w:rFonts w:ascii="Times New Roman" w:hAnsi="Times New Roman"/>
          <w:sz w:val="24"/>
          <w:szCs w:val="24"/>
        </w:rPr>
        <w:t xml:space="preserve"> in the control diet, CF, while the lowest were recorded in the WH dietary substrate. </w:t>
      </w:r>
      <w:commentRangeEnd w:id="317"/>
      <w:r w:rsidR="00031A2E">
        <w:rPr>
          <w:rStyle w:val="CommentReference"/>
        </w:rPr>
        <w:commentReference w:id="317"/>
      </w:r>
      <w:commentRangeEnd w:id="318"/>
      <w:r w:rsidR="00F9195B">
        <w:rPr>
          <w:rStyle w:val="CommentReference"/>
        </w:rPr>
        <w:commentReference w:id="318"/>
      </w:r>
      <w:commentRangeStart w:id="319"/>
      <w:commentRangeStart w:id="320"/>
      <w:r>
        <w:rPr>
          <w:rFonts w:ascii="Times New Roman" w:hAnsi="Times New Roman"/>
          <w:sz w:val="24"/>
          <w:szCs w:val="24"/>
        </w:rPr>
        <w:t>These were attributed to the</w:t>
      </w:r>
      <w:r w:rsidR="00493FC0">
        <w:rPr>
          <w:rFonts w:ascii="Times New Roman" w:hAnsi="Times New Roman"/>
          <w:sz w:val="24"/>
          <w:szCs w:val="24"/>
        </w:rPr>
        <w:t xml:space="preserve"> low fiber levels of this diet</w:t>
      </w:r>
      <w:r>
        <w:rPr>
          <w:rFonts w:ascii="Times New Roman" w:hAnsi="Times New Roman"/>
          <w:sz w:val="24"/>
          <w:szCs w:val="24"/>
        </w:rPr>
        <w:t xml:space="preserve"> </w:t>
      </w:r>
      <w:r w:rsidR="0001715B">
        <w:rPr>
          <w:rFonts w:ascii="Times New Roman" w:hAnsi="Times New Roman"/>
          <w:sz w:val="24"/>
          <w:szCs w:val="24"/>
        </w:rPr>
        <w:t xml:space="preserve">which rendered </w:t>
      </w:r>
      <w:r w:rsidR="00AC3A9F">
        <w:rPr>
          <w:rFonts w:ascii="Times New Roman" w:hAnsi="Times New Roman"/>
          <w:sz w:val="24"/>
          <w:szCs w:val="24"/>
        </w:rPr>
        <w:t>it highly digestible</w:t>
      </w:r>
      <w:r w:rsidR="0053259B">
        <w:rPr>
          <w:rFonts w:ascii="Times New Roman" w:hAnsi="Times New Roman"/>
          <w:sz w:val="24"/>
          <w:szCs w:val="24"/>
        </w:rPr>
        <w:t>. The diet also contains</w:t>
      </w:r>
      <w:r w:rsidR="0001715B">
        <w:rPr>
          <w:rFonts w:ascii="Times New Roman" w:hAnsi="Times New Roman"/>
          <w:sz w:val="24"/>
          <w:szCs w:val="24"/>
        </w:rPr>
        <w:t xml:space="preserve"> </w:t>
      </w:r>
      <w:r w:rsidR="00AC3A9F">
        <w:rPr>
          <w:rFonts w:ascii="Times New Roman" w:hAnsi="Times New Roman"/>
          <w:sz w:val="24"/>
          <w:szCs w:val="24"/>
        </w:rPr>
        <w:t xml:space="preserve">well-balanced </w:t>
      </w:r>
      <w:r w:rsidR="0001715B">
        <w:rPr>
          <w:rFonts w:ascii="Times New Roman" w:hAnsi="Times New Roman"/>
          <w:sz w:val="24"/>
          <w:szCs w:val="24"/>
        </w:rPr>
        <w:t xml:space="preserve">nutrients </w:t>
      </w:r>
      <w:r w:rsidR="0053259B">
        <w:rPr>
          <w:rFonts w:ascii="Times New Roman" w:hAnsi="Times New Roman"/>
          <w:sz w:val="24"/>
          <w:szCs w:val="24"/>
        </w:rPr>
        <w:t xml:space="preserve">which are </w:t>
      </w:r>
      <w:r w:rsidR="0001715B">
        <w:rPr>
          <w:rFonts w:ascii="Times New Roman" w:hAnsi="Times New Roman"/>
          <w:sz w:val="24"/>
          <w:szCs w:val="24"/>
        </w:rPr>
        <w:t>readily available</w:t>
      </w:r>
      <w:r w:rsidR="0053259B">
        <w:rPr>
          <w:rFonts w:ascii="Times New Roman" w:hAnsi="Times New Roman"/>
          <w:sz w:val="24"/>
          <w:szCs w:val="24"/>
        </w:rPr>
        <w:t xml:space="preserve"> and utilizable translating to faster growth and pupation levels </w:t>
      </w:r>
      <w:r w:rsidR="0089399C">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sidR="0089399C">
        <w:rPr>
          <w:rFonts w:ascii="Times New Roman" w:hAnsi="Times New Roman"/>
          <w:sz w:val="24"/>
          <w:szCs w:val="24"/>
        </w:rPr>
        <w:fldChar w:fldCharType="separate"/>
      </w:r>
      <w:r w:rsidR="0089399C" w:rsidRPr="0089399C">
        <w:rPr>
          <w:rFonts w:ascii="Times New Roman" w:hAnsi="Times New Roman"/>
          <w:noProof/>
          <w:sz w:val="24"/>
          <w:szCs w:val="24"/>
        </w:rPr>
        <w:t xml:space="preserve">(Barragan-Fonseca </w:t>
      </w:r>
      <w:r w:rsidR="0089399C" w:rsidRPr="0089399C">
        <w:rPr>
          <w:rFonts w:ascii="Times New Roman" w:hAnsi="Times New Roman"/>
          <w:noProof/>
          <w:sz w:val="24"/>
          <w:szCs w:val="24"/>
        </w:rPr>
        <w:lastRenderedPageBreak/>
        <w:t>et al., 2017; Klammsteiner et al., 2020, 2021)</w:t>
      </w:r>
      <w:r w:rsidR="0089399C">
        <w:rPr>
          <w:rFonts w:ascii="Times New Roman" w:hAnsi="Times New Roman"/>
          <w:sz w:val="24"/>
          <w:szCs w:val="24"/>
        </w:rPr>
        <w:fldChar w:fldCharType="end"/>
      </w:r>
      <w:r>
        <w:rPr>
          <w:rFonts w:ascii="Times New Roman" w:hAnsi="Times New Roman"/>
          <w:sz w:val="24"/>
          <w:szCs w:val="24"/>
        </w:rPr>
        <w:t xml:space="preserve">. </w:t>
      </w:r>
      <w:commentRangeEnd w:id="319"/>
      <w:r w:rsidR="007443F7">
        <w:rPr>
          <w:rStyle w:val="CommentReference"/>
        </w:rPr>
        <w:commentReference w:id="319"/>
      </w:r>
      <w:commentRangeEnd w:id="320"/>
      <w:r w:rsidR="00784CFB">
        <w:rPr>
          <w:rStyle w:val="CommentReference"/>
        </w:rPr>
        <w:commentReference w:id="320"/>
      </w:r>
      <w:r w:rsidR="0066368A">
        <w:rPr>
          <w:rFonts w:ascii="Times New Roman" w:hAnsi="Times New Roman"/>
          <w:sz w:val="24"/>
          <w:szCs w:val="24"/>
        </w:rPr>
        <w:t xml:space="preserve">A study by </w:t>
      </w:r>
      <w:r w:rsidR="00784CFB">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sidR="00784CFB">
        <w:rPr>
          <w:rFonts w:ascii="Times New Roman" w:hAnsi="Times New Roman"/>
          <w:sz w:val="24"/>
          <w:szCs w:val="24"/>
        </w:rPr>
        <w:fldChar w:fldCharType="separate"/>
      </w:r>
      <w:r w:rsidR="00784CFB" w:rsidRPr="00784CFB">
        <w:rPr>
          <w:rFonts w:ascii="Times New Roman" w:hAnsi="Times New Roman"/>
          <w:noProof/>
          <w:sz w:val="24"/>
          <w:szCs w:val="24"/>
        </w:rPr>
        <w:t>(Diener et al., 2009)</w:t>
      </w:r>
      <w:r w:rsidR="00784CFB">
        <w:rPr>
          <w:rFonts w:ascii="Times New Roman" w:hAnsi="Times New Roman"/>
          <w:sz w:val="24"/>
          <w:szCs w:val="24"/>
        </w:rPr>
        <w:fldChar w:fldCharType="end"/>
      </w:r>
      <w:r w:rsidR="00784CFB">
        <w:rPr>
          <w:rFonts w:ascii="Times New Roman" w:hAnsi="Times New Roman"/>
          <w:sz w:val="24"/>
          <w:szCs w:val="24"/>
        </w:rPr>
        <w:t xml:space="preserve"> </w:t>
      </w:r>
      <w:r w:rsidR="0066368A">
        <w:rPr>
          <w:rFonts w:ascii="Times New Roman" w:hAnsi="Times New Roman"/>
          <w:sz w:val="24"/>
          <w:szCs w:val="24"/>
        </w:rPr>
        <w:t xml:space="preserve">also reported higher </w:t>
      </w:r>
      <w:r w:rsidR="00481BEC">
        <w:rPr>
          <w:rFonts w:ascii="Times New Roman" w:hAnsi="Times New Roman"/>
          <w:sz w:val="24"/>
          <w:szCs w:val="24"/>
        </w:rPr>
        <w:t xml:space="preserve">feed </w:t>
      </w:r>
      <w:r w:rsidR="0066368A">
        <w:rPr>
          <w:rFonts w:ascii="Times New Roman" w:hAnsi="Times New Roman"/>
          <w:sz w:val="24"/>
          <w:szCs w:val="24"/>
        </w:rPr>
        <w:t xml:space="preserve">bioconversion rates </w:t>
      </w:r>
      <w:r w:rsidR="00481BEC">
        <w:rPr>
          <w:rFonts w:ascii="Times New Roman" w:hAnsi="Times New Roman"/>
          <w:sz w:val="24"/>
          <w:szCs w:val="24"/>
        </w:rPr>
        <w:t xml:space="preserve">for </w:t>
      </w:r>
      <w:r w:rsidR="00784CFB">
        <w:rPr>
          <w:rFonts w:ascii="Times New Roman" w:hAnsi="Times New Roman"/>
          <w:sz w:val="24"/>
          <w:szCs w:val="24"/>
        </w:rPr>
        <w:t xml:space="preserve">the </w:t>
      </w:r>
      <w:r w:rsidR="00481BEC">
        <w:rPr>
          <w:rFonts w:ascii="Times New Roman" w:hAnsi="Times New Roman"/>
          <w:sz w:val="24"/>
          <w:szCs w:val="24"/>
        </w:rPr>
        <w:t xml:space="preserve">CF diet at lower feeding rations, </w:t>
      </w:r>
      <w:r w:rsidR="00784CFB">
        <w:rPr>
          <w:rFonts w:ascii="Times New Roman" w:hAnsi="Times New Roman"/>
          <w:sz w:val="24"/>
          <w:szCs w:val="24"/>
        </w:rPr>
        <w:t>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w:t>
      </w:r>
      <w:r w:rsidR="00644A1F">
        <w:rPr>
          <w:rFonts w:ascii="Times New Roman" w:hAnsi="Times New Roman"/>
          <w:sz w:val="24"/>
          <w:szCs w:val="24"/>
        </w:rPr>
        <w:t xml:space="preserve"> (</w:t>
      </w:r>
      <w:r w:rsidR="00644A1F" w:rsidRPr="00784CFB">
        <w:rPr>
          <w:rFonts w:ascii="Times New Roman" w:hAnsi="Times New Roman"/>
          <w:b/>
          <w:sz w:val="24"/>
          <w:szCs w:val="24"/>
        </w:rPr>
        <w:t>Table 4.1</w:t>
      </w:r>
      <w:r w:rsidR="00644A1F">
        <w:rPr>
          <w:rFonts w:ascii="Times New Roman" w:hAnsi="Times New Roman"/>
          <w:sz w:val="24"/>
          <w:szCs w:val="24"/>
        </w:rPr>
        <w:t>)</w:t>
      </w:r>
      <w:r w:rsidR="00784CFB">
        <w:rPr>
          <w:rFonts w:ascii="Times New Roman" w:hAnsi="Times New Roman"/>
          <w:sz w:val="24"/>
          <w:szCs w:val="24"/>
        </w:rPr>
        <w:t>. However, both BSG and CM diets recorded comparatively similar SRI levels and mean lengths</w:t>
      </w:r>
      <w:r w:rsidR="00644A1F">
        <w:rPr>
          <w:rFonts w:ascii="Times New Roman" w:hAnsi="Times New Roman"/>
          <w:b/>
          <w:sz w:val="24"/>
          <w:szCs w:val="24"/>
        </w:rPr>
        <w:t xml:space="preserve"> (Figures 4 and 8)</w:t>
      </w:r>
      <w:r w:rsidR="00784CFB">
        <w:rPr>
          <w:rFonts w:ascii="Times New Roman" w:hAnsi="Times New Roman"/>
          <w:sz w:val="24"/>
          <w:szCs w:val="24"/>
        </w:rPr>
        <w:t>. This could be attributed to the mechanical, biological, and chemical treatments such as milling, heating, mashing, and microbial transformations subjected to BSG during the production of beer reducing the</w:t>
      </w:r>
      <w:r w:rsidR="00644A1F">
        <w:rPr>
          <w:rFonts w:ascii="Times New Roman" w:hAnsi="Times New Roman"/>
          <w:sz w:val="24"/>
          <w:szCs w:val="24"/>
        </w:rPr>
        <w:t xml:space="preserve"> structural</w:t>
      </w:r>
      <w:r w:rsidR="00784CFB">
        <w:rPr>
          <w:rFonts w:ascii="Times New Roman" w:hAnsi="Times New Roman"/>
          <w:sz w:val="24"/>
          <w:szCs w:val="24"/>
        </w:rPr>
        <w:t xml:space="preserve"> integrity of the </w:t>
      </w:r>
      <w:r w:rsidR="00644A1F">
        <w:rPr>
          <w:rFonts w:ascii="Times New Roman" w:hAnsi="Times New Roman"/>
          <w:sz w:val="24"/>
          <w:szCs w:val="24"/>
        </w:rPr>
        <w:t xml:space="preserve">more recalcitrant </w:t>
      </w:r>
      <w:r w:rsidR="00784CFB">
        <w:rPr>
          <w:rFonts w:ascii="Times New Roman" w:hAnsi="Times New Roman"/>
          <w:sz w:val="24"/>
          <w:szCs w:val="24"/>
        </w:rPr>
        <w:t xml:space="preserve">components </w:t>
      </w:r>
      <w:r w:rsidR="00644A1F">
        <w:rPr>
          <w:rFonts w:ascii="Times New Roman" w:hAnsi="Times New Roman"/>
          <w:sz w:val="24"/>
          <w:szCs w:val="24"/>
        </w:rPr>
        <w:t xml:space="preserve">of the diet </w:t>
      </w:r>
      <w:r w:rsidR="00784CFB">
        <w:rPr>
          <w:rFonts w:ascii="Times New Roman" w:hAnsi="Times New Roman"/>
          <w:sz w:val="24"/>
          <w:szCs w:val="24"/>
        </w:rPr>
        <w:t xml:space="preserve">i.e. lignocellulosic fractions, in turn, increasing the levels of readily digestible carbon sources for the larvae </w:t>
      </w:r>
      <w:r w:rsidR="00784CFB">
        <w:rPr>
          <w:rFonts w:ascii="Times New Roman" w:hAnsi="Times New Roman"/>
          <w:sz w:val="24"/>
          <w:szCs w:val="24"/>
        </w:rPr>
        <w:fldChar w:fldCharType="begin" w:fldLock="1"/>
      </w:r>
      <w:r w:rsidR="00644A1F">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overview","type":"article-journal","volume":"5"},"uris":["http://www.mendeley.com/documents/?uuid=ab100898-309b-3440-ac98-fc00d3bafcfc"]},{"id":"ITEM-2","itemData":{"DOI":"10.1016/j.jclepro.2018.10.017","ISSN":"09596526","abstract":"Global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Production","id":"ITEM-2","issued":{"date-parts":[["2019"]]},"page":"211-219","publisher":"Elsevier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 Pérez et al., 2002)","plainTextFormattedCitation":"(Lalander et al., 2019; Pérez et al., 2002)","previouslyFormattedCitation":"(Lalander et al., 2019; Pérez et al., 2002)"},"properties":{"noteIndex":0},"schema":"https://github.com/citation-style-language/schema/raw/master/csl-citation.json"}</w:instrText>
      </w:r>
      <w:r w:rsidR="00784CFB">
        <w:rPr>
          <w:rFonts w:ascii="Times New Roman" w:hAnsi="Times New Roman"/>
          <w:sz w:val="24"/>
          <w:szCs w:val="24"/>
        </w:rPr>
        <w:fldChar w:fldCharType="separate"/>
      </w:r>
      <w:r w:rsidR="00784CFB" w:rsidRPr="00784CFB">
        <w:rPr>
          <w:rFonts w:ascii="Times New Roman" w:hAnsi="Times New Roman"/>
          <w:noProof/>
          <w:sz w:val="24"/>
          <w:szCs w:val="24"/>
        </w:rPr>
        <w:t>(Lalander et al., 2019; Pérez et al., 2002)</w:t>
      </w:r>
      <w:r w:rsidR="00784CFB">
        <w:rPr>
          <w:rFonts w:ascii="Times New Roman" w:hAnsi="Times New Roman"/>
          <w:sz w:val="24"/>
          <w:szCs w:val="24"/>
        </w:rPr>
        <w:fldChar w:fldCharType="end"/>
      </w:r>
      <w:r w:rsidR="00784CFB">
        <w:rPr>
          <w:rFonts w:ascii="Times New Roman" w:hAnsi="Times New Roman"/>
          <w:sz w:val="24"/>
          <w:szCs w:val="24"/>
        </w:rPr>
        <w:t>.</w:t>
      </w:r>
    </w:p>
    <w:p w14:paraId="23D4427B" w14:textId="3CC4FAD3" w:rsidR="00202D7C" w:rsidRDefault="00202D7C" w:rsidP="00782692">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 xml:space="preserve">An inherent challenge encountered with </w:t>
      </w:r>
      <w:commentRangeStart w:id="321"/>
      <w:commentRangeStart w:id="322"/>
      <w:r>
        <w:rPr>
          <w:rFonts w:ascii="Times New Roman" w:hAnsi="Times New Roman"/>
          <w:sz w:val="24"/>
          <w:szCs w:val="24"/>
        </w:rPr>
        <w:t>most ribodepletion kits</w:t>
      </w:r>
      <w:commentRangeEnd w:id="321"/>
      <w:r>
        <w:rPr>
          <w:rStyle w:val="CommentReference"/>
        </w:rPr>
        <w:commentReference w:id="321"/>
      </w:r>
      <w:commentRangeEnd w:id="322"/>
      <w:r w:rsidR="0055771A">
        <w:rPr>
          <w:rStyle w:val="CommentReference"/>
        </w:rPr>
        <w:commentReference w:id="322"/>
      </w:r>
      <w:r>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r>
        <w:rPr>
          <w:rStyle w:val="CommentReference"/>
        </w:rPr>
        <w:commentReference w:id="323"/>
      </w:r>
      <w:r>
        <w:rPr>
          <w:rStyle w:val="CommentReference"/>
        </w:rPr>
        <w:commentReference w:id="324"/>
      </w:r>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sidRPr="003D1E40">
        <w:rPr>
          <w:rFonts w:ascii="Times New Roman" w:hAnsi="Times New Roman"/>
          <w:b/>
          <w:sz w:val="24"/>
          <w:szCs w:val="24"/>
        </w:rPr>
        <w:t>Figure 11</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w:t>
      </w:r>
      <w:r w:rsidR="00904655">
        <w:rPr>
          <w:rFonts w:ascii="Times New Roman" w:hAnsi="Times New Roman"/>
          <w:sz w:val="24"/>
          <w:szCs w:val="24"/>
        </w:rPr>
        <w:t xml:space="preserve">Such an approach has been adopted in the MetaTrans analysis pipeline by </w:t>
      </w:r>
      <w:r w:rsidR="00904655">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904655">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sidR="00904655">
        <w:rPr>
          <w:rFonts w:ascii="Times New Roman" w:hAnsi="Times New Roman"/>
          <w:sz w:val="24"/>
          <w:szCs w:val="24"/>
        </w:rPr>
        <w:fldChar w:fldCharType="end"/>
      </w:r>
      <w:r w:rsidR="00904655">
        <w:rPr>
          <w:rFonts w:ascii="Times New Roman" w:hAnsi="Times New Roman"/>
          <w:sz w:val="24"/>
          <w:szCs w:val="24"/>
        </w:rPr>
        <w:t xml:space="preserve">. </w:t>
      </w:r>
      <w:r>
        <w:rPr>
          <w:rFonts w:ascii="Times New Roman" w:hAnsi="Times New Roman"/>
          <w:sz w:val="24"/>
          <w:szCs w:val="24"/>
        </w:rPr>
        <w:t xml:space="preserve">Ribodepletion kits vary greatly in their efficiency, with the best performing kits reducing up to ~80% of rRNA reads, necessitating the additional in-silico ribodepletion step to remove the residual rRNA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CE59B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lastRenderedPageBreak/>
        <w:t>Despite ribodepletion resulting in the loss of some indicators on organism abundance within study metatranscriptomes, mRNA sequences can be used as a substitute for examining the overall organism prevalence within a microbial community. Additionally, rRNA reads have also been associated with higher incidences of false positives during organism annotation making mRNA sequences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p>
    <w:p w14:paraId="6BD751AF" w14:textId="0601E354" w:rsidR="00904655" w:rsidRDefault="00904655" w:rsidP="00782692">
      <w:pPr>
        <w:spacing w:line="360" w:lineRule="auto"/>
        <w:jc w:val="both"/>
        <w:rPr>
          <w:rFonts w:ascii="Times New Roman" w:hAnsi="Times New Roman"/>
          <w:sz w:val="24"/>
          <w:szCs w:val="24"/>
        </w:rPr>
      </w:pP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commentRangeStart w:id="325"/>
      <w:commentRangeStart w:id="326"/>
      <w:r w:rsidRPr="0013606B">
        <w:rPr>
          <w:rFonts w:ascii="Times New Roman" w:hAnsi="Times New Roman"/>
          <w:b/>
          <w:sz w:val="24"/>
          <w:szCs w:val="24"/>
        </w:rPr>
        <w:t>Table 4.7</w:t>
      </w:r>
      <w:r>
        <w:rPr>
          <w:rFonts w:ascii="Times New Roman" w:hAnsi="Times New Roman"/>
          <w:sz w:val="24"/>
          <w:szCs w:val="24"/>
        </w:rPr>
        <w:t xml:space="preserve">. </w:t>
      </w:r>
      <w:commentRangeEnd w:id="325"/>
      <w:r>
        <w:rPr>
          <w:rStyle w:val="CommentReference"/>
        </w:rPr>
        <w:commentReference w:id="325"/>
      </w:r>
      <w:commentRangeEnd w:id="326"/>
      <w:r>
        <w:rPr>
          <w:rStyle w:val="CommentReference"/>
        </w:rPr>
        <w:commentReference w:id="326"/>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most of which were originally designed for non-metatranscriptomic functions </w:t>
      </w:r>
      <w:r>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The mapped reads were used to evaluate the efficiency of the error correction step.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0B240FA5" w14:textId="33300EDA" w:rsidR="00AA371A" w:rsidRDefault="00782692" w:rsidP="00E8755A">
      <w:pPr>
        <w:spacing w:line="360" w:lineRule="auto"/>
        <w:jc w:val="both"/>
        <w:rPr>
          <w:rFonts w:ascii="Times New Roman" w:hAnsi="Times New Roman"/>
          <w:sz w:val="24"/>
          <w:szCs w:val="24"/>
        </w:rPr>
      </w:pPr>
      <w:r>
        <w:rPr>
          <w:rFonts w:ascii="Times New Roman" w:hAnsi="Times New Roman"/>
          <w:sz w:val="24"/>
          <w:szCs w:val="24"/>
        </w:rPr>
        <w:t xml:space="preserve">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00786990">
        <w:rPr>
          <w:rFonts w:ascii="Times New Roman" w:hAnsi="Times New Roman"/>
          <w:sz w:val="24"/>
          <w:szCs w:val="24"/>
        </w:rPr>
        <w:t>(</w:t>
      </w:r>
      <w:r w:rsidR="00786990" w:rsidRPr="00A9524D">
        <w:rPr>
          <w:rFonts w:ascii="Times New Roman" w:hAnsi="Times New Roman"/>
          <w:i/>
          <w:sz w:val="24"/>
          <w:szCs w:val="24"/>
        </w:rPr>
        <w:t>Bacteroides</w:t>
      </w:r>
      <w:r w:rsidR="00786990">
        <w:rPr>
          <w:rFonts w:ascii="Times New Roman" w:hAnsi="Times New Roman"/>
          <w:sz w:val="24"/>
          <w:szCs w:val="24"/>
        </w:rPr>
        <w:t xml:space="preserve"> and </w:t>
      </w:r>
      <w:r w:rsidR="00786990" w:rsidRPr="00A9524D">
        <w:rPr>
          <w:rFonts w:ascii="Times New Roman" w:hAnsi="Times New Roman"/>
          <w:i/>
          <w:sz w:val="24"/>
          <w:szCs w:val="24"/>
        </w:rPr>
        <w:t>Dysgonomonas</w:t>
      </w:r>
      <w:r w:rsidR="00786990" w:rsidRPr="00786990">
        <w:rPr>
          <w:rFonts w:ascii="Times New Roman" w:hAnsi="Times New Roman"/>
          <w:sz w:val="24"/>
          <w:szCs w:val="24"/>
        </w:rPr>
        <w:t>)</w:t>
      </w:r>
      <w:r w:rsidR="00786990"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xml:space="preserve">) to be directly involved in the degradation of lignocellulosic substrates were found to be highly abundant in the two highly lignocellulosic </w:t>
      </w:r>
      <w:r w:rsidR="00910364">
        <w:rPr>
          <w:rFonts w:ascii="Times New Roman" w:hAnsi="Times New Roman"/>
          <w:sz w:val="24"/>
          <w:szCs w:val="24"/>
        </w:rPr>
        <w:t>metatranscriptomes</w:t>
      </w:r>
      <w:r>
        <w:rPr>
          <w:rFonts w:ascii="Times New Roman" w:hAnsi="Times New Roman"/>
          <w:sz w:val="24"/>
          <w:szCs w:val="24"/>
        </w:rPr>
        <w:t xml:space="preserve">, BSG and WH but not in the other </w:t>
      </w:r>
      <w:r w:rsidR="00910364">
        <w:rPr>
          <w:rFonts w:ascii="Times New Roman" w:hAnsi="Times New Roman"/>
          <w:sz w:val="24"/>
          <w:szCs w:val="24"/>
        </w:rPr>
        <w:t>metatranscriptomes</w:t>
      </w:r>
      <w:r>
        <w:rPr>
          <w:rFonts w:ascii="Times New Roman" w:hAnsi="Times New Roman"/>
          <w:sz w:val="24"/>
          <w:szCs w:val="24"/>
        </w:rPr>
        <w:t xml:space="preserve">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65E49756" w14:textId="2322FDD8"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w:t>
      </w:r>
      <w:r w:rsidR="00910364">
        <w:rPr>
          <w:rFonts w:ascii="Times New Roman" w:hAnsi="Times New Roman"/>
          <w:sz w:val="24"/>
          <w:szCs w:val="24"/>
        </w:rPr>
        <w:t>metatranscriptomes</w:t>
      </w:r>
      <w:r>
        <w:rPr>
          <w:rFonts w:ascii="Times New Roman" w:hAnsi="Times New Roman"/>
          <w:sz w:val="24"/>
          <w:szCs w:val="24"/>
        </w:rPr>
        <w:t xml:space="preserve">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 xml:space="preserve">(Terrapon et al., </w:t>
      </w:r>
      <w:r w:rsidRPr="00BA78C9">
        <w:rPr>
          <w:rFonts w:ascii="Times New Roman" w:hAnsi="Times New Roman"/>
          <w:noProof/>
          <w:sz w:val="24"/>
          <w:szCs w:val="24"/>
        </w:rPr>
        <w:lastRenderedPageBreak/>
        <w:t>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w:t>
      </w:r>
      <w:r w:rsidR="00811ABD">
        <w:rPr>
          <w:rFonts w:ascii="Times New Roman" w:hAnsi="Times New Roman"/>
          <w:sz w:val="24"/>
          <w:szCs w:val="24"/>
        </w:rPr>
        <w:t>sample</w:t>
      </w:r>
      <w:r>
        <w:rPr>
          <w:rFonts w:ascii="Times New Roman" w:hAnsi="Times New Roman"/>
          <w:sz w:val="24"/>
          <w:szCs w:val="24"/>
        </w:rPr>
        <w:t xml:space="preserv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w:t>
      </w:r>
      <w:r w:rsidR="00811ABD">
        <w:rPr>
          <w:rFonts w:ascii="Times New Roman" w:hAnsi="Times New Roman"/>
          <w:sz w:val="24"/>
          <w:szCs w:val="24"/>
        </w:rPr>
        <w:t>sample</w:t>
      </w:r>
      <w:r>
        <w:rPr>
          <w:rFonts w:ascii="Times New Roman" w:hAnsi="Times New Roman"/>
          <w:sz w:val="24"/>
          <w:szCs w:val="24"/>
        </w:rPr>
        <w:t xml:space="preserv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w:t>
      </w:r>
      <w:r w:rsidR="00644A1F">
        <w:rPr>
          <w:rFonts w:ascii="Times New Roman" w:hAnsi="Times New Roman"/>
          <w:sz w:val="24"/>
          <w:szCs w:val="24"/>
        </w:rPr>
        <w:t>Possible reasons behind t</w:t>
      </w:r>
      <w:r>
        <w:rPr>
          <w:rFonts w:ascii="Times New Roman" w:hAnsi="Times New Roman"/>
          <w:sz w:val="24"/>
          <w:szCs w:val="24"/>
        </w:rPr>
        <w:t xml:space="preserve">his </w:t>
      </w:r>
      <w:r w:rsidR="00644A1F">
        <w:rPr>
          <w:rFonts w:ascii="Times New Roman" w:hAnsi="Times New Roman"/>
          <w:sz w:val="24"/>
          <w:szCs w:val="24"/>
        </w:rPr>
        <w:t xml:space="preserve">observation </w:t>
      </w:r>
      <w:r>
        <w:rPr>
          <w:rFonts w:ascii="Times New Roman" w:hAnsi="Times New Roman"/>
          <w:sz w:val="24"/>
          <w:szCs w:val="24"/>
        </w:rPr>
        <w:t xml:space="preserve">could be </w:t>
      </w:r>
      <w:r w:rsidR="00644A1F">
        <w:rPr>
          <w:rFonts w:ascii="Times New Roman" w:hAnsi="Times New Roman"/>
          <w:sz w:val="24"/>
          <w:szCs w:val="24"/>
        </w:rPr>
        <w:t xml:space="preserve">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w:t>
      </w:r>
      <w:r w:rsidR="00910364">
        <w:rPr>
          <w:rFonts w:ascii="Times New Roman" w:hAnsi="Times New Roman"/>
          <w:sz w:val="24"/>
          <w:szCs w:val="24"/>
        </w:rPr>
        <w:t>metatranscriptomes</w:t>
      </w:r>
      <w:r>
        <w:rPr>
          <w:rFonts w:ascii="Times New Roman" w:hAnsi="Times New Roman"/>
          <w:sz w:val="24"/>
          <w:szCs w:val="24"/>
        </w:rPr>
        <w:t xml:space="preserve"> </w:t>
      </w:r>
      <w:r w:rsidR="00644A1F">
        <w:rPr>
          <w:rFonts w:ascii="Times New Roman" w:hAnsi="Times New Roman"/>
          <w:sz w:val="24"/>
          <w:szCs w:val="24"/>
        </w:rPr>
        <w:t>were involved in executing other functions in these metatranscriptomes</w:t>
      </w:r>
      <w:r w:rsidR="00644A1F">
        <w:rPr>
          <w:rStyle w:val="CommentReference"/>
        </w:rPr>
        <w:commentReference w:id="327"/>
      </w:r>
      <w:r w:rsidR="00644A1F">
        <w:rPr>
          <w:rStyle w:val="CommentReference"/>
        </w:rPr>
        <w:commentReference w:id="328"/>
      </w:r>
      <w:r w:rsidR="00644A1F">
        <w:rPr>
          <w:rFonts w:ascii="Times New Roman" w:hAnsi="Times New Roman"/>
          <w:sz w:val="24"/>
          <w:szCs w:val="24"/>
        </w:rPr>
        <w:t xml:space="preserve">, or that they </w:t>
      </w:r>
      <w:r>
        <w:rPr>
          <w:rFonts w:ascii="Times New Roman" w:hAnsi="Times New Roman"/>
          <w:sz w:val="24"/>
          <w:szCs w:val="24"/>
        </w:rPr>
        <w:t>were not organized into gene clusters</w:t>
      </w:r>
      <w:r w:rsidR="00644A1F">
        <w:rPr>
          <w:rFonts w:ascii="Times New Roman" w:hAnsi="Times New Roman"/>
          <w:sz w:val="24"/>
          <w:szCs w:val="24"/>
        </w:rPr>
        <w:t xml:space="preserve"> (PULs)</w:t>
      </w:r>
      <w:r>
        <w:rPr>
          <w:rFonts w:ascii="Times New Roman" w:hAnsi="Times New Roman"/>
          <w:sz w:val="24"/>
          <w:szCs w:val="24"/>
        </w:rPr>
        <w:t xml:space="preserve"> responsible for the breakdown of complex polysaccharides.</w:t>
      </w:r>
      <w:r w:rsidR="00644A1F">
        <w:rPr>
          <w:rFonts w:ascii="Times New Roman" w:hAnsi="Times New Roman"/>
          <w:sz w:val="24"/>
          <w:szCs w:val="24"/>
        </w:rPr>
        <w:t xml:space="preserve"> However, a study by </w:t>
      </w:r>
      <w:r w:rsidR="00644A1F">
        <w:rPr>
          <w:rFonts w:ascii="Times New Roman" w:hAnsi="Times New Roman"/>
          <w:sz w:val="24"/>
          <w:szCs w:val="24"/>
        </w:rPr>
        <w:fldChar w:fldCharType="begin" w:fldLock="1"/>
      </w:r>
      <w:r w:rsidR="003D1E40">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(Bruno et al., 2019)</w:t>
      </w:r>
      <w:r w:rsidR="00644A1F">
        <w:rPr>
          <w:rFonts w:ascii="Times New Roman" w:hAnsi="Times New Roman"/>
          <w:sz w:val="24"/>
          <w:szCs w:val="24"/>
        </w:rPr>
        <w:fldChar w:fldCharType="end"/>
      </w:r>
      <w:r w:rsidR="00644A1F">
        <w:rPr>
          <w:rFonts w:ascii="Times New Roman" w:hAnsi="Times New Roman"/>
          <w:sz w:val="24"/>
          <w:szCs w:val="24"/>
        </w:rPr>
        <w:t xml:space="preserve"> identified the high abundance of </w:t>
      </w:r>
      <w:r w:rsidR="00644A1F" w:rsidRPr="00644A1F">
        <w:rPr>
          <w:rFonts w:ascii="Times New Roman" w:hAnsi="Times New Roman"/>
          <w:i/>
          <w:sz w:val="24"/>
          <w:szCs w:val="24"/>
        </w:rPr>
        <w:t>Sphingobacterium</w:t>
      </w:r>
      <w:r w:rsidR="00644A1F">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00644A1F" w:rsidRPr="00644A1F">
        <w:rPr>
          <w:rFonts w:ascii="Times New Roman" w:hAnsi="Times New Roman"/>
          <w:i/>
          <w:sz w:val="24"/>
          <w:szCs w:val="24"/>
        </w:rPr>
        <w:t>Sphingobacterium</w:t>
      </w:r>
      <w:r w:rsidR="00644A1F">
        <w:rPr>
          <w:rFonts w:ascii="Times New Roman" w:hAnsi="Times New Roman"/>
          <w:sz w:val="24"/>
          <w:szCs w:val="24"/>
        </w:rPr>
        <w:t xml:space="preserve"> sp. are yet to be identified and curated. </w:t>
      </w:r>
      <w:r w:rsidR="00644A1F">
        <w:rPr>
          <w:rFonts w:ascii="Times New Roman" w:hAnsi="Times New Roman"/>
          <w:sz w:val="24"/>
          <w:szCs w:val="24"/>
        </w:rPr>
        <w:fldChar w:fldCharType="begin" w:fldLock="1"/>
      </w:r>
      <w:r w:rsidR="00644A1F">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(Yang et al., 2021)</w:t>
      </w:r>
      <w:r w:rsidR="00644A1F">
        <w:rPr>
          <w:rFonts w:ascii="Times New Roman" w:hAnsi="Times New Roman"/>
          <w:sz w:val="24"/>
          <w:szCs w:val="24"/>
        </w:rPr>
        <w:fldChar w:fldCharType="end"/>
      </w:r>
      <w:r w:rsidR="00644A1F">
        <w:rPr>
          <w:rFonts w:ascii="Times New Roman" w:hAnsi="Times New Roman"/>
          <w:sz w:val="24"/>
          <w:szCs w:val="24"/>
        </w:rPr>
        <w:t xml:space="preserve"> identified </w:t>
      </w:r>
      <w:r w:rsidR="00644A1F" w:rsidRPr="00644A1F">
        <w:rPr>
          <w:rFonts w:ascii="Times New Roman" w:hAnsi="Times New Roman"/>
          <w:i/>
          <w:sz w:val="24"/>
          <w:szCs w:val="24"/>
        </w:rPr>
        <w:t>Shphingobacterium</w:t>
      </w:r>
      <w:r w:rsidR="00644A1F">
        <w:rPr>
          <w:rFonts w:ascii="Times New Roman" w:hAnsi="Times New Roman"/>
          <w:sz w:val="24"/>
          <w:szCs w:val="24"/>
        </w:rPr>
        <w:t xml:space="preserve"> sp.</w:t>
      </w:r>
      <w:r>
        <w:rPr>
          <w:rFonts w:ascii="Times New Roman" w:hAnsi="Times New Roman"/>
          <w:sz w:val="24"/>
          <w:szCs w:val="24"/>
        </w:rPr>
        <w:t xml:space="preserve"> </w:t>
      </w:r>
      <w:r w:rsidR="00644A1F">
        <w:rPr>
          <w:rFonts w:ascii="Times New Roman" w:hAnsi="Times New Roman"/>
          <w:sz w:val="24"/>
          <w:szCs w:val="24"/>
        </w:rPr>
        <w:t xml:space="preserve">to be highly abundant (&gt;5%) in starved groups of BSF larvae. This differed from the results obtained in our study, which showed higher dominance of </w:t>
      </w:r>
      <w:r w:rsidR="00644A1F" w:rsidRPr="00644A1F">
        <w:rPr>
          <w:rFonts w:ascii="Times New Roman" w:hAnsi="Times New Roman"/>
          <w:i/>
          <w:sz w:val="24"/>
          <w:szCs w:val="24"/>
        </w:rPr>
        <w:t xml:space="preserve">Sphingobacterium </w:t>
      </w:r>
      <w:r w:rsidR="00644A1F" w:rsidRPr="00644A1F">
        <w:rPr>
          <w:rFonts w:ascii="Times New Roman" w:hAnsi="Times New Roman"/>
          <w:sz w:val="24"/>
          <w:szCs w:val="24"/>
        </w:rPr>
        <w:t>sp</w:t>
      </w:r>
      <w:r w:rsidR="00644A1F" w:rsidRPr="00644A1F">
        <w:rPr>
          <w:rFonts w:ascii="Times New Roman" w:hAnsi="Times New Roman"/>
          <w:i/>
          <w:sz w:val="24"/>
          <w:szCs w:val="24"/>
        </w:rPr>
        <w:t>.</w:t>
      </w:r>
      <w:r w:rsidR="00644A1F">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w:t>
      </w:r>
      <w:r w:rsidR="00644A1F" w:rsidRPr="00644A1F">
        <w:rPr>
          <w:rFonts w:ascii="Times New Roman" w:hAnsi="Times New Roman"/>
          <w:i/>
          <w:sz w:val="24"/>
          <w:szCs w:val="24"/>
        </w:rPr>
        <w:t>um</w:t>
      </w:r>
      <w:r w:rsidR="00644A1F">
        <w:rPr>
          <w:rFonts w:ascii="Times New Roman" w:hAnsi="Times New Roman"/>
          <w:sz w:val="24"/>
          <w:szCs w:val="24"/>
        </w:rPr>
        <w:t xml:space="preserve"> sp.</w:t>
      </w:r>
      <w:r>
        <w:rPr>
          <w:rFonts w:ascii="Times New Roman" w:hAnsi="Times New Roman"/>
          <w:sz w:val="24"/>
          <w:szCs w:val="24"/>
        </w:rPr>
        <w:t xml:space="preserve"> have been identified from some BSF studies to constitute the core gut microbiota</w:t>
      </w:r>
      <w:r w:rsidR="004B3E60">
        <w:rPr>
          <w:rFonts w:ascii="Times New Roman" w:hAnsi="Times New Roman"/>
          <w:sz w:val="24"/>
          <w:szCs w:val="24"/>
        </w:rPr>
        <w:t xml:space="preserve"> </w:t>
      </w:r>
      <w:r w:rsidR="004B3E60">
        <w:rPr>
          <w:rFonts w:ascii="Times New Roman" w:hAnsi="Times New Roman"/>
          <w:sz w:val="24"/>
          <w:szCs w:val="24"/>
        </w:rPr>
        <w:fldChar w:fldCharType="begin" w:fldLock="1"/>
      </w:r>
      <w:r w:rsidR="001F748C">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sidR="004B3E60">
        <w:rPr>
          <w:rFonts w:ascii="Times New Roman" w:hAnsi="Times New Roman"/>
          <w:sz w:val="24"/>
          <w:szCs w:val="24"/>
        </w:rPr>
        <w:fldChar w:fldCharType="separate"/>
      </w:r>
      <w:r w:rsidR="004B3E60" w:rsidRPr="004B3E60">
        <w:rPr>
          <w:rFonts w:ascii="Times New Roman" w:hAnsi="Times New Roman"/>
          <w:noProof/>
          <w:sz w:val="24"/>
          <w:szCs w:val="24"/>
        </w:rPr>
        <w:t>(Tegtmeier et al., 2021; Yang et al., 2021; Zhineng et al., 2021)</w:t>
      </w:r>
      <w:r w:rsidR="004B3E60">
        <w:rPr>
          <w:rFonts w:ascii="Times New Roman" w:hAnsi="Times New Roman"/>
          <w:sz w:val="24"/>
          <w:szCs w:val="24"/>
        </w:rPr>
        <w:fldChar w:fldCharType="end"/>
      </w:r>
      <w:commentRangeStart w:id="329"/>
      <w:commentRangeStart w:id="330"/>
      <w:r>
        <w:rPr>
          <w:rFonts w:ascii="Times New Roman" w:hAnsi="Times New Roman"/>
          <w:sz w:val="24"/>
          <w:szCs w:val="24"/>
        </w:rPr>
        <w:t xml:space="preserve">, </w:t>
      </w:r>
      <w:commentRangeEnd w:id="329"/>
      <w:r w:rsidR="00C63586">
        <w:rPr>
          <w:rStyle w:val="CommentReference"/>
        </w:rPr>
        <w:commentReference w:id="329"/>
      </w:r>
      <w:commentRangeEnd w:id="330"/>
      <w:r w:rsidR="004B3E60">
        <w:rPr>
          <w:rStyle w:val="CommentReference"/>
        </w:rPr>
        <w:commentReference w:id="330"/>
      </w:r>
      <w:r>
        <w:rPr>
          <w:rFonts w:ascii="Times New Roman" w:hAnsi="Times New Roman"/>
          <w:sz w:val="24"/>
          <w:szCs w:val="24"/>
        </w:rPr>
        <w:t xml:space="preserve">but in none of these studies </w:t>
      </w:r>
      <w:r w:rsidR="00786990">
        <w:rPr>
          <w:rFonts w:ascii="Times New Roman" w:hAnsi="Times New Roman"/>
          <w:sz w:val="24"/>
          <w:szCs w:val="24"/>
        </w:rPr>
        <w:t>were</w:t>
      </w:r>
      <w:r>
        <w:rPr>
          <w:rFonts w:ascii="Times New Roman" w:hAnsi="Times New Roman"/>
          <w:sz w:val="24"/>
          <w:szCs w:val="24"/>
        </w:rPr>
        <w:t xml:space="preserve"> they been identified as the most dominant species. </w:t>
      </w:r>
    </w:p>
    <w:p w14:paraId="1070FE2B" w14:textId="33C361B2" w:rsidR="00202D7C" w:rsidRDefault="00202D7C" w:rsidP="00782692">
      <w:pPr>
        <w:spacing w:line="360" w:lineRule="auto"/>
        <w:jc w:val="both"/>
        <w:rPr>
          <w:rFonts w:ascii="Times New Roman" w:hAnsi="Times New Roman"/>
          <w:sz w:val="24"/>
          <w:szCs w:val="24"/>
        </w:rPr>
      </w:pPr>
      <w:commentRangeStart w:id="331"/>
      <w:r>
        <w:rPr>
          <w:rFonts w:ascii="Times New Roman" w:hAnsi="Times New Roman"/>
          <w:sz w:val="24"/>
          <w:szCs w:val="24"/>
        </w:rPr>
        <w:t xml:space="preserve">Taxonomic validation using 16S rRNA sequences subset to order Bacteroidales revealed genera </w:t>
      </w:r>
      <w:commentRangeStart w:id="332"/>
      <w:commentRangeStart w:id="333"/>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32"/>
      <w:r>
        <w:rPr>
          <w:rStyle w:val="CommentReference"/>
        </w:rPr>
        <w:commentReference w:id="332"/>
      </w:r>
      <w:commentRangeEnd w:id="333"/>
      <w:r>
        <w:rPr>
          <w:rStyle w:val="CommentReference"/>
        </w:rPr>
        <w:commentReference w:id="333"/>
      </w:r>
      <w:r>
        <w:rPr>
          <w:rFonts w:ascii="Times New Roman" w:hAnsi="Times New Roman"/>
          <w:sz w:val="24"/>
          <w:szCs w:val="24"/>
        </w:rPr>
        <w:t>(</w:t>
      </w:r>
      <w:r w:rsidRPr="00176678">
        <w:rPr>
          <w:rFonts w:ascii="Times New Roman" w:hAnsi="Times New Roman"/>
          <w:b/>
          <w:sz w:val="24"/>
          <w:szCs w:val="24"/>
        </w:rPr>
        <w:t>Figure 18</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 </w:t>
      </w:r>
      <w:commentRangeEnd w:id="331"/>
      <w:r>
        <w:rPr>
          <w:rStyle w:val="CommentReference"/>
        </w:rPr>
        <w:commentReference w:id="331"/>
      </w:r>
      <w:commentRangeStart w:id="334"/>
      <w:r>
        <w:rPr>
          <w:rFonts w:ascii="Times New Roman" w:hAnsi="Times New Roman"/>
          <w:sz w:val="24"/>
          <w:szCs w:val="24"/>
        </w:rPr>
        <w:t>These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34"/>
      <w:r>
        <w:rPr>
          <w:rStyle w:val="CommentReference"/>
        </w:rPr>
        <w:commentReference w:id="334"/>
      </w:r>
      <w:r>
        <w:rPr>
          <w:rFonts w:ascii="Times New Roman" w:hAnsi="Times New Roman"/>
          <w:sz w:val="24"/>
          <w:szCs w:val="24"/>
        </w:rPr>
        <w:t xml:space="preserve"> Other possible reasons behind this discrepancy may have arisen from the misclassification of short-length sequences that are highly similar, or due to sequencing and basecalling errors. Moreover, the 16S rRNA sequences were filtered before the </w:t>
      </w:r>
      <w:r>
        <w:rPr>
          <w:rFonts w:ascii="Times New Roman" w:hAnsi="Times New Roman"/>
          <w:sz w:val="24"/>
          <w:szCs w:val="24"/>
        </w:rPr>
        <w:lastRenderedPageBreak/>
        <w:t xml:space="preserve">error correction step, and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85%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2E09532B" w14:textId="6594C4BD" w:rsidR="00202D7C" w:rsidRDefault="00202D7C" w:rsidP="00782692">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sidRPr="00410329">
        <w:rPr>
          <w:rFonts w:ascii="Times New Roman" w:hAnsi="Times New Roman"/>
          <w:b/>
          <w:sz w:val="24"/>
          <w:szCs w:val="24"/>
        </w:rPr>
        <w:t>Figure 26</w:t>
      </w:r>
      <w:r>
        <w:rPr>
          <w:rFonts w:ascii="Times New Roman" w:hAnsi="Times New Roman"/>
          <w:sz w:val="24"/>
          <w:szCs w:val="24"/>
        </w:rPr>
        <w:t xml:space="preserve"> show that most of the functions were highly enriched in the CF metatranscriptomes with a few exceptions</w:t>
      </w:r>
      <w:commentRangeStart w:id="335"/>
      <w:commentRangeStart w:id="336"/>
      <w:r>
        <w:rPr>
          <w:rFonts w:ascii="Times New Roman" w:hAnsi="Times New Roman"/>
          <w:sz w:val="24"/>
          <w:szCs w:val="24"/>
        </w:rPr>
        <w:t>, indicative of the high metabolic activity in the control diet. This could be attributed to the ease of digestibility of this diet</w:t>
      </w:r>
      <w:commentRangeEnd w:id="335"/>
      <w:r>
        <w:rPr>
          <w:rStyle w:val="CommentReference"/>
        </w:rPr>
        <w:commentReference w:id="335"/>
      </w:r>
      <w:commentRangeEnd w:id="336"/>
      <w:r>
        <w:rPr>
          <w:rFonts w:ascii="Times New Roman" w:hAnsi="Times New Roman"/>
          <w:sz w:val="24"/>
          <w:szCs w:val="24"/>
        </w:rPr>
        <w:t>,</w:t>
      </w:r>
      <w:r>
        <w:rPr>
          <w:rStyle w:val="CommentReference"/>
        </w:rPr>
        <w:commentReference w:id="336"/>
      </w:r>
      <w:r>
        <w:rPr>
          <w:rFonts w:ascii="Times New Roman" w:hAnsi="Times New Roman"/>
          <w:sz w:val="24"/>
          <w:szCs w:val="24"/>
        </w:rPr>
        <w:t xml:space="preserve"> which contains more balanced levels of macronutrients and micronutrients (</w:t>
      </w:r>
      <w:r w:rsidRPr="00CD0686">
        <w:rPr>
          <w:rFonts w:ascii="Times New Roman" w:hAnsi="Times New Roman"/>
          <w:b/>
          <w:sz w:val="24"/>
          <w:szCs w:val="24"/>
        </w:rPr>
        <w:t>Figure 10</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sidRPr="00453EFA">
        <w:rPr>
          <w:rFonts w:ascii="Times New Roman" w:hAnsi="Times New Roman"/>
          <w:b/>
          <w:sz w:val="24"/>
          <w:szCs w:val="24"/>
        </w:rPr>
        <w:t>Figure 8</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larvae (</w:t>
      </w:r>
      <w:r w:rsidRPr="00453EFA">
        <w:rPr>
          <w:rFonts w:ascii="Times New Roman" w:hAnsi="Times New Roman"/>
          <w:b/>
          <w:sz w:val="24"/>
          <w:szCs w:val="24"/>
        </w:rPr>
        <w:t>Figure 8</w:t>
      </w:r>
      <w:r w:rsidRPr="007A7A1E">
        <w:rPr>
          <w:rFonts w:ascii="Times New Roman" w:hAnsi="Times New Roman"/>
          <w:sz w:val="24"/>
          <w:szCs w:val="24"/>
        </w:rPr>
        <w:t xml:space="preserv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as reported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0D8EACD7" w14:textId="2006F5F2" w:rsidR="0099481A"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w:t>
      </w:r>
      <w:r w:rsidR="00910364">
        <w:rPr>
          <w:rFonts w:ascii="Times New Roman" w:hAnsi="Times New Roman"/>
          <w:sz w:val="24"/>
          <w:szCs w:val="24"/>
        </w:rPr>
        <w:t>metatranscriptomes</w:t>
      </w:r>
      <w:r>
        <w:rPr>
          <w:rFonts w:ascii="Times New Roman" w:hAnsi="Times New Roman"/>
          <w:sz w:val="24"/>
          <w:szCs w:val="24"/>
        </w:rPr>
        <w:t xml:space="preserve">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lastRenderedPageBreak/>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Complete degradation of hemicellulosic fractions</w:t>
      </w:r>
      <w:r w:rsidR="00483994">
        <w:rPr>
          <w:rFonts w:ascii="Times New Roman" w:hAnsi="Times New Roman"/>
          <w:sz w:val="24"/>
          <w:szCs w:val="24"/>
        </w:rPr>
        <w:t xml:space="preserve"> of lignocellulosic biomass</w:t>
      </w:r>
      <w:r>
        <w:rPr>
          <w:rFonts w:ascii="Times New Roman" w:hAnsi="Times New Roman"/>
          <w:sz w:val="24"/>
          <w:szCs w:val="24"/>
        </w:rPr>
        <w:t xml:space="preserve"> can therefore be achieved by the joint activity of these enzyme families. </w:t>
      </w:r>
      <w:r w:rsidR="0099481A">
        <w:rPr>
          <w:rFonts w:ascii="Times New Roman" w:hAnsi="Times New Roman"/>
          <w:sz w:val="24"/>
          <w:szCs w:val="24"/>
        </w:rPr>
        <w:t xml:space="preserve">A study conducted by </w:t>
      </w:r>
      <w:r w:rsidR="0099481A">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0099481A">
        <w:rPr>
          <w:rFonts w:ascii="Times New Roman" w:hAnsi="Times New Roman"/>
          <w:sz w:val="24"/>
          <w:szCs w:val="24"/>
        </w:rPr>
        <w:fldChar w:fldCharType="separate"/>
      </w:r>
      <w:r w:rsidR="00C72390" w:rsidRPr="00C72390">
        <w:rPr>
          <w:rFonts w:ascii="Times New Roman" w:hAnsi="Times New Roman"/>
          <w:noProof/>
          <w:sz w:val="24"/>
          <w:szCs w:val="24"/>
        </w:rPr>
        <w:t>(Mewis et al., 2016)</w:t>
      </w:r>
      <w:r w:rsidR="0099481A">
        <w:rPr>
          <w:rFonts w:ascii="Times New Roman" w:hAnsi="Times New Roman"/>
          <w:sz w:val="24"/>
          <w:szCs w:val="24"/>
        </w:rPr>
        <w:fldChar w:fldCharType="end"/>
      </w:r>
      <w:r w:rsidR="0099481A">
        <w:rPr>
          <w:rFonts w:ascii="Times New Roman" w:hAnsi="Times New Roman"/>
          <w:sz w:val="24"/>
          <w:szCs w:val="24"/>
        </w:rPr>
        <w:t xml:space="preserve"> that characterized the GH43 enzymes into subfamilies, found carbohydrate-binding module 6 (CBM6) </w:t>
      </w:r>
      <w:r w:rsidR="0099481A" w:rsidRPr="0099481A">
        <w:rPr>
          <w:rFonts w:ascii="Times New Roman" w:hAnsi="Times New Roman"/>
          <w:sz w:val="24"/>
          <w:szCs w:val="24"/>
        </w:rPr>
        <w:t>with a</w:t>
      </w:r>
      <w:r w:rsidR="0099481A">
        <w:rPr>
          <w:rFonts w:ascii="Times New Roman" w:hAnsi="Times New Roman"/>
          <w:sz w:val="24"/>
          <w:szCs w:val="24"/>
        </w:rPr>
        <w:t>n</w:t>
      </w:r>
      <w:r w:rsidR="0099481A" w:rsidRPr="0099481A">
        <w:rPr>
          <w:rFonts w:ascii="Times New Roman" w:hAnsi="Times New Roman"/>
          <w:sz w:val="24"/>
          <w:szCs w:val="24"/>
        </w:rPr>
        <w:t xml:space="preserve"> established function of bi</w:t>
      </w:r>
      <w:r w:rsidR="0099481A">
        <w:rPr>
          <w:rFonts w:ascii="Times New Roman" w:hAnsi="Times New Roman"/>
          <w:sz w:val="24"/>
          <w:szCs w:val="24"/>
        </w:rPr>
        <w:t xml:space="preserve">nding to </w:t>
      </w:r>
      <w:r w:rsidR="0099481A" w:rsidRPr="0099481A">
        <w:rPr>
          <w:rFonts w:ascii="Times New Roman" w:hAnsi="Times New Roman"/>
          <w:sz w:val="24"/>
          <w:szCs w:val="24"/>
        </w:rPr>
        <w:t>β-1,4-xylan</w:t>
      </w:r>
      <w:r w:rsidR="0099481A">
        <w:rPr>
          <w:rFonts w:ascii="Times New Roman" w:hAnsi="Times New Roman"/>
          <w:sz w:val="24"/>
          <w:szCs w:val="24"/>
        </w:rPr>
        <w:t xml:space="preserve"> and amorphous cellulose</w:t>
      </w:r>
      <w:r w:rsidR="00483994">
        <w:rPr>
          <w:rFonts w:ascii="Times New Roman" w:hAnsi="Times New Roman"/>
          <w:sz w:val="24"/>
          <w:szCs w:val="24"/>
        </w:rPr>
        <w:t>,</w:t>
      </w:r>
      <w:r w:rsidR="0099481A">
        <w:rPr>
          <w:rFonts w:ascii="Times New Roman" w:hAnsi="Times New Roman"/>
          <w:sz w:val="24"/>
          <w:szCs w:val="24"/>
        </w:rPr>
        <w:t xml:space="preserve"> to be highly prevalent in the GH43_16 subfamily which was identified in the BSG metatranscriptome (</w:t>
      </w:r>
      <w:r w:rsidR="0099481A" w:rsidRPr="0099481A">
        <w:rPr>
          <w:rFonts w:ascii="Times New Roman" w:hAnsi="Times New Roman"/>
          <w:b/>
          <w:sz w:val="24"/>
          <w:szCs w:val="24"/>
        </w:rPr>
        <w:t>Table 4. 9</w:t>
      </w:r>
      <w:r w:rsidR="0099481A">
        <w:rPr>
          <w:rFonts w:ascii="Times New Roman" w:hAnsi="Times New Roman"/>
          <w:sz w:val="24"/>
          <w:szCs w:val="24"/>
        </w:rPr>
        <w:t>). This subfamily was also found to be multimodular, sharing some protein modules with other GH43 subfamilies potentially broadening its substrate specificity.</w:t>
      </w:r>
      <w:r w:rsidR="00E32393">
        <w:rPr>
          <w:rFonts w:ascii="Times New Roman" w:hAnsi="Times New Roman"/>
          <w:sz w:val="24"/>
          <w:szCs w:val="24"/>
        </w:rPr>
        <w:t xml:space="preserve"> CAZy class GH0 which was identified in the WH </w:t>
      </w:r>
      <w:r w:rsidR="0099481A">
        <w:rPr>
          <w:rFonts w:ascii="Times New Roman" w:hAnsi="Times New Roman"/>
          <w:sz w:val="24"/>
          <w:szCs w:val="24"/>
        </w:rPr>
        <w:t xml:space="preserve"> </w:t>
      </w:r>
      <w:r w:rsidR="00E32393">
        <w:rPr>
          <w:rFonts w:ascii="Times New Roman" w:hAnsi="Times New Roman"/>
          <w:sz w:val="24"/>
          <w:szCs w:val="24"/>
        </w:rPr>
        <w:t>metatranscriptome is annotated as “Not classified” in the CAZy database. Th</w:t>
      </w:r>
      <w:r w:rsidR="00483994">
        <w:rPr>
          <w:rFonts w:ascii="Times New Roman" w:hAnsi="Times New Roman"/>
          <w:sz w:val="24"/>
          <w:szCs w:val="24"/>
        </w:rPr>
        <w:t>is</w:t>
      </w:r>
      <w:r w:rsidR="00E32393">
        <w:rPr>
          <w:rFonts w:ascii="Times New Roman" w:hAnsi="Times New Roman"/>
          <w:sz w:val="24"/>
          <w:szCs w:val="24"/>
        </w:rPr>
        <w:t xml:space="preserve"> CAZy class possess</w:t>
      </w:r>
      <w:r w:rsidR="00483994">
        <w:rPr>
          <w:rFonts w:ascii="Times New Roman" w:hAnsi="Times New Roman"/>
          <w:sz w:val="24"/>
          <w:szCs w:val="24"/>
        </w:rPr>
        <w:t>es</w:t>
      </w:r>
      <w:r w:rsidR="00E32393">
        <w:rPr>
          <w:rFonts w:ascii="Times New Roman" w:hAnsi="Times New Roman"/>
          <w:sz w:val="24"/>
          <w:szCs w:val="24"/>
        </w:rPr>
        <w:t xml:space="preserve"> </w:t>
      </w:r>
      <w:r w:rsidR="00483994">
        <w:rPr>
          <w:rFonts w:ascii="Times New Roman" w:hAnsi="Times New Roman"/>
          <w:sz w:val="24"/>
          <w:szCs w:val="24"/>
        </w:rPr>
        <w:t xml:space="preserve">enzymes with </w:t>
      </w:r>
      <w:commentRangeStart w:id="337"/>
      <w:commentRangeStart w:id="338"/>
      <w:r w:rsidR="00E32393">
        <w:rPr>
          <w:rFonts w:ascii="Times New Roman" w:hAnsi="Times New Roman"/>
          <w:sz w:val="24"/>
          <w:szCs w:val="24"/>
        </w:rPr>
        <w:t>CAZyme functionality based on significant amino-acid similarity</w:t>
      </w:r>
      <w:r w:rsidR="00483994">
        <w:rPr>
          <w:rFonts w:ascii="Times New Roman" w:hAnsi="Times New Roman"/>
          <w:sz w:val="24"/>
          <w:szCs w:val="24"/>
        </w:rPr>
        <w:t>,</w:t>
      </w:r>
      <w:r w:rsidR="00E32393">
        <w:rPr>
          <w:rFonts w:ascii="Times New Roman" w:hAnsi="Times New Roman"/>
          <w:sz w:val="24"/>
          <w:szCs w:val="24"/>
        </w:rPr>
        <w:t xml:space="preserve"> but await biochemical characterization since they might display characteristics of multiple CAZy families </w:t>
      </w:r>
      <w:r w:rsidR="00E32393">
        <w:rPr>
          <w:rFonts w:ascii="Times New Roman" w:hAnsi="Times New Roman"/>
          <w:sz w:val="24"/>
          <w:szCs w:val="24"/>
        </w:rPr>
        <w:fldChar w:fldCharType="begin" w:fldLock="1"/>
      </w:r>
      <w:r w:rsidR="00DC5848">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sidR="00E32393">
        <w:rPr>
          <w:rFonts w:ascii="Times New Roman" w:hAnsi="Times New Roman"/>
          <w:sz w:val="24"/>
          <w:szCs w:val="24"/>
        </w:rPr>
        <w:fldChar w:fldCharType="separate"/>
      </w:r>
      <w:r w:rsidR="00E32393" w:rsidRPr="00E32393">
        <w:rPr>
          <w:rFonts w:ascii="Times New Roman" w:hAnsi="Times New Roman"/>
          <w:noProof/>
          <w:sz w:val="24"/>
          <w:szCs w:val="24"/>
        </w:rPr>
        <w:t>(Lombard et al., 2014)</w:t>
      </w:r>
      <w:r w:rsidR="00E32393">
        <w:rPr>
          <w:rFonts w:ascii="Times New Roman" w:hAnsi="Times New Roman"/>
          <w:sz w:val="24"/>
          <w:szCs w:val="24"/>
        </w:rPr>
        <w:fldChar w:fldCharType="end"/>
      </w:r>
      <w:r w:rsidR="00E32393">
        <w:rPr>
          <w:rFonts w:ascii="Times New Roman" w:hAnsi="Times New Roman"/>
          <w:sz w:val="24"/>
          <w:szCs w:val="24"/>
        </w:rPr>
        <w:t>.</w:t>
      </w:r>
      <w:commentRangeEnd w:id="337"/>
      <w:r w:rsidR="005C332D">
        <w:rPr>
          <w:rStyle w:val="CommentReference"/>
        </w:rPr>
        <w:commentReference w:id="337"/>
      </w:r>
      <w:commentRangeEnd w:id="338"/>
      <w:r w:rsidR="00135F5D">
        <w:rPr>
          <w:rStyle w:val="CommentReference"/>
        </w:rPr>
        <w:commentReference w:id="338"/>
      </w:r>
      <w:r w:rsidR="00135F5D">
        <w:rPr>
          <w:rFonts w:ascii="Times New Roman" w:hAnsi="Times New Roman"/>
          <w:sz w:val="24"/>
          <w:szCs w:val="24"/>
        </w:rPr>
        <w:t xml:space="preserve"> Therefore, novel CAZy families could be identified from our </w:t>
      </w:r>
      <w:commentRangeStart w:id="339"/>
      <w:commentRangeStart w:id="340"/>
      <w:r w:rsidR="00135F5D">
        <w:rPr>
          <w:rFonts w:ascii="Times New Roman" w:hAnsi="Times New Roman"/>
          <w:sz w:val="24"/>
          <w:szCs w:val="24"/>
        </w:rPr>
        <w:t>data upon further biochemical characterization assays.</w:t>
      </w:r>
      <w:commentRangeEnd w:id="339"/>
      <w:r w:rsidR="00830EA1">
        <w:rPr>
          <w:rStyle w:val="CommentReference"/>
        </w:rPr>
        <w:commentReference w:id="339"/>
      </w:r>
      <w:commentRangeEnd w:id="340"/>
      <w:r w:rsidR="0013193E">
        <w:rPr>
          <w:rStyle w:val="CommentReference"/>
        </w:rPr>
        <w:commentReference w:id="340"/>
      </w:r>
      <w:r w:rsidR="0013193E">
        <w:rPr>
          <w:rFonts w:ascii="Times New Roman" w:hAnsi="Times New Roman"/>
          <w:sz w:val="24"/>
          <w:szCs w:val="24"/>
        </w:rPr>
        <w:t xml:space="preserve"> This necessitates subsequent studies aimed at characterizing these novel CAZy families and annotating the extant CAZy resources to bridge this knowledge gap.</w:t>
      </w:r>
    </w:p>
    <w:p w14:paraId="54C2B501" w14:textId="77777777" w:rsidR="0055771A" w:rsidRDefault="00782692" w:rsidP="0055771A">
      <w:pPr>
        <w:spacing w:line="360" w:lineRule="auto"/>
        <w:jc w:val="both"/>
        <w:rPr>
          <w:rFonts w:ascii="Times New Roman" w:hAnsi="Times New Roman"/>
          <w:sz w:val="24"/>
          <w:szCs w:val="24"/>
        </w:rPr>
      </w:pPr>
      <w:r w:rsidRPr="0099481A">
        <w:rPr>
          <w:rFonts w:ascii="Times New Roman" w:hAnsi="Times New Roman"/>
          <w:sz w:val="24"/>
          <w:szCs w:val="24"/>
        </w:rPr>
        <w:t>A</w:t>
      </w:r>
      <w:r w:rsidRPr="008A3C81">
        <w:rPr>
          <w:rFonts w:ascii="Times New Roman" w:hAnsi="Times New Roman"/>
          <w:sz w:val="24"/>
          <w:szCs w:val="24"/>
        </w:rPr>
        <w:t>rabinofuranosidases</w:t>
      </w:r>
      <w:r>
        <w:rPr>
          <w:rFonts w:ascii="Times New Roman" w:hAnsi="Times New Roman"/>
          <w:sz w:val="24"/>
          <w:szCs w:val="24"/>
        </w:rPr>
        <w:t xml:space="preserve"> have been previously associated with genus </w:t>
      </w:r>
      <w:r w:rsidRPr="008A3C81">
        <w:rPr>
          <w:rFonts w:ascii="Times New Roman" w:hAnsi="Times New Roman"/>
          <w:i/>
          <w:sz w:val="24"/>
          <w:szCs w:val="24"/>
        </w:rPr>
        <w:t>Bifidobacterium</w:t>
      </w:r>
      <w:r>
        <w:rPr>
          <w:rFonts w:ascii="Times New Roman" w:hAnsi="Times New Roman"/>
          <w:sz w:val="24"/>
          <w:szCs w:val="24"/>
        </w:rPr>
        <w:t xml:space="preserve">, where they play crucial physiological roles in immunomodulation, colon cancer prevention, among other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{"citationItems":[{"id":"ITEM-1","itemData":{"DOI":"10.1023/A:1002038308506","ISSN":"1572-9699","PMID":"10532383","abstract":"The ability of microbial ecologists to analyse the composition of complex bacterial communities has been greatly enhanced by the application of molecular methodologies. The use of these techniques should enable an accurate record of the identity and population dynamics of the inhabitants of the intestinal tract to be obtained, and should promote an improved comprehension of the relationship between the microflora and the human host. This, in turn, will lead to a new concept of the intestinal microflora of humans.","author":[{"dropping-particle":"","family":"Tannock","given":"Gerald W.","non-dropping-particle":"","parse-names":false,"suffix":""}],"container-title":"Antonie van Leeuwenhoek 1999 76:1","id":"ITEM-1","issue":"1","issued":{"date-parts":[["1999"]]},"page":"265-278","publisher":"Springer","title":"Analysis of the intestinal microflora: a renaissance","type":"article-journal","volume":"76"},"uris":["http://www.mendeley.com/documents/?uuid=196edc42-fcb5-3241-bd94-3284ec5b28fd"]}],"mendeley":{"formattedCitation":"(Tannock, 1999)","plainTextFormattedCitation":"(Tannock, 1999)","previouslyFormattedCitation":"(Tannock, 1999)"},"properties":{"noteIndex":0},"schema":"https://github.com/citation-style-language/schema/raw/master/csl-citation.json"}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(Tannock, 1999)</w:t>
      </w:r>
      <w:r>
        <w:rPr>
          <w:rFonts w:ascii="Times New Roman" w:hAnsi="Times New Roman"/>
          <w:sz w:val="24"/>
          <w:szCs w:val="24"/>
        </w:rPr>
        <w:fldChar w:fldCharType="end"/>
      </w:r>
      <w:r>
        <w:rPr>
          <w:rFonts w:ascii="Times New Roman" w:hAnsi="Times New Roman"/>
          <w:sz w:val="24"/>
          <w:szCs w:val="24"/>
        </w:rPr>
        <w:t xml:space="preserve">. PULs PUL0395 and PUL0013 were identified in both the BSG and WH metatranscriptomes but were not associated </w:t>
      </w:r>
      <w:r w:rsidR="00C21A48">
        <w:rPr>
          <w:rFonts w:ascii="Times New Roman" w:hAnsi="Times New Roman"/>
          <w:sz w:val="24"/>
          <w:szCs w:val="24"/>
        </w:rPr>
        <w:t>with</w:t>
      </w:r>
      <w:r>
        <w:rPr>
          <w:rFonts w:ascii="Times New Roman" w:hAnsi="Times New Roman"/>
          <w:sz w:val="24"/>
          <w:szCs w:val="24"/>
        </w:rPr>
        <w:t xml:space="preserve"> any organism clusters in the</w:t>
      </w:r>
      <w:r w:rsidR="00483994">
        <w:rPr>
          <w:rFonts w:ascii="Times New Roman" w:hAnsi="Times New Roman"/>
          <w:sz w:val="24"/>
          <w:szCs w:val="24"/>
        </w:rPr>
        <w:t>ir</w:t>
      </w:r>
      <w:r>
        <w:rPr>
          <w:rFonts w:ascii="Times New Roman" w:hAnsi="Times New Roman"/>
          <w:sz w:val="24"/>
          <w:szCs w:val="24"/>
        </w:rPr>
        <w:t xml:space="preserve"> respective </w:t>
      </w:r>
      <w:r w:rsidR="00483994">
        <w:rPr>
          <w:rFonts w:ascii="Times New Roman" w:hAnsi="Times New Roman"/>
          <w:sz w:val="24"/>
          <w:szCs w:val="24"/>
        </w:rPr>
        <w:t>metatranscriptomes</w:t>
      </w:r>
      <w:r>
        <w:rPr>
          <w:rFonts w:ascii="Times New Roman" w:hAnsi="Times New Roman"/>
          <w:sz w:val="24"/>
          <w:szCs w:val="24"/>
        </w:rPr>
        <w:t xml:space="preserve"> (</w:t>
      </w:r>
      <w:r w:rsidRPr="000A343B">
        <w:rPr>
          <w:rFonts w:ascii="Times New Roman" w:hAnsi="Times New Roman"/>
          <w:b/>
          <w:sz w:val="24"/>
          <w:szCs w:val="24"/>
        </w:rPr>
        <w:t>Table 4.10 b,c</w:t>
      </w:r>
      <w:r>
        <w:rPr>
          <w:rFonts w:ascii="Times New Roman" w:hAnsi="Times New Roman"/>
          <w:sz w:val="24"/>
          <w:szCs w:val="24"/>
        </w:rPr>
        <w:t xml:space="preserve">). </w:t>
      </w:r>
      <w:r w:rsidR="0055771A">
        <w:rPr>
          <w:rFonts w:ascii="Times New Roman" w:hAnsi="Times New Roman"/>
          <w:sz w:val="24"/>
          <w:szCs w:val="24"/>
        </w:rPr>
        <w:t xml:space="preserve">This finding does not rule out the presence of PULs responsible for the breakdown of complex polysaccharides and the production of lignocellulolytic enzymes in our metatranscriptome sequences, since the dbCAN-PUL database used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sidR="0055771A">
        <w:rPr>
          <w:rFonts w:ascii="Times New Roman" w:hAnsi="Times New Roman"/>
          <w:sz w:val="24"/>
          <w:szCs w:val="24"/>
        </w:rPr>
        <w:fldChar w:fldCharType="separate"/>
      </w:r>
      <w:r w:rsidR="0055771A" w:rsidRPr="000A343B">
        <w:rPr>
          <w:rFonts w:ascii="Times New Roman" w:hAnsi="Times New Roman"/>
          <w:noProof/>
          <w:sz w:val="24"/>
          <w:szCs w:val="24"/>
        </w:rPr>
        <w:t>(Ausland et al., 2021)</w:t>
      </w:r>
      <w:r w:rsidR="0055771A">
        <w:rPr>
          <w:rFonts w:ascii="Times New Roman" w:hAnsi="Times New Roman"/>
          <w:sz w:val="24"/>
          <w:szCs w:val="24"/>
        </w:rPr>
        <w:fldChar w:fldCharType="end"/>
      </w:r>
      <w:r w:rsidR="0055771A">
        <w:rPr>
          <w:rFonts w:ascii="Times New Roman" w:hAnsi="Times New Roman"/>
          <w:sz w:val="24"/>
          <w:szCs w:val="24"/>
        </w:rPr>
        <w:t xml:space="preserve">, only </w:t>
      </w:r>
      <w:r w:rsidR="0055771A" w:rsidRPr="000A343B">
        <w:rPr>
          <w:rFonts w:ascii="Times New Roman" w:hAnsi="Times New Roman"/>
          <w:sz w:val="24"/>
          <w:szCs w:val="24"/>
        </w:rPr>
        <w:t xml:space="preserve">focuses on CAZyme-containing PULs </w:t>
      </w:r>
      <w:r w:rsidR="0055771A">
        <w:rPr>
          <w:rFonts w:ascii="Times New Roman" w:hAnsi="Times New Roman"/>
          <w:sz w:val="24"/>
          <w:szCs w:val="24"/>
        </w:rPr>
        <w:t>annotated</w:t>
      </w:r>
      <w:r w:rsidR="0055771A" w:rsidRPr="000A343B">
        <w:rPr>
          <w:rFonts w:ascii="Times New Roman" w:hAnsi="Times New Roman"/>
          <w:sz w:val="24"/>
          <w:szCs w:val="24"/>
        </w:rPr>
        <w:t xml:space="preserve"> from </w:t>
      </w:r>
      <w:r w:rsidR="0055771A">
        <w:rPr>
          <w:rFonts w:ascii="Times New Roman" w:hAnsi="Times New Roman"/>
          <w:sz w:val="24"/>
          <w:szCs w:val="24"/>
        </w:rPr>
        <w:t xml:space="preserve">the extant </w:t>
      </w:r>
      <w:r w:rsidR="0055771A" w:rsidRPr="000A343B">
        <w:rPr>
          <w:rFonts w:ascii="Times New Roman" w:hAnsi="Times New Roman"/>
          <w:sz w:val="24"/>
          <w:szCs w:val="24"/>
        </w:rPr>
        <w:t>literature</w:t>
      </w:r>
      <w:r w:rsidR="0055771A">
        <w:rPr>
          <w:rFonts w:ascii="Times New Roman" w:hAnsi="Times New Roman"/>
          <w:sz w:val="24"/>
          <w:szCs w:val="24"/>
        </w:rPr>
        <w:t>. T</w:t>
      </w:r>
      <w:commentRangeStart w:id="341"/>
      <w:commentRangeStart w:id="342"/>
      <w:r w:rsidR="0055771A">
        <w:rPr>
          <w:rFonts w:ascii="Times New Roman" w:hAnsi="Times New Roman"/>
          <w:sz w:val="24"/>
          <w:szCs w:val="24"/>
        </w:rPr>
        <w:t>herefore, novel or unannotated PULs may have likely been missing from this resource.</w:t>
      </w:r>
      <w:commentRangeEnd w:id="341"/>
      <w:r w:rsidR="0055771A">
        <w:rPr>
          <w:rStyle w:val="CommentReference"/>
        </w:rPr>
        <w:commentReference w:id="341"/>
      </w:r>
      <w:commentRangeEnd w:id="342"/>
      <w:r w:rsidR="0055771A">
        <w:rPr>
          <w:rStyle w:val="CommentReference"/>
        </w:rPr>
        <w:commentReference w:id="342"/>
      </w:r>
      <w:r w:rsidR="0055771A">
        <w:rPr>
          <w:rFonts w:ascii="Times New Roman" w:hAnsi="Times New Roman"/>
          <w:sz w:val="24"/>
          <w:szCs w:val="24"/>
        </w:rPr>
        <w:t xml:space="preserve"> The PULs identified from the BSF larvae bred on the highly lignocellulosic BSG and WH diets (PUL0013 and PUL0395), have been previously isolated from the L-arabinan utilization system of the </w:t>
      </w:r>
      <w:r w:rsidR="0055771A" w:rsidRPr="000A343B">
        <w:rPr>
          <w:rFonts w:ascii="Times New Roman" w:hAnsi="Times New Roman"/>
          <w:i/>
          <w:sz w:val="24"/>
          <w:szCs w:val="24"/>
        </w:rPr>
        <w:t>Geobacillus stearothermophilus</w:t>
      </w:r>
      <w:r w:rsidR="0055771A">
        <w:rPr>
          <w:rFonts w:ascii="Times New Roman" w:hAnsi="Times New Roman"/>
          <w:sz w:val="24"/>
          <w:szCs w:val="24"/>
        </w:rPr>
        <w:t xml:space="preserve"> bacterium, and have been found to possess both CAZy families GH43 and GH51 which were identified in our metatranscriptome sequences.</w:t>
      </w:r>
      <w:r w:rsidR="0055771A">
        <w:rPr>
          <w:rFonts w:ascii="Times New Roman" w:hAnsi="Times New Roman"/>
          <w:noProof/>
          <w:sz w:val="24"/>
          <w:szCs w:val="24"/>
        </w:rPr>
        <w:t xml:space="preserve"> </w:t>
      </w:r>
      <w:r w:rsidR="0055771A">
        <w:rPr>
          <w:rFonts w:ascii="Times New Roman" w:hAnsi="Times New Roman"/>
          <w:sz w:val="24"/>
          <w:szCs w:val="24"/>
        </w:rPr>
        <w:t xml:space="preserve">PUL0013 is involved in the degradation of arabinan moieties while PUL0395 is involved in the degradation of arabinan and arabinose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(Shulami et al., 2011)</w:t>
      </w:r>
      <w:r w:rsidR="0055771A">
        <w:rPr>
          <w:rFonts w:ascii="Times New Roman" w:hAnsi="Times New Roman"/>
          <w:sz w:val="24"/>
          <w:szCs w:val="24"/>
        </w:rPr>
        <w:fldChar w:fldCharType="end"/>
      </w:r>
      <w:r w:rsidR="0055771A">
        <w:rPr>
          <w:rFonts w:ascii="Times New Roman" w:hAnsi="Times New Roman"/>
          <w:sz w:val="24"/>
          <w:szCs w:val="24"/>
        </w:rPr>
        <w:t xml:space="preserve">. Arabinan is a polymer constituted of chains of the </w:t>
      </w:r>
      <w:r w:rsidR="0055771A">
        <w:rPr>
          <w:rFonts w:ascii="Times New Roman" w:hAnsi="Times New Roman"/>
          <w:sz w:val="24"/>
          <w:szCs w:val="24"/>
        </w:rPr>
        <w:lastRenderedPageBreak/>
        <w:t xml:space="preserve">aldopentose arabinose, which make up part of the hemicellulose heteropolymer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(Ariffin et al., 2019; Suib, 2013)</w:t>
      </w:r>
      <w:r w:rsidR="0055771A">
        <w:rPr>
          <w:rFonts w:ascii="Times New Roman" w:hAnsi="Times New Roman"/>
          <w:sz w:val="24"/>
          <w:szCs w:val="24"/>
        </w:rPr>
        <w:fldChar w:fldCharType="end"/>
      </w:r>
      <w:r w:rsidR="0055771A">
        <w:rPr>
          <w:rFonts w:ascii="Times New Roman" w:hAnsi="Times New Roman"/>
          <w:sz w:val="24"/>
          <w:szCs w:val="24"/>
        </w:rPr>
        <w:t>. Despite the functions of the identified PULs being known and documented from previous studies, a subsequent study should involve biochemical and enzymatic characterization assays to assign these PULs to their respective organisms.</w:t>
      </w:r>
    </w:p>
    <w:p w14:paraId="4217F421" w14:textId="42B92B66" w:rsidR="007955AE" w:rsidRDefault="00782692" w:rsidP="0055771A">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sidR="00266E8A">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are corrected and retained based on their common regions</w:t>
      </w:r>
      <w:r w:rsidR="007C6F57">
        <w:rPr>
          <w:rFonts w:ascii="Times New Roman" w:hAnsi="Times New Roman"/>
          <w:sz w:val="24"/>
          <w:szCs w:val="24"/>
        </w:rPr>
        <w:t>, regardless of their mean depths</w:t>
      </w:r>
      <w:r>
        <w:rPr>
          <w:rFonts w:ascii="Times New Roman" w:hAnsi="Times New Roman"/>
          <w:sz w:val="24"/>
          <w:szCs w:val="24"/>
        </w:rPr>
        <w:t>.</w:t>
      </w:r>
      <w:r w:rsidR="00ED1BFF">
        <w:br w:type="page"/>
      </w:r>
    </w:p>
    <w:p w14:paraId="2BFD7167" w14:textId="6E5238D3" w:rsidR="00782692" w:rsidRDefault="007955AE" w:rsidP="007955AE">
      <w:pPr>
        <w:pStyle w:val="Heading1"/>
        <w:jc w:val="center"/>
      </w:pPr>
      <w:bookmarkStart w:id="343" w:name="_Toc92299058"/>
      <w:r>
        <w:lastRenderedPageBreak/>
        <w:t>6.0 CHAPTER SIX: CONCLUSION AND RECOMMENDATIONS</w:t>
      </w:r>
      <w:bookmarkEnd w:id="343"/>
      <w:r w:rsidDel="007955AE">
        <w:t xml:space="preserve"> </w:t>
      </w:r>
    </w:p>
    <w:p w14:paraId="34F446F9" w14:textId="77777777" w:rsidR="00BE64BA" w:rsidRDefault="00BE64BA" w:rsidP="00BE64BA">
      <w:pPr>
        <w:pStyle w:val="Heading2"/>
        <w:jc w:val="both"/>
      </w:pPr>
      <w:bookmarkStart w:id="344" w:name="_Toc92299059"/>
      <w:r w:rsidRPr="00BE64BA">
        <w:t>6.1 Conclusion</w:t>
      </w:r>
      <w:bookmarkEnd w:id="344"/>
    </w:p>
    <w:p w14:paraId="1A538E09" w14:textId="77777777" w:rsidR="00135F5D" w:rsidRDefault="00BE64BA" w:rsidP="000C026F">
      <w:pPr>
        <w:spacing w:line="360" w:lineRule="auto"/>
        <w:jc w:val="both"/>
        <w:rPr>
          <w:rFonts w:ascii="Times New Roman" w:hAnsi="Times New Roman"/>
          <w:sz w:val="24"/>
          <w:szCs w:val="24"/>
        </w:rPr>
      </w:pPr>
      <w:commentRangeStart w:id="345"/>
      <w:commentRangeStart w:id="346"/>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45"/>
      <w:r w:rsidR="00BF6EEF">
        <w:rPr>
          <w:rStyle w:val="CommentReference"/>
        </w:rPr>
        <w:commentReference w:id="345"/>
      </w:r>
      <w:commentRangeEnd w:id="346"/>
      <w:r w:rsidR="00F206D2">
        <w:rPr>
          <w:rStyle w:val="CommentReference"/>
        </w:rPr>
        <w:commentReference w:id="346"/>
      </w:r>
    </w:p>
    <w:p w14:paraId="7B97A94D" w14:textId="77777777" w:rsidR="00BE64BA" w:rsidRPr="00BE64BA" w:rsidRDefault="00BE64BA" w:rsidP="00BE64BA">
      <w:pPr>
        <w:pStyle w:val="Heading2"/>
        <w:jc w:val="both"/>
      </w:pPr>
      <w:bookmarkStart w:id="347" w:name="_Toc92299060"/>
      <w:r w:rsidRPr="00BE64BA">
        <w:lastRenderedPageBreak/>
        <w:t>6.2 Re</w:t>
      </w:r>
      <w:commentRangeStart w:id="348"/>
      <w:r w:rsidRPr="00BE64BA">
        <w:t>commend</w:t>
      </w:r>
      <w:commentRangeEnd w:id="348"/>
      <w:r w:rsidR="00A93003">
        <w:rPr>
          <w:rStyle w:val="CommentReference"/>
          <w:rFonts w:ascii="Calibri" w:eastAsia="Calibri" w:hAnsi="Calibri"/>
          <w:b w:val="0"/>
        </w:rPr>
        <w:commentReference w:id="348"/>
      </w:r>
      <w:r w:rsidRPr="00BE64BA">
        <w:t>ation</w:t>
      </w:r>
      <w:r>
        <w:t>s</w:t>
      </w:r>
      <w:bookmarkEnd w:id="347"/>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49"/>
      <w:commentRangeStart w:id="350"/>
      <w:r>
        <w:rPr>
          <w:rFonts w:ascii="Times New Roman" w:hAnsi="Times New Roman"/>
          <w:sz w:val="24"/>
          <w:szCs w:val="24"/>
        </w:rPr>
        <w:t>host</w:t>
      </w:r>
      <w:commentRangeEnd w:id="349"/>
      <w:r>
        <w:rPr>
          <w:rStyle w:val="CommentReference"/>
        </w:rPr>
        <w:commentReference w:id="349"/>
      </w:r>
      <w:commentRangeEnd w:id="350"/>
      <w:r>
        <w:rPr>
          <w:rStyle w:val="CommentReference"/>
        </w:rPr>
        <w:commentReference w:id="350"/>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51"/>
      <w:commentRangeStart w:id="352"/>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51"/>
      <w:r w:rsidR="00A93003">
        <w:rPr>
          <w:rStyle w:val="CommentReference"/>
        </w:rPr>
        <w:commentReference w:id="351"/>
      </w:r>
      <w:commentRangeEnd w:id="352"/>
      <w:r>
        <w:rPr>
          <w:rStyle w:val="CommentReference"/>
        </w:rPr>
        <w:commentReference w:id="352"/>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53"/>
      <w:commentRangeStart w:id="354"/>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53"/>
      <w:r w:rsidR="00A93003">
        <w:rPr>
          <w:rStyle w:val="CommentReference"/>
        </w:rPr>
        <w:commentReference w:id="353"/>
      </w:r>
      <w:commentRangeEnd w:id="354"/>
      <w:r w:rsidR="00F206D2">
        <w:rPr>
          <w:rStyle w:val="CommentReference"/>
        </w:rPr>
        <w:commentReference w:id="354"/>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55" w:name="_Toc92299061"/>
      <w:r w:rsidRPr="004260F4">
        <w:lastRenderedPageBreak/>
        <w:t>REFERENCES</w:t>
      </w:r>
      <w:bookmarkEnd w:id="355"/>
    </w:p>
    <w:p w14:paraId="6F993645" w14:textId="36CFF6BF" w:rsidR="002E3187" w:rsidRPr="002E3187" w:rsidRDefault="003029EE"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2E3187" w:rsidRPr="002E3187">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002E3187" w:rsidRPr="002E3187">
        <w:rPr>
          <w:rFonts w:ascii="Times New Roman" w:hAnsi="Times New Roman"/>
          <w:i/>
          <w:iCs/>
          <w:noProof/>
          <w:sz w:val="24"/>
          <w:szCs w:val="24"/>
        </w:rPr>
        <w:t>Genome Biology</w:t>
      </w:r>
      <w:r w:rsidR="002E3187" w:rsidRPr="002E3187">
        <w:rPr>
          <w:rFonts w:ascii="Times New Roman" w:hAnsi="Times New Roman"/>
          <w:noProof/>
          <w:sz w:val="24"/>
          <w:szCs w:val="24"/>
        </w:rPr>
        <w:t xml:space="preserve">, </w:t>
      </w:r>
      <w:r w:rsidR="002E3187" w:rsidRPr="002E3187">
        <w:rPr>
          <w:rFonts w:ascii="Times New Roman" w:hAnsi="Times New Roman"/>
          <w:i/>
          <w:iCs/>
          <w:noProof/>
          <w:sz w:val="24"/>
          <w:szCs w:val="24"/>
        </w:rPr>
        <w:t>02</w:t>
      </w:r>
      <w:r w:rsidR="002E3187" w:rsidRPr="002E3187">
        <w:rPr>
          <w:rFonts w:ascii="Times New Roman" w:hAnsi="Times New Roman"/>
          <w:noProof/>
          <w:sz w:val="24"/>
          <w:szCs w:val="24"/>
        </w:rPr>
        <w:t>(5), 1. http://genomebiology.com/2013/14/5/R51%5Cnhttp://www.biomedcentral.com/1471-2164/13/1%5Cnhttp://genomebiology.com/2011/12/2/R18</w:t>
      </w:r>
    </w:p>
    <w:p w14:paraId="63C3DF1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Amin, F. R., Khalid, H., Zhang, H., Rahman, S., Zhang, R., Liu, G., &amp; Chen, C. (2017). Pretreatment methods of lignocellulosic biomass for anaerobic digestion. In </w:t>
      </w:r>
      <w:r w:rsidRPr="002E3187">
        <w:rPr>
          <w:rFonts w:ascii="Times New Roman" w:hAnsi="Times New Roman"/>
          <w:i/>
          <w:iCs/>
          <w:noProof/>
          <w:sz w:val="24"/>
          <w:szCs w:val="24"/>
        </w:rPr>
        <w:t>AMB Express</w:t>
      </w:r>
      <w:r w:rsidRPr="002E3187">
        <w:rPr>
          <w:rFonts w:ascii="Times New Roman" w:hAnsi="Times New Roman"/>
          <w:noProof/>
          <w:sz w:val="24"/>
          <w:szCs w:val="24"/>
        </w:rPr>
        <w:t xml:space="preserve"> (Vol. 7, Issue 1, p. 72). Springer Verlag. https://doi.org/10.1186/s13568-017-0375-4</w:t>
      </w:r>
    </w:p>
    <w:p w14:paraId="6C52501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Antonov, A., Ivanov, G., Pastukhova, N., &amp; Bovykina, G. (2019). Production of chitin from dead Hermetia Illucens. </w:t>
      </w:r>
      <w:r w:rsidRPr="002E3187">
        <w:rPr>
          <w:rFonts w:ascii="Times New Roman" w:hAnsi="Times New Roman"/>
          <w:i/>
          <w:iCs/>
          <w:noProof/>
          <w:sz w:val="24"/>
          <w:szCs w:val="24"/>
        </w:rPr>
        <w:t>IOP Conference Series: Earth and Environmental Science</w:t>
      </w:r>
      <w:r w:rsidRPr="002E3187">
        <w:rPr>
          <w:rFonts w:ascii="Times New Roman" w:hAnsi="Times New Roman"/>
          <w:noProof/>
          <w:sz w:val="24"/>
          <w:szCs w:val="24"/>
        </w:rPr>
        <w:t xml:space="preserve">, </w:t>
      </w:r>
      <w:r w:rsidRPr="002E3187">
        <w:rPr>
          <w:rFonts w:ascii="Times New Roman" w:hAnsi="Times New Roman"/>
          <w:i/>
          <w:iCs/>
          <w:noProof/>
          <w:sz w:val="24"/>
          <w:szCs w:val="24"/>
        </w:rPr>
        <w:t>315</w:t>
      </w:r>
      <w:r w:rsidRPr="002E3187">
        <w:rPr>
          <w:rFonts w:ascii="Times New Roman" w:hAnsi="Times New Roman"/>
          <w:noProof/>
          <w:sz w:val="24"/>
          <w:szCs w:val="24"/>
        </w:rPr>
        <w:t>(4). https://doi.org/10.1088/1755-1315/315/4/042003</w:t>
      </w:r>
    </w:p>
    <w:p w14:paraId="2CD7814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2E3187">
        <w:rPr>
          <w:rFonts w:ascii="Times New Roman" w:hAnsi="Times New Roman"/>
          <w:i/>
          <w:iCs/>
          <w:noProof/>
          <w:sz w:val="24"/>
          <w:szCs w:val="24"/>
        </w:rPr>
        <w:t>3 Biotech</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(6). https://doi.org/10.1007/s13205-019-1761-1</w:t>
      </w:r>
    </w:p>
    <w:p w14:paraId="62879BF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i/>
          <w:iCs/>
          <w:noProof/>
          <w:sz w:val="24"/>
          <w:szCs w:val="24"/>
        </w:rPr>
        <w:t>AR5 Climate Change 2014: Mitigation of Climate Change — IPCC</w:t>
      </w:r>
      <w:r w:rsidRPr="002E3187">
        <w:rPr>
          <w:rFonts w:ascii="Times New Roman" w:hAnsi="Times New Roman"/>
          <w:noProof/>
          <w:sz w:val="24"/>
          <w:szCs w:val="24"/>
        </w:rPr>
        <w:t>. (n.d.). Retrieved November 4, 2020, from https://www.ipcc.ch/report/ar5/wg3/</w:t>
      </w:r>
    </w:p>
    <w:p w14:paraId="077759C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Ariffin, H., Sapuan, S. M., &amp; Hassan, M. A. (2019). Lignocellulose for future bioeconomy. </w:t>
      </w:r>
      <w:r w:rsidRPr="002E3187">
        <w:rPr>
          <w:rFonts w:ascii="Times New Roman" w:hAnsi="Times New Roman"/>
          <w:i/>
          <w:iCs/>
          <w:noProof/>
          <w:sz w:val="24"/>
          <w:szCs w:val="24"/>
        </w:rPr>
        <w:t>Lignocellulose for Future Bioeconomy</w:t>
      </w:r>
      <w:r w:rsidRPr="002E3187">
        <w:rPr>
          <w:rFonts w:ascii="Times New Roman" w:hAnsi="Times New Roman"/>
          <w:noProof/>
          <w:sz w:val="24"/>
          <w:szCs w:val="24"/>
        </w:rPr>
        <w:t>, 1–348. https://doi.org/10.1016/C2018-0-00037-7</w:t>
      </w:r>
    </w:p>
    <w:p w14:paraId="08BB00B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Au, K. F., Underwood, J. G., Lee, L., &amp; Wong, W. H. (2012). Improving PacBio long read accuracy by short read alignment. </w:t>
      </w:r>
      <w:r w:rsidRPr="002E3187">
        <w:rPr>
          <w:rFonts w:ascii="Times New Roman" w:hAnsi="Times New Roman"/>
          <w:i/>
          <w:iCs/>
          <w:noProof/>
          <w:sz w:val="24"/>
          <w:szCs w:val="24"/>
        </w:rPr>
        <w:t>PloS One</w:t>
      </w:r>
      <w:r w:rsidRPr="002E3187">
        <w:rPr>
          <w:rFonts w:ascii="Times New Roman" w:hAnsi="Times New Roman"/>
          <w:noProof/>
          <w:sz w:val="24"/>
          <w:szCs w:val="24"/>
        </w:rPr>
        <w:t xml:space="preserve">, </w:t>
      </w:r>
      <w:r w:rsidRPr="002E3187">
        <w:rPr>
          <w:rFonts w:ascii="Times New Roman" w:hAnsi="Times New Roman"/>
          <w:i/>
          <w:iCs/>
          <w:noProof/>
          <w:sz w:val="24"/>
          <w:szCs w:val="24"/>
        </w:rPr>
        <w:t>7</w:t>
      </w:r>
      <w:r w:rsidRPr="002E3187">
        <w:rPr>
          <w:rFonts w:ascii="Times New Roman" w:hAnsi="Times New Roman"/>
          <w:noProof/>
          <w:sz w:val="24"/>
          <w:szCs w:val="24"/>
        </w:rPr>
        <w:t>(10). https://doi.org/10.1371/JOURNAL.PONE.0046679</w:t>
      </w:r>
    </w:p>
    <w:p w14:paraId="0917C19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Ausland, C., Zheng, J., Yi, H., Yang, B., Li, T., Feng, X., Zheng, B., &amp; Yin, Y. (2021). dbCAN-PUL: A database of experimentally characterized CAZyme gene clusters and their substrates.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49</w:t>
      </w:r>
      <w:r w:rsidRPr="002E3187">
        <w:rPr>
          <w:rFonts w:ascii="Times New Roman" w:hAnsi="Times New Roman"/>
          <w:noProof/>
          <w:sz w:val="24"/>
          <w:szCs w:val="24"/>
        </w:rPr>
        <w:t>(D1), D523–D528. https://doi.org/10.1093/nar/gkaa742</w:t>
      </w:r>
    </w:p>
    <w:p w14:paraId="6F6A14B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Badiei, M., Asim, N., Jahim, J. M., &amp; Sopian, K. (2014). Comparison of Chemical Pretreatment Methods for Cellulosic Biomass. </w:t>
      </w:r>
      <w:r w:rsidRPr="002E3187">
        <w:rPr>
          <w:rFonts w:ascii="Times New Roman" w:hAnsi="Times New Roman"/>
          <w:i/>
          <w:iCs/>
          <w:noProof/>
          <w:sz w:val="24"/>
          <w:szCs w:val="24"/>
        </w:rPr>
        <w:t>APCBEE Procedia</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 xml:space="preserve">(Icbee 2013), 170–174. </w:t>
      </w:r>
      <w:r w:rsidRPr="002E3187">
        <w:rPr>
          <w:rFonts w:ascii="Times New Roman" w:hAnsi="Times New Roman"/>
          <w:noProof/>
          <w:sz w:val="24"/>
          <w:szCs w:val="24"/>
        </w:rPr>
        <w:lastRenderedPageBreak/>
        <w:t>https://doi.org/10.1016/j.apcbee.2014.01.030</w:t>
      </w:r>
    </w:p>
    <w:p w14:paraId="53A9BB6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Balan, V. (2014). Current Challenges in Commercially Producing Biofuels from Lignocellulosic Biomass. </w:t>
      </w:r>
      <w:r w:rsidRPr="002E3187">
        <w:rPr>
          <w:rFonts w:ascii="Times New Roman" w:hAnsi="Times New Roman"/>
          <w:i/>
          <w:iCs/>
          <w:noProof/>
          <w:sz w:val="24"/>
          <w:szCs w:val="24"/>
        </w:rPr>
        <w:t>ISRN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2014</w:t>
      </w:r>
      <w:r w:rsidRPr="002E3187">
        <w:rPr>
          <w:rFonts w:ascii="Times New Roman" w:hAnsi="Times New Roman"/>
          <w:noProof/>
          <w:sz w:val="24"/>
          <w:szCs w:val="24"/>
        </w:rPr>
        <w:t>(i), 1–31. https://doi.org/10.1155/2014/463074</w:t>
      </w:r>
    </w:p>
    <w:p w14:paraId="318708E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2E3187">
        <w:rPr>
          <w:rFonts w:ascii="Times New Roman" w:hAnsi="Times New Roman"/>
          <w:i/>
          <w:iCs/>
          <w:noProof/>
          <w:sz w:val="24"/>
          <w:szCs w:val="24"/>
        </w:rPr>
        <w:t>Journal of Insects as Food and Feed</w:t>
      </w:r>
      <w:r w:rsidRPr="002E3187">
        <w:rPr>
          <w:rFonts w:ascii="Times New Roman" w:hAnsi="Times New Roman"/>
          <w:noProof/>
          <w:sz w:val="24"/>
          <w:szCs w:val="24"/>
        </w:rPr>
        <w:t xml:space="preserve">, </w:t>
      </w:r>
      <w:r w:rsidRPr="002E3187">
        <w:rPr>
          <w:rFonts w:ascii="Times New Roman" w:hAnsi="Times New Roman"/>
          <w:i/>
          <w:iCs/>
          <w:noProof/>
          <w:sz w:val="24"/>
          <w:szCs w:val="24"/>
        </w:rPr>
        <w:t>3</w:t>
      </w:r>
      <w:r w:rsidRPr="002E3187">
        <w:rPr>
          <w:rFonts w:ascii="Times New Roman" w:hAnsi="Times New Roman"/>
          <w:noProof/>
          <w:sz w:val="24"/>
          <w:szCs w:val="24"/>
        </w:rPr>
        <w:t>(2), 105–120. https://doi.org/10.3920/JIFF2016.0055</w:t>
      </w:r>
    </w:p>
    <w:p w14:paraId="246D5F6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2E3187">
        <w:rPr>
          <w:rFonts w:ascii="Times New Roman" w:hAnsi="Times New Roman"/>
          <w:i/>
          <w:iCs/>
          <w:noProof/>
          <w:sz w:val="24"/>
          <w:szCs w:val="24"/>
        </w:rPr>
        <w:t>Frontiers in Energy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6</w:t>
      </w:r>
      <w:r w:rsidRPr="002E3187">
        <w:rPr>
          <w:rFonts w:ascii="Times New Roman" w:hAnsi="Times New Roman"/>
          <w:noProof/>
          <w:sz w:val="24"/>
          <w:szCs w:val="24"/>
        </w:rPr>
        <w:t>(DEC), 141. https://doi.org/10.3389/FENRG.2018.00141/BIBTEX</w:t>
      </w:r>
    </w:p>
    <w:p w14:paraId="12F107C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Bashiardes, S., Zilberman-Schapira, G., &amp; Elinav, E. (2016). Use of metatranscriptomics in microbiome research. </w:t>
      </w:r>
      <w:r w:rsidRPr="002E3187">
        <w:rPr>
          <w:rFonts w:ascii="Times New Roman" w:hAnsi="Times New Roman"/>
          <w:i/>
          <w:iCs/>
          <w:noProof/>
          <w:sz w:val="24"/>
          <w:szCs w:val="24"/>
        </w:rPr>
        <w:t>Bioinformatics and Biology Insights</w:t>
      </w:r>
      <w:r w:rsidRPr="002E3187">
        <w:rPr>
          <w:rFonts w:ascii="Times New Roman" w:hAnsi="Times New Roman"/>
          <w:noProof/>
          <w:sz w:val="24"/>
          <w:szCs w:val="24"/>
        </w:rPr>
        <w:t xml:space="preserve">, </w:t>
      </w:r>
      <w:r w:rsidRPr="002E3187">
        <w:rPr>
          <w:rFonts w:ascii="Times New Roman" w:hAnsi="Times New Roman"/>
          <w:i/>
          <w:iCs/>
          <w:noProof/>
          <w:sz w:val="24"/>
          <w:szCs w:val="24"/>
        </w:rPr>
        <w:t>10</w:t>
      </w:r>
      <w:r w:rsidRPr="002E3187">
        <w:rPr>
          <w:rFonts w:ascii="Times New Roman" w:hAnsi="Times New Roman"/>
          <w:noProof/>
          <w:sz w:val="24"/>
          <w:szCs w:val="24"/>
        </w:rPr>
        <w:t>, 19–25. https://doi.org/10.4137/BBI.S34610</w:t>
      </w:r>
    </w:p>
    <w:p w14:paraId="43C4E4B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2E3187">
        <w:rPr>
          <w:rFonts w:ascii="Times New Roman" w:hAnsi="Times New Roman"/>
          <w:i/>
          <w:iCs/>
          <w:noProof/>
          <w:sz w:val="24"/>
          <w:szCs w:val="24"/>
        </w:rPr>
        <w:t>Nature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33</w:t>
      </w:r>
      <w:r w:rsidRPr="002E3187">
        <w:rPr>
          <w:rFonts w:ascii="Times New Roman" w:hAnsi="Times New Roman"/>
          <w:noProof/>
          <w:sz w:val="24"/>
          <w:szCs w:val="24"/>
        </w:rPr>
        <w:t>(6), 623–630. https://doi.org/10.1038/NBT.3238</w:t>
      </w:r>
    </w:p>
    <w:p w14:paraId="7388195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2E3187">
        <w:rPr>
          <w:rFonts w:ascii="Times New Roman" w:hAnsi="Times New Roman"/>
          <w:i/>
          <w:iCs/>
          <w:noProof/>
          <w:sz w:val="24"/>
          <w:szCs w:val="24"/>
        </w:rPr>
        <w:t>Chemosphere</w:t>
      </w:r>
      <w:r w:rsidRPr="002E3187">
        <w:rPr>
          <w:rFonts w:ascii="Times New Roman" w:hAnsi="Times New Roman"/>
          <w:noProof/>
          <w:sz w:val="24"/>
          <w:szCs w:val="24"/>
        </w:rPr>
        <w:t xml:space="preserve">, </w:t>
      </w:r>
      <w:r w:rsidRPr="002E3187">
        <w:rPr>
          <w:rFonts w:ascii="Times New Roman" w:hAnsi="Times New Roman"/>
          <w:i/>
          <w:iCs/>
          <w:noProof/>
          <w:sz w:val="24"/>
          <w:szCs w:val="24"/>
        </w:rPr>
        <w:t>94</w:t>
      </w:r>
      <w:r w:rsidRPr="002E3187">
        <w:rPr>
          <w:rFonts w:ascii="Times New Roman" w:hAnsi="Times New Roman"/>
          <w:noProof/>
          <w:sz w:val="24"/>
          <w:szCs w:val="24"/>
        </w:rPr>
        <w:t>, 177–182. https://doi.org/10.1016/j.chemosphere.2013.09.096</w:t>
      </w:r>
    </w:p>
    <w:p w14:paraId="4742553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2E3187">
        <w:rPr>
          <w:rFonts w:ascii="Times New Roman" w:hAnsi="Times New Roman"/>
          <w:i/>
          <w:iCs/>
          <w:noProof/>
          <w:sz w:val="24"/>
          <w:szCs w:val="24"/>
        </w:rPr>
        <w:t>Molecular Ecology</w:t>
      </w:r>
      <w:r w:rsidRPr="002E3187">
        <w:rPr>
          <w:rFonts w:ascii="Times New Roman" w:hAnsi="Times New Roman"/>
          <w:noProof/>
          <w:sz w:val="24"/>
          <w:szCs w:val="24"/>
        </w:rPr>
        <w:t xml:space="preserve">, </w:t>
      </w:r>
      <w:r w:rsidRPr="002E3187">
        <w:rPr>
          <w:rFonts w:ascii="Times New Roman" w:hAnsi="Times New Roman"/>
          <w:i/>
          <w:iCs/>
          <w:noProof/>
          <w:sz w:val="24"/>
          <w:szCs w:val="24"/>
        </w:rPr>
        <w:t>27</w:t>
      </w:r>
      <w:r w:rsidRPr="002E3187">
        <w:rPr>
          <w:rFonts w:ascii="Times New Roman" w:hAnsi="Times New Roman"/>
          <w:noProof/>
          <w:sz w:val="24"/>
          <w:szCs w:val="24"/>
        </w:rPr>
        <w:t>(8), 1848–1859. https://doi.org/10.1111/MEC.14413</w:t>
      </w:r>
    </w:p>
    <w:p w14:paraId="56CCC53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2E3187">
        <w:rPr>
          <w:rFonts w:ascii="Times New Roman" w:hAnsi="Times New Roman"/>
          <w:i/>
          <w:iCs/>
          <w:noProof/>
          <w:sz w:val="24"/>
          <w:szCs w:val="24"/>
        </w:rPr>
        <w:t>Cell Biology Education</w:t>
      </w:r>
      <w:r w:rsidRPr="002E3187">
        <w:rPr>
          <w:rFonts w:ascii="Times New Roman" w:hAnsi="Times New Roman"/>
          <w:noProof/>
          <w:sz w:val="24"/>
          <w:szCs w:val="24"/>
        </w:rPr>
        <w:t xml:space="preserve">, </w:t>
      </w:r>
      <w:r w:rsidRPr="002E3187">
        <w:rPr>
          <w:rFonts w:ascii="Times New Roman" w:hAnsi="Times New Roman"/>
          <w:i/>
          <w:iCs/>
          <w:noProof/>
          <w:sz w:val="24"/>
          <w:szCs w:val="24"/>
        </w:rPr>
        <w:t>4</w:t>
      </w:r>
      <w:r w:rsidRPr="002E3187">
        <w:rPr>
          <w:rFonts w:ascii="Times New Roman" w:hAnsi="Times New Roman"/>
          <w:noProof/>
          <w:sz w:val="24"/>
          <w:szCs w:val="24"/>
        </w:rPr>
        <w:t>(2), 157. https://doi.org/10.1187/CBE.04-09-0051</w:t>
      </w:r>
    </w:p>
    <w:p w14:paraId="08B7012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i/>
          <w:iCs/>
          <w:noProof/>
          <w:sz w:val="24"/>
          <w:szCs w:val="24"/>
        </w:rPr>
        <w:t>Brock Biology of Microorganisms</w:t>
      </w:r>
      <w:r w:rsidRPr="002E3187">
        <w:rPr>
          <w:rFonts w:ascii="Times New Roman" w:hAnsi="Times New Roman"/>
          <w:noProof/>
          <w:sz w:val="24"/>
          <w:szCs w:val="24"/>
        </w:rPr>
        <w:t xml:space="preserve"> (11th ed.). (2005). Prentice Hall.</w:t>
      </w:r>
    </w:p>
    <w:p w14:paraId="6FB4597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Bruno, D., Bonelli, M., De Filippis, F., Di Lelio, I., Tettamanti, G., Casartelli, M., Ercolini, D., &amp; Caccia, S. (2019). The intestinal microbiota of Hermetia illucens larvae is affected by diet and shows a diverse composition in the different midgut regions. </w:t>
      </w:r>
      <w:r w:rsidRPr="002E3187">
        <w:rPr>
          <w:rFonts w:ascii="Times New Roman" w:hAnsi="Times New Roman"/>
          <w:i/>
          <w:iCs/>
          <w:noProof/>
          <w:sz w:val="24"/>
          <w:szCs w:val="24"/>
        </w:rPr>
        <w:t>Applied and Environmental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85</w:t>
      </w:r>
      <w:r w:rsidRPr="002E3187">
        <w:rPr>
          <w:rFonts w:ascii="Times New Roman" w:hAnsi="Times New Roman"/>
          <w:noProof/>
          <w:sz w:val="24"/>
          <w:szCs w:val="24"/>
        </w:rPr>
        <w:t>(2). https://doi.org/10.1128/AEM.01864-18</w:t>
      </w:r>
    </w:p>
    <w:p w14:paraId="74D9D0D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lastRenderedPageBreak/>
        <w:t xml:space="preserve">Buchfink, B., Reuter, K., &amp; Drost, H.-G. (2021). Sensitive protein alignments at tree-of-life scale using DIAMOND. </w:t>
      </w:r>
      <w:r w:rsidRPr="002E3187">
        <w:rPr>
          <w:rFonts w:ascii="Times New Roman" w:hAnsi="Times New Roman"/>
          <w:i/>
          <w:iCs/>
          <w:noProof/>
          <w:sz w:val="24"/>
          <w:szCs w:val="24"/>
        </w:rPr>
        <w:t>Nature Methods 2021 18:4</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(4), 366–368. https://doi.org/10.1038/s41592-021-01101-x</w:t>
      </w:r>
    </w:p>
    <w:p w14:paraId="632DF6C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2E3187">
        <w:rPr>
          <w:rFonts w:ascii="Times New Roman" w:hAnsi="Times New Roman"/>
          <w:i/>
          <w:iCs/>
          <w:noProof/>
          <w:sz w:val="24"/>
          <w:szCs w:val="24"/>
        </w:rPr>
        <w:t>BMC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(1), 1–9. https://doi.org/10.1186/S12859-017-1625-9/TABLES/4</w:t>
      </w:r>
    </w:p>
    <w:p w14:paraId="7560804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Canabarro, N., Soares, J. F., Anchieta, C. G., Kelling, C. S., &amp; Mazutti, M. A. (2013). Thermochemical processes for biofuels production from biomass. </w:t>
      </w:r>
      <w:r w:rsidRPr="002E3187">
        <w:rPr>
          <w:rFonts w:ascii="Times New Roman" w:hAnsi="Times New Roman"/>
          <w:i/>
          <w:iCs/>
          <w:noProof/>
          <w:sz w:val="24"/>
          <w:szCs w:val="24"/>
        </w:rPr>
        <w:t>Sustainable Chemical Processes 2013 1:1</w:t>
      </w:r>
      <w:r w:rsidRPr="002E3187">
        <w:rPr>
          <w:rFonts w:ascii="Times New Roman" w:hAnsi="Times New Roman"/>
          <w:noProof/>
          <w:sz w:val="24"/>
          <w:szCs w:val="24"/>
        </w:rPr>
        <w:t xml:space="preserve">, </w:t>
      </w:r>
      <w:r w:rsidRPr="002E3187">
        <w:rPr>
          <w:rFonts w:ascii="Times New Roman" w:hAnsi="Times New Roman"/>
          <w:i/>
          <w:iCs/>
          <w:noProof/>
          <w:sz w:val="24"/>
          <w:szCs w:val="24"/>
        </w:rPr>
        <w:t>1</w:t>
      </w:r>
      <w:r w:rsidRPr="002E3187">
        <w:rPr>
          <w:rFonts w:ascii="Times New Roman" w:hAnsi="Times New Roman"/>
          <w:noProof/>
          <w:sz w:val="24"/>
          <w:szCs w:val="24"/>
        </w:rPr>
        <w:t>(1), 1–10. https://doi.org/10.1186/2043-7129-1-22</w:t>
      </w:r>
    </w:p>
    <w:p w14:paraId="122579F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2E3187">
        <w:rPr>
          <w:rFonts w:ascii="Times New Roman" w:hAnsi="Times New Roman"/>
          <w:i/>
          <w:iCs/>
          <w:noProof/>
          <w:sz w:val="24"/>
          <w:szCs w:val="24"/>
        </w:rPr>
        <w:t>Controlled Clinical Trials</w:t>
      </w:r>
      <w:r w:rsidRPr="002E3187">
        <w:rPr>
          <w:rFonts w:ascii="Times New Roman" w:hAnsi="Times New Roman"/>
          <w:noProof/>
          <w:sz w:val="24"/>
          <w:szCs w:val="24"/>
        </w:rPr>
        <w:t xml:space="preserve">, </w:t>
      </w:r>
      <w:r w:rsidRPr="002E3187">
        <w:rPr>
          <w:rFonts w:ascii="Times New Roman" w:hAnsi="Times New Roman"/>
          <w:i/>
          <w:iCs/>
          <w:noProof/>
          <w:sz w:val="24"/>
          <w:szCs w:val="24"/>
        </w:rPr>
        <w:t>2</w:t>
      </w:r>
      <w:r w:rsidRPr="002E3187">
        <w:rPr>
          <w:rFonts w:ascii="Times New Roman" w:hAnsi="Times New Roman"/>
          <w:noProof/>
          <w:sz w:val="24"/>
          <w:szCs w:val="24"/>
        </w:rPr>
        <w:t>(1), 31–49. https://doi.org/10.1016/0197-2456(81)90056-8</w:t>
      </w:r>
    </w:p>
    <w:p w14:paraId="42C584E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2E3187">
        <w:rPr>
          <w:rFonts w:ascii="Times New Roman" w:hAnsi="Times New Roman"/>
          <w:i/>
          <w:iCs/>
          <w:noProof/>
          <w:sz w:val="24"/>
          <w:szCs w:val="24"/>
        </w:rPr>
        <w:t>Entomologia Experimentalis et Applicata</w:t>
      </w:r>
      <w:r w:rsidRPr="002E3187">
        <w:rPr>
          <w:rFonts w:ascii="Times New Roman" w:hAnsi="Times New Roman"/>
          <w:noProof/>
          <w:sz w:val="24"/>
          <w:szCs w:val="24"/>
        </w:rPr>
        <w:t xml:space="preserve">, </w:t>
      </w:r>
      <w:r w:rsidRPr="002E3187">
        <w:rPr>
          <w:rFonts w:ascii="Times New Roman" w:hAnsi="Times New Roman"/>
          <w:i/>
          <w:iCs/>
          <w:noProof/>
          <w:sz w:val="24"/>
          <w:szCs w:val="24"/>
        </w:rPr>
        <w:t>168</w:t>
      </w:r>
      <w:r w:rsidRPr="002E3187">
        <w:rPr>
          <w:rFonts w:ascii="Times New Roman" w:hAnsi="Times New Roman"/>
          <w:noProof/>
          <w:sz w:val="24"/>
          <w:szCs w:val="24"/>
        </w:rPr>
        <w:t>(6–7), 472–481. https://doi.org/10.1111/eea.12940</w:t>
      </w:r>
    </w:p>
    <w:p w14:paraId="2E8848E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2E3187">
        <w:rPr>
          <w:rFonts w:ascii="Times New Roman" w:hAnsi="Times New Roman"/>
          <w:i/>
          <w:iCs/>
          <w:noProof/>
          <w:sz w:val="24"/>
          <w:szCs w:val="24"/>
        </w:rPr>
        <w:t>PLoS ONE</w:t>
      </w:r>
      <w:r w:rsidRPr="002E3187">
        <w:rPr>
          <w:rFonts w:ascii="Times New Roman" w:hAnsi="Times New Roman"/>
          <w:noProof/>
          <w:sz w:val="24"/>
          <w:szCs w:val="24"/>
        </w:rPr>
        <w:t xml:space="preserve">, </w:t>
      </w:r>
      <w:r w:rsidRPr="002E3187">
        <w:rPr>
          <w:rFonts w:ascii="Times New Roman" w:hAnsi="Times New Roman"/>
          <w:i/>
          <w:iCs/>
          <w:noProof/>
          <w:sz w:val="24"/>
          <w:szCs w:val="24"/>
        </w:rPr>
        <w:t>15</w:t>
      </w:r>
      <w:r w:rsidRPr="002E3187">
        <w:rPr>
          <w:rFonts w:ascii="Times New Roman" w:hAnsi="Times New Roman"/>
          <w:noProof/>
          <w:sz w:val="24"/>
          <w:szCs w:val="24"/>
        </w:rPr>
        <w:t>(1), 1–19. https://doi.org/10.1371/journal.pone.0227886</w:t>
      </w:r>
    </w:p>
    <w:p w14:paraId="3D621F4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Čičková, H., Newton, G. L., Lacy, R. C., &amp; Kozánek, M. (2015). The use of fly larvae for organic waste treatment. </w:t>
      </w:r>
      <w:r w:rsidRPr="002E3187">
        <w:rPr>
          <w:rFonts w:ascii="Times New Roman" w:hAnsi="Times New Roman"/>
          <w:i/>
          <w:iCs/>
          <w:noProof/>
          <w:sz w:val="24"/>
          <w:szCs w:val="24"/>
        </w:rPr>
        <w:t>Waste Management</w:t>
      </w:r>
      <w:r w:rsidRPr="002E3187">
        <w:rPr>
          <w:rFonts w:ascii="Times New Roman" w:hAnsi="Times New Roman"/>
          <w:noProof/>
          <w:sz w:val="24"/>
          <w:szCs w:val="24"/>
        </w:rPr>
        <w:t xml:space="preserve">, </w:t>
      </w:r>
      <w:r w:rsidRPr="002E3187">
        <w:rPr>
          <w:rFonts w:ascii="Times New Roman" w:hAnsi="Times New Roman"/>
          <w:i/>
          <w:iCs/>
          <w:noProof/>
          <w:sz w:val="24"/>
          <w:szCs w:val="24"/>
        </w:rPr>
        <w:t>35</w:t>
      </w:r>
      <w:r w:rsidRPr="002E3187">
        <w:rPr>
          <w:rFonts w:ascii="Times New Roman" w:hAnsi="Times New Roman"/>
          <w:noProof/>
          <w:sz w:val="24"/>
          <w:szCs w:val="24"/>
        </w:rPr>
        <w:t>, 68–80. https://doi.org/10.1016/j.wasman.2014.09.026</w:t>
      </w:r>
    </w:p>
    <w:p w14:paraId="78570B0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42</w:t>
      </w:r>
      <w:r w:rsidRPr="002E3187">
        <w:rPr>
          <w:rFonts w:ascii="Times New Roman" w:hAnsi="Times New Roman"/>
          <w:noProof/>
          <w:sz w:val="24"/>
          <w:szCs w:val="24"/>
        </w:rPr>
        <w:t>(Database issue), D633. https://doi.org/10.1093/NAR/GKT1244</w:t>
      </w:r>
    </w:p>
    <w:p w14:paraId="3E4F381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Contesini, F. J., Frandsen, R. J. N., &amp; Damasio, A. (2021). Editorial: CAZymes in Biorefinery: From Genes to Application. </w:t>
      </w:r>
      <w:r w:rsidRPr="002E3187">
        <w:rPr>
          <w:rFonts w:ascii="Times New Roman" w:hAnsi="Times New Roman"/>
          <w:i/>
          <w:iCs/>
          <w:noProof/>
          <w:sz w:val="24"/>
          <w:szCs w:val="24"/>
        </w:rPr>
        <w:t>Frontiers in Bioengineering and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 86. https://doi.org/10.3389/FBIOE.2021.622817/BIBTEX</w:t>
      </w:r>
    </w:p>
    <w:p w14:paraId="0028239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Dale, B. E., Anderson, J. E., Brown, R. C., Csonka, S., Dale, V. H., Herwick, G., Jackson, R. D., </w:t>
      </w:r>
      <w:r w:rsidRPr="002E3187">
        <w:rPr>
          <w:rFonts w:ascii="Times New Roman" w:hAnsi="Times New Roman"/>
          <w:noProof/>
          <w:sz w:val="24"/>
          <w:szCs w:val="24"/>
        </w:rPr>
        <w:lastRenderedPageBreak/>
        <w:t xml:space="preserve">Jordan, N., Kaffka, S., Kline, K. L., Lynd, L. R., Malmstrom, C., Ong, R. G., Richard, T. L., Taylor, C., &amp; Wang, M. Q. (2014). Take a closer look: Biofuels can support environmental, economic and social goals. In </w:t>
      </w:r>
      <w:r w:rsidRPr="002E3187">
        <w:rPr>
          <w:rFonts w:ascii="Times New Roman" w:hAnsi="Times New Roman"/>
          <w:i/>
          <w:iCs/>
          <w:noProof/>
          <w:sz w:val="24"/>
          <w:szCs w:val="24"/>
        </w:rPr>
        <w:t>Environmental Science and Technology</w:t>
      </w:r>
      <w:r w:rsidRPr="002E3187">
        <w:rPr>
          <w:rFonts w:ascii="Times New Roman" w:hAnsi="Times New Roman"/>
          <w:noProof/>
          <w:sz w:val="24"/>
          <w:szCs w:val="24"/>
        </w:rPr>
        <w:t xml:space="preserve"> (Vol. 48, Issue 13, pp. 7200–7203). American Chemical Society. https://doi.org/10.1021/es5025433</w:t>
      </w:r>
    </w:p>
    <w:p w14:paraId="1EE987F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2E3187">
        <w:rPr>
          <w:rFonts w:ascii="Times New Roman" w:hAnsi="Times New Roman"/>
          <w:i/>
          <w:iCs/>
          <w:noProof/>
          <w:sz w:val="24"/>
          <w:szCs w:val="24"/>
        </w:rPr>
        <w:t>Applied and Environmental Microbiology</w:t>
      </w:r>
      <w:r w:rsidRPr="002E3187">
        <w:rPr>
          <w:rFonts w:ascii="Times New Roman" w:hAnsi="Times New Roman"/>
          <w:noProof/>
          <w:sz w:val="24"/>
          <w:szCs w:val="24"/>
        </w:rPr>
        <w:t xml:space="preserve"> (Vol. 84, Issue 9). American Society for Microbiology. https://doi.org/10.1128/AEM.02722-17</w:t>
      </w:r>
    </w:p>
    <w:p w14:paraId="0012904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Diener, S., Zurbrugg, C., &amp; Tockner, K. (2009). Swiss feeding rate.pdf. In </w:t>
      </w:r>
      <w:r w:rsidRPr="002E3187">
        <w:rPr>
          <w:rFonts w:ascii="Times New Roman" w:hAnsi="Times New Roman"/>
          <w:i/>
          <w:iCs/>
          <w:noProof/>
          <w:sz w:val="24"/>
          <w:szCs w:val="24"/>
        </w:rPr>
        <w:t>Waste Management &amp; Research</w:t>
      </w:r>
      <w:r w:rsidRPr="002E3187">
        <w:rPr>
          <w:rFonts w:ascii="Times New Roman" w:hAnsi="Times New Roman"/>
          <w:noProof/>
          <w:sz w:val="24"/>
          <w:szCs w:val="24"/>
        </w:rPr>
        <w:t xml:space="preserve"> (Vol. 27, pp. 603–610).</w:t>
      </w:r>
    </w:p>
    <w:p w14:paraId="633527A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2E3187">
        <w:rPr>
          <w:rFonts w:ascii="Times New Roman" w:hAnsi="Times New Roman"/>
          <w:i/>
          <w:iCs/>
          <w:noProof/>
          <w:sz w:val="24"/>
          <w:szCs w:val="24"/>
        </w:rPr>
        <w:t>Biotechnology for Biofuels</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(1), 1–19. https://doi.org/10.1186/S13068-018-1212-Y/TABLES/2</w:t>
      </w:r>
    </w:p>
    <w:p w14:paraId="093F8FF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Edgar, R. C., &amp; Bateman, A. (2010). Search and clustering orders of magnitude faster than BLAST.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26</w:t>
      </w:r>
      <w:r w:rsidRPr="002E3187">
        <w:rPr>
          <w:rFonts w:ascii="Times New Roman" w:hAnsi="Times New Roman"/>
          <w:noProof/>
          <w:sz w:val="24"/>
          <w:szCs w:val="24"/>
        </w:rPr>
        <w:t>(19), 2460–2461. https://doi.org/10.1093/BIOINFORMATICS/BTQ461</w:t>
      </w:r>
    </w:p>
    <w:p w14:paraId="668374E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EPA. (n.d.). </w:t>
      </w:r>
      <w:r w:rsidRPr="002E3187">
        <w:rPr>
          <w:rFonts w:ascii="Times New Roman" w:hAnsi="Times New Roman"/>
          <w:i/>
          <w:iCs/>
          <w:noProof/>
          <w:sz w:val="24"/>
          <w:szCs w:val="24"/>
        </w:rPr>
        <w:t>Overview for Renewable Fuel Standard</w:t>
      </w:r>
      <w:r w:rsidRPr="002E3187">
        <w:rPr>
          <w:rFonts w:ascii="Times New Roman" w:hAnsi="Times New Roman"/>
          <w:noProof/>
          <w:sz w:val="24"/>
          <w:szCs w:val="24"/>
        </w:rPr>
        <w:t>. Retrieved December 9, 2021, from https://www.epa.gov/renewable-fuel-standard-program/overview-renewable-fuel-standard</w:t>
      </w:r>
    </w:p>
    <w:p w14:paraId="5C28071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Ewels, P., Magnusson, M., Lundin, S., &amp; Käller, M. (2016). MultiQC: summarize analysis results for multiple tools and samples in a single report.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32</w:t>
      </w:r>
      <w:r w:rsidRPr="002E3187">
        <w:rPr>
          <w:rFonts w:ascii="Times New Roman" w:hAnsi="Times New Roman"/>
          <w:noProof/>
          <w:sz w:val="24"/>
          <w:szCs w:val="24"/>
        </w:rPr>
        <w:t>(19), 3047–3048. https://doi.org/10.1093/BIOINFORMATICS/BTW354</w:t>
      </w:r>
    </w:p>
    <w:p w14:paraId="06A533B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Fu, S., Wang, A., &amp; Au, K. F. (2019). A comparative evaluation of hybrid error correction methods for error-prone long reads. </w:t>
      </w:r>
      <w:r w:rsidRPr="002E3187">
        <w:rPr>
          <w:rFonts w:ascii="Times New Roman" w:hAnsi="Times New Roman"/>
          <w:i/>
          <w:iCs/>
          <w:noProof/>
          <w:sz w:val="24"/>
          <w:szCs w:val="24"/>
        </w:rPr>
        <w:t>Genome Biology</w:t>
      </w:r>
      <w:r w:rsidRPr="002E3187">
        <w:rPr>
          <w:rFonts w:ascii="Times New Roman" w:hAnsi="Times New Roman"/>
          <w:noProof/>
          <w:sz w:val="24"/>
          <w:szCs w:val="24"/>
        </w:rPr>
        <w:t xml:space="preserve">, </w:t>
      </w:r>
      <w:r w:rsidRPr="002E3187">
        <w:rPr>
          <w:rFonts w:ascii="Times New Roman" w:hAnsi="Times New Roman"/>
          <w:i/>
          <w:iCs/>
          <w:noProof/>
          <w:sz w:val="24"/>
          <w:szCs w:val="24"/>
        </w:rPr>
        <w:t>20</w:t>
      </w:r>
      <w:r w:rsidRPr="002E3187">
        <w:rPr>
          <w:rFonts w:ascii="Times New Roman" w:hAnsi="Times New Roman"/>
          <w:noProof/>
          <w:sz w:val="24"/>
          <w:szCs w:val="24"/>
        </w:rPr>
        <w:t>(1), 1–17. https://doi.org/10.1186/s13059-018-1605-z</w:t>
      </w:r>
    </w:p>
    <w:p w14:paraId="0ABE6B1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Grünberger, F., Ferreira-Cerca, S., &amp; Grohmann, D. (2021). Nanopore sequencing of RNA and cDNA molecules expands the transcriptomic toolbox in prokaryotes. </w:t>
      </w:r>
      <w:r w:rsidRPr="002E3187">
        <w:rPr>
          <w:rFonts w:ascii="Times New Roman" w:hAnsi="Times New Roman"/>
          <w:i/>
          <w:iCs/>
          <w:noProof/>
          <w:sz w:val="24"/>
          <w:szCs w:val="24"/>
        </w:rPr>
        <w:t>BioRxiv</w:t>
      </w:r>
      <w:r w:rsidRPr="002E3187">
        <w:rPr>
          <w:rFonts w:ascii="Times New Roman" w:hAnsi="Times New Roman"/>
          <w:noProof/>
          <w:sz w:val="24"/>
          <w:szCs w:val="24"/>
        </w:rPr>
        <w:t>, 2021.06.14.448286. https://doi.org/10.1101/2021.06.14.448286</w:t>
      </w:r>
    </w:p>
    <w:p w14:paraId="4620441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Guerriero, G., Hausman, J. F., Strauss, J., Ertan, H., &amp; Siddiqui, K. S. (2016). Lignocellulosic </w:t>
      </w:r>
      <w:r w:rsidRPr="002E3187">
        <w:rPr>
          <w:rFonts w:ascii="Times New Roman" w:hAnsi="Times New Roman"/>
          <w:noProof/>
          <w:sz w:val="24"/>
          <w:szCs w:val="24"/>
        </w:rPr>
        <w:lastRenderedPageBreak/>
        <w:t xml:space="preserve">biomass: Biosynthesis, degradation, and industrial utilization. </w:t>
      </w:r>
      <w:r w:rsidRPr="002E3187">
        <w:rPr>
          <w:rFonts w:ascii="Times New Roman" w:hAnsi="Times New Roman"/>
          <w:i/>
          <w:iCs/>
          <w:noProof/>
          <w:sz w:val="24"/>
          <w:szCs w:val="24"/>
        </w:rPr>
        <w:t>Engineering in Life Sciences</w:t>
      </w:r>
      <w:r w:rsidRPr="002E3187">
        <w:rPr>
          <w:rFonts w:ascii="Times New Roman" w:hAnsi="Times New Roman"/>
          <w:noProof/>
          <w:sz w:val="24"/>
          <w:szCs w:val="24"/>
        </w:rPr>
        <w:t xml:space="preserve">, </w:t>
      </w:r>
      <w:r w:rsidRPr="002E3187">
        <w:rPr>
          <w:rFonts w:ascii="Times New Roman" w:hAnsi="Times New Roman"/>
          <w:i/>
          <w:iCs/>
          <w:noProof/>
          <w:sz w:val="24"/>
          <w:szCs w:val="24"/>
        </w:rPr>
        <w:t>16</w:t>
      </w:r>
      <w:r w:rsidRPr="002E3187">
        <w:rPr>
          <w:rFonts w:ascii="Times New Roman" w:hAnsi="Times New Roman"/>
          <w:noProof/>
          <w:sz w:val="24"/>
          <w:szCs w:val="24"/>
        </w:rPr>
        <w:t>(1), 1–16. https://doi.org/10.1002/ELSC.201400196</w:t>
      </w:r>
    </w:p>
    <w:p w14:paraId="5EE169F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Hackl, T., Hedrich, R., Schultz, J., &amp; Förster, F. (2014). proovread: large-scale high-accuracy PacBio correction through iterative short read consensus. </w:t>
      </w:r>
      <w:r w:rsidRPr="002E3187">
        <w:rPr>
          <w:rFonts w:ascii="Times New Roman" w:hAnsi="Times New Roman"/>
          <w:i/>
          <w:iCs/>
          <w:noProof/>
          <w:sz w:val="24"/>
          <w:szCs w:val="24"/>
        </w:rPr>
        <w:t>Bioinformatics (Oxford, England)</w:t>
      </w:r>
      <w:r w:rsidRPr="002E3187">
        <w:rPr>
          <w:rFonts w:ascii="Times New Roman" w:hAnsi="Times New Roman"/>
          <w:noProof/>
          <w:sz w:val="24"/>
          <w:szCs w:val="24"/>
        </w:rPr>
        <w:t xml:space="preserve">, </w:t>
      </w:r>
      <w:r w:rsidRPr="002E3187">
        <w:rPr>
          <w:rFonts w:ascii="Times New Roman" w:hAnsi="Times New Roman"/>
          <w:i/>
          <w:iCs/>
          <w:noProof/>
          <w:sz w:val="24"/>
          <w:szCs w:val="24"/>
        </w:rPr>
        <w:t>30</w:t>
      </w:r>
      <w:r w:rsidRPr="002E3187">
        <w:rPr>
          <w:rFonts w:ascii="Times New Roman" w:hAnsi="Times New Roman"/>
          <w:noProof/>
          <w:sz w:val="24"/>
          <w:szCs w:val="24"/>
        </w:rPr>
        <w:t>(21), 3004–3011. https://doi.org/10.1093/BIOINFORMATICS/BTU392</w:t>
      </w:r>
    </w:p>
    <w:p w14:paraId="08AC193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Henson, J., Tischler, G., &amp; Ning, Z. (2012). Next-generation sequencing and large genome assemblies. </w:t>
      </w:r>
      <w:r w:rsidRPr="002E3187">
        <w:rPr>
          <w:rFonts w:ascii="Times New Roman" w:hAnsi="Times New Roman"/>
          <w:i/>
          <w:iCs/>
          <w:noProof/>
          <w:sz w:val="24"/>
          <w:szCs w:val="24"/>
        </w:rPr>
        <w:t>Pharmacogenomics</w:t>
      </w:r>
      <w:r w:rsidRPr="002E3187">
        <w:rPr>
          <w:rFonts w:ascii="Times New Roman" w:hAnsi="Times New Roman"/>
          <w:noProof/>
          <w:sz w:val="24"/>
          <w:szCs w:val="24"/>
        </w:rPr>
        <w:t xml:space="preserve">, </w:t>
      </w:r>
      <w:r w:rsidRPr="002E3187">
        <w:rPr>
          <w:rFonts w:ascii="Times New Roman" w:hAnsi="Times New Roman"/>
          <w:i/>
          <w:iCs/>
          <w:noProof/>
          <w:sz w:val="24"/>
          <w:szCs w:val="24"/>
        </w:rPr>
        <w:t>13</w:t>
      </w:r>
      <w:r w:rsidRPr="002E3187">
        <w:rPr>
          <w:rFonts w:ascii="Times New Roman" w:hAnsi="Times New Roman"/>
          <w:noProof/>
          <w:sz w:val="24"/>
          <w:szCs w:val="24"/>
        </w:rPr>
        <w:t>(8), 901–915. https://doi.org/10.2217/pgs.12.72</w:t>
      </w:r>
    </w:p>
    <w:p w14:paraId="4D50ABB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2E3187">
        <w:rPr>
          <w:rFonts w:ascii="Times New Roman" w:hAnsi="Times New Roman"/>
          <w:i/>
          <w:iCs/>
          <w:noProof/>
          <w:sz w:val="24"/>
          <w:szCs w:val="24"/>
        </w:rPr>
        <w:t>PLoS ONE</w:t>
      </w:r>
      <w:r w:rsidRPr="002E3187">
        <w:rPr>
          <w:rFonts w:ascii="Times New Roman" w:hAnsi="Times New Roman"/>
          <w:noProof/>
          <w:sz w:val="24"/>
          <w:szCs w:val="24"/>
        </w:rPr>
        <w:t xml:space="preserve">, </w:t>
      </w:r>
      <w:r w:rsidRPr="002E3187">
        <w:rPr>
          <w:rFonts w:ascii="Times New Roman" w:hAnsi="Times New Roman"/>
          <w:i/>
          <w:iCs/>
          <w:noProof/>
          <w:sz w:val="24"/>
          <w:szCs w:val="24"/>
        </w:rPr>
        <w:t>14</w:t>
      </w:r>
      <w:r w:rsidRPr="002E3187">
        <w:rPr>
          <w:rFonts w:ascii="Times New Roman" w:hAnsi="Times New Roman"/>
          <w:noProof/>
          <w:sz w:val="24"/>
          <w:szCs w:val="24"/>
        </w:rPr>
        <w:t>(12), 40–45. https://doi.org/10.1371/journal.pone.0226670</w:t>
      </w:r>
    </w:p>
    <w:p w14:paraId="2AD9AAE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2E3187">
        <w:rPr>
          <w:rFonts w:ascii="Times New Roman" w:hAnsi="Times New Roman"/>
          <w:i/>
          <w:iCs/>
          <w:noProof/>
          <w:sz w:val="24"/>
          <w:szCs w:val="24"/>
        </w:rPr>
        <w:t>Science</w:t>
      </w:r>
      <w:r w:rsidRPr="002E3187">
        <w:rPr>
          <w:rFonts w:ascii="Times New Roman" w:hAnsi="Times New Roman"/>
          <w:noProof/>
          <w:sz w:val="24"/>
          <w:szCs w:val="24"/>
        </w:rPr>
        <w:t xml:space="preserve"> (Vol. 315, Issue 5813, pp. 804–807). Science. https://doi.org/10.1126/science.1137016</w:t>
      </w:r>
    </w:p>
    <w:p w14:paraId="7B7D7A8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2E3187">
        <w:rPr>
          <w:rFonts w:ascii="Times New Roman" w:hAnsi="Times New Roman"/>
          <w:i/>
          <w:iCs/>
          <w:noProof/>
          <w:sz w:val="24"/>
          <w:szCs w:val="24"/>
        </w:rPr>
        <w:t>BMC Genomics</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(1), 1–22. https://doi.org/10.1186/s12864-017-3757-8</w:t>
      </w:r>
    </w:p>
    <w:p w14:paraId="17D2E33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2E3187">
        <w:rPr>
          <w:rFonts w:ascii="Times New Roman" w:hAnsi="Times New Roman"/>
          <w:i/>
          <w:iCs/>
          <w:noProof/>
          <w:sz w:val="24"/>
          <w:szCs w:val="24"/>
        </w:rPr>
        <w:t>Applied and Environmental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84</w:t>
      </w:r>
      <w:r w:rsidRPr="002E3187">
        <w:rPr>
          <w:rFonts w:ascii="Times New Roman" w:hAnsi="Times New Roman"/>
          <w:noProof/>
          <w:sz w:val="24"/>
          <w:szCs w:val="24"/>
        </w:rPr>
        <w:t>(13), 181–199. https://doi.org/10.1128/AEM.00181-18/SUPPL_FILE/ZAM013188596S1.PDF</w:t>
      </w:r>
    </w:p>
    <w:p w14:paraId="1062876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Huang, L., Zhang, H., Wu, P., Entwistle, S., Li, X., Yohe, T., Yi, H., Yang, Z., &amp; Yin, Y. (2018). dbCAN-seq: a database of carbohydrate-active enzyme (CAZyme) sequence and annotation.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46</w:t>
      </w:r>
      <w:r w:rsidRPr="002E3187">
        <w:rPr>
          <w:rFonts w:ascii="Times New Roman" w:hAnsi="Times New Roman"/>
          <w:noProof/>
          <w:sz w:val="24"/>
          <w:szCs w:val="24"/>
        </w:rPr>
        <w:t>(D1), D516–D521. https://doi.org/10.1093/NAR/GKX894</w:t>
      </w:r>
    </w:p>
    <w:p w14:paraId="2EF026A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i/>
          <w:iCs/>
          <w:noProof/>
          <w:sz w:val="24"/>
          <w:szCs w:val="24"/>
        </w:rPr>
        <w:lastRenderedPageBreak/>
        <w:t>ISOLATE II RNA Mini Kit | Bioline | Meridian Bioscience</w:t>
      </w:r>
      <w:r w:rsidRPr="002E3187">
        <w:rPr>
          <w:rFonts w:ascii="Times New Roman" w:hAnsi="Times New Roman"/>
          <w:noProof/>
          <w:sz w:val="24"/>
          <w:szCs w:val="24"/>
        </w:rPr>
        <w:t>. (n.d.). Retrieved November 14, 2020, from https://www.bioline.com/isolate-ii-rna-mini-kit.html</w:t>
      </w:r>
    </w:p>
    <w:p w14:paraId="4E08622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Jain, M., Olsen, H. E., Paten, B., &amp; Akeson, M. (2016). The Oxford Nanopore MinION: delivery of nanopore sequencing to the genomics community. </w:t>
      </w:r>
      <w:r w:rsidRPr="002E3187">
        <w:rPr>
          <w:rFonts w:ascii="Times New Roman" w:hAnsi="Times New Roman"/>
          <w:i/>
          <w:iCs/>
          <w:noProof/>
          <w:sz w:val="24"/>
          <w:szCs w:val="24"/>
        </w:rPr>
        <w:t>Genome 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17</w:t>
      </w:r>
      <w:r w:rsidRPr="002E3187">
        <w:rPr>
          <w:rFonts w:ascii="Times New Roman" w:hAnsi="Times New Roman"/>
          <w:noProof/>
          <w:sz w:val="24"/>
          <w:szCs w:val="24"/>
        </w:rPr>
        <w:t>(1), 1–11. https://doi.org/10.1186/s13059-016-1103-0</w:t>
      </w:r>
    </w:p>
    <w:p w14:paraId="32AB8CC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2E3187">
        <w:rPr>
          <w:rFonts w:ascii="Times New Roman" w:hAnsi="Times New Roman"/>
          <w:i/>
          <w:iCs/>
          <w:noProof/>
          <w:sz w:val="24"/>
          <w:szCs w:val="24"/>
        </w:rPr>
        <w:t>Scientific Reports 2021 11:1</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(1), 1–12. https://doi.org/10.1038/s41598-020-80826-9</w:t>
      </w:r>
    </w:p>
    <w:p w14:paraId="7A4470C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Jiang, T., Liu, Y., Jiang, Y., Li, J., Gao, Y., Cui, Z., Liu, Y., Liu, B., &amp; Wang, Y. (2020). Long-read-based human genomic structural variation detection with cuteSV. </w:t>
      </w:r>
      <w:r w:rsidRPr="002E3187">
        <w:rPr>
          <w:rFonts w:ascii="Times New Roman" w:hAnsi="Times New Roman"/>
          <w:i/>
          <w:iCs/>
          <w:noProof/>
          <w:sz w:val="24"/>
          <w:szCs w:val="24"/>
        </w:rPr>
        <w:t>Genome Biology</w:t>
      </w:r>
      <w:r w:rsidRPr="002E3187">
        <w:rPr>
          <w:rFonts w:ascii="Times New Roman" w:hAnsi="Times New Roman"/>
          <w:noProof/>
          <w:sz w:val="24"/>
          <w:szCs w:val="24"/>
        </w:rPr>
        <w:t xml:space="preserve">, </w:t>
      </w:r>
      <w:r w:rsidRPr="002E3187">
        <w:rPr>
          <w:rFonts w:ascii="Times New Roman" w:hAnsi="Times New Roman"/>
          <w:i/>
          <w:iCs/>
          <w:noProof/>
          <w:sz w:val="24"/>
          <w:szCs w:val="24"/>
        </w:rPr>
        <w:t>21</w:t>
      </w:r>
      <w:r w:rsidRPr="002E3187">
        <w:rPr>
          <w:rFonts w:ascii="Times New Roman" w:hAnsi="Times New Roman"/>
          <w:noProof/>
          <w:sz w:val="24"/>
          <w:szCs w:val="24"/>
        </w:rPr>
        <w:t>(1), 1–24. https://doi.org/10.1186/S13059-020-02107-Y/FIGURES/5</w:t>
      </w:r>
    </w:p>
    <w:p w14:paraId="2EA67A6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Jost, L. (2006). Entropy and diversity. </w:t>
      </w:r>
      <w:r w:rsidRPr="002E3187">
        <w:rPr>
          <w:rFonts w:ascii="Times New Roman" w:hAnsi="Times New Roman"/>
          <w:i/>
          <w:iCs/>
          <w:noProof/>
          <w:sz w:val="24"/>
          <w:szCs w:val="24"/>
        </w:rPr>
        <w:t>Oikos</w:t>
      </w:r>
      <w:r w:rsidRPr="002E3187">
        <w:rPr>
          <w:rFonts w:ascii="Times New Roman" w:hAnsi="Times New Roman"/>
          <w:noProof/>
          <w:sz w:val="24"/>
          <w:szCs w:val="24"/>
        </w:rPr>
        <w:t xml:space="preserve">, </w:t>
      </w:r>
      <w:r w:rsidRPr="002E3187">
        <w:rPr>
          <w:rFonts w:ascii="Times New Roman" w:hAnsi="Times New Roman"/>
          <w:i/>
          <w:iCs/>
          <w:noProof/>
          <w:sz w:val="24"/>
          <w:szCs w:val="24"/>
        </w:rPr>
        <w:t>113</w:t>
      </w:r>
      <w:r w:rsidRPr="002E3187">
        <w:rPr>
          <w:rFonts w:ascii="Times New Roman" w:hAnsi="Times New Roman"/>
          <w:noProof/>
          <w:sz w:val="24"/>
          <w:szCs w:val="24"/>
        </w:rPr>
        <w:t>(2), 363–375. https://doi.org/10.1111/J.2006.0030-1299.14714.X</w:t>
      </w:r>
    </w:p>
    <w:p w14:paraId="43B17BD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2E3187">
        <w:rPr>
          <w:rFonts w:ascii="Times New Roman" w:hAnsi="Times New Roman"/>
          <w:i/>
          <w:iCs/>
          <w:noProof/>
          <w:sz w:val="24"/>
          <w:szCs w:val="24"/>
        </w:rPr>
        <w:t>Nature Communications 2019 10:1</w:t>
      </w:r>
      <w:r w:rsidRPr="002E3187">
        <w:rPr>
          <w:rFonts w:ascii="Times New Roman" w:hAnsi="Times New Roman"/>
          <w:noProof/>
          <w:sz w:val="24"/>
          <w:szCs w:val="24"/>
        </w:rPr>
        <w:t xml:space="preserve">, </w:t>
      </w:r>
      <w:r w:rsidRPr="002E3187">
        <w:rPr>
          <w:rFonts w:ascii="Times New Roman" w:hAnsi="Times New Roman"/>
          <w:i/>
          <w:iCs/>
          <w:noProof/>
          <w:sz w:val="24"/>
          <w:szCs w:val="24"/>
        </w:rPr>
        <w:t>10</w:t>
      </w:r>
      <w:r w:rsidRPr="002E3187">
        <w:rPr>
          <w:rFonts w:ascii="Times New Roman" w:hAnsi="Times New Roman"/>
          <w:noProof/>
          <w:sz w:val="24"/>
          <w:szCs w:val="24"/>
        </w:rPr>
        <w:t>(1), 1–10. https://doi.org/10.1038/s41467-019-12669-6</w:t>
      </w:r>
    </w:p>
    <w:p w14:paraId="0AE874B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2E3187">
        <w:rPr>
          <w:rFonts w:ascii="Times New Roman" w:hAnsi="Times New Roman"/>
          <w:i/>
          <w:iCs/>
          <w:noProof/>
          <w:sz w:val="24"/>
          <w:szCs w:val="24"/>
        </w:rPr>
        <w:t>Nature Methods 2021 18:2</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(2), 165–169. https://doi.org/10.1038/s41592-020-01041-y</w:t>
      </w:r>
    </w:p>
    <w:p w14:paraId="12D3791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 1538. https://doi.org/10.3389/fmicb.2020.01538</w:t>
      </w:r>
    </w:p>
    <w:p w14:paraId="55DA0A1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Kim, Y. B., Kim, D. H., Jeong, S. B., Lee, J. W., Kim, T. H., Lee, H. G., &amp; Lee, K. W. (2020). Black soldier fly larvae oil as an alternative fat source in broiler nutrition. </w:t>
      </w:r>
      <w:r w:rsidRPr="002E3187">
        <w:rPr>
          <w:rFonts w:ascii="Times New Roman" w:hAnsi="Times New Roman"/>
          <w:i/>
          <w:iCs/>
          <w:noProof/>
          <w:sz w:val="24"/>
          <w:szCs w:val="24"/>
        </w:rPr>
        <w:t>Poultry Science</w:t>
      </w:r>
      <w:r w:rsidRPr="002E3187">
        <w:rPr>
          <w:rFonts w:ascii="Times New Roman" w:hAnsi="Times New Roman"/>
          <w:noProof/>
          <w:sz w:val="24"/>
          <w:szCs w:val="24"/>
        </w:rPr>
        <w:t xml:space="preserve">, </w:t>
      </w:r>
      <w:r w:rsidRPr="002E3187">
        <w:rPr>
          <w:rFonts w:ascii="Times New Roman" w:hAnsi="Times New Roman"/>
          <w:i/>
          <w:iCs/>
          <w:noProof/>
          <w:sz w:val="24"/>
          <w:szCs w:val="24"/>
        </w:rPr>
        <w:t>99</w:t>
      </w:r>
      <w:r w:rsidRPr="002E3187">
        <w:rPr>
          <w:rFonts w:ascii="Times New Roman" w:hAnsi="Times New Roman"/>
          <w:noProof/>
          <w:sz w:val="24"/>
          <w:szCs w:val="24"/>
        </w:rPr>
        <w:t>(6), 3133–3143. https://doi.org/10.1016/J.PSJ.2020.01.018</w:t>
      </w:r>
    </w:p>
    <w:p w14:paraId="28C1721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Klammsteiner, T., Walter, A., Bogataj, T., Heussler, C. D., Stres, B., Steiner, F. M., Schlick-</w:t>
      </w:r>
      <w:r w:rsidRPr="002E3187">
        <w:rPr>
          <w:rFonts w:ascii="Times New Roman" w:hAnsi="Times New Roman"/>
          <w:noProof/>
          <w:sz w:val="24"/>
          <w:szCs w:val="24"/>
        </w:rPr>
        <w:lastRenderedPageBreak/>
        <w:t xml:space="preserve">Steiner, B. C., Arthofer, W., &amp; Insam, H. (2020). The Core Gut Microbiome of Black Soldier Fly (Hermetia illucens) Larvae Raised on Low-Bioburden Diets.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(May), 1–14. https://doi.org/10.3389/fmicb.2020.00993</w:t>
      </w:r>
    </w:p>
    <w:p w14:paraId="20439C0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12</w:t>
      </w:r>
      <w:r w:rsidRPr="002E3187">
        <w:rPr>
          <w:rFonts w:ascii="Times New Roman" w:hAnsi="Times New Roman"/>
          <w:noProof/>
          <w:sz w:val="24"/>
          <w:szCs w:val="24"/>
        </w:rPr>
        <w:t>, 20. https://doi.org/10.3389/FMICB.2021.619112/BIBTEX</w:t>
      </w:r>
    </w:p>
    <w:p w14:paraId="5CC4813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Klingenberg, H., &amp; Meinicke, P. (2017). How to normalize metatranscriptomic count data for differential expression analysis. </w:t>
      </w:r>
      <w:r w:rsidRPr="002E3187">
        <w:rPr>
          <w:rFonts w:ascii="Times New Roman" w:hAnsi="Times New Roman"/>
          <w:i/>
          <w:iCs/>
          <w:noProof/>
          <w:sz w:val="24"/>
          <w:szCs w:val="24"/>
        </w:rPr>
        <w:t>PeerJ</w:t>
      </w:r>
      <w:r w:rsidRPr="002E3187">
        <w:rPr>
          <w:rFonts w:ascii="Times New Roman" w:hAnsi="Times New Roman"/>
          <w:noProof/>
          <w:sz w:val="24"/>
          <w:szCs w:val="24"/>
        </w:rPr>
        <w:t xml:space="preserve">, </w:t>
      </w:r>
      <w:r w:rsidRPr="002E3187">
        <w:rPr>
          <w:rFonts w:ascii="Times New Roman" w:hAnsi="Times New Roman"/>
          <w:i/>
          <w:iCs/>
          <w:noProof/>
          <w:sz w:val="24"/>
          <w:szCs w:val="24"/>
        </w:rPr>
        <w:t>5</w:t>
      </w:r>
      <w:r w:rsidRPr="002E3187">
        <w:rPr>
          <w:rFonts w:ascii="Times New Roman" w:hAnsi="Times New Roman"/>
          <w:noProof/>
          <w:sz w:val="24"/>
          <w:szCs w:val="24"/>
        </w:rPr>
        <w:t>(10). https://doi.org/10.7717/PEERJ.3859</w:t>
      </w:r>
    </w:p>
    <w:p w14:paraId="799D22C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Kopylova, E., Noé, L., &amp; Touzet, H. (2012). SortMeRNA: fast and accurate filtering of ribosomal RNAs in metatranscriptomic data.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28</w:t>
      </w:r>
      <w:r w:rsidRPr="002E3187">
        <w:rPr>
          <w:rFonts w:ascii="Times New Roman" w:hAnsi="Times New Roman"/>
          <w:noProof/>
          <w:sz w:val="24"/>
          <w:szCs w:val="24"/>
        </w:rPr>
        <w:t>(24), 3211–3217. https://doi.org/10.1093/BIOINFORMATICS/BTS611</w:t>
      </w:r>
    </w:p>
    <w:p w14:paraId="1C4CB87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2E3187">
        <w:rPr>
          <w:rFonts w:ascii="Times New Roman" w:hAnsi="Times New Roman"/>
          <w:i/>
          <w:iCs/>
          <w:noProof/>
          <w:sz w:val="24"/>
          <w:szCs w:val="24"/>
        </w:rPr>
        <w:t>Journal of Experimental Biology</w:t>
      </w:r>
      <w:r w:rsidRPr="002E3187">
        <w:rPr>
          <w:rFonts w:ascii="Times New Roman" w:hAnsi="Times New Roman"/>
          <w:noProof/>
          <w:sz w:val="24"/>
          <w:szCs w:val="24"/>
        </w:rPr>
        <w:t xml:space="preserve">, </w:t>
      </w:r>
      <w:r w:rsidRPr="002E3187">
        <w:rPr>
          <w:rFonts w:ascii="Times New Roman" w:hAnsi="Times New Roman"/>
          <w:i/>
          <w:iCs/>
          <w:noProof/>
          <w:sz w:val="24"/>
          <w:szCs w:val="24"/>
        </w:rPr>
        <w:t>220</w:t>
      </w:r>
      <w:r w:rsidRPr="002E3187">
        <w:rPr>
          <w:rFonts w:ascii="Times New Roman" w:hAnsi="Times New Roman"/>
          <w:noProof/>
          <w:sz w:val="24"/>
          <w:szCs w:val="24"/>
        </w:rPr>
        <w:t>(22), 4204–4212. https://doi.org/10.1242/JEB.169227/262697/AM/MICROBIOME-SYMBIONTS-AND-DIET-DIVERSITY-INCUR</w:t>
      </w:r>
    </w:p>
    <w:p w14:paraId="464D644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2E3187">
        <w:rPr>
          <w:rFonts w:ascii="Times New Roman" w:hAnsi="Times New Roman"/>
          <w:i/>
          <w:iCs/>
          <w:noProof/>
          <w:sz w:val="24"/>
          <w:szCs w:val="24"/>
        </w:rPr>
        <w:t>Scientific Reports 2016 6:1</w:t>
      </w:r>
      <w:r w:rsidRPr="002E3187">
        <w:rPr>
          <w:rFonts w:ascii="Times New Roman" w:hAnsi="Times New Roman"/>
          <w:noProof/>
          <w:sz w:val="24"/>
          <w:szCs w:val="24"/>
        </w:rPr>
        <w:t xml:space="preserve">, </w:t>
      </w:r>
      <w:r w:rsidRPr="002E3187">
        <w:rPr>
          <w:rFonts w:ascii="Times New Roman" w:hAnsi="Times New Roman"/>
          <w:i/>
          <w:iCs/>
          <w:noProof/>
          <w:sz w:val="24"/>
          <w:szCs w:val="24"/>
        </w:rPr>
        <w:t>6</w:t>
      </w:r>
      <w:r w:rsidRPr="002E3187">
        <w:rPr>
          <w:rFonts w:ascii="Times New Roman" w:hAnsi="Times New Roman"/>
          <w:noProof/>
          <w:sz w:val="24"/>
          <w:szCs w:val="24"/>
        </w:rPr>
        <w:t>(1), 1–10. https://doi.org/10.1038/srep34850</w:t>
      </w:r>
    </w:p>
    <w:p w14:paraId="220DCB3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2E3187">
        <w:rPr>
          <w:rFonts w:ascii="Times New Roman" w:hAnsi="Times New Roman"/>
          <w:i/>
          <w:iCs/>
          <w:noProof/>
          <w:sz w:val="24"/>
          <w:szCs w:val="24"/>
        </w:rPr>
        <w:t>Industrial and Engineering Chemistry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48</w:t>
      </w:r>
      <w:r w:rsidRPr="002E3187">
        <w:rPr>
          <w:rFonts w:ascii="Times New Roman" w:hAnsi="Times New Roman"/>
          <w:noProof/>
          <w:sz w:val="24"/>
          <w:szCs w:val="24"/>
        </w:rPr>
        <w:t>(8), 3713–3729. https://doi.org/10.1021/ie801542g</w:t>
      </w:r>
    </w:p>
    <w:p w14:paraId="0639F6B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Lalander, C., Diener, S., Zurbrügg, C., &amp; Vinnerås, B. (2019). Effects of feedstock on larval development and process efficiency in waste treatment with black soldier fly (Hermetia illucens). </w:t>
      </w:r>
      <w:r w:rsidRPr="002E3187">
        <w:rPr>
          <w:rFonts w:ascii="Times New Roman" w:hAnsi="Times New Roman"/>
          <w:i/>
          <w:iCs/>
          <w:noProof/>
          <w:sz w:val="24"/>
          <w:szCs w:val="24"/>
        </w:rPr>
        <w:t>Journal of Cleaner Production</w:t>
      </w:r>
      <w:r w:rsidRPr="002E3187">
        <w:rPr>
          <w:rFonts w:ascii="Times New Roman" w:hAnsi="Times New Roman"/>
          <w:noProof/>
          <w:sz w:val="24"/>
          <w:szCs w:val="24"/>
        </w:rPr>
        <w:t xml:space="preserve">, </w:t>
      </w:r>
      <w:r w:rsidRPr="002E3187">
        <w:rPr>
          <w:rFonts w:ascii="Times New Roman" w:hAnsi="Times New Roman"/>
          <w:i/>
          <w:iCs/>
          <w:noProof/>
          <w:sz w:val="24"/>
          <w:szCs w:val="24"/>
        </w:rPr>
        <w:t>208</w:t>
      </w:r>
      <w:r w:rsidRPr="002E3187">
        <w:rPr>
          <w:rFonts w:ascii="Times New Roman" w:hAnsi="Times New Roman"/>
          <w:noProof/>
          <w:sz w:val="24"/>
          <w:szCs w:val="24"/>
        </w:rPr>
        <w:t>, 211–219. https://doi.org/10.1016/j.jclepro.2018.10.017</w:t>
      </w:r>
    </w:p>
    <w:p w14:paraId="78BB90D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Langille, M. G. I., Zaneveld, J., Caporaso, J. G., McDonald, D., Knights, D., Reyes, J. A., </w:t>
      </w:r>
      <w:r w:rsidRPr="002E3187">
        <w:rPr>
          <w:rFonts w:ascii="Times New Roman" w:hAnsi="Times New Roman"/>
          <w:noProof/>
          <w:sz w:val="24"/>
          <w:szCs w:val="24"/>
        </w:rPr>
        <w:lastRenderedPageBreak/>
        <w:t xml:space="preserve">Clemente, J. C., Burkepile, D. E., Vega Thurber, R. L., Knight, R., Beiko, R. G., &amp; Huttenhower, C. (2013). Predictive functional profiling of microbial communities using 16S rRNA marker gene sequences. </w:t>
      </w:r>
      <w:r w:rsidRPr="002E3187">
        <w:rPr>
          <w:rFonts w:ascii="Times New Roman" w:hAnsi="Times New Roman"/>
          <w:i/>
          <w:iCs/>
          <w:noProof/>
          <w:sz w:val="24"/>
          <w:szCs w:val="24"/>
        </w:rPr>
        <w:t>Nature Biotechnology 2013 31:9</w:t>
      </w:r>
      <w:r w:rsidRPr="002E3187">
        <w:rPr>
          <w:rFonts w:ascii="Times New Roman" w:hAnsi="Times New Roman"/>
          <w:noProof/>
          <w:sz w:val="24"/>
          <w:szCs w:val="24"/>
        </w:rPr>
        <w:t xml:space="preserve">, </w:t>
      </w:r>
      <w:r w:rsidRPr="002E3187">
        <w:rPr>
          <w:rFonts w:ascii="Times New Roman" w:hAnsi="Times New Roman"/>
          <w:i/>
          <w:iCs/>
          <w:noProof/>
          <w:sz w:val="24"/>
          <w:szCs w:val="24"/>
        </w:rPr>
        <w:t>31</w:t>
      </w:r>
      <w:r w:rsidRPr="002E3187">
        <w:rPr>
          <w:rFonts w:ascii="Times New Roman" w:hAnsi="Times New Roman"/>
          <w:noProof/>
          <w:sz w:val="24"/>
          <w:szCs w:val="24"/>
        </w:rPr>
        <w:t>(9), 814–821. https://doi.org/10.1038/nbt.2676</w:t>
      </w:r>
    </w:p>
    <w:p w14:paraId="4EB1772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2E3187">
        <w:rPr>
          <w:rFonts w:ascii="Times New Roman" w:hAnsi="Times New Roman"/>
          <w:i/>
          <w:iCs/>
          <w:noProof/>
          <w:sz w:val="24"/>
          <w:szCs w:val="24"/>
        </w:rPr>
        <w:t>Biomolecular Detection and Quantification</w:t>
      </w:r>
      <w:r w:rsidRPr="002E3187">
        <w:rPr>
          <w:rFonts w:ascii="Times New Roman" w:hAnsi="Times New Roman"/>
          <w:noProof/>
          <w:sz w:val="24"/>
          <w:szCs w:val="24"/>
        </w:rPr>
        <w:t xml:space="preserve">, </w:t>
      </w:r>
      <w:r w:rsidRPr="002E3187">
        <w:rPr>
          <w:rFonts w:ascii="Times New Roman" w:hAnsi="Times New Roman"/>
          <w:i/>
          <w:iCs/>
          <w:noProof/>
          <w:sz w:val="24"/>
          <w:szCs w:val="24"/>
        </w:rPr>
        <w:t>3</w:t>
      </w:r>
      <w:r w:rsidRPr="002E3187">
        <w:rPr>
          <w:rFonts w:ascii="Times New Roman" w:hAnsi="Times New Roman"/>
          <w:noProof/>
          <w:sz w:val="24"/>
          <w:szCs w:val="24"/>
        </w:rPr>
        <w:t>, 1–8. https://doi.org/10.1016/j.bdq.2015.02.001</w:t>
      </w:r>
    </w:p>
    <w:p w14:paraId="0935F42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Lederberg, B. J., &amp; McCray, A. T. (2001). ’ Ome Sweet ’ Omics-- A Genealogical Treasury of Words. </w:t>
      </w:r>
      <w:r w:rsidRPr="002E3187">
        <w:rPr>
          <w:rFonts w:ascii="Times New Roman" w:hAnsi="Times New Roman"/>
          <w:i/>
          <w:iCs/>
          <w:noProof/>
          <w:sz w:val="24"/>
          <w:szCs w:val="24"/>
        </w:rPr>
        <w:t>The Scientist</w:t>
      </w:r>
      <w:r w:rsidRPr="002E3187">
        <w:rPr>
          <w:rFonts w:ascii="Times New Roman" w:hAnsi="Times New Roman"/>
          <w:noProof/>
          <w:sz w:val="24"/>
          <w:szCs w:val="24"/>
        </w:rPr>
        <w:t xml:space="preserve">, </w:t>
      </w:r>
      <w:r w:rsidRPr="002E3187">
        <w:rPr>
          <w:rFonts w:ascii="Times New Roman" w:hAnsi="Times New Roman"/>
          <w:i/>
          <w:iCs/>
          <w:noProof/>
          <w:sz w:val="24"/>
          <w:szCs w:val="24"/>
        </w:rPr>
        <w:t>15</w:t>
      </w:r>
      <w:r w:rsidRPr="002E3187">
        <w:rPr>
          <w:rFonts w:ascii="Times New Roman" w:hAnsi="Times New Roman"/>
          <w:noProof/>
          <w:sz w:val="24"/>
          <w:szCs w:val="24"/>
        </w:rPr>
        <w:t>(7), 8.</w:t>
      </w:r>
    </w:p>
    <w:p w14:paraId="75E4713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LEDERBERG, J., &amp; MCCRAY, A. T. (2001). `Ome Sweet `Omics--A Genealogical Treasury of Words. </w:t>
      </w:r>
      <w:r w:rsidRPr="002E3187">
        <w:rPr>
          <w:rFonts w:ascii="Times New Roman" w:hAnsi="Times New Roman"/>
          <w:i/>
          <w:iCs/>
          <w:noProof/>
          <w:sz w:val="24"/>
          <w:szCs w:val="24"/>
        </w:rPr>
        <w:t>The Scientist</w:t>
      </w:r>
      <w:r w:rsidRPr="002E3187">
        <w:rPr>
          <w:rFonts w:ascii="Times New Roman" w:hAnsi="Times New Roman"/>
          <w:noProof/>
          <w:sz w:val="24"/>
          <w:szCs w:val="24"/>
        </w:rPr>
        <w:t xml:space="preserve">, </w:t>
      </w:r>
      <w:r w:rsidRPr="002E3187">
        <w:rPr>
          <w:rFonts w:ascii="Times New Roman" w:hAnsi="Times New Roman"/>
          <w:i/>
          <w:iCs/>
          <w:noProof/>
          <w:sz w:val="24"/>
          <w:szCs w:val="24"/>
        </w:rPr>
        <w:t>15</w:t>
      </w:r>
      <w:r w:rsidRPr="002E3187">
        <w:rPr>
          <w:rFonts w:ascii="Times New Roman" w:hAnsi="Times New Roman"/>
          <w:noProof/>
          <w:sz w:val="24"/>
          <w:szCs w:val="24"/>
        </w:rPr>
        <w:t>(7), 8–8. https://go.gale.com/ps/i.do?p=AONE&amp;sw=w&amp;issn=08903670&amp;v=2.1&amp;it=r&amp;id=GALE%7CA73535513&amp;sid=googleScholar&amp;linkaccess=fulltext</w:t>
      </w:r>
    </w:p>
    <w:p w14:paraId="57D7CD7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2E3187">
        <w:rPr>
          <w:rFonts w:ascii="Times New Roman" w:hAnsi="Times New Roman"/>
          <w:i/>
          <w:iCs/>
          <w:noProof/>
          <w:sz w:val="24"/>
          <w:szCs w:val="24"/>
        </w:rPr>
        <w:t>Journal of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279</w:t>
      </w:r>
      <w:r w:rsidRPr="002E3187">
        <w:rPr>
          <w:rFonts w:ascii="Times New Roman" w:hAnsi="Times New Roman"/>
          <w:noProof/>
          <w:sz w:val="24"/>
          <w:szCs w:val="24"/>
        </w:rPr>
        <w:t>, 47–54. https://doi.org/10.1016/j.jbiotec.2018.05.003</w:t>
      </w:r>
    </w:p>
    <w:p w14:paraId="0CF1B4D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Lee, H. C. (2018). Review of inductively coupled plasmas: Nano-applications and bistable hysteresis physics. </w:t>
      </w:r>
      <w:r w:rsidRPr="002E3187">
        <w:rPr>
          <w:rFonts w:ascii="Times New Roman" w:hAnsi="Times New Roman"/>
          <w:i/>
          <w:iCs/>
          <w:noProof/>
          <w:sz w:val="24"/>
          <w:szCs w:val="24"/>
        </w:rPr>
        <w:t>Applied Physics Reviews</w:t>
      </w:r>
      <w:r w:rsidRPr="002E3187">
        <w:rPr>
          <w:rFonts w:ascii="Times New Roman" w:hAnsi="Times New Roman"/>
          <w:noProof/>
          <w:sz w:val="24"/>
          <w:szCs w:val="24"/>
        </w:rPr>
        <w:t xml:space="preserve">, </w:t>
      </w:r>
      <w:r w:rsidRPr="002E3187">
        <w:rPr>
          <w:rFonts w:ascii="Times New Roman" w:hAnsi="Times New Roman"/>
          <w:i/>
          <w:iCs/>
          <w:noProof/>
          <w:sz w:val="24"/>
          <w:szCs w:val="24"/>
        </w:rPr>
        <w:t>5</w:t>
      </w:r>
      <w:r w:rsidRPr="002E3187">
        <w:rPr>
          <w:rFonts w:ascii="Times New Roman" w:hAnsi="Times New Roman"/>
          <w:noProof/>
          <w:sz w:val="24"/>
          <w:szCs w:val="24"/>
        </w:rPr>
        <w:t>(1), 011108. https://doi.org/10.1063/1.5012001</w:t>
      </w:r>
    </w:p>
    <w:p w14:paraId="2FB3131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Leger, A., &amp; Leonardi, T. (2019). pycoQC, interactive quality control for Oxford Nanopore Sequencing. </w:t>
      </w:r>
      <w:r w:rsidRPr="002E3187">
        <w:rPr>
          <w:rFonts w:ascii="Times New Roman" w:hAnsi="Times New Roman"/>
          <w:i/>
          <w:iCs/>
          <w:noProof/>
          <w:sz w:val="24"/>
          <w:szCs w:val="24"/>
        </w:rPr>
        <w:t>Journal of Open Source Software</w:t>
      </w:r>
      <w:r w:rsidRPr="002E3187">
        <w:rPr>
          <w:rFonts w:ascii="Times New Roman" w:hAnsi="Times New Roman"/>
          <w:noProof/>
          <w:sz w:val="24"/>
          <w:szCs w:val="24"/>
        </w:rPr>
        <w:t xml:space="preserve">, </w:t>
      </w:r>
      <w:r w:rsidRPr="002E3187">
        <w:rPr>
          <w:rFonts w:ascii="Times New Roman" w:hAnsi="Times New Roman"/>
          <w:i/>
          <w:iCs/>
          <w:noProof/>
          <w:sz w:val="24"/>
          <w:szCs w:val="24"/>
        </w:rPr>
        <w:t>4</w:t>
      </w:r>
      <w:r w:rsidRPr="002E3187">
        <w:rPr>
          <w:rFonts w:ascii="Times New Roman" w:hAnsi="Times New Roman"/>
          <w:noProof/>
          <w:sz w:val="24"/>
          <w:szCs w:val="24"/>
        </w:rPr>
        <w:t>(34), 1236. https://doi.org/10.21105/JOSS.01236</w:t>
      </w:r>
    </w:p>
    <w:p w14:paraId="03F1212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Leidenfrost, R. M., Pöther, D.-C., Jäckel, U., &amp; Wünschiers, R. (2020). Benchmarking the MinION: Evaluating long reads for microbial profiling. </w:t>
      </w:r>
      <w:r w:rsidRPr="002E3187">
        <w:rPr>
          <w:rFonts w:ascii="Times New Roman" w:hAnsi="Times New Roman"/>
          <w:i/>
          <w:iCs/>
          <w:noProof/>
          <w:sz w:val="24"/>
          <w:szCs w:val="24"/>
        </w:rPr>
        <w:t>Scientific Reports</w:t>
      </w:r>
      <w:r w:rsidRPr="002E3187">
        <w:rPr>
          <w:rFonts w:ascii="Times New Roman" w:hAnsi="Times New Roman"/>
          <w:noProof/>
          <w:sz w:val="24"/>
          <w:szCs w:val="24"/>
        </w:rPr>
        <w:t xml:space="preserve">, </w:t>
      </w:r>
      <w:r w:rsidRPr="002E3187">
        <w:rPr>
          <w:rFonts w:ascii="Times New Roman" w:hAnsi="Times New Roman"/>
          <w:i/>
          <w:iCs/>
          <w:noProof/>
          <w:sz w:val="24"/>
          <w:szCs w:val="24"/>
        </w:rPr>
        <w:t>10</w:t>
      </w:r>
      <w:r w:rsidRPr="002E3187">
        <w:rPr>
          <w:rFonts w:ascii="Times New Roman" w:hAnsi="Times New Roman"/>
          <w:noProof/>
          <w:sz w:val="24"/>
          <w:szCs w:val="24"/>
        </w:rPr>
        <w:t>(1). https://doi.org/10.1038/S41598-020-61989-X</w:t>
      </w:r>
    </w:p>
    <w:p w14:paraId="54923C1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2E3187">
        <w:rPr>
          <w:rFonts w:ascii="Times New Roman" w:hAnsi="Times New Roman"/>
          <w:i/>
          <w:iCs/>
          <w:noProof/>
          <w:sz w:val="24"/>
          <w:szCs w:val="24"/>
        </w:rPr>
        <w:t>Microbiome</w:t>
      </w:r>
      <w:r w:rsidRPr="002E3187">
        <w:rPr>
          <w:rFonts w:ascii="Times New Roman" w:hAnsi="Times New Roman"/>
          <w:noProof/>
          <w:sz w:val="24"/>
          <w:szCs w:val="24"/>
        </w:rPr>
        <w:t xml:space="preserve">, </w:t>
      </w:r>
      <w:r w:rsidRPr="002E3187">
        <w:rPr>
          <w:rFonts w:ascii="Times New Roman" w:hAnsi="Times New Roman"/>
          <w:i/>
          <w:iCs/>
          <w:noProof/>
          <w:sz w:val="24"/>
          <w:szCs w:val="24"/>
        </w:rPr>
        <w:t>7</w:t>
      </w:r>
      <w:r w:rsidRPr="002E3187">
        <w:rPr>
          <w:rFonts w:ascii="Times New Roman" w:hAnsi="Times New Roman"/>
          <w:noProof/>
          <w:sz w:val="24"/>
          <w:szCs w:val="24"/>
        </w:rPr>
        <w:t xml:space="preserve">(1), 6. </w:t>
      </w:r>
      <w:r w:rsidRPr="002E3187">
        <w:rPr>
          <w:rFonts w:ascii="Times New Roman" w:hAnsi="Times New Roman"/>
          <w:noProof/>
          <w:sz w:val="24"/>
          <w:szCs w:val="24"/>
        </w:rPr>
        <w:lastRenderedPageBreak/>
        <w:t>https://doi.org/10.1186/s40168-019-0618-5</w:t>
      </w:r>
    </w:p>
    <w:p w14:paraId="09185DE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 H. (2018). Minimap2: pairwise alignment for nucleotide sequences.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34</w:t>
      </w:r>
      <w:r w:rsidRPr="002E3187">
        <w:rPr>
          <w:rFonts w:ascii="Times New Roman" w:hAnsi="Times New Roman"/>
          <w:noProof/>
          <w:sz w:val="24"/>
          <w:szCs w:val="24"/>
        </w:rPr>
        <w:t>(18), 3094–3100. https://doi.org/10.1093/BIOINFORMATICS/BTY191</w:t>
      </w:r>
    </w:p>
    <w:p w14:paraId="06D64F9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25</w:t>
      </w:r>
      <w:r w:rsidRPr="002E3187">
        <w:rPr>
          <w:rFonts w:ascii="Times New Roman" w:hAnsi="Times New Roman"/>
          <w:noProof/>
          <w:sz w:val="24"/>
          <w:szCs w:val="24"/>
        </w:rPr>
        <w:t>(16), 2078–2079. https://doi.org/10.1093/BIOINFORMATICS/BTP352</w:t>
      </w:r>
    </w:p>
    <w:p w14:paraId="66B7247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2E3187">
        <w:rPr>
          <w:rFonts w:ascii="Times New Roman" w:hAnsi="Times New Roman"/>
          <w:i/>
          <w:iCs/>
          <w:noProof/>
          <w:sz w:val="24"/>
          <w:szCs w:val="24"/>
        </w:rPr>
        <w:t>Waste Management (New York, N.Y.)</w:t>
      </w:r>
      <w:r w:rsidRPr="002E3187">
        <w:rPr>
          <w:rFonts w:ascii="Times New Roman" w:hAnsi="Times New Roman"/>
          <w:noProof/>
          <w:sz w:val="24"/>
          <w:szCs w:val="24"/>
        </w:rPr>
        <w:t xml:space="preserve">, </w:t>
      </w:r>
      <w:r w:rsidRPr="002E3187">
        <w:rPr>
          <w:rFonts w:ascii="Times New Roman" w:hAnsi="Times New Roman"/>
          <w:i/>
          <w:iCs/>
          <w:noProof/>
          <w:sz w:val="24"/>
          <w:szCs w:val="24"/>
        </w:rPr>
        <w:t>31</w:t>
      </w:r>
      <w:r w:rsidRPr="002E3187">
        <w:rPr>
          <w:rFonts w:ascii="Times New Roman" w:hAnsi="Times New Roman"/>
          <w:noProof/>
          <w:sz w:val="24"/>
          <w:szCs w:val="24"/>
        </w:rPr>
        <w:t>(6), 1316–1320. https://doi.org/10.1016/J.WASMAN.2011.01.005</w:t>
      </w:r>
    </w:p>
    <w:p w14:paraId="1AFE212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2E3187">
        <w:rPr>
          <w:rFonts w:ascii="Times New Roman" w:hAnsi="Times New Roman"/>
          <w:i/>
          <w:iCs/>
          <w:noProof/>
          <w:sz w:val="24"/>
          <w:szCs w:val="24"/>
        </w:rPr>
        <w:t>Briefings in Functional Genomics</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(1), 25–37. https://doi.org/10.1093/BFGP/ELR035</w:t>
      </w:r>
    </w:p>
    <w:p w14:paraId="224A92B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Limayem, A., &amp; Ricke, S. C. (2012). Lignocellulosic biomass for bioethanol production: Current perspectives, potential issues and future prospects. </w:t>
      </w:r>
      <w:r w:rsidRPr="002E3187">
        <w:rPr>
          <w:rFonts w:ascii="Times New Roman" w:hAnsi="Times New Roman"/>
          <w:i/>
          <w:iCs/>
          <w:noProof/>
          <w:sz w:val="24"/>
          <w:szCs w:val="24"/>
        </w:rPr>
        <w:t>Progress in Energy and Combustion Science</w:t>
      </w:r>
      <w:r w:rsidRPr="002E3187">
        <w:rPr>
          <w:rFonts w:ascii="Times New Roman" w:hAnsi="Times New Roman"/>
          <w:noProof/>
          <w:sz w:val="24"/>
          <w:szCs w:val="24"/>
        </w:rPr>
        <w:t xml:space="preserve">, </w:t>
      </w:r>
      <w:r w:rsidRPr="002E3187">
        <w:rPr>
          <w:rFonts w:ascii="Times New Roman" w:hAnsi="Times New Roman"/>
          <w:i/>
          <w:iCs/>
          <w:noProof/>
          <w:sz w:val="24"/>
          <w:szCs w:val="24"/>
        </w:rPr>
        <w:t>38</w:t>
      </w:r>
      <w:r w:rsidRPr="002E3187">
        <w:rPr>
          <w:rFonts w:ascii="Times New Roman" w:hAnsi="Times New Roman"/>
          <w:noProof/>
          <w:sz w:val="24"/>
          <w:szCs w:val="24"/>
        </w:rPr>
        <w:t>(4), 449–467. https://doi.org/10.1016/j.pecs.2012.03.002</w:t>
      </w:r>
    </w:p>
    <w:p w14:paraId="21EA224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Lombard, V., Golaconda Ramulu, H., Drula, E., Coutinho, P. M., &amp; Henrissat, B. (2014). The carbohydrate-active enzymes database (CAZy) in 2013.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42</w:t>
      </w:r>
      <w:r w:rsidRPr="002E3187">
        <w:rPr>
          <w:rFonts w:ascii="Times New Roman" w:hAnsi="Times New Roman"/>
          <w:noProof/>
          <w:sz w:val="24"/>
          <w:szCs w:val="24"/>
        </w:rPr>
        <w:t>(Database issue), D490. https://doi.org/10.1093/NAR/GKT1178</w:t>
      </w:r>
    </w:p>
    <w:p w14:paraId="2E3214C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Love, M. I., Huber, W., &amp; Anders, S. (2014). Moderated estimation of fold change and dispersion for RNA-seq data with DESeq2. </w:t>
      </w:r>
      <w:r w:rsidRPr="002E3187">
        <w:rPr>
          <w:rFonts w:ascii="Times New Roman" w:hAnsi="Times New Roman"/>
          <w:i/>
          <w:iCs/>
          <w:noProof/>
          <w:sz w:val="24"/>
          <w:szCs w:val="24"/>
        </w:rPr>
        <w:t>Genome Biology 2014 15:12</w:t>
      </w:r>
      <w:r w:rsidRPr="002E3187">
        <w:rPr>
          <w:rFonts w:ascii="Times New Roman" w:hAnsi="Times New Roman"/>
          <w:noProof/>
          <w:sz w:val="24"/>
          <w:szCs w:val="24"/>
        </w:rPr>
        <w:t xml:space="preserve">, </w:t>
      </w:r>
      <w:r w:rsidRPr="002E3187">
        <w:rPr>
          <w:rFonts w:ascii="Times New Roman" w:hAnsi="Times New Roman"/>
          <w:i/>
          <w:iCs/>
          <w:noProof/>
          <w:sz w:val="24"/>
          <w:szCs w:val="24"/>
        </w:rPr>
        <w:t>15</w:t>
      </w:r>
      <w:r w:rsidRPr="002E3187">
        <w:rPr>
          <w:rFonts w:ascii="Times New Roman" w:hAnsi="Times New Roman"/>
          <w:noProof/>
          <w:sz w:val="24"/>
          <w:szCs w:val="24"/>
        </w:rPr>
        <w:t>(12), 1–21. https://doi.org/10.1186/S13059-014-0550-8</w:t>
      </w:r>
    </w:p>
    <w:p w14:paraId="5253C9F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Lu, H., Giordano, F., &amp; Ning, Z. (2016). Oxford Nanopore MinION Sequencing and Genome Assembly. </w:t>
      </w:r>
      <w:r w:rsidRPr="002E3187">
        <w:rPr>
          <w:rFonts w:ascii="Times New Roman" w:hAnsi="Times New Roman"/>
          <w:i/>
          <w:iCs/>
          <w:noProof/>
          <w:sz w:val="24"/>
          <w:szCs w:val="24"/>
        </w:rPr>
        <w:t>Genomics, Proteomics and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14</w:t>
      </w:r>
      <w:r w:rsidRPr="002E3187">
        <w:rPr>
          <w:rFonts w:ascii="Times New Roman" w:hAnsi="Times New Roman"/>
          <w:noProof/>
          <w:sz w:val="24"/>
          <w:szCs w:val="24"/>
        </w:rPr>
        <w:t>(5), 265–279. https://doi.org/10.1016/j.gpb.2016.05.004</w:t>
      </w:r>
    </w:p>
    <w:p w14:paraId="7378FBD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Luo, W., Friedman, M. S., Shedden, K., Hankenson, K. D., &amp; Woolf, P. J. (2009). GAGE: Generally applicable gene set enrichment for pathway analysis. </w:t>
      </w:r>
      <w:r w:rsidRPr="002E3187">
        <w:rPr>
          <w:rFonts w:ascii="Times New Roman" w:hAnsi="Times New Roman"/>
          <w:i/>
          <w:iCs/>
          <w:noProof/>
          <w:sz w:val="24"/>
          <w:szCs w:val="24"/>
        </w:rPr>
        <w:t>BMC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10</w:t>
      </w:r>
      <w:r w:rsidRPr="002E3187">
        <w:rPr>
          <w:rFonts w:ascii="Times New Roman" w:hAnsi="Times New Roman"/>
          <w:noProof/>
          <w:sz w:val="24"/>
          <w:szCs w:val="24"/>
        </w:rPr>
        <w:t>(1), 1–17. https://doi.org/10.1186/1471-2105-10-161/FIGURES/5</w:t>
      </w:r>
    </w:p>
    <w:p w14:paraId="0362A73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Lynd, L. R. (2017). The grand challenge of cellulosic biofuels. In </w:t>
      </w:r>
      <w:r w:rsidRPr="002E3187">
        <w:rPr>
          <w:rFonts w:ascii="Times New Roman" w:hAnsi="Times New Roman"/>
          <w:i/>
          <w:iCs/>
          <w:noProof/>
          <w:sz w:val="24"/>
          <w:szCs w:val="24"/>
        </w:rPr>
        <w:t>Nature Biotechnology</w:t>
      </w:r>
      <w:r w:rsidRPr="002E3187">
        <w:rPr>
          <w:rFonts w:ascii="Times New Roman" w:hAnsi="Times New Roman"/>
          <w:noProof/>
          <w:sz w:val="24"/>
          <w:szCs w:val="24"/>
        </w:rPr>
        <w:t xml:space="preserve"> (Vol. </w:t>
      </w:r>
      <w:r w:rsidRPr="002E3187">
        <w:rPr>
          <w:rFonts w:ascii="Times New Roman" w:hAnsi="Times New Roman"/>
          <w:noProof/>
          <w:sz w:val="24"/>
          <w:szCs w:val="24"/>
        </w:rPr>
        <w:lastRenderedPageBreak/>
        <w:t>35, Issue 10, pp. 912–915). Nature Publishing Group. https://doi.org/10.1038/nbt.3976</w:t>
      </w:r>
    </w:p>
    <w:p w14:paraId="7AB6050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Madhavan, A., Sindhu, R., Parameswaran, B., Sukumaran, R. K., &amp; Pandey, A. (2017). Metagenome Analysis: a Powerful Tool for Enzyme Bioprospecting. </w:t>
      </w:r>
      <w:r w:rsidRPr="002E3187">
        <w:rPr>
          <w:rFonts w:ascii="Times New Roman" w:hAnsi="Times New Roman"/>
          <w:i/>
          <w:iCs/>
          <w:noProof/>
          <w:sz w:val="24"/>
          <w:szCs w:val="24"/>
        </w:rPr>
        <w:t>Applied Biochemistry and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183</w:t>
      </w:r>
      <w:r w:rsidRPr="002E3187">
        <w:rPr>
          <w:rFonts w:ascii="Times New Roman" w:hAnsi="Times New Roman"/>
          <w:noProof/>
          <w:sz w:val="24"/>
          <w:szCs w:val="24"/>
        </w:rPr>
        <w:t>(2), 636–651. https://doi.org/10.1007/s12010-017-2568-3</w:t>
      </w:r>
    </w:p>
    <w:p w14:paraId="33ECD1A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Magi, A., Giusti, B., &amp; Tattini, L. (2017). Characterization of MinION nanopore data for resequencing analyses. </w:t>
      </w:r>
      <w:r w:rsidRPr="002E3187">
        <w:rPr>
          <w:rFonts w:ascii="Times New Roman" w:hAnsi="Times New Roman"/>
          <w:i/>
          <w:iCs/>
          <w:noProof/>
          <w:sz w:val="24"/>
          <w:szCs w:val="24"/>
        </w:rPr>
        <w:t>Briefings in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(6), 940–953. https://doi.org/10.1093/bib/bbw077</w:t>
      </w:r>
    </w:p>
    <w:p w14:paraId="1F33354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2E3187">
        <w:rPr>
          <w:rFonts w:ascii="Times New Roman" w:hAnsi="Times New Roman"/>
          <w:i/>
          <w:iCs/>
          <w:noProof/>
          <w:sz w:val="24"/>
          <w:szCs w:val="24"/>
        </w:rPr>
        <w:t>Applied and Environmental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69</w:t>
      </w:r>
      <w:r w:rsidRPr="002E3187">
        <w:rPr>
          <w:rFonts w:ascii="Times New Roman" w:hAnsi="Times New Roman"/>
          <w:noProof/>
          <w:sz w:val="24"/>
          <w:szCs w:val="24"/>
        </w:rPr>
        <w:t>(9), 5096. https://doi.org/10.1128/AEM.69.9.5096-5103.2003</w:t>
      </w:r>
    </w:p>
    <w:p w14:paraId="0A8ECCB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2E3187">
        <w:rPr>
          <w:rFonts w:ascii="Times New Roman" w:hAnsi="Times New Roman"/>
          <w:i/>
          <w:iCs/>
          <w:noProof/>
          <w:sz w:val="24"/>
          <w:szCs w:val="24"/>
        </w:rPr>
        <w:t>Scientific Reports 2016 6:1</w:t>
      </w:r>
      <w:r w:rsidRPr="002E3187">
        <w:rPr>
          <w:rFonts w:ascii="Times New Roman" w:hAnsi="Times New Roman"/>
          <w:noProof/>
          <w:sz w:val="24"/>
          <w:szCs w:val="24"/>
        </w:rPr>
        <w:t xml:space="preserve">, </w:t>
      </w:r>
      <w:r w:rsidRPr="002E3187">
        <w:rPr>
          <w:rFonts w:ascii="Times New Roman" w:hAnsi="Times New Roman"/>
          <w:i/>
          <w:iCs/>
          <w:noProof/>
          <w:sz w:val="24"/>
          <w:szCs w:val="24"/>
        </w:rPr>
        <w:t>6</w:t>
      </w:r>
      <w:r w:rsidRPr="002E3187">
        <w:rPr>
          <w:rFonts w:ascii="Times New Roman" w:hAnsi="Times New Roman"/>
          <w:noProof/>
          <w:sz w:val="24"/>
          <w:szCs w:val="24"/>
        </w:rPr>
        <w:t>(1), 1–12. https://doi.org/10.1038/srep26447</w:t>
      </w:r>
    </w:p>
    <w:p w14:paraId="234F601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McDonald, J. H. (2014). Handbook of Biological Statistics - Paired t–test. </w:t>
      </w:r>
      <w:r w:rsidRPr="002E3187">
        <w:rPr>
          <w:rFonts w:ascii="Times New Roman" w:hAnsi="Times New Roman"/>
          <w:i/>
          <w:iCs/>
          <w:noProof/>
          <w:sz w:val="24"/>
          <w:szCs w:val="24"/>
        </w:rPr>
        <w:t>Sparky House Publishing</w:t>
      </w:r>
      <w:r w:rsidRPr="002E3187">
        <w:rPr>
          <w:rFonts w:ascii="Times New Roman" w:hAnsi="Times New Roman"/>
          <w:noProof/>
          <w:sz w:val="24"/>
          <w:szCs w:val="24"/>
        </w:rPr>
        <w:t>, 180–185. http://www.biostathandbook.com/pairedttest.html</w:t>
      </w:r>
    </w:p>
    <w:p w14:paraId="3727331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2E3187">
        <w:rPr>
          <w:rFonts w:ascii="Times New Roman" w:hAnsi="Times New Roman"/>
          <w:i/>
          <w:iCs/>
          <w:noProof/>
          <w:sz w:val="24"/>
          <w:szCs w:val="24"/>
        </w:rPr>
        <w:t>Journal of Microbiological Methods</w:t>
      </w:r>
      <w:r w:rsidRPr="002E3187">
        <w:rPr>
          <w:rFonts w:ascii="Times New Roman" w:hAnsi="Times New Roman"/>
          <w:noProof/>
          <w:sz w:val="24"/>
          <w:szCs w:val="24"/>
        </w:rPr>
        <w:t xml:space="preserve">, </w:t>
      </w:r>
      <w:r w:rsidRPr="002E3187">
        <w:rPr>
          <w:rFonts w:ascii="Times New Roman" w:hAnsi="Times New Roman"/>
          <w:i/>
          <w:iCs/>
          <w:noProof/>
          <w:sz w:val="24"/>
          <w:szCs w:val="24"/>
        </w:rPr>
        <w:t>75</w:t>
      </w:r>
      <w:r w:rsidRPr="002E3187">
        <w:rPr>
          <w:rFonts w:ascii="Times New Roman" w:hAnsi="Times New Roman"/>
          <w:noProof/>
          <w:sz w:val="24"/>
          <w:szCs w:val="24"/>
        </w:rPr>
        <w:t>(2), 172–176. https://doi.org/10.1016/j.mimet.2008.05.019</w:t>
      </w:r>
    </w:p>
    <w:p w14:paraId="75E0E60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2E3187">
        <w:rPr>
          <w:rFonts w:ascii="Times New Roman" w:hAnsi="Times New Roman"/>
          <w:i/>
          <w:iCs/>
          <w:noProof/>
          <w:sz w:val="24"/>
          <w:szCs w:val="24"/>
        </w:rPr>
        <w:t>Proceedings of the National Academy of Sciences of the United States of America</w:t>
      </w:r>
      <w:r w:rsidRPr="002E3187">
        <w:rPr>
          <w:rFonts w:ascii="Times New Roman" w:hAnsi="Times New Roman"/>
          <w:noProof/>
          <w:sz w:val="24"/>
          <w:szCs w:val="24"/>
        </w:rPr>
        <w:t xml:space="preserve">, </w:t>
      </w:r>
      <w:r w:rsidRPr="002E3187">
        <w:rPr>
          <w:rFonts w:ascii="Times New Roman" w:hAnsi="Times New Roman"/>
          <w:i/>
          <w:iCs/>
          <w:noProof/>
          <w:sz w:val="24"/>
          <w:szCs w:val="24"/>
        </w:rPr>
        <w:t>109</w:t>
      </w:r>
      <w:r w:rsidRPr="002E3187">
        <w:rPr>
          <w:rFonts w:ascii="Times New Roman" w:hAnsi="Times New Roman"/>
          <w:noProof/>
          <w:sz w:val="24"/>
          <w:szCs w:val="24"/>
        </w:rPr>
        <w:t>(17), 6537–6542. https://doi.org/10.1073/PNAS.1117686109/-/DCSUPPLEMENTAL</w:t>
      </w:r>
    </w:p>
    <w:p w14:paraId="4FE59C7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McMurdie, P. J., &amp; Holmes, S. (2013). phyloseq: An R Package for Reproducible Interactive Analysis and Graphics of Microbiome Census Data. </w:t>
      </w:r>
      <w:r w:rsidRPr="002E3187">
        <w:rPr>
          <w:rFonts w:ascii="Times New Roman" w:hAnsi="Times New Roman"/>
          <w:i/>
          <w:iCs/>
          <w:noProof/>
          <w:sz w:val="24"/>
          <w:szCs w:val="24"/>
        </w:rPr>
        <w:t>PLOS ONE</w:t>
      </w:r>
      <w:r w:rsidRPr="002E3187">
        <w:rPr>
          <w:rFonts w:ascii="Times New Roman" w:hAnsi="Times New Roman"/>
          <w:noProof/>
          <w:sz w:val="24"/>
          <w:szCs w:val="24"/>
        </w:rPr>
        <w:t xml:space="preserve">, </w:t>
      </w:r>
      <w:r w:rsidRPr="002E3187">
        <w:rPr>
          <w:rFonts w:ascii="Times New Roman" w:hAnsi="Times New Roman"/>
          <w:i/>
          <w:iCs/>
          <w:noProof/>
          <w:sz w:val="24"/>
          <w:szCs w:val="24"/>
        </w:rPr>
        <w:t>8</w:t>
      </w:r>
      <w:r w:rsidRPr="002E3187">
        <w:rPr>
          <w:rFonts w:ascii="Times New Roman" w:hAnsi="Times New Roman"/>
          <w:noProof/>
          <w:sz w:val="24"/>
          <w:szCs w:val="24"/>
        </w:rPr>
        <w:t>(4), e61217. https://doi.org/10.1371/JOURNAL.PONE.0061217</w:t>
      </w:r>
    </w:p>
    <w:p w14:paraId="36B0803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2E3187">
        <w:rPr>
          <w:rFonts w:ascii="Times New Roman" w:hAnsi="Times New Roman"/>
          <w:i/>
          <w:iCs/>
          <w:noProof/>
          <w:sz w:val="24"/>
          <w:szCs w:val="24"/>
        </w:rPr>
        <w:t>PLOS ONE</w:t>
      </w:r>
      <w:r w:rsidRPr="002E3187">
        <w:rPr>
          <w:rFonts w:ascii="Times New Roman" w:hAnsi="Times New Roman"/>
          <w:noProof/>
          <w:sz w:val="24"/>
          <w:szCs w:val="24"/>
        </w:rPr>
        <w:t xml:space="preserve">, </w:t>
      </w:r>
      <w:r w:rsidRPr="002E3187">
        <w:rPr>
          <w:rFonts w:ascii="Times New Roman" w:hAnsi="Times New Roman"/>
          <w:i/>
          <w:iCs/>
          <w:noProof/>
          <w:sz w:val="24"/>
          <w:szCs w:val="24"/>
        </w:rPr>
        <w:t>13</w:t>
      </w:r>
      <w:r w:rsidRPr="002E3187">
        <w:rPr>
          <w:rFonts w:ascii="Times New Roman" w:hAnsi="Times New Roman"/>
          <w:noProof/>
          <w:sz w:val="24"/>
          <w:szCs w:val="24"/>
        </w:rPr>
        <w:t>(8), e0202591. https://doi.org/10.1371/JOURNAL.PONE.0202591</w:t>
      </w:r>
    </w:p>
    <w:p w14:paraId="2C34531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lastRenderedPageBreak/>
        <w:t xml:space="preserve">Mewis, K., Lenfant, N., Lombard, V., &amp; Henrissat, B. (2016). Dividing the large glycoside hydrolase family 43 into subfamilies: A motivation for detailed enzyme characterization. </w:t>
      </w:r>
      <w:r w:rsidRPr="002E3187">
        <w:rPr>
          <w:rFonts w:ascii="Times New Roman" w:hAnsi="Times New Roman"/>
          <w:i/>
          <w:iCs/>
          <w:noProof/>
          <w:sz w:val="24"/>
          <w:szCs w:val="24"/>
        </w:rPr>
        <w:t>Applied and Environmental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82</w:t>
      </w:r>
      <w:r w:rsidRPr="002E3187">
        <w:rPr>
          <w:rFonts w:ascii="Times New Roman" w:hAnsi="Times New Roman"/>
          <w:noProof/>
          <w:sz w:val="24"/>
          <w:szCs w:val="24"/>
        </w:rPr>
        <w:t>(6), 1686–1692. https://doi.org/10.1128/AEM.03453-15/SUPPL_FILE/ZAM999116989SO1.PDF</w:t>
      </w:r>
    </w:p>
    <w:p w14:paraId="6E6381C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Miclotte, G., Heydari, M., Demeester, P., Rombauts, S., Van de Peer, Y., Audenaert, P., &amp; Fostier, J. (2016). Jabba: Hybrid error correction for long sequencing reads. </w:t>
      </w:r>
      <w:r w:rsidRPr="002E3187">
        <w:rPr>
          <w:rFonts w:ascii="Times New Roman" w:hAnsi="Times New Roman"/>
          <w:i/>
          <w:iCs/>
          <w:noProof/>
          <w:sz w:val="24"/>
          <w:szCs w:val="24"/>
        </w:rPr>
        <w:t>Algorithms for Molecular 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(1), 1–12. https://doi.org/10.1186/S13015-016-0075-7/FIGURES/5</w:t>
      </w:r>
    </w:p>
    <w:p w14:paraId="7A76778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2E3187">
        <w:rPr>
          <w:rFonts w:ascii="Times New Roman" w:hAnsi="Times New Roman"/>
          <w:i/>
          <w:iCs/>
          <w:noProof/>
          <w:sz w:val="24"/>
          <w:szCs w:val="24"/>
        </w:rPr>
        <w:t>Bioresource 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99</w:t>
      </w:r>
      <w:r w:rsidRPr="002E3187">
        <w:rPr>
          <w:rFonts w:ascii="Times New Roman" w:hAnsi="Times New Roman"/>
          <w:noProof/>
          <w:sz w:val="24"/>
          <w:szCs w:val="24"/>
        </w:rPr>
        <w:t>(7), 2495–2500. https://doi.org/10.1016/J.BIORTECH.2007.04.056</w:t>
      </w:r>
    </w:p>
    <w:p w14:paraId="2DD42D6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MS Swaminathan, Maryam Rahmanian, John Wilkinson, V. G. (2013). HPLE, 2013 Biofuels and food. In </w:t>
      </w:r>
      <w:r w:rsidRPr="002E3187">
        <w:rPr>
          <w:rFonts w:ascii="Times New Roman" w:hAnsi="Times New Roman"/>
          <w:i/>
          <w:iCs/>
          <w:noProof/>
          <w:sz w:val="24"/>
          <w:szCs w:val="24"/>
        </w:rPr>
        <w:t>Biofuels and Food Security</w:t>
      </w:r>
      <w:r w:rsidRPr="002E3187">
        <w:rPr>
          <w:rFonts w:ascii="Times New Roman" w:hAnsi="Times New Roman"/>
          <w:noProof/>
          <w:sz w:val="24"/>
          <w:szCs w:val="24"/>
        </w:rPr>
        <w:t xml:space="preserve"> (Issue 5).</w:t>
      </w:r>
    </w:p>
    <w:p w14:paraId="3FDF1E5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i/>
          <w:iCs/>
          <w:noProof/>
          <w:sz w:val="24"/>
          <w:szCs w:val="24"/>
        </w:rPr>
        <w:t>nanoporetech/pychopper: A tool to identify, orient, trim and rescue full length cDNA reads</w:t>
      </w:r>
      <w:r w:rsidRPr="002E3187">
        <w:rPr>
          <w:rFonts w:ascii="Times New Roman" w:hAnsi="Times New Roman"/>
          <w:noProof/>
          <w:sz w:val="24"/>
          <w:szCs w:val="24"/>
        </w:rPr>
        <w:t>. (n.d.). Retrieved October 25, 2021, from https://github.com/nanoporetech/pychopper</w:t>
      </w:r>
    </w:p>
    <w:p w14:paraId="6D9BB97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Nguyen, T. T. X., Tomberlin, J. K., &amp; Vanlaerhoven, S. (2015). Ability of Black Soldier Fly (Diptera: Stratiomyidae) Larvae to Recycle Food Waste. </w:t>
      </w:r>
      <w:r w:rsidRPr="002E3187">
        <w:rPr>
          <w:rFonts w:ascii="Times New Roman" w:hAnsi="Times New Roman"/>
          <w:i/>
          <w:iCs/>
          <w:noProof/>
          <w:sz w:val="24"/>
          <w:szCs w:val="24"/>
        </w:rPr>
        <w:t>Environmental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44</w:t>
      </w:r>
      <w:r w:rsidRPr="002E3187">
        <w:rPr>
          <w:rFonts w:ascii="Times New Roman" w:hAnsi="Times New Roman"/>
          <w:noProof/>
          <w:sz w:val="24"/>
          <w:szCs w:val="24"/>
        </w:rPr>
        <w:t>(2), 406–410. https://doi.org/10.1093/ee/nvv002</w:t>
      </w:r>
    </w:p>
    <w:p w14:paraId="0A27A7A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2E3187">
        <w:rPr>
          <w:rFonts w:ascii="Times New Roman" w:hAnsi="Times New Roman"/>
          <w:i/>
          <w:iCs/>
          <w:noProof/>
          <w:sz w:val="24"/>
          <w:szCs w:val="24"/>
        </w:rPr>
        <w:t>Journal of Sustainable Bioenergy Systems</w:t>
      </w:r>
      <w:r w:rsidRPr="002E3187">
        <w:rPr>
          <w:rFonts w:ascii="Times New Roman" w:hAnsi="Times New Roman"/>
          <w:noProof/>
          <w:sz w:val="24"/>
          <w:szCs w:val="24"/>
        </w:rPr>
        <w:t xml:space="preserve">, </w:t>
      </w:r>
      <w:r w:rsidRPr="002E3187">
        <w:rPr>
          <w:rFonts w:ascii="Times New Roman" w:hAnsi="Times New Roman"/>
          <w:i/>
          <w:iCs/>
          <w:noProof/>
          <w:sz w:val="24"/>
          <w:szCs w:val="24"/>
        </w:rPr>
        <w:t>03</w:t>
      </w:r>
      <w:r w:rsidRPr="002E3187">
        <w:rPr>
          <w:rFonts w:ascii="Times New Roman" w:hAnsi="Times New Roman"/>
          <w:noProof/>
          <w:sz w:val="24"/>
          <w:szCs w:val="24"/>
        </w:rPr>
        <w:t>(01), 7–17. https://doi.org/10.4236/jsbs.2013.31002</w:t>
      </w:r>
    </w:p>
    <w:p w14:paraId="2E56C6B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Nuelle, B. (2019). </w:t>
      </w:r>
      <w:r w:rsidRPr="002E3187">
        <w:rPr>
          <w:rFonts w:ascii="Times New Roman" w:hAnsi="Times New Roman"/>
          <w:i/>
          <w:iCs/>
          <w:noProof/>
          <w:sz w:val="24"/>
          <w:szCs w:val="24"/>
        </w:rPr>
        <w:t>Cellulosic ethanol struggles to climb commercialization ladder| Agri-Pulse Communications, Inc.</w:t>
      </w:r>
      <w:r w:rsidRPr="002E3187">
        <w:rPr>
          <w:rFonts w:ascii="Times New Roman" w:hAnsi="Times New Roman"/>
          <w:noProof/>
          <w:sz w:val="24"/>
          <w:szCs w:val="24"/>
        </w:rPr>
        <w:t xml:space="preserve"> Agri-Pulse. https://www.agri-pulse.com/articles/12894-cellulosic-ethanol-struggles-to-climb-commercialization-ladder</w:t>
      </w:r>
    </w:p>
    <w:p w14:paraId="52135F8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Ondov, B. D., Bergman, N. H., &amp; Phillippy, A. M. (2011). Interactive metagenomic visualization in a Web browser. </w:t>
      </w:r>
      <w:r w:rsidRPr="002E3187">
        <w:rPr>
          <w:rFonts w:ascii="Times New Roman" w:hAnsi="Times New Roman"/>
          <w:i/>
          <w:iCs/>
          <w:noProof/>
          <w:sz w:val="24"/>
          <w:szCs w:val="24"/>
        </w:rPr>
        <w:t>BMC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12</w:t>
      </w:r>
      <w:r w:rsidRPr="002E3187">
        <w:rPr>
          <w:rFonts w:ascii="Times New Roman" w:hAnsi="Times New Roman"/>
          <w:noProof/>
          <w:sz w:val="24"/>
          <w:szCs w:val="24"/>
        </w:rPr>
        <w:t>. https://doi.org/10.1186/1471-2105-12-385</w:t>
      </w:r>
    </w:p>
    <w:p w14:paraId="4C43DB1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Overbeek, R., Olson, R., Pusch, G. D., Olsen, G. J., Davis, J. J., Disz, T., Edwards, R. A., Gerdes, S., Parrello, B., Shukla, M., Vonstein, V., Wattam, A. R., Xia, F., &amp; Stevens, R. (2014). The SEED and the Rapid Annotation of microbial genomes using Subsystems Technology (RAST).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42</w:t>
      </w:r>
      <w:r w:rsidRPr="002E3187">
        <w:rPr>
          <w:rFonts w:ascii="Times New Roman" w:hAnsi="Times New Roman"/>
          <w:noProof/>
          <w:sz w:val="24"/>
          <w:szCs w:val="24"/>
        </w:rPr>
        <w:t xml:space="preserve">(Database issue), D206. </w:t>
      </w:r>
      <w:r w:rsidRPr="002E3187">
        <w:rPr>
          <w:rFonts w:ascii="Times New Roman" w:hAnsi="Times New Roman"/>
          <w:noProof/>
          <w:sz w:val="24"/>
          <w:szCs w:val="24"/>
        </w:rPr>
        <w:lastRenderedPageBreak/>
        <w:t>https://doi.org/10.1093/NAR/GKT1226</w:t>
      </w:r>
    </w:p>
    <w:p w14:paraId="6237D0A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Oxford Nanopore Technologies, O. (n.d.). </w:t>
      </w:r>
      <w:r w:rsidRPr="002E3187">
        <w:rPr>
          <w:rFonts w:ascii="Times New Roman" w:hAnsi="Times New Roman"/>
          <w:i/>
          <w:iCs/>
          <w:noProof/>
          <w:sz w:val="24"/>
          <w:szCs w:val="24"/>
        </w:rPr>
        <w:t>Flow Cell (R9.4.1)</w:t>
      </w:r>
      <w:r w:rsidRPr="002E3187">
        <w:rPr>
          <w:rFonts w:ascii="Times New Roman" w:hAnsi="Times New Roman"/>
          <w:noProof/>
          <w:sz w:val="24"/>
          <w:szCs w:val="24"/>
        </w:rPr>
        <w:t>. 2020. Retrieved October 22, 2021, from https://store.nanoporetech.com/flow-cell-r9-4-1.html</w:t>
      </w:r>
    </w:p>
    <w:p w14:paraId="124D4AD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Penaranda, C., &amp; Hung, D. T. (2019). Single-Cell RNA Sequencing to Understand Host–Pathogen Interactions. </w:t>
      </w:r>
      <w:r w:rsidRPr="002E3187">
        <w:rPr>
          <w:rFonts w:ascii="Times New Roman" w:hAnsi="Times New Roman"/>
          <w:i/>
          <w:iCs/>
          <w:noProof/>
          <w:sz w:val="24"/>
          <w:szCs w:val="24"/>
        </w:rPr>
        <w:t>ACS Infectious Diseases</w:t>
      </w:r>
      <w:r w:rsidRPr="002E3187">
        <w:rPr>
          <w:rFonts w:ascii="Times New Roman" w:hAnsi="Times New Roman"/>
          <w:noProof/>
          <w:sz w:val="24"/>
          <w:szCs w:val="24"/>
        </w:rPr>
        <w:t xml:space="preserve">, </w:t>
      </w:r>
      <w:r w:rsidRPr="002E3187">
        <w:rPr>
          <w:rFonts w:ascii="Times New Roman" w:hAnsi="Times New Roman"/>
          <w:i/>
          <w:iCs/>
          <w:noProof/>
          <w:sz w:val="24"/>
          <w:szCs w:val="24"/>
        </w:rPr>
        <w:t>5</w:t>
      </w:r>
      <w:r w:rsidRPr="002E3187">
        <w:rPr>
          <w:rFonts w:ascii="Times New Roman" w:hAnsi="Times New Roman"/>
          <w:noProof/>
          <w:sz w:val="24"/>
          <w:szCs w:val="24"/>
        </w:rPr>
        <w:t>(3), 336–344. https://doi.org/10.1021/ACSINFECDIS.8B00369</w:t>
      </w:r>
    </w:p>
    <w:p w14:paraId="3A3D440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2E3187">
        <w:rPr>
          <w:rFonts w:ascii="Times New Roman" w:hAnsi="Times New Roman"/>
          <w:i/>
          <w:iCs/>
          <w:noProof/>
          <w:sz w:val="24"/>
          <w:szCs w:val="24"/>
        </w:rPr>
        <w:t>International Microbiology : The Official Journal of the Spanish Society for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5</w:t>
      </w:r>
      <w:r w:rsidRPr="002E3187">
        <w:rPr>
          <w:rFonts w:ascii="Times New Roman" w:hAnsi="Times New Roman"/>
          <w:noProof/>
          <w:sz w:val="24"/>
          <w:szCs w:val="24"/>
        </w:rPr>
        <w:t>(2), 53–63. https://doi.org/10.1007/S10123-002-0062-3</w:t>
      </w:r>
    </w:p>
    <w:p w14:paraId="5B68325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2E3187">
        <w:rPr>
          <w:rFonts w:ascii="Times New Roman" w:hAnsi="Times New Roman"/>
          <w:i/>
          <w:iCs/>
          <w:noProof/>
          <w:sz w:val="24"/>
          <w:szCs w:val="24"/>
        </w:rPr>
        <w:t>Genome Medicine</w:t>
      </w:r>
      <w:r w:rsidRPr="002E3187">
        <w:rPr>
          <w:rFonts w:ascii="Times New Roman" w:hAnsi="Times New Roman"/>
          <w:noProof/>
          <w:sz w:val="24"/>
          <w:szCs w:val="24"/>
        </w:rPr>
        <w:t xml:space="preserve">, </w:t>
      </w:r>
      <w:r w:rsidRPr="002E3187">
        <w:rPr>
          <w:rFonts w:ascii="Times New Roman" w:hAnsi="Times New Roman"/>
          <w:i/>
          <w:iCs/>
          <w:noProof/>
          <w:sz w:val="24"/>
          <w:szCs w:val="24"/>
        </w:rPr>
        <w:t>11</w:t>
      </w:r>
      <w:r w:rsidRPr="002E3187">
        <w:rPr>
          <w:rFonts w:ascii="Times New Roman" w:hAnsi="Times New Roman"/>
          <w:noProof/>
          <w:sz w:val="24"/>
          <w:szCs w:val="24"/>
        </w:rPr>
        <w:t>(1), 1–14. https://doi.org/10.1186/S13073-019-0672-4/FIGURES/5</w:t>
      </w:r>
    </w:p>
    <w:p w14:paraId="475FED0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2E3187">
        <w:rPr>
          <w:rFonts w:ascii="Times New Roman" w:hAnsi="Times New Roman"/>
          <w:i/>
          <w:iCs/>
          <w:noProof/>
          <w:sz w:val="24"/>
          <w:szCs w:val="24"/>
        </w:rPr>
        <w:t>Applied Spectroscopy, Vol. 66, Issue 8, Pp. 843-868</w:t>
      </w:r>
      <w:r w:rsidRPr="002E3187">
        <w:rPr>
          <w:rFonts w:ascii="Times New Roman" w:hAnsi="Times New Roman"/>
          <w:noProof/>
          <w:sz w:val="24"/>
          <w:szCs w:val="24"/>
        </w:rPr>
        <w:t xml:space="preserve">, </w:t>
      </w:r>
      <w:r w:rsidRPr="002E3187">
        <w:rPr>
          <w:rFonts w:ascii="Times New Roman" w:hAnsi="Times New Roman"/>
          <w:i/>
          <w:iCs/>
          <w:noProof/>
          <w:sz w:val="24"/>
          <w:szCs w:val="24"/>
        </w:rPr>
        <w:t>66</w:t>
      </w:r>
      <w:r w:rsidRPr="002E3187">
        <w:rPr>
          <w:rFonts w:ascii="Times New Roman" w:hAnsi="Times New Roman"/>
          <w:noProof/>
          <w:sz w:val="24"/>
          <w:szCs w:val="24"/>
        </w:rPr>
        <w:t>(8), 843–868. https://doi.org/10.1366/12-06681</w:t>
      </w:r>
    </w:p>
    <w:p w14:paraId="4613F81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2E3187">
        <w:rPr>
          <w:rFonts w:ascii="Times New Roman" w:hAnsi="Times New Roman"/>
          <w:i/>
          <w:iCs/>
          <w:noProof/>
          <w:sz w:val="24"/>
          <w:szCs w:val="24"/>
        </w:rPr>
        <w:t>Chinese Medical Journal</w:t>
      </w:r>
      <w:r w:rsidRPr="002E3187">
        <w:rPr>
          <w:rFonts w:ascii="Times New Roman" w:hAnsi="Times New Roman"/>
          <w:noProof/>
          <w:sz w:val="24"/>
          <w:szCs w:val="24"/>
        </w:rPr>
        <w:t xml:space="preserve">, </w:t>
      </w:r>
      <w:r w:rsidRPr="002E3187">
        <w:rPr>
          <w:rFonts w:ascii="Times New Roman" w:hAnsi="Times New Roman"/>
          <w:i/>
          <w:iCs/>
          <w:noProof/>
          <w:sz w:val="24"/>
          <w:szCs w:val="24"/>
        </w:rPr>
        <w:t>133</w:t>
      </w:r>
      <w:r w:rsidRPr="002E3187">
        <w:rPr>
          <w:rFonts w:ascii="Times New Roman" w:hAnsi="Times New Roman"/>
          <w:noProof/>
          <w:sz w:val="24"/>
          <w:szCs w:val="24"/>
        </w:rPr>
        <w:t>(15), 1844–1855. https://doi.org/10.1097/CM9.0000000000000871</w:t>
      </w:r>
    </w:p>
    <w:p w14:paraId="07212AB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41</w:t>
      </w:r>
      <w:r w:rsidRPr="002E3187">
        <w:rPr>
          <w:rFonts w:ascii="Times New Roman" w:hAnsi="Times New Roman"/>
          <w:noProof/>
          <w:sz w:val="24"/>
          <w:szCs w:val="24"/>
        </w:rPr>
        <w:t>(Database issue), D590. https://doi.org/10.1093/NAR/GKS1219</w:t>
      </w:r>
    </w:p>
    <w:p w14:paraId="1E70E70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i/>
          <w:iCs/>
          <w:noProof/>
          <w:sz w:val="24"/>
          <w:szCs w:val="24"/>
        </w:rPr>
        <w:t>R10.3: the newest nanopore for high accuracy nanopore sequencing – now available in store</w:t>
      </w:r>
      <w:r w:rsidRPr="002E3187">
        <w:rPr>
          <w:rFonts w:ascii="Times New Roman" w:hAnsi="Times New Roman"/>
          <w:noProof/>
          <w:sz w:val="24"/>
          <w:szCs w:val="24"/>
        </w:rPr>
        <w:t>. (n.d.). Retrieved October 25, 2021, from https://nanoporetech.com/about-us/news/r103-newest-nanopore-high-accuracy-nanopore-sequencing-now-available-store</w:t>
      </w:r>
    </w:p>
    <w:p w14:paraId="6C5BDFF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Rehman, K. ur, Cai, M., Xiao, X., Zheng, L., Wang, H., Soomro, A. A., Zhou, Y., Li, W., Yu, Z., &amp; Zhang, J. (2017). Cellulose decomposition and larval biomass production from the co-</w:t>
      </w:r>
      <w:r w:rsidRPr="002E3187">
        <w:rPr>
          <w:rFonts w:ascii="Times New Roman" w:hAnsi="Times New Roman"/>
          <w:noProof/>
          <w:sz w:val="24"/>
          <w:szCs w:val="24"/>
        </w:rPr>
        <w:lastRenderedPageBreak/>
        <w:t xml:space="preserve">digestion of dairy manure and chicken manure by mini-livestock (Hermetia illucens L.). </w:t>
      </w:r>
      <w:r w:rsidRPr="002E3187">
        <w:rPr>
          <w:rFonts w:ascii="Times New Roman" w:hAnsi="Times New Roman"/>
          <w:i/>
          <w:iCs/>
          <w:noProof/>
          <w:sz w:val="24"/>
          <w:szCs w:val="24"/>
        </w:rPr>
        <w:t>Journal of Environmental Management</w:t>
      </w:r>
      <w:r w:rsidRPr="002E3187">
        <w:rPr>
          <w:rFonts w:ascii="Times New Roman" w:hAnsi="Times New Roman"/>
          <w:noProof/>
          <w:sz w:val="24"/>
          <w:szCs w:val="24"/>
        </w:rPr>
        <w:t xml:space="preserve">, </w:t>
      </w:r>
      <w:r w:rsidRPr="002E3187">
        <w:rPr>
          <w:rFonts w:ascii="Times New Roman" w:hAnsi="Times New Roman"/>
          <w:i/>
          <w:iCs/>
          <w:noProof/>
          <w:sz w:val="24"/>
          <w:szCs w:val="24"/>
        </w:rPr>
        <w:t>196</w:t>
      </w:r>
      <w:r w:rsidRPr="002E3187">
        <w:rPr>
          <w:rFonts w:ascii="Times New Roman" w:hAnsi="Times New Roman"/>
          <w:noProof/>
          <w:sz w:val="24"/>
          <w:szCs w:val="24"/>
        </w:rPr>
        <w:t>, 458–465. https://doi.org/10.1016/J.JENVMAN.2017.03.047</w:t>
      </w:r>
    </w:p>
    <w:p w14:paraId="1BACF50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2E3187">
        <w:rPr>
          <w:rFonts w:ascii="Times New Roman" w:hAnsi="Times New Roman"/>
          <w:i/>
          <w:iCs/>
          <w:noProof/>
          <w:sz w:val="24"/>
          <w:szCs w:val="24"/>
        </w:rPr>
        <w:t>BioRxiv</w:t>
      </w:r>
      <w:r w:rsidRPr="002E3187">
        <w:rPr>
          <w:rFonts w:ascii="Times New Roman" w:hAnsi="Times New Roman"/>
          <w:noProof/>
          <w:sz w:val="24"/>
          <w:szCs w:val="24"/>
        </w:rPr>
        <w:t>, 232835. https://doi.org/10.1101/232835</w:t>
      </w:r>
    </w:p>
    <w:p w14:paraId="5541F59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Rhoads, A., &amp; Au, K. F. (2015). PacBio Sequencing and Its Applications. </w:t>
      </w:r>
      <w:r w:rsidRPr="002E3187">
        <w:rPr>
          <w:rFonts w:ascii="Times New Roman" w:hAnsi="Times New Roman"/>
          <w:i/>
          <w:iCs/>
          <w:noProof/>
          <w:sz w:val="24"/>
          <w:szCs w:val="24"/>
        </w:rPr>
        <w:t>Genomics, Proteomics and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13</w:t>
      </w:r>
      <w:r w:rsidRPr="002E3187">
        <w:rPr>
          <w:rFonts w:ascii="Times New Roman" w:hAnsi="Times New Roman"/>
          <w:noProof/>
          <w:sz w:val="24"/>
          <w:szCs w:val="24"/>
        </w:rPr>
        <w:t>(5), 278–289. https://doi.org/10.1016/j.gpb.2015.08.002</w:t>
      </w:r>
    </w:p>
    <w:p w14:paraId="5E76D9EC"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43</w:t>
      </w:r>
      <w:r w:rsidRPr="002E3187">
        <w:rPr>
          <w:rFonts w:ascii="Times New Roman" w:hAnsi="Times New Roman"/>
          <w:noProof/>
          <w:sz w:val="24"/>
          <w:szCs w:val="24"/>
        </w:rPr>
        <w:t>(7), e47–e47. https://doi.org/10.1093/NAR/GKV007</w:t>
      </w:r>
    </w:p>
    <w:p w14:paraId="1093248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Robak, K., &amp; Balcerek, M. (2018). Review of second generation bioethanol production from residual biomass. In </w:t>
      </w:r>
      <w:r w:rsidRPr="002E3187">
        <w:rPr>
          <w:rFonts w:ascii="Times New Roman" w:hAnsi="Times New Roman"/>
          <w:i/>
          <w:iCs/>
          <w:noProof/>
          <w:sz w:val="24"/>
          <w:szCs w:val="24"/>
        </w:rPr>
        <w:t>Food Technology and Biotechnology</w:t>
      </w:r>
      <w:r w:rsidRPr="002E3187">
        <w:rPr>
          <w:rFonts w:ascii="Times New Roman" w:hAnsi="Times New Roman"/>
          <w:noProof/>
          <w:sz w:val="24"/>
          <w:szCs w:val="24"/>
        </w:rPr>
        <w:t xml:space="preserve"> (Vol. 56, Issue 2, pp. 174–187). University of Zagreb. https://doi.org/10.17113/ftb.56.02.18.5428</w:t>
      </w:r>
    </w:p>
    <w:p w14:paraId="77EE0BB0"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Robinson, M. D., McCarthy, D. J., &amp; Smyth, G. K. (2010). edgeR: a Bioconductor package for differential expression analysis of digital gene expression data.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26</w:t>
      </w:r>
      <w:r w:rsidRPr="002E3187">
        <w:rPr>
          <w:rFonts w:ascii="Times New Roman" w:hAnsi="Times New Roman"/>
          <w:noProof/>
          <w:sz w:val="24"/>
          <w:szCs w:val="24"/>
        </w:rPr>
        <w:t>(1), 139. https://doi.org/10.1093/BIOINFORMATICS/BTP616</w:t>
      </w:r>
    </w:p>
    <w:p w14:paraId="0243504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Rognes, T., Flouri, T., Nichols, B., Quince, C., &amp; Mahé, F. (2016). VSEARCH: a versatile open source tool for metagenomics. </w:t>
      </w:r>
      <w:r w:rsidRPr="002E3187">
        <w:rPr>
          <w:rFonts w:ascii="Times New Roman" w:hAnsi="Times New Roman"/>
          <w:i/>
          <w:iCs/>
          <w:noProof/>
          <w:sz w:val="24"/>
          <w:szCs w:val="24"/>
        </w:rPr>
        <w:t>PeerJ</w:t>
      </w:r>
      <w:r w:rsidRPr="002E3187">
        <w:rPr>
          <w:rFonts w:ascii="Times New Roman" w:hAnsi="Times New Roman"/>
          <w:noProof/>
          <w:sz w:val="24"/>
          <w:szCs w:val="24"/>
        </w:rPr>
        <w:t xml:space="preserve">, </w:t>
      </w:r>
      <w:r w:rsidRPr="002E3187">
        <w:rPr>
          <w:rFonts w:ascii="Times New Roman" w:hAnsi="Times New Roman"/>
          <w:i/>
          <w:iCs/>
          <w:noProof/>
          <w:sz w:val="24"/>
          <w:szCs w:val="24"/>
        </w:rPr>
        <w:t>4</w:t>
      </w:r>
      <w:r w:rsidRPr="002E3187">
        <w:rPr>
          <w:rFonts w:ascii="Times New Roman" w:hAnsi="Times New Roman"/>
          <w:noProof/>
          <w:sz w:val="24"/>
          <w:szCs w:val="24"/>
        </w:rPr>
        <w:t>(10). https://doi.org/10.7717/PEERJ.2584</w:t>
      </w:r>
    </w:p>
    <w:p w14:paraId="6B6C936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Rothe, M., &amp; Blaut, M. (2013). Evolution of the gut microbiota and the influence of diet. </w:t>
      </w:r>
      <w:r w:rsidRPr="002E3187">
        <w:rPr>
          <w:rFonts w:ascii="Times New Roman" w:hAnsi="Times New Roman"/>
          <w:i/>
          <w:iCs/>
          <w:noProof/>
          <w:sz w:val="24"/>
          <w:szCs w:val="24"/>
        </w:rPr>
        <w:t>Beneficial Microbes</w:t>
      </w:r>
      <w:r w:rsidRPr="002E3187">
        <w:rPr>
          <w:rFonts w:ascii="Times New Roman" w:hAnsi="Times New Roman"/>
          <w:noProof/>
          <w:sz w:val="24"/>
          <w:szCs w:val="24"/>
        </w:rPr>
        <w:t xml:space="preserve">, </w:t>
      </w:r>
      <w:r w:rsidRPr="002E3187">
        <w:rPr>
          <w:rFonts w:ascii="Times New Roman" w:hAnsi="Times New Roman"/>
          <w:i/>
          <w:iCs/>
          <w:noProof/>
          <w:sz w:val="24"/>
          <w:szCs w:val="24"/>
        </w:rPr>
        <w:t>4</w:t>
      </w:r>
      <w:r w:rsidRPr="002E3187">
        <w:rPr>
          <w:rFonts w:ascii="Times New Roman" w:hAnsi="Times New Roman"/>
          <w:noProof/>
          <w:sz w:val="24"/>
          <w:szCs w:val="24"/>
        </w:rPr>
        <w:t>(1), 31–37. https://doi.org/10.3920/BM2012.0029</w:t>
      </w:r>
    </w:p>
    <w:p w14:paraId="3F60CDA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Sahlin, K., &amp; Mäkinen, V. (2021). Accurate spliced alignment of long RNA sequencing reads. </w:t>
      </w:r>
      <w:r w:rsidRPr="002E3187">
        <w:rPr>
          <w:rFonts w:ascii="Times New Roman" w:hAnsi="Times New Roman"/>
          <w:i/>
          <w:iCs/>
          <w:noProof/>
          <w:sz w:val="24"/>
          <w:szCs w:val="24"/>
        </w:rPr>
        <w:t>Bioinformatics</w:t>
      </w:r>
      <w:r w:rsidRPr="002E3187">
        <w:rPr>
          <w:rFonts w:ascii="Times New Roman" w:hAnsi="Times New Roman"/>
          <w:noProof/>
          <w:sz w:val="24"/>
          <w:szCs w:val="24"/>
        </w:rPr>
        <w:t>. https://doi.org/10.1093/BIOINFORMATICS/BTAB540</w:t>
      </w:r>
    </w:p>
    <w:p w14:paraId="7FBEB01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Sahlin, K., &amp; Medvedev, P. (2020). De Novo Clustering of Long-Read Transcriptome Data Using a Greedy, Quality Value-Based Algorithm. </w:t>
      </w:r>
      <w:r w:rsidRPr="002E3187">
        <w:rPr>
          <w:rFonts w:ascii="Times New Roman" w:hAnsi="Times New Roman"/>
          <w:i/>
          <w:iCs/>
          <w:noProof/>
          <w:sz w:val="24"/>
          <w:szCs w:val="24"/>
        </w:rPr>
        <w:t>Https://Home.Liebertpub.Com/Cmb</w:t>
      </w:r>
      <w:r w:rsidRPr="002E3187">
        <w:rPr>
          <w:rFonts w:ascii="Times New Roman" w:hAnsi="Times New Roman"/>
          <w:noProof/>
          <w:sz w:val="24"/>
          <w:szCs w:val="24"/>
        </w:rPr>
        <w:t xml:space="preserve">, </w:t>
      </w:r>
      <w:r w:rsidRPr="002E3187">
        <w:rPr>
          <w:rFonts w:ascii="Times New Roman" w:hAnsi="Times New Roman"/>
          <w:i/>
          <w:iCs/>
          <w:noProof/>
          <w:sz w:val="24"/>
          <w:szCs w:val="24"/>
        </w:rPr>
        <w:t>27</w:t>
      </w:r>
      <w:r w:rsidRPr="002E3187">
        <w:rPr>
          <w:rFonts w:ascii="Times New Roman" w:hAnsi="Times New Roman"/>
          <w:noProof/>
          <w:sz w:val="24"/>
          <w:szCs w:val="24"/>
        </w:rPr>
        <w:t>(4), 472–484. https://doi.org/10.1089/CMB.2019.0299</w:t>
      </w:r>
    </w:p>
    <w:p w14:paraId="51778C6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Sahlin, K., Sipos, B., James, P. L., &amp; Medvedev, P. (2021). Error correction enables use of Oxford Nanopore technology for reference-free transcriptome analysis. </w:t>
      </w:r>
      <w:r w:rsidRPr="002E3187">
        <w:rPr>
          <w:rFonts w:ascii="Times New Roman" w:hAnsi="Times New Roman"/>
          <w:i/>
          <w:iCs/>
          <w:noProof/>
          <w:sz w:val="24"/>
          <w:szCs w:val="24"/>
        </w:rPr>
        <w:t>Nature Communications</w:t>
      </w:r>
      <w:r w:rsidRPr="002E3187">
        <w:rPr>
          <w:rFonts w:ascii="Times New Roman" w:hAnsi="Times New Roman"/>
          <w:noProof/>
          <w:sz w:val="24"/>
          <w:szCs w:val="24"/>
        </w:rPr>
        <w:t xml:space="preserve">, </w:t>
      </w:r>
      <w:r w:rsidRPr="002E3187">
        <w:rPr>
          <w:rFonts w:ascii="Times New Roman" w:hAnsi="Times New Roman"/>
          <w:i/>
          <w:iCs/>
          <w:noProof/>
          <w:sz w:val="24"/>
          <w:szCs w:val="24"/>
        </w:rPr>
        <w:t>12</w:t>
      </w:r>
      <w:r w:rsidRPr="002E3187">
        <w:rPr>
          <w:rFonts w:ascii="Times New Roman" w:hAnsi="Times New Roman"/>
          <w:noProof/>
          <w:sz w:val="24"/>
          <w:szCs w:val="24"/>
        </w:rPr>
        <w:t>(1). https://doi.org/10.1038/S41467-020-20340-8</w:t>
      </w:r>
    </w:p>
    <w:p w14:paraId="7251F7B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Salmela, L., &amp; Rivals, E. (2014). LoRDEC: accurate and efficient long read error correction. </w:t>
      </w:r>
      <w:r w:rsidRPr="002E3187">
        <w:rPr>
          <w:rFonts w:ascii="Times New Roman" w:hAnsi="Times New Roman"/>
          <w:i/>
          <w:iCs/>
          <w:noProof/>
          <w:sz w:val="24"/>
          <w:szCs w:val="24"/>
        </w:rPr>
        <w:t>Bioinformatics (Oxford, England)</w:t>
      </w:r>
      <w:r w:rsidRPr="002E3187">
        <w:rPr>
          <w:rFonts w:ascii="Times New Roman" w:hAnsi="Times New Roman"/>
          <w:noProof/>
          <w:sz w:val="24"/>
          <w:szCs w:val="24"/>
        </w:rPr>
        <w:t xml:space="preserve">, </w:t>
      </w:r>
      <w:r w:rsidRPr="002E3187">
        <w:rPr>
          <w:rFonts w:ascii="Times New Roman" w:hAnsi="Times New Roman"/>
          <w:i/>
          <w:iCs/>
          <w:noProof/>
          <w:sz w:val="24"/>
          <w:szCs w:val="24"/>
        </w:rPr>
        <w:t>30</w:t>
      </w:r>
      <w:r w:rsidRPr="002E3187">
        <w:rPr>
          <w:rFonts w:ascii="Times New Roman" w:hAnsi="Times New Roman"/>
          <w:noProof/>
          <w:sz w:val="24"/>
          <w:szCs w:val="24"/>
        </w:rPr>
        <w:t xml:space="preserve">(24), 3506–3514. </w:t>
      </w:r>
      <w:r w:rsidRPr="002E3187">
        <w:rPr>
          <w:rFonts w:ascii="Times New Roman" w:hAnsi="Times New Roman"/>
          <w:noProof/>
          <w:sz w:val="24"/>
          <w:szCs w:val="24"/>
        </w:rPr>
        <w:lastRenderedPageBreak/>
        <w:t>https://doi.org/10.1093/BIOINFORMATICS/BTU538</w:t>
      </w:r>
    </w:p>
    <w:p w14:paraId="4D98754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2E3187">
        <w:rPr>
          <w:rFonts w:ascii="Times New Roman" w:hAnsi="Times New Roman"/>
          <w:i/>
          <w:iCs/>
          <w:noProof/>
          <w:sz w:val="24"/>
          <w:szCs w:val="24"/>
        </w:rPr>
        <w:t>Journal of Economic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109</w:t>
      </w:r>
      <w:r w:rsidRPr="002E3187">
        <w:rPr>
          <w:rFonts w:ascii="Times New Roman" w:hAnsi="Times New Roman"/>
          <w:noProof/>
          <w:sz w:val="24"/>
          <w:szCs w:val="24"/>
        </w:rPr>
        <w:t>(6), 2580–2585. https://doi.org/10.1093/jee/tow201</w:t>
      </w:r>
    </w:p>
    <w:p w14:paraId="6CD80A5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2E3187">
        <w:rPr>
          <w:rFonts w:ascii="Times New Roman" w:hAnsi="Times New Roman"/>
          <w:i/>
          <w:iCs/>
          <w:noProof/>
          <w:sz w:val="24"/>
          <w:szCs w:val="24"/>
        </w:rPr>
        <w:t>Journal of Economic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109</w:t>
      </w:r>
      <w:r w:rsidRPr="002E3187">
        <w:rPr>
          <w:rFonts w:ascii="Times New Roman" w:hAnsi="Times New Roman"/>
          <w:noProof/>
          <w:sz w:val="24"/>
          <w:szCs w:val="24"/>
        </w:rPr>
        <w:t>(6), 2580–2585. https://doi.org/10.1093/jee/tow201</w:t>
      </w:r>
    </w:p>
    <w:p w14:paraId="3710CA5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2E3187">
        <w:rPr>
          <w:rFonts w:ascii="Times New Roman" w:hAnsi="Times New Roman"/>
          <w:i/>
          <w:iCs/>
          <w:noProof/>
          <w:sz w:val="24"/>
          <w:szCs w:val="24"/>
        </w:rPr>
        <w:t>Environmental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35</w:t>
      </w:r>
      <w:r w:rsidRPr="002E3187">
        <w:rPr>
          <w:rFonts w:ascii="Times New Roman" w:hAnsi="Times New Roman"/>
          <w:noProof/>
          <w:sz w:val="24"/>
          <w:szCs w:val="24"/>
        </w:rPr>
        <w:t>(3), 625–629. https://doi.org/10.1603/0046-225X-35.3.625</w:t>
      </w:r>
    </w:p>
    <w:p w14:paraId="1A2F9B2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2E3187">
        <w:rPr>
          <w:rFonts w:ascii="Times New Roman" w:hAnsi="Times New Roman"/>
          <w:i/>
          <w:iCs/>
          <w:noProof/>
          <w:sz w:val="24"/>
          <w:szCs w:val="24"/>
        </w:rPr>
        <w:t>Nature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36</w:t>
      </w:r>
      <w:r w:rsidRPr="002E3187">
        <w:rPr>
          <w:rFonts w:ascii="Times New Roman" w:hAnsi="Times New Roman"/>
          <w:noProof/>
          <w:sz w:val="24"/>
          <w:szCs w:val="24"/>
        </w:rPr>
        <w:t>(4), 359–367. https://doi.org/10.1038/nbt.4110</w:t>
      </w:r>
    </w:p>
    <w:p w14:paraId="2F606423"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Setia, M. (2016). Methodology Series Module 5: Sampling Strategies. </w:t>
      </w:r>
      <w:r w:rsidRPr="002E3187">
        <w:rPr>
          <w:rFonts w:ascii="Times New Roman" w:hAnsi="Times New Roman"/>
          <w:i/>
          <w:iCs/>
          <w:noProof/>
          <w:sz w:val="24"/>
          <w:szCs w:val="24"/>
        </w:rPr>
        <w:t>Indian Journal of Dermatology</w:t>
      </w:r>
      <w:r w:rsidRPr="002E3187">
        <w:rPr>
          <w:rFonts w:ascii="Times New Roman" w:hAnsi="Times New Roman"/>
          <w:noProof/>
          <w:sz w:val="24"/>
          <w:szCs w:val="24"/>
        </w:rPr>
        <w:t xml:space="preserve">, </w:t>
      </w:r>
      <w:r w:rsidRPr="002E3187">
        <w:rPr>
          <w:rFonts w:ascii="Times New Roman" w:hAnsi="Times New Roman"/>
          <w:i/>
          <w:iCs/>
          <w:noProof/>
          <w:sz w:val="24"/>
          <w:szCs w:val="24"/>
        </w:rPr>
        <w:t>61</w:t>
      </w:r>
      <w:r w:rsidRPr="002E3187">
        <w:rPr>
          <w:rFonts w:ascii="Times New Roman" w:hAnsi="Times New Roman"/>
          <w:noProof/>
          <w:sz w:val="24"/>
          <w:szCs w:val="24"/>
        </w:rPr>
        <w:t>(5), 505. https://doi.org/10.4103/0019-5154.190118</w:t>
      </w:r>
    </w:p>
    <w:p w14:paraId="1FEE704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Shakya, M., Lo, C. C., &amp; Chain, P. S. G. (2019). Advances and challenges in metatranscriptomic analysis. </w:t>
      </w:r>
      <w:r w:rsidRPr="002E3187">
        <w:rPr>
          <w:rFonts w:ascii="Times New Roman" w:hAnsi="Times New Roman"/>
          <w:i/>
          <w:iCs/>
          <w:noProof/>
          <w:sz w:val="24"/>
          <w:szCs w:val="24"/>
        </w:rPr>
        <w:t>Frontiers in Genetics</w:t>
      </w:r>
      <w:r w:rsidRPr="002E3187">
        <w:rPr>
          <w:rFonts w:ascii="Times New Roman" w:hAnsi="Times New Roman"/>
          <w:noProof/>
          <w:sz w:val="24"/>
          <w:szCs w:val="24"/>
        </w:rPr>
        <w:t xml:space="preserve">, </w:t>
      </w:r>
      <w:r w:rsidRPr="002E3187">
        <w:rPr>
          <w:rFonts w:ascii="Times New Roman" w:hAnsi="Times New Roman"/>
          <w:i/>
          <w:iCs/>
          <w:noProof/>
          <w:sz w:val="24"/>
          <w:szCs w:val="24"/>
        </w:rPr>
        <w:t>10</w:t>
      </w:r>
      <w:r w:rsidRPr="002E3187">
        <w:rPr>
          <w:rFonts w:ascii="Times New Roman" w:hAnsi="Times New Roman"/>
          <w:noProof/>
          <w:sz w:val="24"/>
          <w:szCs w:val="24"/>
        </w:rPr>
        <w:t>(SEP), 904. https://doi.org/10.3389/FGENE.2019.00904/BIBTEX</w:t>
      </w:r>
    </w:p>
    <w:p w14:paraId="19570EC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2E3187">
        <w:rPr>
          <w:rFonts w:ascii="Times New Roman" w:hAnsi="Times New Roman"/>
          <w:i/>
          <w:iCs/>
          <w:noProof/>
          <w:sz w:val="24"/>
          <w:szCs w:val="24"/>
        </w:rPr>
        <w:t>Environmental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49</w:t>
      </w:r>
      <w:r w:rsidRPr="002E3187">
        <w:rPr>
          <w:rFonts w:ascii="Times New Roman" w:hAnsi="Times New Roman"/>
          <w:noProof/>
          <w:sz w:val="24"/>
          <w:szCs w:val="24"/>
        </w:rPr>
        <w:t>(2), 405–411. https://doi.org/10.1093/ee/nvz164</w:t>
      </w:r>
    </w:p>
    <w:p w14:paraId="3BDF4CE6"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Sheppard, D. C., Tomberlin, J. K., Joyce, J. A., Kiser, B. C., &amp; Sumner, S. M. (2002). Rearing Methods for the Black Soldier Fly (Diptera: Stratiomyidae): Table 1. </w:t>
      </w:r>
      <w:r w:rsidRPr="002E3187">
        <w:rPr>
          <w:rFonts w:ascii="Times New Roman" w:hAnsi="Times New Roman"/>
          <w:i/>
          <w:iCs/>
          <w:noProof/>
          <w:sz w:val="24"/>
          <w:szCs w:val="24"/>
        </w:rPr>
        <w:t>Journal of Medical Entomology</w:t>
      </w:r>
      <w:r w:rsidRPr="002E3187">
        <w:rPr>
          <w:rFonts w:ascii="Times New Roman" w:hAnsi="Times New Roman"/>
          <w:noProof/>
          <w:sz w:val="24"/>
          <w:szCs w:val="24"/>
        </w:rPr>
        <w:t xml:space="preserve">, </w:t>
      </w:r>
      <w:r w:rsidRPr="002E3187">
        <w:rPr>
          <w:rFonts w:ascii="Times New Roman" w:hAnsi="Times New Roman"/>
          <w:i/>
          <w:iCs/>
          <w:noProof/>
          <w:sz w:val="24"/>
          <w:szCs w:val="24"/>
        </w:rPr>
        <w:t>39</w:t>
      </w:r>
      <w:r w:rsidRPr="002E3187">
        <w:rPr>
          <w:rFonts w:ascii="Times New Roman" w:hAnsi="Times New Roman"/>
          <w:noProof/>
          <w:sz w:val="24"/>
          <w:szCs w:val="24"/>
        </w:rPr>
        <w:t>(4), 695–698. https://doi.org/10.1603/0022-2585-39.4.695</w:t>
      </w:r>
    </w:p>
    <w:p w14:paraId="0095F48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2E3187">
        <w:rPr>
          <w:rFonts w:ascii="Times New Roman" w:hAnsi="Times New Roman"/>
          <w:i/>
          <w:iCs/>
          <w:noProof/>
          <w:sz w:val="24"/>
          <w:szCs w:val="24"/>
        </w:rPr>
        <w:t>Journal of Bacteriology</w:t>
      </w:r>
      <w:r w:rsidRPr="002E3187">
        <w:rPr>
          <w:rFonts w:ascii="Times New Roman" w:hAnsi="Times New Roman"/>
          <w:noProof/>
          <w:sz w:val="24"/>
          <w:szCs w:val="24"/>
        </w:rPr>
        <w:t xml:space="preserve">, </w:t>
      </w:r>
      <w:r w:rsidRPr="002E3187">
        <w:rPr>
          <w:rFonts w:ascii="Times New Roman" w:hAnsi="Times New Roman"/>
          <w:i/>
          <w:iCs/>
          <w:noProof/>
          <w:sz w:val="24"/>
          <w:szCs w:val="24"/>
        </w:rPr>
        <w:t>193</w:t>
      </w:r>
      <w:r w:rsidRPr="002E3187">
        <w:rPr>
          <w:rFonts w:ascii="Times New Roman" w:hAnsi="Times New Roman"/>
          <w:noProof/>
          <w:sz w:val="24"/>
          <w:szCs w:val="24"/>
        </w:rPr>
        <w:t>(11), 2838–2850. https://doi.org/10.1128/JB.00222-11</w:t>
      </w:r>
    </w:p>
    <w:p w14:paraId="13D2211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lastRenderedPageBreak/>
        <w:t xml:space="preserve">Shumo, M., Osuga, I. M., Khamis, F. M., Tanga, C. M., Fiaboe, K. K. M., Subramanian, S., Ekesi, S., van Huis, A., &amp; Borgemeister, C. (2019). The nutritive value of black soldier fly larvae reared on common organic waste streams in Kenya. </w:t>
      </w:r>
      <w:r w:rsidRPr="002E3187">
        <w:rPr>
          <w:rFonts w:ascii="Times New Roman" w:hAnsi="Times New Roman"/>
          <w:i/>
          <w:iCs/>
          <w:noProof/>
          <w:sz w:val="24"/>
          <w:szCs w:val="24"/>
        </w:rPr>
        <w:t>Scientific Reports 2019 9:1</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(1), 1–13. https://doi.org/10.1038/s41598-019-46603-z</w:t>
      </w:r>
    </w:p>
    <w:p w14:paraId="7F4BCDC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Srivastava, N., Mishra, P. K., &amp; Upadhyay, S. N. (2020). Significance of lignocellulosic biomass waste in the biofuel production process. </w:t>
      </w:r>
      <w:r w:rsidRPr="002E3187">
        <w:rPr>
          <w:rFonts w:ascii="Times New Roman" w:hAnsi="Times New Roman"/>
          <w:i/>
          <w:iCs/>
          <w:noProof/>
          <w:sz w:val="24"/>
          <w:szCs w:val="24"/>
        </w:rPr>
        <w:t>Industrial Enzymes for Biofuels Production</w:t>
      </w:r>
      <w:r w:rsidRPr="002E3187">
        <w:rPr>
          <w:rFonts w:ascii="Times New Roman" w:hAnsi="Times New Roman"/>
          <w:noProof/>
          <w:sz w:val="24"/>
          <w:szCs w:val="24"/>
        </w:rPr>
        <w:t>, 1–18. https://doi.org/10.1016/B978-0-12-821010-9.00001-2</w:t>
      </w:r>
    </w:p>
    <w:p w14:paraId="1A22955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2E3187">
        <w:rPr>
          <w:rFonts w:ascii="Times New Roman" w:hAnsi="Times New Roman"/>
          <w:i/>
          <w:iCs/>
          <w:noProof/>
          <w:sz w:val="24"/>
          <w:szCs w:val="24"/>
        </w:rPr>
        <w:t>Genome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19</w:t>
      </w:r>
      <w:r w:rsidRPr="002E3187">
        <w:rPr>
          <w:rFonts w:ascii="Times New Roman" w:hAnsi="Times New Roman"/>
          <w:noProof/>
          <w:sz w:val="24"/>
          <w:szCs w:val="24"/>
        </w:rPr>
        <w:t>(10), 1843. https://doi.org/10.1101/GR.095760.109</w:t>
      </w:r>
    </w:p>
    <w:p w14:paraId="3BC7E97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Suib, S. L. (2013). New and Future Developments in Catalysis: Catalytic Biomass Conversion. </w:t>
      </w:r>
      <w:r w:rsidRPr="002E3187">
        <w:rPr>
          <w:rFonts w:ascii="Times New Roman" w:hAnsi="Times New Roman"/>
          <w:i/>
          <w:iCs/>
          <w:noProof/>
          <w:sz w:val="24"/>
          <w:szCs w:val="24"/>
        </w:rPr>
        <w:t>New and Future Developments in Catalysis: Catalytic Biomass Conversion</w:t>
      </w:r>
      <w:r w:rsidRPr="002E3187">
        <w:rPr>
          <w:rFonts w:ascii="Times New Roman" w:hAnsi="Times New Roman"/>
          <w:noProof/>
          <w:sz w:val="24"/>
          <w:szCs w:val="24"/>
        </w:rPr>
        <w:t>, 1–400. https://doi.org/10.1016/C2010-0-68566-X</w:t>
      </w:r>
    </w:p>
    <w:p w14:paraId="7F5489A4"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12</w:t>
      </w:r>
      <w:r w:rsidRPr="002E3187">
        <w:rPr>
          <w:rFonts w:ascii="Times New Roman" w:hAnsi="Times New Roman"/>
          <w:noProof/>
          <w:sz w:val="24"/>
          <w:szCs w:val="24"/>
        </w:rPr>
        <w:t>. https://doi.org/10.3389/fmicb.2021.635881</w:t>
      </w:r>
    </w:p>
    <w:p w14:paraId="69314BB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Tannock, G. W. (1999). Analysis of the intestinal microflora: a renaissance. </w:t>
      </w:r>
      <w:r w:rsidRPr="002E3187">
        <w:rPr>
          <w:rFonts w:ascii="Times New Roman" w:hAnsi="Times New Roman"/>
          <w:i/>
          <w:iCs/>
          <w:noProof/>
          <w:sz w:val="24"/>
          <w:szCs w:val="24"/>
        </w:rPr>
        <w:t>Antonie van Leeuwenhoek 1999 76:1</w:t>
      </w:r>
      <w:r w:rsidRPr="002E3187">
        <w:rPr>
          <w:rFonts w:ascii="Times New Roman" w:hAnsi="Times New Roman"/>
          <w:noProof/>
          <w:sz w:val="24"/>
          <w:szCs w:val="24"/>
        </w:rPr>
        <w:t xml:space="preserve">, </w:t>
      </w:r>
      <w:r w:rsidRPr="002E3187">
        <w:rPr>
          <w:rFonts w:ascii="Times New Roman" w:hAnsi="Times New Roman"/>
          <w:i/>
          <w:iCs/>
          <w:noProof/>
          <w:sz w:val="24"/>
          <w:szCs w:val="24"/>
        </w:rPr>
        <w:t>76</w:t>
      </w:r>
      <w:r w:rsidRPr="002E3187">
        <w:rPr>
          <w:rFonts w:ascii="Times New Roman" w:hAnsi="Times New Roman"/>
          <w:noProof/>
          <w:sz w:val="24"/>
          <w:szCs w:val="24"/>
        </w:rPr>
        <w:t>(1), 265–278. https://doi.org/10.1023/A:1002038308506</w:t>
      </w:r>
    </w:p>
    <w:p w14:paraId="233398E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Tatusova, T., Ciufo, S., Fedorov, B., O’Neill, K., &amp; Tolstoy, I. (2014). RefSeq microbial genomes database: new representation and annotation strategy.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42</w:t>
      </w:r>
      <w:r w:rsidRPr="002E3187">
        <w:rPr>
          <w:rFonts w:ascii="Times New Roman" w:hAnsi="Times New Roman"/>
          <w:noProof/>
          <w:sz w:val="24"/>
          <w:szCs w:val="24"/>
        </w:rPr>
        <w:t>(Database issue). https://doi.org/10.1093/NAR/GKT1274</w:t>
      </w:r>
    </w:p>
    <w:p w14:paraId="0D7DD0C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2E3187">
        <w:rPr>
          <w:rFonts w:ascii="Times New Roman" w:hAnsi="Times New Roman"/>
          <w:i/>
          <w:iCs/>
          <w:noProof/>
          <w:sz w:val="24"/>
          <w:szCs w:val="24"/>
        </w:rPr>
        <w:t>Microorganisms</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(8). https://doi.org/10.3390/microorganisms9081642</w:t>
      </w:r>
    </w:p>
    <w:p w14:paraId="2EC01E1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Terrapon, N., Lombard, V., Drula, É., Lapébie, P., Al-Masaudi, S., Gilbert, H. J., &amp; Henrissat, B. (2018). PULDB: the expanded database of Polysaccharide Utilization Loci. </w:t>
      </w:r>
      <w:r w:rsidRPr="002E3187">
        <w:rPr>
          <w:rFonts w:ascii="Times New Roman" w:hAnsi="Times New Roman"/>
          <w:i/>
          <w:iCs/>
          <w:noProof/>
          <w:sz w:val="24"/>
          <w:szCs w:val="24"/>
        </w:rPr>
        <w:t>Nucleic Acids Research</w:t>
      </w:r>
      <w:r w:rsidRPr="002E3187">
        <w:rPr>
          <w:rFonts w:ascii="Times New Roman" w:hAnsi="Times New Roman"/>
          <w:noProof/>
          <w:sz w:val="24"/>
          <w:szCs w:val="24"/>
        </w:rPr>
        <w:t xml:space="preserve">, </w:t>
      </w:r>
      <w:r w:rsidRPr="002E3187">
        <w:rPr>
          <w:rFonts w:ascii="Times New Roman" w:hAnsi="Times New Roman"/>
          <w:i/>
          <w:iCs/>
          <w:noProof/>
          <w:sz w:val="24"/>
          <w:szCs w:val="24"/>
        </w:rPr>
        <w:t>46</w:t>
      </w:r>
      <w:r w:rsidRPr="002E3187">
        <w:rPr>
          <w:rFonts w:ascii="Times New Roman" w:hAnsi="Times New Roman"/>
          <w:noProof/>
          <w:sz w:val="24"/>
          <w:szCs w:val="24"/>
        </w:rPr>
        <w:t>(D1), D677–D683. https://doi.org/10.1093/NAR/GKX1022</w:t>
      </w:r>
    </w:p>
    <w:p w14:paraId="1B502FFB"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lastRenderedPageBreak/>
        <w:t xml:space="preserve">Terrapon, N., Lombard, V., Gilbert, H. J., &amp; Henrissat, B. (2015). Automatic prediction of polysaccharide utilization loci in Bacteroidetes species. </w:t>
      </w:r>
      <w:r w:rsidRPr="002E3187">
        <w:rPr>
          <w:rFonts w:ascii="Times New Roman" w:hAnsi="Times New Roman"/>
          <w:i/>
          <w:iCs/>
          <w:noProof/>
          <w:sz w:val="24"/>
          <w:szCs w:val="24"/>
        </w:rPr>
        <w:t>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31</w:t>
      </w:r>
      <w:r w:rsidRPr="002E3187">
        <w:rPr>
          <w:rFonts w:ascii="Times New Roman" w:hAnsi="Times New Roman"/>
          <w:noProof/>
          <w:sz w:val="24"/>
          <w:szCs w:val="24"/>
        </w:rPr>
        <w:t>(5), 647–655. https://doi.org/10.1093/BIOINFORMATICS/BTU716</w:t>
      </w:r>
    </w:p>
    <w:p w14:paraId="6E4D63C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2E3187">
        <w:rPr>
          <w:rFonts w:ascii="Times New Roman" w:hAnsi="Times New Roman"/>
          <w:i/>
          <w:iCs/>
          <w:noProof/>
          <w:sz w:val="24"/>
          <w:szCs w:val="24"/>
        </w:rPr>
        <w:t>Biotechnology for Biofuels</w:t>
      </w:r>
      <w:r w:rsidRPr="002E3187">
        <w:rPr>
          <w:rFonts w:ascii="Times New Roman" w:hAnsi="Times New Roman"/>
          <w:noProof/>
          <w:sz w:val="24"/>
          <w:szCs w:val="24"/>
        </w:rPr>
        <w:t xml:space="preserve">, </w:t>
      </w:r>
      <w:r w:rsidRPr="002E3187">
        <w:rPr>
          <w:rFonts w:ascii="Times New Roman" w:hAnsi="Times New Roman"/>
          <w:i/>
          <w:iCs/>
          <w:noProof/>
          <w:sz w:val="24"/>
          <w:szCs w:val="24"/>
        </w:rPr>
        <w:t>14</w:t>
      </w:r>
      <w:r w:rsidRPr="002E3187">
        <w:rPr>
          <w:rFonts w:ascii="Times New Roman" w:hAnsi="Times New Roman"/>
          <w:noProof/>
          <w:sz w:val="24"/>
          <w:szCs w:val="24"/>
        </w:rPr>
        <w:t>(1), 1–19. https://doi.org/10.1186/S13068-020-01869-8/FIGURES/5</w:t>
      </w:r>
    </w:p>
    <w:p w14:paraId="29FADBC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Van Soest, P. J. (1966). Nonnutritive Residues: A System of Analysis for the Replacement of Crude Fiber. </w:t>
      </w:r>
      <w:r w:rsidRPr="002E3187">
        <w:rPr>
          <w:rFonts w:ascii="Times New Roman" w:hAnsi="Times New Roman"/>
          <w:i/>
          <w:iCs/>
          <w:noProof/>
          <w:sz w:val="24"/>
          <w:szCs w:val="24"/>
        </w:rPr>
        <w:t>Journal of AOAC INTERNATIONAL</w:t>
      </w:r>
      <w:r w:rsidRPr="002E3187">
        <w:rPr>
          <w:rFonts w:ascii="Times New Roman" w:hAnsi="Times New Roman"/>
          <w:noProof/>
          <w:sz w:val="24"/>
          <w:szCs w:val="24"/>
        </w:rPr>
        <w:t xml:space="preserve">, </w:t>
      </w:r>
      <w:r w:rsidRPr="002E3187">
        <w:rPr>
          <w:rFonts w:ascii="Times New Roman" w:hAnsi="Times New Roman"/>
          <w:i/>
          <w:iCs/>
          <w:noProof/>
          <w:sz w:val="24"/>
          <w:szCs w:val="24"/>
        </w:rPr>
        <w:t>49</w:t>
      </w:r>
      <w:r w:rsidRPr="002E3187">
        <w:rPr>
          <w:rFonts w:ascii="Times New Roman" w:hAnsi="Times New Roman"/>
          <w:noProof/>
          <w:sz w:val="24"/>
          <w:szCs w:val="24"/>
        </w:rPr>
        <w:t>(3), 546–551. https://doi.org/10.1093/JAOAC/49.3.546</w:t>
      </w:r>
    </w:p>
    <w:p w14:paraId="17CF655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9</w:t>
      </w:r>
      <w:r w:rsidRPr="002E3187">
        <w:rPr>
          <w:rFonts w:ascii="Times New Roman" w:hAnsi="Times New Roman"/>
          <w:noProof/>
          <w:sz w:val="24"/>
          <w:szCs w:val="24"/>
        </w:rPr>
        <w:t>(MAY), 1037. https://doi.org/10.3389/FMICB.2018.01037/BIBTEX</w:t>
      </w:r>
    </w:p>
    <w:p w14:paraId="0A6FD64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Wang, C., Guo, X., Deng, H., Dong, D., Tu, Q., &amp; Wu, W. (2014). New insights into the structure and dynamics of actinomycetal community during manure composting. </w:t>
      </w:r>
      <w:r w:rsidRPr="002E3187">
        <w:rPr>
          <w:rFonts w:ascii="Times New Roman" w:hAnsi="Times New Roman"/>
          <w:i/>
          <w:iCs/>
          <w:noProof/>
          <w:sz w:val="24"/>
          <w:szCs w:val="24"/>
        </w:rPr>
        <w:t>Applied Microbiology and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98</w:t>
      </w:r>
      <w:r w:rsidRPr="002E3187">
        <w:rPr>
          <w:rFonts w:ascii="Times New Roman" w:hAnsi="Times New Roman"/>
          <w:noProof/>
          <w:sz w:val="24"/>
          <w:szCs w:val="24"/>
        </w:rPr>
        <w:t>(7), 3327–3337. https://doi.org/10.1007/s00253-013-5424-6</w:t>
      </w:r>
    </w:p>
    <w:p w14:paraId="7F7D596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2E3187">
        <w:rPr>
          <w:rFonts w:ascii="Times New Roman" w:hAnsi="Times New Roman"/>
          <w:i/>
          <w:iCs/>
          <w:noProof/>
          <w:sz w:val="24"/>
          <w:szCs w:val="24"/>
        </w:rPr>
        <w:t>Biochemical Education</w:t>
      </w:r>
      <w:r w:rsidRPr="002E3187">
        <w:rPr>
          <w:rFonts w:ascii="Times New Roman" w:hAnsi="Times New Roman"/>
          <w:noProof/>
          <w:sz w:val="24"/>
          <w:szCs w:val="24"/>
        </w:rPr>
        <w:t xml:space="preserve">, </w:t>
      </w:r>
      <w:r w:rsidRPr="002E3187">
        <w:rPr>
          <w:rFonts w:ascii="Times New Roman" w:hAnsi="Times New Roman"/>
          <w:i/>
          <w:iCs/>
          <w:noProof/>
          <w:sz w:val="24"/>
          <w:szCs w:val="24"/>
        </w:rPr>
        <w:t>21</w:t>
      </w:r>
      <w:r w:rsidRPr="002E3187">
        <w:rPr>
          <w:rFonts w:ascii="Times New Roman" w:hAnsi="Times New Roman"/>
          <w:noProof/>
          <w:sz w:val="24"/>
          <w:szCs w:val="24"/>
        </w:rPr>
        <w:t>(2), 102–102. https://doi.org/10.1016/0307-4412(93)90058-8</w:t>
      </w:r>
    </w:p>
    <w:p w14:paraId="06DBDA47"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Werren, J. H., Zhang, W., &amp; Guo, L. R. (1995). Evolution and phylogeny of </w:t>
      </w:r>
      <w:r w:rsidRPr="002E3187">
        <w:rPr>
          <w:rFonts w:ascii="Times New Roman" w:hAnsi="Times New Roman"/>
          <w:i/>
          <w:iCs/>
          <w:noProof/>
          <w:sz w:val="24"/>
          <w:szCs w:val="24"/>
        </w:rPr>
        <w:t>Wolbachia</w:t>
      </w:r>
      <w:r w:rsidRPr="002E3187">
        <w:rPr>
          <w:rFonts w:ascii="Times New Roman" w:hAnsi="Times New Roman"/>
          <w:noProof/>
          <w:sz w:val="24"/>
          <w:szCs w:val="24"/>
        </w:rPr>
        <w:t xml:space="preserve"> : reproductive parasites of arthropods. </w:t>
      </w:r>
      <w:r w:rsidRPr="002E3187">
        <w:rPr>
          <w:rFonts w:ascii="Times New Roman" w:hAnsi="Times New Roman"/>
          <w:i/>
          <w:iCs/>
          <w:noProof/>
          <w:sz w:val="24"/>
          <w:szCs w:val="24"/>
        </w:rPr>
        <w:t>Proceedings of the Royal Society of London. Series B: Biological Sciences</w:t>
      </w:r>
      <w:r w:rsidRPr="002E3187">
        <w:rPr>
          <w:rFonts w:ascii="Times New Roman" w:hAnsi="Times New Roman"/>
          <w:noProof/>
          <w:sz w:val="24"/>
          <w:szCs w:val="24"/>
        </w:rPr>
        <w:t xml:space="preserve">, </w:t>
      </w:r>
      <w:r w:rsidRPr="002E3187">
        <w:rPr>
          <w:rFonts w:ascii="Times New Roman" w:hAnsi="Times New Roman"/>
          <w:i/>
          <w:iCs/>
          <w:noProof/>
          <w:sz w:val="24"/>
          <w:szCs w:val="24"/>
        </w:rPr>
        <w:t>261</w:t>
      </w:r>
      <w:r w:rsidRPr="002E3187">
        <w:rPr>
          <w:rFonts w:ascii="Times New Roman" w:hAnsi="Times New Roman"/>
          <w:noProof/>
          <w:sz w:val="24"/>
          <w:szCs w:val="24"/>
        </w:rPr>
        <w:t>(1360), 55–63. https://doi.org/10.1098/rspb.1995.0117</w:t>
      </w:r>
    </w:p>
    <w:p w14:paraId="3B51940F"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Westreich, S. T., Korf, I., Mills, D. A., &amp; Lemay, D. G. (2016). SAMSA: a comprehensive metatranscriptome analysis pipeline. </w:t>
      </w:r>
      <w:r w:rsidRPr="002E3187">
        <w:rPr>
          <w:rFonts w:ascii="Times New Roman" w:hAnsi="Times New Roman"/>
          <w:i/>
          <w:iCs/>
          <w:noProof/>
          <w:sz w:val="24"/>
          <w:szCs w:val="24"/>
        </w:rPr>
        <w:t>BMC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17</w:t>
      </w:r>
      <w:r w:rsidRPr="002E3187">
        <w:rPr>
          <w:rFonts w:ascii="Times New Roman" w:hAnsi="Times New Roman"/>
          <w:noProof/>
          <w:sz w:val="24"/>
          <w:szCs w:val="24"/>
        </w:rPr>
        <w:t>(1). https://doi.org/10.1186/S12859-016-1270-8</w:t>
      </w:r>
    </w:p>
    <w:p w14:paraId="43A9DB1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Westreich, S. T., Treiber, M. L., Mills, D. A., Korf, I., &amp; Lemay, D. G. (2018). SAMSA2: a standalone metatranscriptome analysis pipeline. </w:t>
      </w:r>
      <w:r w:rsidRPr="002E3187">
        <w:rPr>
          <w:rFonts w:ascii="Times New Roman" w:hAnsi="Times New Roman"/>
          <w:i/>
          <w:iCs/>
          <w:noProof/>
          <w:sz w:val="24"/>
          <w:szCs w:val="24"/>
        </w:rPr>
        <w:t>BMC Bioinformatics 2018 19:1</w:t>
      </w:r>
      <w:r w:rsidRPr="002E3187">
        <w:rPr>
          <w:rFonts w:ascii="Times New Roman" w:hAnsi="Times New Roman"/>
          <w:noProof/>
          <w:sz w:val="24"/>
          <w:szCs w:val="24"/>
        </w:rPr>
        <w:t xml:space="preserve">, </w:t>
      </w:r>
      <w:r w:rsidRPr="002E3187">
        <w:rPr>
          <w:rFonts w:ascii="Times New Roman" w:hAnsi="Times New Roman"/>
          <w:i/>
          <w:iCs/>
          <w:noProof/>
          <w:sz w:val="24"/>
          <w:szCs w:val="24"/>
        </w:rPr>
        <w:t>19</w:t>
      </w:r>
      <w:r w:rsidRPr="002E3187">
        <w:rPr>
          <w:rFonts w:ascii="Times New Roman" w:hAnsi="Times New Roman"/>
          <w:noProof/>
          <w:sz w:val="24"/>
          <w:szCs w:val="24"/>
        </w:rPr>
        <w:t>(1), 1–11. https://doi.org/10.1186/S12859-018-2189-Z</w:t>
      </w:r>
    </w:p>
    <w:p w14:paraId="6647D54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lastRenderedPageBreak/>
        <w:t xml:space="preserve">Wexler, H. M. (2007). Bacteroides: The good, the bad, and the nitty-gritty. In </w:t>
      </w:r>
      <w:r w:rsidRPr="002E3187">
        <w:rPr>
          <w:rFonts w:ascii="Times New Roman" w:hAnsi="Times New Roman"/>
          <w:i/>
          <w:iCs/>
          <w:noProof/>
          <w:sz w:val="24"/>
          <w:szCs w:val="24"/>
        </w:rPr>
        <w:t>Clinical Microbiology Reviews</w:t>
      </w:r>
      <w:r w:rsidRPr="002E3187">
        <w:rPr>
          <w:rFonts w:ascii="Times New Roman" w:hAnsi="Times New Roman"/>
          <w:noProof/>
          <w:sz w:val="24"/>
          <w:szCs w:val="24"/>
        </w:rPr>
        <w:t xml:space="preserve"> (Vol. 20, Issue 4, pp. 593–621). https://doi.org/10.1128/CMR.00008-07</w:t>
      </w:r>
    </w:p>
    <w:p w14:paraId="6CCEEF25"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Wick, R. R., Judd, L. M., Gorrie, C. L., &amp; Holt, K. E. (2017). Completing bacterial genome assemblies with multiplex MinION sequencing. </w:t>
      </w:r>
      <w:r w:rsidRPr="002E3187">
        <w:rPr>
          <w:rFonts w:ascii="Times New Roman" w:hAnsi="Times New Roman"/>
          <w:i/>
          <w:iCs/>
          <w:noProof/>
          <w:sz w:val="24"/>
          <w:szCs w:val="24"/>
        </w:rPr>
        <w:t>Microbial Genomics</w:t>
      </w:r>
      <w:r w:rsidRPr="002E3187">
        <w:rPr>
          <w:rFonts w:ascii="Times New Roman" w:hAnsi="Times New Roman"/>
          <w:noProof/>
          <w:sz w:val="24"/>
          <w:szCs w:val="24"/>
        </w:rPr>
        <w:t xml:space="preserve">, </w:t>
      </w:r>
      <w:r w:rsidRPr="002E3187">
        <w:rPr>
          <w:rFonts w:ascii="Times New Roman" w:hAnsi="Times New Roman"/>
          <w:i/>
          <w:iCs/>
          <w:noProof/>
          <w:sz w:val="24"/>
          <w:szCs w:val="24"/>
        </w:rPr>
        <w:t>3</w:t>
      </w:r>
      <w:r w:rsidRPr="002E3187">
        <w:rPr>
          <w:rFonts w:ascii="Times New Roman" w:hAnsi="Times New Roman"/>
          <w:noProof/>
          <w:sz w:val="24"/>
          <w:szCs w:val="24"/>
        </w:rPr>
        <w:t>(10), e000132. https://doi.org/10.1099/MGEN.0.000132</w:t>
      </w:r>
    </w:p>
    <w:p w14:paraId="59B9482A"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Wilkens, C., Andersen, S., Dumon, C., Berrin, J. G., &amp; Svensson, B. (2017). GH62 arabinofuranosidases: Structure, function and applications. </w:t>
      </w:r>
      <w:r w:rsidRPr="002E3187">
        <w:rPr>
          <w:rFonts w:ascii="Times New Roman" w:hAnsi="Times New Roman"/>
          <w:i/>
          <w:iCs/>
          <w:noProof/>
          <w:sz w:val="24"/>
          <w:szCs w:val="24"/>
        </w:rPr>
        <w:t>Biotechnology Advances</w:t>
      </w:r>
      <w:r w:rsidRPr="002E3187">
        <w:rPr>
          <w:rFonts w:ascii="Times New Roman" w:hAnsi="Times New Roman"/>
          <w:noProof/>
          <w:sz w:val="24"/>
          <w:szCs w:val="24"/>
        </w:rPr>
        <w:t xml:space="preserve">, </w:t>
      </w:r>
      <w:r w:rsidRPr="002E3187">
        <w:rPr>
          <w:rFonts w:ascii="Times New Roman" w:hAnsi="Times New Roman"/>
          <w:i/>
          <w:iCs/>
          <w:noProof/>
          <w:sz w:val="24"/>
          <w:szCs w:val="24"/>
        </w:rPr>
        <w:t>35</w:t>
      </w:r>
      <w:r w:rsidRPr="002E3187">
        <w:rPr>
          <w:rFonts w:ascii="Times New Roman" w:hAnsi="Times New Roman"/>
          <w:noProof/>
          <w:sz w:val="24"/>
          <w:szCs w:val="24"/>
        </w:rPr>
        <w:t>(6), 792–804. https://doi.org/10.1016/J.BIOTECHADV.2017.06.005</w:t>
      </w:r>
    </w:p>
    <w:p w14:paraId="3412587D"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2E3187">
        <w:rPr>
          <w:rFonts w:ascii="Times New Roman" w:hAnsi="Times New Roman"/>
          <w:i/>
          <w:iCs/>
          <w:noProof/>
          <w:sz w:val="24"/>
          <w:szCs w:val="24"/>
        </w:rPr>
        <w:t>BMC Bioinformatics</w:t>
      </w:r>
      <w:r w:rsidRPr="002E3187">
        <w:rPr>
          <w:rFonts w:ascii="Times New Roman" w:hAnsi="Times New Roman"/>
          <w:noProof/>
          <w:sz w:val="24"/>
          <w:szCs w:val="24"/>
        </w:rPr>
        <w:t xml:space="preserve">, </w:t>
      </w:r>
      <w:r w:rsidRPr="002E3187">
        <w:rPr>
          <w:rFonts w:ascii="Times New Roman" w:hAnsi="Times New Roman"/>
          <w:i/>
          <w:iCs/>
          <w:noProof/>
          <w:sz w:val="24"/>
          <w:szCs w:val="24"/>
        </w:rPr>
        <w:t>18</w:t>
      </w:r>
      <w:r w:rsidRPr="002E3187">
        <w:rPr>
          <w:rFonts w:ascii="Times New Roman" w:hAnsi="Times New Roman"/>
          <w:noProof/>
          <w:sz w:val="24"/>
          <w:szCs w:val="24"/>
        </w:rPr>
        <w:t>(1), 38. https://doi.org/10.1186/s12859-016-1457-z</w:t>
      </w:r>
    </w:p>
    <w:p w14:paraId="3ED97619"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2E3187">
        <w:rPr>
          <w:rFonts w:ascii="Times New Roman" w:hAnsi="Times New Roman"/>
          <w:i/>
          <w:iCs/>
          <w:noProof/>
          <w:sz w:val="24"/>
          <w:szCs w:val="24"/>
        </w:rPr>
        <w:t>Microbial Ecology</w:t>
      </w:r>
      <w:r w:rsidRPr="002E3187">
        <w:rPr>
          <w:rFonts w:ascii="Times New Roman" w:hAnsi="Times New Roman"/>
          <w:noProof/>
          <w:sz w:val="24"/>
          <w:szCs w:val="24"/>
        </w:rPr>
        <w:t xml:space="preserve">, </w:t>
      </w:r>
      <w:r w:rsidRPr="002E3187">
        <w:rPr>
          <w:rFonts w:ascii="Times New Roman" w:hAnsi="Times New Roman"/>
          <w:i/>
          <w:iCs/>
          <w:noProof/>
          <w:sz w:val="24"/>
          <w:szCs w:val="24"/>
        </w:rPr>
        <w:t>77</w:t>
      </w:r>
      <w:r w:rsidRPr="002E3187">
        <w:rPr>
          <w:rFonts w:ascii="Times New Roman" w:hAnsi="Times New Roman"/>
          <w:noProof/>
          <w:sz w:val="24"/>
          <w:szCs w:val="24"/>
        </w:rPr>
        <w:t>(4), 913–930. https://doi.org/10.1007/s00248-018-1286-x</w:t>
      </w:r>
    </w:p>
    <w:p w14:paraId="379469E2"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Yang, F., Tomberlin, J. K., &amp; Jordan, H. R. (2021). Starvation Alters Gut Microbiome in Black Soldier Fly (Diptera: Stratiomyidae) Larvae. </w:t>
      </w:r>
      <w:r w:rsidRPr="002E3187">
        <w:rPr>
          <w:rFonts w:ascii="Times New Roman" w:hAnsi="Times New Roman"/>
          <w:i/>
          <w:iCs/>
          <w:noProof/>
          <w:sz w:val="24"/>
          <w:szCs w:val="24"/>
        </w:rPr>
        <w:t>Frontiers in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12</w:t>
      </w:r>
      <w:r w:rsidRPr="002E3187">
        <w:rPr>
          <w:rFonts w:ascii="Times New Roman" w:hAnsi="Times New Roman"/>
          <w:noProof/>
          <w:sz w:val="24"/>
          <w:szCs w:val="24"/>
        </w:rPr>
        <w:t>, 160. https://doi.org/10.3389/FMICB.2021.601253/BIBTEX</w:t>
      </w:r>
    </w:p>
    <w:p w14:paraId="53AEE3E8"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2E3187">
        <w:rPr>
          <w:rFonts w:ascii="Times New Roman" w:hAnsi="Times New Roman"/>
          <w:i/>
          <w:iCs/>
          <w:noProof/>
          <w:sz w:val="24"/>
          <w:szCs w:val="24"/>
        </w:rPr>
        <w:t>Journal for Immunotherapy of Cancer</w:t>
      </w:r>
      <w:r w:rsidRPr="002E3187">
        <w:rPr>
          <w:rFonts w:ascii="Times New Roman" w:hAnsi="Times New Roman"/>
          <w:noProof/>
          <w:sz w:val="24"/>
          <w:szCs w:val="24"/>
        </w:rPr>
        <w:t xml:space="preserve">, </w:t>
      </w:r>
      <w:r w:rsidRPr="002E3187">
        <w:rPr>
          <w:rFonts w:ascii="Times New Roman" w:hAnsi="Times New Roman"/>
          <w:i/>
          <w:iCs/>
          <w:noProof/>
          <w:sz w:val="24"/>
          <w:szCs w:val="24"/>
        </w:rPr>
        <w:t>8</w:t>
      </w:r>
      <w:r w:rsidRPr="002E3187">
        <w:rPr>
          <w:rFonts w:ascii="Times New Roman" w:hAnsi="Times New Roman"/>
          <w:noProof/>
          <w:sz w:val="24"/>
          <w:szCs w:val="24"/>
        </w:rPr>
        <w:t>(1). https://doi.org/10.1136/JITC-2019-000299</w:t>
      </w:r>
    </w:p>
    <w:p w14:paraId="776A2F31"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szCs w:val="24"/>
        </w:rPr>
      </w:pPr>
      <w:r w:rsidRPr="002E3187">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2E3187">
        <w:rPr>
          <w:rFonts w:ascii="Times New Roman" w:hAnsi="Times New Roman"/>
          <w:i/>
          <w:iCs/>
          <w:noProof/>
          <w:sz w:val="24"/>
          <w:szCs w:val="24"/>
        </w:rPr>
        <w:t>Annals of Microbiology</w:t>
      </w:r>
      <w:r w:rsidRPr="002E3187">
        <w:rPr>
          <w:rFonts w:ascii="Times New Roman" w:hAnsi="Times New Roman"/>
          <w:noProof/>
          <w:sz w:val="24"/>
          <w:szCs w:val="24"/>
        </w:rPr>
        <w:t xml:space="preserve">, </w:t>
      </w:r>
      <w:r w:rsidRPr="002E3187">
        <w:rPr>
          <w:rFonts w:ascii="Times New Roman" w:hAnsi="Times New Roman"/>
          <w:i/>
          <w:iCs/>
          <w:noProof/>
          <w:sz w:val="24"/>
          <w:szCs w:val="24"/>
        </w:rPr>
        <w:t>71</w:t>
      </w:r>
      <w:r w:rsidRPr="002E3187">
        <w:rPr>
          <w:rFonts w:ascii="Times New Roman" w:hAnsi="Times New Roman"/>
          <w:noProof/>
          <w:sz w:val="24"/>
          <w:szCs w:val="24"/>
        </w:rPr>
        <w:t>(1), 1–9. https://doi.org/10.1186/S13213-021-01626-8/FIGURES/4</w:t>
      </w:r>
    </w:p>
    <w:p w14:paraId="3FA16AEE" w14:textId="77777777" w:rsidR="002E3187" w:rsidRPr="002E3187" w:rsidRDefault="002E3187" w:rsidP="002E3187">
      <w:pPr>
        <w:widowControl w:val="0"/>
        <w:autoSpaceDE w:val="0"/>
        <w:autoSpaceDN w:val="0"/>
        <w:adjustRightInd w:val="0"/>
        <w:spacing w:after="0" w:line="360" w:lineRule="auto"/>
        <w:ind w:left="480" w:hanging="480"/>
        <w:rPr>
          <w:rFonts w:ascii="Times New Roman" w:hAnsi="Times New Roman"/>
          <w:noProof/>
          <w:sz w:val="24"/>
        </w:rPr>
      </w:pPr>
      <w:r w:rsidRPr="002E3187">
        <w:rPr>
          <w:rFonts w:ascii="Times New Roman" w:hAnsi="Times New Roman"/>
          <w:noProof/>
          <w:sz w:val="24"/>
          <w:szCs w:val="24"/>
        </w:rPr>
        <w:t xml:space="preserve">Zhou, J., Huang, H., Meng, K., Shi, P., Wang, Y., Luo, H., Yang, P., Bai, Y., Zhou, Z., &amp; Yao, B. (2009). Molecular and biochemical characterization of a novel xylanase from the symbiotic Sphingobacterium sp. TN19. </w:t>
      </w:r>
      <w:r w:rsidRPr="002E3187">
        <w:rPr>
          <w:rFonts w:ascii="Times New Roman" w:hAnsi="Times New Roman"/>
          <w:i/>
          <w:iCs/>
          <w:noProof/>
          <w:sz w:val="24"/>
          <w:szCs w:val="24"/>
        </w:rPr>
        <w:t>Applied Microbiology and Biotechnology</w:t>
      </w:r>
      <w:r w:rsidRPr="002E3187">
        <w:rPr>
          <w:rFonts w:ascii="Times New Roman" w:hAnsi="Times New Roman"/>
          <w:noProof/>
          <w:sz w:val="24"/>
          <w:szCs w:val="24"/>
        </w:rPr>
        <w:t xml:space="preserve">, </w:t>
      </w:r>
      <w:r w:rsidRPr="002E3187">
        <w:rPr>
          <w:rFonts w:ascii="Times New Roman" w:hAnsi="Times New Roman"/>
          <w:i/>
          <w:iCs/>
          <w:noProof/>
          <w:sz w:val="24"/>
          <w:szCs w:val="24"/>
        </w:rPr>
        <w:t>85</w:t>
      </w:r>
      <w:r w:rsidRPr="002E3187">
        <w:rPr>
          <w:rFonts w:ascii="Times New Roman" w:hAnsi="Times New Roman"/>
          <w:noProof/>
          <w:sz w:val="24"/>
          <w:szCs w:val="24"/>
        </w:rPr>
        <w:t>(2), 323–333. https://doi.org/10.1007/S00253-009-2081-X</w:t>
      </w:r>
    </w:p>
    <w:p w14:paraId="476DB38C" w14:textId="77777777" w:rsidR="00D14E02" w:rsidRPr="004260F4" w:rsidRDefault="003029EE" w:rsidP="00FE52A6">
      <w:pPr>
        <w:spacing w:line="360" w:lineRule="auto"/>
        <w:jc w:val="both"/>
        <w:rPr>
          <w:rFonts w:ascii="Times New Roman" w:hAnsi="Times New Roman"/>
          <w:sz w:val="24"/>
          <w:szCs w:val="24"/>
        </w:rPr>
      </w:pPr>
      <w:r w:rsidRPr="004260F4">
        <w:rPr>
          <w:rFonts w:ascii="Times New Roman" w:hAnsi="Times New Roman"/>
          <w:color w:val="2B579A"/>
          <w:sz w:val="24"/>
          <w:szCs w:val="24"/>
          <w:shd w:val="clear" w:color="auto" w:fill="E6E6E6"/>
        </w:rPr>
        <w:lastRenderedPageBreak/>
        <w:fldChar w:fldCharType="end"/>
      </w:r>
    </w:p>
    <w:p w14:paraId="568DE0CB" w14:textId="77777777" w:rsidR="004407B2" w:rsidRDefault="004407B2">
      <w:pPr>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p>
    <w:p w14:paraId="1BF5AAE8" w14:textId="77777777" w:rsidR="00293F87" w:rsidRPr="004260F4" w:rsidRDefault="00293F87">
      <w:pPr>
        <w:rPr>
          <w:rFonts w:ascii="Times New Roman" w:hAnsi="Times New Roman"/>
          <w:b/>
          <w:sz w:val="24"/>
          <w:szCs w:val="24"/>
        </w:rPr>
      </w:pPr>
    </w:p>
    <w:p w14:paraId="3AAA53FC" w14:textId="77777777" w:rsidR="004539CB" w:rsidRPr="004260F4" w:rsidRDefault="00E60851" w:rsidP="003233F2">
      <w:pPr>
        <w:pStyle w:val="Heading1"/>
        <w:jc w:val="center"/>
        <w:rPr>
          <w:b w:val="0"/>
        </w:rPr>
      </w:pPr>
      <w:bookmarkStart w:id="356" w:name="_Toc92299062"/>
      <w:r w:rsidRPr="004260F4">
        <w:t>APPENDICES</w:t>
      </w:r>
      <w:bookmarkEnd w:id="356"/>
    </w:p>
    <w:p w14:paraId="3364ABE3" w14:textId="77777777" w:rsidR="00F56FF8" w:rsidRPr="004260F4" w:rsidRDefault="00033AD3" w:rsidP="003233F2">
      <w:pPr>
        <w:pStyle w:val="Heading2"/>
        <w:rPr>
          <w:b w:val="0"/>
        </w:rPr>
      </w:pPr>
      <w:bookmarkStart w:id="357" w:name="_Toc92299063"/>
      <w:r w:rsidRPr="004260F4">
        <w:t xml:space="preserve">Project </w:t>
      </w:r>
      <w:r w:rsidR="004539CB" w:rsidRPr="004260F4">
        <w:t>Budge</w:t>
      </w:r>
      <w:r w:rsidR="00293F87" w:rsidRPr="004260F4">
        <w:t>t</w:t>
      </w:r>
      <w:bookmarkEnd w:id="357"/>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95436D">
          <w:pgSz w:w="15840" w:h="12240" w:orient="landscape"/>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77777777" w:rsidR="00D6244E" w:rsidRPr="004260F4" w:rsidRDefault="00D6244E" w:rsidP="00A0740B">
      <w:pPr>
        <w:spacing w:after="0"/>
        <w:rPr>
          <w:vanish/>
        </w:rPr>
      </w:pPr>
    </w:p>
    <w:p w14:paraId="776A1512" w14:textId="77777777" w:rsidR="00070F3B" w:rsidRPr="004260F4" w:rsidRDefault="00B428B5" w:rsidP="00DF65E8">
      <w:pPr>
        <w:pStyle w:val="Heading2"/>
        <w:rPr>
          <w:b w:val="0"/>
        </w:rPr>
      </w:pPr>
      <w:bookmarkStart w:id="358" w:name="_Toc92299064"/>
      <w:r w:rsidRPr="004260F4">
        <w:t>Time plan</w:t>
      </w:r>
      <w:bookmarkEnd w:id="358"/>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77777777" w:rsidR="00151DBF" w:rsidRPr="004260F4" w:rsidRDefault="00F930AD" w:rsidP="006F0E6A">
      <w:pPr>
        <w:pStyle w:val="Heading2"/>
      </w:pPr>
      <w:bookmarkStart w:id="359" w:name="_Toc92299065"/>
      <w:r w:rsidRPr="004260F4">
        <w:lastRenderedPageBreak/>
        <w:t>Parameter Collection Template</w:t>
      </w:r>
      <w:bookmarkEnd w:id="359"/>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77777777" w:rsidR="006F0E6A" w:rsidRPr="006F0E6A" w:rsidRDefault="006F0E6A" w:rsidP="006F0E6A">
      <w:pPr>
        <w:pStyle w:val="Heading2"/>
        <w:rPr>
          <w:noProof/>
        </w:rPr>
      </w:pPr>
      <w:bookmarkStart w:id="360" w:name="_Toc92299066"/>
      <w:r w:rsidRPr="006F0E6A">
        <w:rPr>
          <w:noProof/>
        </w:rPr>
        <w:lastRenderedPageBreak/>
        <w:t>SBS-REC Approval Letter</w:t>
      </w:r>
      <w:bookmarkEnd w:id="360"/>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77777777" w:rsidR="006F0E6A" w:rsidRDefault="006F0E6A" w:rsidP="006F0E6A">
      <w:pPr>
        <w:pStyle w:val="Heading2"/>
        <w:rPr>
          <w:noProof/>
        </w:rPr>
      </w:pPr>
      <w:r>
        <w:rPr>
          <w:noProof/>
        </w:rPr>
        <w:br w:type="page"/>
      </w:r>
      <w:bookmarkStart w:id="361" w:name="_Toc92299067"/>
      <w:r w:rsidRPr="006F0E6A">
        <w:rPr>
          <w:noProof/>
        </w:rPr>
        <w:lastRenderedPageBreak/>
        <w:t>NACOSTI Research Permit</w:t>
      </w:r>
      <w:bookmarkEnd w:id="361"/>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uthor" w:initials="A">
    <w:p w14:paraId="3D8CC6DA" w14:textId="77777777" w:rsidR="002E3187" w:rsidRDefault="002E3187">
      <w:pPr>
        <w:pStyle w:val="CommentText"/>
      </w:pPr>
      <w:r>
        <w:rPr>
          <w:rStyle w:val="CommentReference"/>
        </w:rPr>
        <w:annotationRef/>
      </w:r>
      <w:r>
        <w:t>You need to put here an element for what BSF is interesting for biofuel production to continue the flow. Then you talk about waste management.</w:t>
      </w:r>
    </w:p>
  </w:comment>
  <w:comment w:id="5" w:author="Author" w:initials="A">
    <w:p w14:paraId="5CB57D86" w14:textId="77777777" w:rsidR="002E3187" w:rsidRDefault="002E3187"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6" w:author="Author" w:initials="A">
    <w:p w14:paraId="399D5FD6" w14:textId="77777777" w:rsidR="002E3187" w:rsidRDefault="002E3187">
      <w:pPr>
        <w:pStyle w:val="CommentText"/>
      </w:pPr>
      <w:r>
        <w:rPr>
          <w:rStyle w:val="CommentReference"/>
        </w:rPr>
        <w:annotationRef/>
      </w:r>
      <w:r>
        <w:rPr>
          <w:noProof/>
        </w:rPr>
        <w:t>This is duly noted and corrected. I have reordered the paragraphs too for better flow.</w:t>
      </w:r>
    </w:p>
  </w:comment>
  <w:comment w:id="7" w:author="Author" w:initials="A">
    <w:p w14:paraId="7D77B813" w14:textId="74DDB167" w:rsidR="002E3187" w:rsidRDefault="002E3187">
      <w:pPr>
        <w:pStyle w:val="CommentText"/>
      </w:pPr>
      <w:r>
        <w:rPr>
          <w:rStyle w:val="CommentReference"/>
        </w:rPr>
        <w:annotationRef/>
      </w:r>
    </w:p>
  </w:comment>
  <w:comment w:id="8" w:author="Author" w:initials="A">
    <w:p w14:paraId="71BE5F29" w14:textId="77777777" w:rsidR="002E3187" w:rsidRDefault="002E3187">
      <w:pPr>
        <w:pStyle w:val="CommentText"/>
      </w:pPr>
      <w:r>
        <w:rPr>
          <w:rStyle w:val="CommentReference"/>
        </w:rPr>
        <w:annotationRef/>
      </w:r>
      <w:r>
        <w:t>Only in KE? Be general, the fact they are in Kenya is reassuring but what is important is that they are found everywhere</w:t>
      </w:r>
    </w:p>
  </w:comment>
  <w:comment w:id="9" w:author="Author" w:initials="A">
    <w:p w14:paraId="2F559FB5" w14:textId="77777777" w:rsidR="002E3187" w:rsidRDefault="002E3187">
      <w:pPr>
        <w:pStyle w:val="CommentText"/>
      </w:pPr>
      <w:r>
        <w:rPr>
          <w:rStyle w:val="CommentReference"/>
        </w:rPr>
        <w:annotationRef/>
      </w:r>
      <w:r>
        <w:t>Not very clear</w:t>
      </w:r>
    </w:p>
  </w:comment>
  <w:comment w:id="10" w:author="Author" w:initials="A">
    <w:p w14:paraId="02DCA751" w14:textId="77777777" w:rsidR="002E3187" w:rsidRDefault="002E3187">
      <w:pPr>
        <w:pStyle w:val="CommentText"/>
      </w:pPr>
      <w:r>
        <w:rPr>
          <w:rStyle w:val="CommentReference"/>
        </w:rPr>
        <w:annotationRef/>
      </w:r>
      <w:r>
        <w:rPr>
          <w:noProof/>
        </w:rPr>
        <w:t>Noted and corrected.</w:t>
      </w:r>
    </w:p>
  </w:comment>
  <w:comment w:id="11" w:author="Author" w:initials="A">
    <w:p w14:paraId="36E1C556" w14:textId="6CB758F3" w:rsidR="002E3187" w:rsidRPr="005A7AB4" w:rsidRDefault="002E3187" w:rsidP="005A7AB4">
      <w:pPr>
        <w:spacing w:after="0" w:line="240" w:lineRule="auto"/>
        <w:ind w:left="180"/>
        <w:rPr>
          <w:sz w:val="24"/>
          <w:szCs w:val="24"/>
          <w:lang w:val="en-KE"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12" w:author="Author" w:initials="A">
    <w:p w14:paraId="05834E15" w14:textId="55C39DA1" w:rsidR="002E3187" w:rsidRDefault="002E3187">
      <w:pPr>
        <w:pStyle w:val="CommentText"/>
      </w:pPr>
      <w:r>
        <w:rPr>
          <w:rStyle w:val="CommentReference"/>
        </w:rPr>
        <w:annotationRef/>
      </w:r>
      <w:r>
        <w:t>Corrected</w:t>
      </w:r>
    </w:p>
  </w:comment>
  <w:comment w:id="13" w:author="Author" w:initials="A">
    <w:p w14:paraId="660B899E" w14:textId="77777777" w:rsidR="002E3187" w:rsidRDefault="002E3187">
      <w:pPr>
        <w:pStyle w:val="CommentText"/>
      </w:pPr>
      <w:r>
        <w:rPr>
          <w:rStyle w:val="CommentReference"/>
        </w:rPr>
        <w:annotationRef/>
      </w:r>
      <w:r>
        <w:t>And what are those? What do they do? Why are them important?</w:t>
      </w:r>
    </w:p>
  </w:comment>
  <w:comment w:id="14" w:author="Author" w:initials="A">
    <w:p w14:paraId="63AB5F45" w14:textId="77777777" w:rsidR="002E3187" w:rsidRDefault="002E3187">
      <w:pPr>
        <w:pStyle w:val="CommentText"/>
      </w:pPr>
      <w:r>
        <w:rPr>
          <w:rStyle w:val="CommentReference"/>
        </w:rPr>
        <w:annotationRef/>
      </w:r>
      <w:r>
        <w:rPr>
          <w:noProof/>
        </w:rPr>
        <w:t>Edited in continuation of the previous statement.</w:t>
      </w:r>
    </w:p>
  </w:comment>
  <w:comment w:id="15" w:author="Author" w:initials="A">
    <w:p w14:paraId="4072C7FD" w14:textId="77777777" w:rsidR="002E3187" w:rsidRDefault="002E3187">
      <w:pPr>
        <w:pStyle w:val="CommentText"/>
      </w:pPr>
      <w:r>
        <w:rPr>
          <w:rStyle w:val="CommentReference"/>
        </w:rPr>
        <w:annotationRef/>
      </w:r>
      <w:r>
        <w:t>This is the first time you talk about this, and this is an important result. Explain it a little better above in the paragraph</w:t>
      </w:r>
    </w:p>
  </w:comment>
  <w:comment w:id="16" w:author="Author" w:initials="A">
    <w:p w14:paraId="0E6EFA4C" w14:textId="77777777" w:rsidR="002E3187" w:rsidRDefault="002E3187">
      <w:pPr>
        <w:pStyle w:val="CommentText"/>
      </w:pPr>
      <w:r>
        <w:rPr>
          <w:rStyle w:val="CommentReference"/>
        </w:rPr>
        <w:annotationRef/>
      </w:r>
      <w:r>
        <w:rPr>
          <w:noProof/>
        </w:rPr>
        <w:t>Corrected - in the objectives and study design statement.</w:t>
      </w:r>
    </w:p>
  </w:comment>
  <w:comment w:id="17" w:author="Author" w:initials="A">
    <w:p w14:paraId="5284F0BA" w14:textId="77777777" w:rsidR="002E3187" w:rsidRDefault="002E3187">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18" w:author="Author" w:initials="A">
    <w:p w14:paraId="5113F579" w14:textId="77777777" w:rsidR="002E3187" w:rsidRDefault="002E3187">
      <w:pPr>
        <w:pStyle w:val="CommentText"/>
      </w:pPr>
      <w:r>
        <w:rPr>
          <w:rStyle w:val="CommentReference"/>
        </w:rPr>
        <w:annotationRef/>
      </w:r>
      <w:r>
        <w:rPr>
          <w:noProof/>
        </w:rPr>
        <w:t>Noted and corrected</w:t>
      </w:r>
    </w:p>
  </w:comment>
  <w:comment w:id="21" w:author="Author" w:initials="A">
    <w:p w14:paraId="05BCFE00" w14:textId="77777777" w:rsidR="002E3187" w:rsidRDefault="002E3187">
      <w:pPr>
        <w:pStyle w:val="CommentText"/>
      </w:pPr>
      <w:r>
        <w:rPr>
          <w:rStyle w:val="CommentReference"/>
        </w:rPr>
        <w:annotationRef/>
      </w:r>
      <w:r>
        <w:t>repeat</w:t>
      </w:r>
    </w:p>
  </w:comment>
  <w:comment w:id="22" w:author="Author" w:initials="A">
    <w:p w14:paraId="3E68EDB6" w14:textId="77777777" w:rsidR="002E3187" w:rsidRDefault="002E3187">
      <w:pPr>
        <w:pStyle w:val="CommentText"/>
      </w:pPr>
      <w:r>
        <w:rPr>
          <w:rStyle w:val="CommentReference"/>
        </w:rPr>
        <w:annotationRef/>
      </w:r>
      <w:r>
        <w:rPr>
          <w:noProof/>
        </w:rPr>
        <w:t>Corrected.</w:t>
      </w:r>
    </w:p>
  </w:comment>
  <w:comment w:id="23" w:author="Author" w:initials="A">
    <w:p w14:paraId="5A74434C" w14:textId="77777777" w:rsidR="002E3187" w:rsidRDefault="002E3187">
      <w:pPr>
        <w:pStyle w:val="CommentText"/>
      </w:pPr>
      <w:r>
        <w:rPr>
          <w:rStyle w:val="CommentReference"/>
        </w:rPr>
        <w:annotationRef/>
      </w:r>
      <w:r>
        <w:t>this only matters for feed, and I don’t think we will be using them here for feed.</w:t>
      </w:r>
    </w:p>
  </w:comment>
  <w:comment w:id="24" w:author="Author" w:initials="A">
    <w:p w14:paraId="39468ED4" w14:textId="77777777" w:rsidR="002E3187" w:rsidRDefault="002E3187">
      <w:pPr>
        <w:pStyle w:val="CommentText"/>
      </w:pPr>
      <w:r>
        <w:rPr>
          <w:rStyle w:val="CommentReference"/>
        </w:rPr>
        <w:annotationRef/>
      </w:r>
      <w:r>
        <w:rPr>
          <w:noProof/>
        </w:rPr>
        <w:t>Noted and removed.</w:t>
      </w:r>
    </w:p>
  </w:comment>
  <w:comment w:id="25" w:author="Author" w:initials="A">
    <w:p w14:paraId="62E23B26" w14:textId="77777777" w:rsidR="002E3187" w:rsidRDefault="002E3187">
      <w:pPr>
        <w:pStyle w:val="CommentText"/>
      </w:pPr>
      <w:r>
        <w:rPr>
          <w:rStyle w:val="CommentReference"/>
        </w:rPr>
        <w:annotationRef/>
      </w:r>
      <w:r>
        <w:t>And? Why is this interesting?</w:t>
      </w:r>
    </w:p>
  </w:comment>
  <w:comment w:id="26" w:author="Author" w:initials="A">
    <w:p w14:paraId="1C03FC5F" w14:textId="77777777" w:rsidR="002E3187" w:rsidRDefault="002E3187">
      <w:pPr>
        <w:pStyle w:val="CommentText"/>
      </w:pPr>
      <w:r>
        <w:rPr>
          <w:rStyle w:val="CommentReference"/>
        </w:rPr>
        <w:annotationRef/>
      </w:r>
      <w:r>
        <w:rPr>
          <w:noProof/>
        </w:rPr>
        <w:t>Added a follow up statement.</w:t>
      </w:r>
    </w:p>
  </w:comment>
  <w:comment w:id="27" w:author="Author" w:initials="A">
    <w:p w14:paraId="4FE8E593" w14:textId="720D5014" w:rsidR="002E3187" w:rsidRDefault="002E3187">
      <w:pPr>
        <w:pStyle w:val="CommentText"/>
      </w:pPr>
      <w:r>
        <w:rPr>
          <w:rStyle w:val="CommentReference"/>
        </w:rPr>
        <w:annotationRef/>
      </w:r>
      <w:r>
        <w:t>These are known to degrade lignins…please make that clear. The studies you cite indentified other microbes, but these were of interest to us, right?</w:t>
      </w:r>
    </w:p>
  </w:comment>
  <w:comment w:id="28" w:author="Author" w:initials="A">
    <w:p w14:paraId="49204E5B" w14:textId="1D7B8121" w:rsidR="002E3187" w:rsidRDefault="002E3187">
      <w:pPr>
        <w:pStyle w:val="CommentText"/>
      </w:pPr>
      <w:r>
        <w:rPr>
          <w:rStyle w:val="CommentReference"/>
        </w:rPr>
        <w:annotationRef/>
      </w:r>
      <w:r>
        <w:rPr>
          <w:noProof/>
        </w:rPr>
        <w:t>and or because of?</w:t>
      </w:r>
    </w:p>
  </w:comment>
  <w:comment w:id="29" w:author="Author" w:initials="A">
    <w:p w14:paraId="679E9473" w14:textId="3B640CBF" w:rsidR="002E3187" w:rsidRDefault="002E3187">
      <w:pPr>
        <w:pStyle w:val="CommentText"/>
      </w:pPr>
      <w:r>
        <w:rPr>
          <w:rStyle w:val="CommentReference"/>
        </w:rPr>
        <w:annotationRef/>
      </w:r>
      <w:r>
        <w:t>Noted and rectified</w:t>
      </w:r>
    </w:p>
  </w:comment>
  <w:comment w:id="30" w:author="Author" w:initials="A">
    <w:p w14:paraId="5FF57AA3" w14:textId="77777777" w:rsidR="002E3187" w:rsidRDefault="002E3187" w:rsidP="0023463B">
      <w:pPr>
        <w:pStyle w:val="CommentText"/>
      </w:pPr>
      <w:r>
        <w:rPr>
          <w:rStyle w:val="CommentReference"/>
        </w:rPr>
        <w:annotationRef/>
      </w:r>
      <w:r>
        <w:t>I believe more than implementation the idea here is to identify them and characterize the pathway.</w:t>
      </w:r>
    </w:p>
  </w:comment>
  <w:comment w:id="31" w:author="Author" w:initials="A">
    <w:p w14:paraId="676EACE8" w14:textId="77777777" w:rsidR="002E3187" w:rsidRDefault="002E3187">
      <w:pPr>
        <w:pStyle w:val="CommentText"/>
      </w:pPr>
      <w:r>
        <w:rPr>
          <w:rStyle w:val="CommentReference"/>
        </w:rPr>
        <w:annotationRef/>
      </w:r>
      <w:r>
        <w:t>Why for feed?</w:t>
      </w:r>
    </w:p>
  </w:comment>
  <w:comment w:id="32" w:author="Author" w:initials="A">
    <w:p w14:paraId="1BEC3D7D" w14:textId="77777777" w:rsidR="002E3187" w:rsidRDefault="002E3187">
      <w:pPr>
        <w:pStyle w:val="CommentText"/>
      </w:pPr>
      <w:r>
        <w:rPr>
          <w:rStyle w:val="CommentReference"/>
        </w:rPr>
        <w:annotationRef/>
      </w:r>
      <w:r>
        <w:rPr>
          <w:noProof/>
        </w:rPr>
        <w:t>I removed this section.</w:t>
      </w:r>
    </w:p>
  </w:comment>
  <w:comment w:id="35" w:author="Author" w:initials="A">
    <w:p w14:paraId="50FFABE4" w14:textId="77777777" w:rsidR="002E3187" w:rsidRDefault="002E3187">
      <w:pPr>
        <w:pStyle w:val="CommentText"/>
      </w:pPr>
      <w:r>
        <w:rPr>
          <w:rStyle w:val="CommentReference"/>
        </w:rPr>
        <w:annotationRef/>
      </w:r>
      <w:r>
        <w:t>Say maybe “diet” instead of treatments that is more vague</w:t>
      </w:r>
    </w:p>
  </w:comment>
  <w:comment w:id="36" w:author="Author" w:initials="A">
    <w:p w14:paraId="7B722E9A" w14:textId="77777777" w:rsidR="002E3187" w:rsidRDefault="002E3187">
      <w:pPr>
        <w:pStyle w:val="CommentText"/>
      </w:pPr>
      <w:r>
        <w:rPr>
          <w:rStyle w:val="CommentReference"/>
        </w:rPr>
        <w:annotationRef/>
      </w:r>
      <w:r>
        <w:rPr>
          <w:noProof/>
        </w:rPr>
        <w:t>noted and corrected</w:t>
      </w:r>
    </w:p>
  </w:comment>
  <w:comment w:id="37" w:author="Author" w:initials="A">
    <w:p w14:paraId="6672D5E9" w14:textId="77777777" w:rsidR="002E3187" w:rsidRDefault="002E3187">
      <w:pPr>
        <w:pStyle w:val="CommentText"/>
      </w:pPr>
      <w:r>
        <w:rPr>
          <w:rStyle w:val="CommentReference"/>
        </w:rPr>
        <w:annotationRef/>
      </w:r>
      <w:r>
        <w:t>What is the study condition? Be precise</w:t>
      </w:r>
    </w:p>
  </w:comment>
  <w:comment w:id="38" w:author="Author" w:initials="A">
    <w:p w14:paraId="5E85312C" w14:textId="77777777" w:rsidR="002E3187" w:rsidRDefault="002E3187">
      <w:pPr>
        <w:pStyle w:val="CommentText"/>
      </w:pPr>
      <w:r>
        <w:rPr>
          <w:rStyle w:val="CommentReference"/>
        </w:rPr>
        <w:annotationRef/>
      </w:r>
      <w:r>
        <w:rPr>
          <w:noProof/>
        </w:rPr>
        <w:t>Noted and corrected</w:t>
      </w:r>
    </w:p>
  </w:comment>
  <w:comment w:id="33" w:author="Author" w:initials="A">
    <w:p w14:paraId="36BC438B" w14:textId="77777777" w:rsidR="002E3187" w:rsidRDefault="002E3187">
      <w:pPr>
        <w:pStyle w:val="CommentText"/>
      </w:pPr>
      <w:r>
        <w:rPr>
          <w:rStyle w:val="CommentReference"/>
        </w:rPr>
        <w:annotationRef/>
      </w:r>
      <w:r>
        <w:t>Not sure if you are describing here what could be done or what you have done.</w:t>
      </w:r>
    </w:p>
  </w:comment>
  <w:comment w:id="34" w:author="Author" w:initials="A">
    <w:p w14:paraId="6F780E2D" w14:textId="77777777" w:rsidR="002E3187" w:rsidDel="008E246D" w:rsidRDefault="002E3187">
      <w:pPr>
        <w:pStyle w:val="CommentText"/>
        <w:rPr>
          <w:del w:id="39"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40" w:author="Author" w:initials="A">
    <w:p w14:paraId="6BC4B6A7" w14:textId="77777777" w:rsidR="002E3187" w:rsidRDefault="002E3187">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41" w:author="Author" w:initials="A">
    <w:p w14:paraId="74A00A7E" w14:textId="77777777" w:rsidR="002E3187" w:rsidRDefault="002E3187">
      <w:pPr>
        <w:pStyle w:val="CommentText"/>
      </w:pPr>
      <w:r>
        <w:rPr>
          <w:rStyle w:val="CommentReference"/>
        </w:rPr>
        <w:annotationRef/>
      </w:r>
      <w:r>
        <w:rPr>
          <w:noProof/>
        </w:rPr>
        <w:t>Noted. I removed the word 'functional', it sounded misleading considering this is a different step altogether.</w:t>
      </w:r>
    </w:p>
  </w:comment>
  <w:comment w:id="50" w:author="Author" w:initials="A">
    <w:p w14:paraId="3ABF7E48" w14:textId="77777777" w:rsidR="002E3187" w:rsidRDefault="002E3187">
      <w:pPr>
        <w:pStyle w:val="CommentText"/>
      </w:pPr>
      <w:r>
        <w:rPr>
          <w:rStyle w:val="CommentReference"/>
        </w:rPr>
        <w:annotationRef/>
      </w:r>
      <w:r>
        <w:t>Studied? Not clear</w:t>
      </w:r>
    </w:p>
  </w:comment>
  <w:comment w:id="51" w:author="Author" w:initials="A">
    <w:p w14:paraId="5F5C6965" w14:textId="77777777" w:rsidR="002E3187" w:rsidRDefault="002E3187">
      <w:pPr>
        <w:pStyle w:val="CommentText"/>
      </w:pPr>
      <w:r>
        <w:rPr>
          <w:rStyle w:val="CommentReference"/>
        </w:rPr>
        <w:annotationRef/>
      </w:r>
      <w:r>
        <w:rPr>
          <w:noProof/>
        </w:rPr>
        <w:t>Noted and corrected.</w:t>
      </w:r>
    </w:p>
  </w:comment>
  <w:comment w:id="52" w:author="Author" w:initials="A">
    <w:p w14:paraId="77442E57" w14:textId="77777777" w:rsidR="002E3187" w:rsidRDefault="002E3187">
      <w:pPr>
        <w:pStyle w:val="CommentText"/>
      </w:pPr>
      <w:r>
        <w:rPr>
          <w:rStyle w:val="CommentReference"/>
        </w:rPr>
        <w:annotationRef/>
      </w:r>
      <w:r>
        <w:t>You mean diet? If yes, say it, simple and clear (I think you are using metatranscriptomes as a proxy for samples here)</w:t>
      </w:r>
    </w:p>
  </w:comment>
  <w:comment w:id="53" w:author="Author" w:initials="A">
    <w:p w14:paraId="0DB2B9F7" w14:textId="77777777" w:rsidR="002E3187" w:rsidRDefault="002E3187">
      <w:pPr>
        <w:pStyle w:val="CommentText"/>
      </w:pPr>
      <w:r>
        <w:rPr>
          <w:rStyle w:val="CommentReference"/>
        </w:rPr>
        <w:annotationRef/>
      </w:r>
      <w:r>
        <w:rPr>
          <w:noProof/>
        </w:rPr>
        <w:t>Noted and corrected.</w:t>
      </w:r>
    </w:p>
  </w:comment>
  <w:comment w:id="54" w:author="Author" w:initials="A">
    <w:p w14:paraId="1C950409" w14:textId="77777777" w:rsidR="002E3187" w:rsidRDefault="002E3187" w:rsidP="00982942">
      <w:pPr>
        <w:pStyle w:val="CommentText"/>
      </w:pPr>
      <w:r>
        <w:rPr>
          <w:rStyle w:val="CommentReference"/>
        </w:rPr>
        <w:annotationRef/>
      </w:r>
      <w:r>
        <w:t>Say first what you found and then that what you found is aligned with literature, not the inverse.</w:t>
      </w:r>
    </w:p>
  </w:comment>
  <w:comment w:id="55" w:author="Author" w:initials="A">
    <w:p w14:paraId="1BC895CD" w14:textId="77777777" w:rsidR="002E3187" w:rsidRDefault="002E3187">
      <w:pPr>
        <w:pStyle w:val="CommentText"/>
      </w:pPr>
      <w:r>
        <w:rPr>
          <w:rStyle w:val="CommentReference"/>
        </w:rPr>
        <w:annotationRef/>
      </w:r>
      <w:r>
        <w:rPr>
          <w:noProof/>
        </w:rPr>
        <w:t>Noted and corrected.</w:t>
      </w:r>
    </w:p>
  </w:comment>
  <w:comment w:id="56" w:author="Author" w:initials="A">
    <w:p w14:paraId="7927ACB7" w14:textId="77777777" w:rsidR="002E3187" w:rsidRDefault="002E3187">
      <w:pPr>
        <w:pStyle w:val="CommentText"/>
      </w:pPr>
      <w:r>
        <w:rPr>
          <w:rStyle w:val="CommentReference"/>
        </w:rPr>
        <w:annotationRef/>
      </w:r>
      <w:r>
        <w:t>Are these enzymes from these microbes? Why do you mix bacteria and enzymes in the same sentence?</w:t>
      </w:r>
    </w:p>
  </w:comment>
  <w:comment w:id="57" w:author="Author" w:initials="A">
    <w:p w14:paraId="0219E11E" w14:textId="77777777" w:rsidR="002E3187" w:rsidRDefault="002E3187">
      <w:pPr>
        <w:pStyle w:val="CommentText"/>
      </w:pPr>
      <w:r>
        <w:rPr>
          <w:rStyle w:val="CommentReference"/>
        </w:rPr>
        <w:annotationRef/>
      </w:r>
      <w:r>
        <w:rPr>
          <w:noProof/>
        </w:rPr>
        <w:t>Noted. I Split the sentences.</w:t>
      </w:r>
    </w:p>
  </w:comment>
  <w:comment w:id="67" w:author="Author" w:initials="A">
    <w:p w14:paraId="35189C45" w14:textId="77777777" w:rsidR="002E3187" w:rsidRDefault="002E3187" w:rsidP="00A96699">
      <w:pPr>
        <w:pStyle w:val="CommentText"/>
      </w:pPr>
      <w:r>
        <w:rPr>
          <w:rStyle w:val="CommentReference"/>
        </w:rPr>
        <w:annotationRef/>
      </w:r>
      <w:r>
        <w:t>Key factor for what?</w:t>
      </w:r>
    </w:p>
  </w:comment>
  <w:comment w:id="68" w:author="Author" w:initials="A">
    <w:p w14:paraId="0C2FDA83" w14:textId="77777777" w:rsidR="002E3187" w:rsidRDefault="002E3187" w:rsidP="00A96699">
      <w:pPr>
        <w:pStyle w:val="CommentText"/>
      </w:pPr>
      <w:r>
        <w:rPr>
          <w:rStyle w:val="CommentReference"/>
        </w:rPr>
        <w:annotationRef/>
      </w:r>
      <w:r>
        <w:rPr>
          <w:noProof/>
        </w:rPr>
        <w:t>Noted and paraphrased.</w:t>
      </w:r>
    </w:p>
  </w:comment>
  <w:comment w:id="69" w:author="Author" w:initials="A">
    <w:p w14:paraId="2A25C553" w14:textId="77777777" w:rsidR="002E3187" w:rsidRDefault="002E3187">
      <w:pPr>
        <w:pStyle w:val="CommentText"/>
      </w:pPr>
      <w:r>
        <w:rPr>
          <w:rStyle w:val="CommentReference"/>
        </w:rPr>
        <w:annotationRef/>
      </w:r>
      <w:r>
        <w:t>Interesting but not sure relevant, I guess is clear that if you use food for fuel you get less and more expensive food</w:t>
      </w:r>
    </w:p>
  </w:comment>
  <w:comment w:id="70" w:author="Author" w:initials="A">
    <w:p w14:paraId="060FCF02" w14:textId="77777777" w:rsidR="002E3187" w:rsidRDefault="002E3187">
      <w:pPr>
        <w:pStyle w:val="CommentText"/>
      </w:pPr>
      <w:r>
        <w:rPr>
          <w:rStyle w:val="CommentReference"/>
        </w:rPr>
        <w:annotationRef/>
      </w:r>
      <w:r>
        <w:rPr>
          <w:noProof/>
        </w:rPr>
        <w:t xml:space="preserve">Noted and Modified </w:t>
      </w:r>
    </w:p>
  </w:comment>
  <w:comment w:id="65" w:author="Author" w:initials="A">
    <w:p w14:paraId="2727016B" w14:textId="617FA3DE" w:rsidR="002E3187" w:rsidRDefault="002E3187">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66" w:author="Author" w:initials="A">
    <w:p w14:paraId="3A4440CE" w14:textId="266B6356" w:rsidR="002E3187" w:rsidRDefault="002E3187">
      <w:pPr>
        <w:pStyle w:val="CommentText"/>
      </w:pPr>
      <w:r>
        <w:rPr>
          <w:rStyle w:val="CommentReference"/>
        </w:rPr>
        <w:annotationRef/>
      </w:r>
      <w:r>
        <w:t>Noted. I paraphrased the text to improve coherence and removed a section of it that felt obvious and redundant.</w:t>
      </w:r>
    </w:p>
  </w:comment>
  <w:comment w:id="74" w:author="Author" w:initials="A">
    <w:p w14:paraId="278528A4" w14:textId="77777777" w:rsidR="002E3187" w:rsidRDefault="002E3187">
      <w:pPr>
        <w:pStyle w:val="CommentText"/>
      </w:pPr>
      <w:r>
        <w:rPr>
          <w:rStyle w:val="CommentReference"/>
        </w:rPr>
        <w:annotationRef/>
      </w:r>
      <w:r>
        <w:t>Recalcitrance of what?</w:t>
      </w:r>
    </w:p>
  </w:comment>
  <w:comment w:id="75" w:author="Author" w:initials="A">
    <w:p w14:paraId="3A74D5CC" w14:textId="77777777" w:rsidR="002E3187" w:rsidRDefault="002E3187">
      <w:pPr>
        <w:pStyle w:val="CommentText"/>
      </w:pPr>
      <w:r>
        <w:rPr>
          <w:rStyle w:val="CommentReference"/>
        </w:rPr>
        <w:annotationRef/>
      </w:r>
      <w:r>
        <w:rPr>
          <w:noProof/>
        </w:rPr>
        <w:t>Noted and clarified</w:t>
      </w:r>
    </w:p>
  </w:comment>
  <w:comment w:id="76" w:author="Author" w:initials="A">
    <w:p w14:paraId="5FFE7359" w14:textId="62480BBD" w:rsidR="002E3187" w:rsidRDefault="002E3187">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77" w:author="Author" w:initials="A">
    <w:p w14:paraId="1C900264" w14:textId="2044665C" w:rsidR="002E3187" w:rsidRDefault="002E3187">
      <w:pPr>
        <w:pStyle w:val="CommentText"/>
      </w:pPr>
      <w:r>
        <w:rPr>
          <w:rStyle w:val="CommentReference"/>
        </w:rPr>
        <w:annotationRef/>
      </w:r>
      <w:r>
        <w:t>Noted and included. I have added another paragraph (next) to create a transition.</w:t>
      </w:r>
    </w:p>
  </w:comment>
  <w:comment w:id="79" w:author="Author" w:initials="A">
    <w:p w14:paraId="2F3AD21F" w14:textId="77777777" w:rsidR="002E3187" w:rsidRDefault="002E3187">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80" w:author="Author" w:initials="A">
    <w:p w14:paraId="7E9BAF06" w14:textId="77777777" w:rsidR="002E3187" w:rsidRDefault="002E3187">
      <w:pPr>
        <w:pStyle w:val="CommentText"/>
      </w:pPr>
      <w:r>
        <w:rPr>
          <w:rStyle w:val="CommentReference"/>
        </w:rPr>
        <w:annotationRef/>
      </w:r>
      <w:r>
        <w:rPr>
          <w:noProof/>
        </w:rPr>
        <w:t>I have split this section into two for more coherence.</w:t>
      </w:r>
    </w:p>
  </w:comment>
  <w:comment w:id="82" w:author="Author" w:initials="A">
    <w:p w14:paraId="4F75B84D" w14:textId="6AB80F2D" w:rsidR="002E3187" w:rsidRDefault="002E3187">
      <w:pPr>
        <w:pStyle w:val="CommentText"/>
      </w:pPr>
      <w:r>
        <w:rPr>
          <w:rStyle w:val="CommentReference"/>
        </w:rPr>
        <w:annotationRef/>
      </w:r>
      <w:r>
        <w:t>This is almost word for word from the paper. Also, they seem to suggest need for treatment to eliminate pathogens?</w:t>
      </w:r>
    </w:p>
  </w:comment>
  <w:comment w:id="83" w:author="Author" w:initials="A">
    <w:p w14:paraId="19CF9AC9" w14:textId="0ED69A63" w:rsidR="002E3187" w:rsidRDefault="002E3187">
      <w:pPr>
        <w:pStyle w:val="CommentText"/>
      </w:pPr>
      <w:r>
        <w:rPr>
          <w:rStyle w:val="CommentReference"/>
        </w:rPr>
        <w:annotationRef/>
      </w:r>
      <w:r>
        <w:t>Noted and rectified</w:t>
      </w:r>
    </w:p>
  </w:comment>
  <w:comment w:id="85" w:author="Author" w:initials="A">
    <w:p w14:paraId="010B324A" w14:textId="77777777" w:rsidR="002E3187" w:rsidRDefault="002E3187" w:rsidP="005B4D30">
      <w:pPr>
        <w:pStyle w:val="CommentText"/>
      </w:pPr>
      <w:r>
        <w:rPr>
          <w:rStyle w:val="CommentReference"/>
        </w:rPr>
        <w:annotationRef/>
      </w:r>
      <w:r>
        <w:t>I believe this should go before the microbiome</w:t>
      </w:r>
    </w:p>
  </w:comment>
  <w:comment w:id="86" w:author="Author" w:initials="A">
    <w:p w14:paraId="2595024C" w14:textId="77777777" w:rsidR="002E3187" w:rsidRDefault="002E3187">
      <w:pPr>
        <w:pStyle w:val="CommentText"/>
      </w:pPr>
      <w:r>
        <w:rPr>
          <w:rStyle w:val="CommentReference"/>
        </w:rPr>
        <w:annotationRef/>
      </w:r>
      <w:r>
        <w:rPr>
          <w:noProof/>
        </w:rPr>
        <w:t>Noted and rectified</w:t>
      </w:r>
    </w:p>
  </w:comment>
  <w:comment w:id="87" w:author="Author" w:initials="A">
    <w:p w14:paraId="6085E70A" w14:textId="77777777" w:rsidR="002E3187" w:rsidRDefault="002E3187" w:rsidP="005B4D30">
      <w:pPr>
        <w:pStyle w:val="CommentText"/>
      </w:pPr>
      <w:r>
        <w:rPr>
          <w:rStyle w:val="CommentReference"/>
        </w:rPr>
        <w:annotationRef/>
      </w:r>
      <w:r>
        <w:t>Start by describing the most common diet, and then, you talk about the slower diets</w:t>
      </w:r>
    </w:p>
  </w:comment>
  <w:comment w:id="88" w:author="Author" w:initials="A">
    <w:p w14:paraId="48743A15" w14:textId="3DAFEABB" w:rsidR="002E3187" w:rsidRDefault="002E3187">
      <w:pPr>
        <w:pStyle w:val="CommentText"/>
      </w:pPr>
      <w:r>
        <w:rPr>
          <w:rStyle w:val="CommentReference"/>
        </w:rPr>
        <w:annotationRef/>
      </w:r>
      <w:r>
        <w:t>Noted and rectified</w:t>
      </w:r>
    </w:p>
  </w:comment>
  <w:comment w:id="89" w:author="Author" w:initials="A">
    <w:p w14:paraId="06D73A99" w14:textId="77777777" w:rsidR="002E3187" w:rsidRDefault="002E3187" w:rsidP="005B4D30">
      <w:pPr>
        <w:pStyle w:val="CommentText"/>
      </w:pPr>
      <w:r>
        <w:rPr>
          <w:rStyle w:val="CommentReference"/>
        </w:rPr>
        <w:annotationRef/>
      </w:r>
      <w:r>
        <w:t>Which ones?</w:t>
      </w:r>
    </w:p>
  </w:comment>
  <w:comment w:id="90" w:author="Author" w:initials="A">
    <w:p w14:paraId="09EFA6D9" w14:textId="77777777" w:rsidR="002E3187" w:rsidRDefault="002E3187" w:rsidP="005B4D30">
      <w:pPr>
        <w:pStyle w:val="CommentText"/>
      </w:pPr>
      <w:r>
        <w:rPr>
          <w:rStyle w:val="CommentReference"/>
        </w:rPr>
        <w:annotationRef/>
      </w:r>
      <w:r>
        <w:rPr>
          <w:noProof/>
        </w:rPr>
        <w:t>Noted and rectified.</w:t>
      </w:r>
    </w:p>
  </w:comment>
  <w:comment w:id="93" w:author="Author" w:initials="A">
    <w:p w14:paraId="49E08D33" w14:textId="77777777" w:rsidR="002E3187" w:rsidRDefault="002E3187" w:rsidP="005B4D30">
      <w:pPr>
        <w:pStyle w:val="CommentText"/>
      </w:pPr>
      <w:r>
        <w:rPr>
          <w:rStyle w:val="CommentReference"/>
        </w:rPr>
        <w:annotationRef/>
      </w:r>
      <w:r>
        <w:t>Be precise, what impact are we talking about here? Bacterial diversity and thus bacterial function diversity</w:t>
      </w:r>
    </w:p>
  </w:comment>
  <w:comment w:id="94" w:author="Author" w:initials="A">
    <w:p w14:paraId="4695CA79" w14:textId="77777777" w:rsidR="002E3187" w:rsidRDefault="002E3187" w:rsidP="005B4D30">
      <w:pPr>
        <w:pStyle w:val="CommentText"/>
      </w:pPr>
      <w:r>
        <w:rPr>
          <w:rStyle w:val="CommentReference"/>
        </w:rPr>
        <w:annotationRef/>
      </w:r>
      <w:r>
        <w:rPr>
          <w:noProof/>
        </w:rPr>
        <w:t>Added - impact ...'on microbial diversity'</w:t>
      </w:r>
    </w:p>
  </w:comment>
  <w:comment w:id="95" w:author="Author" w:initials="A">
    <w:p w14:paraId="7B8561D7" w14:textId="77777777" w:rsidR="002E3187" w:rsidRDefault="002E3187" w:rsidP="005B4D30">
      <w:pPr>
        <w:pStyle w:val="CommentText"/>
      </w:pPr>
      <w:r>
        <w:rPr>
          <w:rStyle w:val="CommentReference"/>
        </w:rPr>
        <w:annotationRef/>
      </w:r>
      <w:r>
        <w:t>We selected the diets</w:t>
      </w:r>
    </w:p>
  </w:comment>
  <w:comment w:id="96" w:author="Author" w:initials="A">
    <w:p w14:paraId="470765CC" w14:textId="77777777" w:rsidR="002E3187" w:rsidRDefault="002E3187" w:rsidP="005B4D30">
      <w:pPr>
        <w:pStyle w:val="CommentText"/>
      </w:pPr>
      <w:r>
        <w:rPr>
          <w:rStyle w:val="CommentReference"/>
        </w:rPr>
        <w:annotationRef/>
      </w:r>
      <w:r>
        <w:rPr>
          <w:noProof/>
        </w:rPr>
        <w:t>Noted and corrected</w:t>
      </w:r>
    </w:p>
  </w:comment>
  <w:comment w:id="97" w:author="Author" w:initials="A">
    <w:p w14:paraId="01D92425" w14:textId="77777777" w:rsidR="002E3187" w:rsidRDefault="002E3187" w:rsidP="005B4D30">
      <w:pPr>
        <w:pStyle w:val="CommentText"/>
      </w:pPr>
      <w:r>
        <w:rPr>
          <w:rStyle w:val="CommentReference"/>
        </w:rPr>
        <w:annotationRef/>
      </w:r>
      <w:r>
        <w:t>Who is the reference?</w:t>
      </w:r>
    </w:p>
  </w:comment>
  <w:comment w:id="98" w:author="Author" w:initials="A">
    <w:p w14:paraId="024C5B8A" w14:textId="77777777" w:rsidR="002E3187" w:rsidRDefault="002E3187" w:rsidP="005B4D30">
      <w:pPr>
        <w:pStyle w:val="CommentText"/>
      </w:pPr>
      <w:r>
        <w:rPr>
          <w:rStyle w:val="CommentReference"/>
        </w:rPr>
        <w:annotationRef/>
      </w:r>
      <w:r>
        <w:rPr>
          <w:noProof/>
        </w:rPr>
        <w:t>Noted and rectified.</w:t>
      </w:r>
    </w:p>
  </w:comment>
  <w:comment w:id="99" w:author="Author" w:initials="A">
    <w:p w14:paraId="4660642C" w14:textId="77777777" w:rsidR="002E3187" w:rsidRDefault="002E3187" w:rsidP="005B4D30">
      <w:pPr>
        <w:pStyle w:val="CommentText"/>
      </w:pPr>
      <w:r>
        <w:rPr>
          <w:rStyle w:val="CommentReference"/>
        </w:rPr>
        <w:annotationRef/>
      </w:r>
      <w:r>
        <w:t>As suggested before, make sure you said this is the “model” diet and what are the cons as well (expensive and not a waste).</w:t>
      </w:r>
    </w:p>
  </w:comment>
  <w:comment w:id="100" w:author="Author" w:initials="A">
    <w:p w14:paraId="7545213D" w14:textId="56B18C23" w:rsidR="002E3187" w:rsidRDefault="002E3187">
      <w:pPr>
        <w:pStyle w:val="CommentText"/>
      </w:pPr>
      <w:r>
        <w:rPr>
          <w:rStyle w:val="CommentReference"/>
        </w:rPr>
        <w:annotationRef/>
      </w:r>
      <w:r>
        <w:t>The model diet is CF, described in the previous paragraph. I have added the cons as advised.</w:t>
      </w:r>
    </w:p>
  </w:comment>
  <w:comment w:id="101" w:author="Author" w:initials="A">
    <w:p w14:paraId="7AEFCECF" w14:textId="77777777" w:rsidR="002E3187" w:rsidRDefault="002E3187" w:rsidP="005B4D30">
      <w:pPr>
        <w:pStyle w:val="CommentText"/>
      </w:pPr>
      <w:r>
        <w:rPr>
          <w:rStyle w:val="CommentReference"/>
        </w:rPr>
        <w:annotationRef/>
      </w:r>
      <w:r>
        <w:t>Need a flow, is not clear why you talk about this here. Need better link words</w:t>
      </w:r>
    </w:p>
  </w:comment>
  <w:comment w:id="102" w:author="Author" w:initials="A">
    <w:p w14:paraId="5CDDC3CC" w14:textId="77777777" w:rsidR="002E3187" w:rsidRDefault="002E3187" w:rsidP="005B4D30">
      <w:pPr>
        <w:pStyle w:val="CommentText"/>
        <w:rPr>
          <w:noProof/>
        </w:rPr>
      </w:pPr>
      <w:r>
        <w:rPr>
          <w:rStyle w:val="CommentReference"/>
        </w:rPr>
        <w:annotationRef/>
      </w:r>
      <w:r>
        <w:rPr>
          <w:noProof/>
        </w:rPr>
        <w:t>Noted and rectified.</w:t>
      </w:r>
    </w:p>
    <w:p w14:paraId="42AD58D4" w14:textId="77777777" w:rsidR="002E3187" w:rsidRDefault="002E3187"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03" w:author="Author" w:initials="A">
    <w:p w14:paraId="0F359030" w14:textId="77777777" w:rsidR="002E3187" w:rsidRDefault="002E3187"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04" w:author="Author" w:initials="A">
    <w:p w14:paraId="14E94CBE" w14:textId="77777777" w:rsidR="002E3187" w:rsidRDefault="002E3187" w:rsidP="005B4D30">
      <w:pPr>
        <w:pStyle w:val="CommentText"/>
      </w:pPr>
      <w:r>
        <w:rPr>
          <w:rStyle w:val="CommentReference"/>
        </w:rPr>
        <w:annotationRef/>
      </w:r>
      <w:r>
        <w:rPr>
          <w:noProof/>
        </w:rPr>
        <w:t>Noted and corrected.I hope thiis brings out the message more clearly.</w:t>
      </w:r>
    </w:p>
  </w:comment>
  <w:comment w:id="105" w:author="Author" w:initials="A">
    <w:p w14:paraId="5531DD8E" w14:textId="77777777" w:rsidR="002E3187" w:rsidRDefault="002E3187" w:rsidP="005B4D30">
      <w:pPr>
        <w:pStyle w:val="CommentText"/>
      </w:pPr>
      <w:r>
        <w:rPr>
          <w:rStyle w:val="CommentReference"/>
        </w:rPr>
        <w:annotationRef/>
      </w:r>
      <w:r>
        <w:t>This is the real argument. It should be this instead of previous sentence</w:t>
      </w:r>
    </w:p>
  </w:comment>
  <w:comment w:id="106" w:author="Author" w:initials="A">
    <w:p w14:paraId="750D63D4" w14:textId="77777777" w:rsidR="002E3187" w:rsidRDefault="002E3187" w:rsidP="005B4D30">
      <w:pPr>
        <w:pStyle w:val="CommentText"/>
      </w:pPr>
      <w:r>
        <w:rPr>
          <w:rStyle w:val="CommentReference"/>
        </w:rPr>
        <w:annotationRef/>
      </w:r>
      <w:r>
        <w:rPr>
          <w:noProof/>
        </w:rPr>
        <w:t>Noted and removed previous sentence.</w:t>
      </w:r>
    </w:p>
  </w:comment>
  <w:comment w:id="107" w:author="Author" w:initials="A">
    <w:p w14:paraId="1DBBB4A7" w14:textId="77777777" w:rsidR="002E3187" w:rsidRDefault="002E3187" w:rsidP="005B4D30">
      <w:pPr>
        <w:pStyle w:val="CommentText"/>
      </w:pPr>
      <w:r>
        <w:rPr>
          <w:rStyle w:val="CommentReference"/>
        </w:rPr>
        <w:annotationRef/>
      </w:r>
      <w:r>
        <w:t>Again, I believe you say either we chose this because is crucial, or you cite the reference that says is crucial</w:t>
      </w:r>
    </w:p>
  </w:comment>
  <w:comment w:id="108" w:author="Author" w:initials="A">
    <w:p w14:paraId="450E2F3A" w14:textId="77777777" w:rsidR="002E3187" w:rsidRDefault="002E3187">
      <w:pPr>
        <w:pStyle w:val="CommentText"/>
      </w:pPr>
      <w:r>
        <w:rPr>
          <w:rStyle w:val="CommentReference"/>
        </w:rPr>
        <w:annotationRef/>
      </w:r>
      <w:r>
        <w:rPr>
          <w:noProof/>
        </w:rPr>
        <w:t>Cited.</w:t>
      </w:r>
    </w:p>
  </w:comment>
  <w:comment w:id="109" w:author="Author" w:initials="A">
    <w:p w14:paraId="4C36A5A0" w14:textId="77777777" w:rsidR="002E3187" w:rsidRDefault="002E3187"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10" w:author="Author" w:initials="A">
    <w:p w14:paraId="677CD7FE" w14:textId="77777777" w:rsidR="002E3187" w:rsidRDefault="002E3187"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11" w:author="Author" w:initials="A">
    <w:p w14:paraId="3B77288E" w14:textId="77777777" w:rsidR="002E3187" w:rsidRDefault="002E3187" w:rsidP="005B4D30">
      <w:pPr>
        <w:pStyle w:val="CommentText"/>
      </w:pPr>
      <w:r>
        <w:rPr>
          <w:rStyle w:val="CommentReference"/>
        </w:rPr>
        <w:annotationRef/>
      </w:r>
      <w:r>
        <w:rPr>
          <w:noProof/>
        </w:rPr>
        <w:t>I have added this session to contextualize theis paragraph</w:t>
      </w:r>
    </w:p>
  </w:comment>
  <w:comment w:id="91" w:author="Author" w:initials="A">
    <w:p w14:paraId="495A3369" w14:textId="1D921B23" w:rsidR="002E3187" w:rsidRDefault="002E3187">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92" w:author="Author" w:initials="A">
    <w:p w14:paraId="473912A6" w14:textId="6DF612AC" w:rsidR="002E3187" w:rsidRDefault="002E3187">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13" w:author="Author" w:initials="A">
    <w:p w14:paraId="655B9E09" w14:textId="77777777" w:rsidR="002E3187" w:rsidRDefault="002E3187">
      <w:pPr>
        <w:pStyle w:val="CommentText"/>
      </w:pPr>
      <w:r>
        <w:rPr>
          <w:rStyle w:val="CommentReference"/>
        </w:rPr>
        <w:annotationRef/>
      </w:r>
      <w:r>
        <w:t>BSF to the date has no obligate symbiont</w:t>
      </w:r>
    </w:p>
  </w:comment>
  <w:comment w:id="114" w:author="Author" w:initials="A">
    <w:p w14:paraId="06CA9FEE" w14:textId="77777777" w:rsidR="002E3187" w:rsidRDefault="002E3187">
      <w:pPr>
        <w:pStyle w:val="CommentText"/>
      </w:pPr>
      <w:r>
        <w:rPr>
          <w:rStyle w:val="CommentReference"/>
        </w:rPr>
        <w:annotationRef/>
      </w:r>
      <w:r>
        <w:rPr>
          <w:noProof/>
        </w:rPr>
        <w:t>Removed the obligate section</w:t>
      </w:r>
    </w:p>
  </w:comment>
  <w:comment w:id="115" w:author="Author" w:initials="A">
    <w:p w14:paraId="26662D14" w14:textId="77777777" w:rsidR="002E3187" w:rsidRDefault="002E3187">
      <w:pPr>
        <w:pStyle w:val="CommentText"/>
      </w:pPr>
      <w:r>
        <w:rPr>
          <w:rStyle w:val="CommentReference"/>
        </w:rPr>
        <w:annotationRef/>
      </w:r>
      <w:r>
        <w:t>Like?</w:t>
      </w:r>
    </w:p>
  </w:comment>
  <w:comment w:id="116" w:author="Author" w:initials="A">
    <w:p w14:paraId="38DC13E9" w14:textId="77777777" w:rsidR="002E3187" w:rsidRDefault="002E3187">
      <w:pPr>
        <w:pStyle w:val="CommentText"/>
      </w:pPr>
      <w:r>
        <w:rPr>
          <w:rStyle w:val="CommentReference"/>
        </w:rPr>
        <w:annotationRef/>
      </w:r>
      <w:r>
        <w:rPr>
          <w:noProof/>
        </w:rPr>
        <w:t>Noted and added</w:t>
      </w:r>
    </w:p>
  </w:comment>
  <w:comment w:id="117" w:author="Author" w:initials="A">
    <w:p w14:paraId="6DF49B99" w14:textId="77777777" w:rsidR="002E3187" w:rsidRDefault="002E3187">
      <w:pPr>
        <w:pStyle w:val="CommentText"/>
      </w:pPr>
      <w:r>
        <w:rPr>
          <w:rStyle w:val="CommentReference"/>
        </w:rPr>
        <w:annotationRef/>
      </w:r>
      <w:r>
        <w:t>Cite Jackie’s paper as well</w:t>
      </w:r>
    </w:p>
  </w:comment>
  <w:comment w:id="118" w:author="Author" w:initials="A">
    <w:p w14:paraId="5C022122" w14:textId="77777777" w:rsidR="002E3187" w:rsidRDefault="002E3187">
      <w:pPr>
        <w:pStyle w:val="CommentText"/>
        <w:rPr>
          <w:noProof/>
        </w:rPr>
      </w:pPr>
      <w:r>
        <w:rPr>
          <w:rStyle w:val="CommentReference"/>
        </w:rPr>
        <w:annotationRef/>
      </w:r>
      <w:r>
        <w:rPr>
          <w:noProof/>
        </w:rPr>
        <w:t>Done</w:t>
      </w:r>
    </w:p>
    <w:p w14:paraId="58BE0C90" w14:textId="77777777" w:rsidR="002E3187" w:rsidRDefault="002E3187">
      <w:pPr>
        <w:pStyle w:val="CommentText"/>
      </w:pPr>
    </w:p>
  </w:comment>
  <w:comment w:id="121" w:author="Author" w:initials="A">
    <w:p w14:paraId="0DF4C9C8" w14:textId="77777777" w:rsidR="002E3187" w:rsidRDefault="002E3187">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19" w:author="Author" w:initials="A">
    <w:p w14:paraId="7D9327A0" w14:textId="3FDC4097" w:rsidR="002E3187" w:rsidRDefault="002E3187">
      <w:pPr>
        <w:pStyle w:val="CommentText"/>
      </w:pPr>
      <w:r>
        <w:rPr>
          <w:rStyle w:val="CommentReference"/>
        </w:rPr>
        <w:annotationRef/>
      </w:r>
      <w:r>
        <w:rPr>
          <w:noProof/>
        </w:rPr>
        <w:t xml:space="preserve">BTW, is tehre evidence of vertical transfer of the gut microbiota? </w:t>
      </w:r>
    </w:p>
  </w:comment>
  <w:comment w:id="120" w:author="Author" w:initials="A">
    <w:p w14:paraId="765A4B4A" w14:textId="3BBFD828" w:rsidR="002E3187" w:rsidRDefault="002E3187">
      <w:pPr>
        <w:pStyle w:val="CommentText"/>
      </w:pPr>
      <w:r>
        <w:rPr>
          <w:rStyle w:val="CommentReference"/>
        </w:rPr>
        <w:annotationRef/>
      </w:r>
      <w:r>
        <w:t>Yes, I have cited some literature on that.</w:t>
      </w:r>
    </w:p>
  </w:comment>
  <w:comment w:id="122" w:author="Author" w:initials="A">
    <w:p w14:paraId="72FEFF0A" w14:textId="77777777" w:rsidR="002E3187" w:rsidRDefault="002E3187">
      <w:pPr>
        <w:pStyle w:val="CommentText"/>
      </w:pPr>
      <w:r>
        <w:rPr>
          <w:rStyle w:val="CommentReference"/>
        </w:rPr>
        <w:annotationRef/>
      </w:r>
      <w:r>
        <w:t>Need to link this better with previous paragraphs</w:t>
      </w:r>
    </w:p>
  </w:comment>
  <w:comment w:id="123" w:author="Author" w:initials="A">
    <w:p w14:paraId="3B8B155A" w14:textId="77777777" w:rsidR="002E3187" w:rsidRDefault="002E3187">
      <w:pPr>
        <w:pStyle w:val="CommentText"/>
      </w:pPr>
      <w:r>
        <w:rPr>
          <w:rStyle w:val="CommentReference"/>
        </w:rPr>
        <w:annotationRef/>
      </w:r>
      <w:r>
        <w:rPr>
          <w:noProof/>
        </w:rPr>
        <w:t>I think after removing the previous paragraph, it reads better.</w:t>
      </w:r>
    </w:p>
  </w:comment>
  <w:comment w:id="124" w:author="Author" w:initials="A">
    <w:p w14:paraId="3F7AF6E1" w14:textId="224312DB" w:rsidR="002E3187" w:rsidRDefault="002E3187">
      <w:pPr>
        <w:pStyle w:val="CommentText"/>
      </w:pPr>
      <w:r>
        <w:rPr>
          <w:rStyle w:val="CommentReference"/>
        </w:rPr>
        <w:annotationRef/>
      </w:r>
      <w:r>
        <w:t xml:space="preserve">Removing this whole paragraph looses nothing, especially since you are using the whole gut. </w:t>
      </w:r>
    </w:p>
  </w:comment>
  <w:comment w:id="125" w:author="Author" w:initials="A">
    <w:p w14:paraId="61BEEBB2" w14:textId="77777777" w:rsidR="002E3187" w:rsidRDefault="002E3187">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26" w:author="Author" w:initials="A">
    <w:p w14:paraId="7464E8DF" w14:textId="77777777" w:rsidR="002E3187" w:rsidRDefault="002E3187">
      <w:pPr>
        <w:pStyle w:val="CommentText"/>
      </w:pPr>
      <w:r>
        <w:rPr>
          <w:rStyle w:val="CommentReference"/>
        </w:rPr>
        <w:annotationRef/>
      </w:r>
      <w:r>
        <w:rPr>
          <w:noProof/>
        </w:rPr>
        <w:t>Eaborated in sentence 2 of this paragraph</w:t>
      </w:r>
    </w:p>
  </w:comment>
  <w:comment w:id="127" w:author="Author" w:initials="A">
    <w:p w14:paraId="5E46B1B7" w14:textId="77777777" w:rsidR="002E3187" w:rsidRDefault="002E3187">
      <w:pPr>
        <w:pStyle w:val="CommentText"/>
      </w:pPr>
      <w:r>
        <w:rPr>
          <w:rStyle w:val="CommentReference"/>
        </w:rPr>
        <w:annotationRef/>
      </w:r>
      <w:r>
        <w:t>I believe to a very lesser, unless if you focus on rare microbes</w:t>
      </w:r>
    </w:p>
  </w:comment>
  <w:comment w:id="128" w:author="Author" w:initials="A">
    <w:p w14:paraId="591C9950" w14:textId="77777777" w:rsidR="002E3187" w:rsidRDefault="002E3187">
      <w:pPr>
        <w:pStyle w:val="CommentText"/>
      </w:pPr>
      <w:r>
        <w:rPr>
          <w:rStyle w:val="CommentReference"/>
        </w:rPr>
        <w:annotationRef/>
      </w:r>
      <w:r>
        <w:rPr>
          <w:noProof/>
        </w:rPr>
        <w:t>I have paraphrased and added a section to make it clearer.</w:t>
      </w:r>
    </w:p>
  </w:comment>
  <w:comment w:id="129" w:author="Author" w:initials="A">
    <w:p w14:paraId="3932781E" w14:textId="77777777" w:rsidR="002E3187" w:rsidRDefault="002E3187">
      <w:pPr>
        <w:pStyle w:val="CommentText"/>
      </w:pPr>
      <w:r>
        <w:rPr>
          <w:rStyle w:val="CommentReference"/>
        </w:rPr>
        <w:annotationRef/>
      </w:r>
      <w:r>
        <w:t>The substrate does not induce, bacteria are in the substrate, the substrate promote the growth of certain bacteria</w:t>
      </w:r>
    </w:p>
  </w:comment>
  <w:comment w:id="130" w:author="Author" w:initials="A">
    <w:p w14:paraId="6036D982" w14:textId="77777777" w:rsidR="002E3187" w:rsidRDefault="002E3187">
      <w:pPr>
        <w:pStyle w:val="CommentText"/>
      </w:pPr>
      <w:r>
        <w:rPr>
          <w:rStyle w:val="CommentReference"/>
        </w:rPr>
        <w:annotationRef/>
      </w:r>
      <w:r>
        <w:rPr>
          <w:noProof/>
        </w:rPr>
        <w:t>Noted and corrected.</w:t>
      </w:r>
    </w:p>
  </w:comment>
  <w:comment w:id="131" w:author="Author" w:initials="A">
    <w:p w14:paraId="33433C6D" w14:textId="77777777" w:rsidR="002E3187" w:rsidRDefault="002E3187">
      <w:pPr>
        <w:pStyle w:val="CommentText"/>
      </w:pPr>
      <w:r>
        <w:rPr>
          <w:rStyle w:val="CommentReference"/>
        </w:rPr>
        <w:annotationRef/>
      </w:r>
      <w:r>
        <w:t>Him and other studies, Cite Jackie’s paper</w:t>
      </w:r>
    </w:p>
  </w:comment>
  <w:comment w:id="132" w:author="Author" w:initials="A">
    <w:p w14:paraId="3571E02A" w14:textId="77777777" w:rsidR="002E3187" w:rsidRDefault="002E3187">
      <w:pPr>
        <w:pStyle w:val="CommentText"/>
      </w:pPr>
      <w:r>
        <w:rPr>
          <w:rStyle w:val="CommentReference"/>
        </w:rPr>
        <w:annotationRef/>
      </w:r>
      <w:r>
        <w:rPr>
          <w:noProof/>
        </w:rPr>
        <w:t>Done.</w:t>
      </w:r>
    </w:p>
  </w:comment>
  <w:comment w:id="133" w:author="Author" w:initials="A">
    <w:p w14:paraId="6CB1786E" w14:textId="77777777" w:rsidR="002E3187" w:rsidRDefault="002E3187">
      <w:pPr>
        <w:pStyle w:val="CommentText"/>
      </w:pPr>
      <w:r>
        <w:rPr>
          <w:rStyle w:val="CommentReference"/>
        </w:rPr>
        <w:annotationRef/>
      </w:r>
      <w:r>
        <w:t>What do you mean? Conserved?</w:t>
      </w:r>
    </w:p>
  </w:comment>
  <w:comment w:id="134" w:author="Author" w:initials="A">
    <w:p w14:paraId="6F66179B" w14:textId="77777777" w:rsidR="002E3187" w:rsidRDefault="002E3187">
      <w:pPr>
        <w:pStyle w:val="CommentText"/>
      </w:pPr>
      <w:r>
        <w:rPr>
          <w:rStyle w:val="CommentReference"/>
        </w:rPr>
        <w:annotationRef/>
      </w:r>
      <w:r>
        <w:rPr>
          <w:noProof/>
        </w:rPr>
        <w:t>Yes. Conserved fits better</w:t>
      </w:r>
    </w:p>
  </w:comment>
  <w:comment w:id="135" w:author="Author" w:initials="A">
    <w:p w14:paraId="3AA49B0E" w14:textId="77777777" w:rsidR="002E3187" w:rsidRDefault="002E3187">
      <w:pPr>
        <w:pStyle w:val="CommentText"/>
      </w:pPr>
      <w:r>
        <w:rPr>
          <w:rStyle w:val="CommentReference"/>
        </w:rPr>
        <w:annotationRef/>
      </w:r>
      <w:r>
        <w:t>Not to solid yet</w:t>
      </w:r>
    </w:p>
  </w:comment>
  <w:comment w:id="136" w:author="Author" w:initials="A">
    <w:p w14:paraId="57DD4AC4" w14:textId="77777777" w:rsidR="002E3187" w:rsidRDefault="002E3187">
      <w:pPr>
        <w:pStyle w:val="CommentText"/>
      </w:pPr>
      <w:r>
        <w:rPr>
          <w:rStyle w:val="CommentReference"/>
        </w:rPr>
        <w:annotationRef/>
      </w:r>
      <w:r>
        <w:rPr>
          <w:noProof/>
        </w:rPr>
        <w:t>Noted and corrected</w:t>
      </w:r>
    </w:p>
  </w:comment>
  <w:comment w:id="137" w:author="Author" w:initials="A">
    <w:p w14:paraId="5F8A2382" w14:textId="77777777" w:rsidR="002E3187" w:rsidRDefault="002E3187">
      <w:pPr>
        <w:pStyle w:val="CommentText"/>
      </w:pPr>
      <w:r>
        <w:rPr>
          <w:rStyle w:val="CommentReference"/>
        </w:rPr>
        <w:annotationRef/>
      </w:r>
      <w:r>
        <w:t>Acquisition? Assimilation is more for molecules (compounds or nutrients)</w:t>
      </w:r>
    </w:p>
  </w:comment>
  <w:comment w:id="138" w:author="Author" w:initials="A">
    <w:p w14:paraId="5181180E" w14:textId="77777777" w:rsidR="002E3187" w:rsidRDefault="002E3187">
      <w:pPr>
        <w:pStyle w:val="CommentText"/>
      </w:pPr>
      <w:r>
        <w:rPr>
          <w:rStyle w:val="CommentReference"/>
        </w:rPr>
        <w:annotationRef/>
      </w:r>
      <w:r>
        <w:t>Jackie’s paper</w:t>
      </w:r>
    </w:p>
  </w:comment>
  <w:comment w:id="139" w:author="Author" w:initials="A">
    <w:p w14:paraId="6084A527" w14:textId="77777777" w:rsidR="002E3187" w:rsidRDefault="002E3187">
      <w:pPr>
        <w:pStyle w:val="CommentText"/>
      </w:pPr>
      <w:r>
        <w:rPr>
          <w:rStyle w:val="CommentReference"/>
        </w:rPr>
        <w:annotationRef/>
      </w:r>
      <w:r>
        <w:rPr>
          <w:noProof/>
        </w:rPr>
        <w:t>Noted and rectified</w:t>
      </w:r>
    </w:p>
  </w:comment>
  <w:comment w:id="140" w:author="Author" w:initials="A">
    <w:p w14:paraId="5BC0C1BA" w14:textId="77777777" w:rsidR="002E3187" w:rsidRDefault="002E3187">
      <w:pPr>
        <w:pStyle w:val="CommentText"/>
      </w:pPr>
      <w:r>
        <w:rPr>
          <w:rStyle w:val="CommentReference"/>
        </w:rPr>
        <w:annotationRef/>
      </w:r>
      <w:r>
        <w:t>I suggest you do a paragraph per bacteria</w:t>
      </w:r>
    </w:p>
  </w:comment>
  <w:comment w:id="141" w:author="Author" w:initials="A">
    <w:p w14:paraId="0CD4E061" w14:textId="77777777" w:rsidR="002E3187" w:rsidRDefault="002E3187">
      <w:pPr>
        <w:pStyle w:val="CommentText"/>
      </w:pPr>
      <w:r>
        <w:rPr>
          <w:rStyle w:val="CommentReference"/>
        </w:rPr>
        <w:annotationRef/>
      </w:r>
      <w:r>
        <w:rPr>
          <w:noProof/>
        </w:rPr>
        <w:t>Noted an rectified</w:t>
      </w:r>
    </w:p>
  </w:comment>
  <w:comment w:id="144" w:author="Author" w:initials="A">
    <w:p w14:paraId="5DB09A9D" w14:textId="77777777" w:rsidR="002E3187" w:rsidRDefault="002E3187">
      <w:pPr>
        <w:pStyle w:val="CommentText"/>
      </w:pPr>
      <w:r>
        <w:rPr>
          <w:rStyle w:val="CommentReference"/>
        </w:rPr>
        <w:annotationRef/>
      </w:r>
      <w:r>
        <w:t>Define this term in this section here, after the term, not it the next sentence</w:t>
      </w:r>
    </w:p>
  </w:comment>
  <w:comment w:id="145" w:author="Author" w:initials="A">
    <w:p w14:paraId="5B286DC6" w14:textId="77777777" w:rsidR="002E3187" w:rsidRDefault="002E3187">
      <w:pPr>
        <w:pStyle w:val="CommentText"/>
      </w:pPr>
      <w:r>
        <w:rPr>
          <w:rStyle w:val="CommentReference"/>
        </w:rPr>
        <w:annotationRef/>
      </w:r>
      <w:r>
        <w:rPr>
          <w:noProof/>
        </w:rPr>
        <w:t>Noted and rectified</w:t>
      </w:r>
    </w:p>
  </w:comment>
  <w:comment w:id="146" w:author="Author" w:initials="A">
    <w:p w14:paraId="39081E9F" w14:textId="77777777" w:rsidR="002E3187" w:rsidRDefault="002E3187">
      <w:pPr>
        <w:pStyle w:val="CommentText"/>
      </w:pPr>
      <w:r>
        <w:rPr>
          <w:rStyle w:val="CommentReference"/>
        </w:rPr>
        <w:annotationRef/>
      </w:r>
      <w:r>
        <w:t>Define this here in this session</w:t>
      </w:r>
    </w:p>
  </w:comment>
  <w:comment w:id="147" w:author="Author" w:initials="A">
    <w:p w14:paraId="078B7D80" w14:textId="77777777" w:rsidR="002E3187" w:rsidRDefault="002E3187">
      <w:pPr>
        <w:pStyle w:val="CommentText"/>
      </w:pPr>
      <w:r>
        <w:rPr>
          <w:rStyle w:val="CommentReference"/>
        </w:rPr>
        <w:annotationRef/>
      </w:r>
      <w:r>
        <w:rPr>
          <w:noProof/>
        </w:rPr>
        <w:t>Noted and rectified</w:t>
      </w:r>
    </w:p>
  </w:comment>
  <w:comment w:id="142" w:author="Author" w:initials="A">
    <w:p w14:paraId="0D5A52C6" w14:textId="77777777" w:rsidR="002E3187" w:rsidRDefault="002E3187">
      <w:pPr>
        <w:pStyle w:val="CommentText"/>
      </w:pPr>
      <w:r>
        <w:rPr>
          <w:rStyle w:val="CommentReference"/>
        </w:rPr>
        <w:annotationRef/>
      </w:r>
      <w:r>
        <w:t>And? How these matters to your study? How are you going to use it?</w:t>
      </w:r>
    </w:p>
  </w:comment>
  <w:comment w:id="143" w:author="Author" w:initials="A">
    <w:p w14:paraId="5D261D0A" w14:textId="77777777" w:rsidR="002E3187" w:rsidRDefault="002E3187">
      <w:pPr>
        <w:pStyle w:val="CommentText"/>
      </w:pPr>
      <w:r>
        <w:rPr>
          <w:rStyle w:val="CommentReference"/>
        </w:rPr>
        <w:annotationRef/>
      </w:r>
      <w:r>
        <w:rPr>
          <w:noProof/>
        </w:rPr>
        <w:t>Noted and amended. Added as the last sentence in this paragraph</w:t>
      </w:r>
    </w:p>
  </w:comment>
  <w:comment w:id="150" w:author="Author" w:initials="A">
    <w:p w14:paraId="1A3501CB" w14:textId="77777777" w:rsidR="002E3187" w:rsidRDefault="002E3187">
      <w:pPr>
        <w:pStyle w:val="CommentText"/>
      </w:pPr>
      <w:r>
        <w:rPr>
          <w:rStyle w:val="CommentReference"/>
        </w:rPr>
        <w:annotationRef/>
      </w:r>
      <w:r>
        <w:t>Repeat</w:t>
      </w:r>
    </w:p>
  </w:comment>
  <w:comment w:id="151" w:author="Author" w:initials="A">
    <w:p w14:paraId="7E929791" w14:textId="77777777" w:rsidR="002E3187" w:rsidDel="00C8154F" w:rsidRDefault="002E3187">
      <w:pPr>
        <w:pStyle w:val="CommentText"/>
        <w:rPr>
          <w:del w:id="153" w:author="Author"/>
        </w:rPr>
      </w:pPr>
      <w:r>
        <w:rPr>
          <w:rStyle w:val="CommentReference"/>
        </w:rPr>
        <w:annotationRef/>
      </w:r>
      <w:r>
        <w:rPr>
          <w:noProof/>
        </w:rPr>
        <w:t>Rectified and paraphrased</w:t>
      </w:r>
    </w:p>
  </w:comment>
  <w:comment w:id="154" w:author="Author" w:initials="A">
    <w:p w14:paraId="58CD992C" w14:textId="77777777" w:rsidR="002E3187" w:rsidRDefault="002E3187">
      <w:pPr>
        <w:pStyle w:val="CommentText"/>
      </w:pPr>
      <w:r>
        <w:rPr>
          <w:rStyle w:val="CommentReference"/>
        </w:rPr>
        <w:annotationRef/>
      </w:r>
      <w:r>
        <w:t>The aim is hold by the researcher; a technique has no aim. A technique provide results</w:t>
      </w:r>
    </w:p>
  </w:comment>
  <w:comment w:id="155" w:author="Author" w:initials="A">
    <w:p w14:paraId="627A24CB" w14:textId="77777777" w:rsidR="002E3187" w:rsidRDefault="002E3187">
      <w:pPr>
        <w:pStyle w:val="CommentText"/>
      </w:pPr>
      <w:r>
        <w:rPr>
          <w:rStyle w:val="CommentReference"/>
        </w:rPr>
        <w:annotationRef/>
      </w:r>
      <w:r>
        <w:rPr>
          <w:noProof/>
        </w:rPr>
        <w:t>Noted and corrected.</w:t>
      </w:r>
    </w:p>
  </w:comment>
  <w:comment w:id="156" w:author="Author" w:initials="A">
    <w:p w14:paraId="02E26A99" w14:textId="77777777" w:rsidR="002E3187" w:rsidRDefault="002E3187">
      <w:pPr>
        <w:pStyle w:val="CommentText"/>
      </w:pPr>
      <w:r>
        <w:rPr>
          <w:rStyle w:val="CommentReference"/>
        </w:rPr>
        <w:annotationRef/>
      </w:r>
      <w:r>
        <w:t>Transcriptomics could also do that. Explain better</w:t>
      </w:r>
    </w:p>
  </w:comment>
  <w:comment w:id="157" w:author="Author" w:initials="A">
    <w:p w14:paraId="432023CF" w14:textId="77777777" w:rsidR="002E3187" w:rsidRDefault="002E3187">
      <w:pPr>
        <w:pStyle w:val="CommentText"/>
      </w:pPr>
      <w:r>
        <w:rPr>
          <w:rStyle w:val="CommentReference"/>
        </w:rPr>
        <w:annotationRef/>
      </w:r>
      <w:r>
        <w:rPr>
          <w:noProof/>
        </w:rPr>
        <w:t>Noted and rectified. I think by merging this with the previous statement creates more clarity.</w:t>
      </w:r>
    </w:p>
  </w:comment>
  <w:comment w:id="158" w:author="Author" w:initials="A">
    <w:p w14:paraId="430A86D5" w14:textId="77777777" w:rsidR="002E3187" w:rsidRDefault="002E3187">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59" w:author="Author" w:initials="A">
    <w:p w14:paraId="05E36091" w14:textId="77777777" w:rsidR="002E3187" w:rsidRDefault="002E3187">
      <w:pPr>
        <w:pStyle w:val="CommentText"/>
      </w:pPr>
      <w:r>
        <w:rPr>
          <w:rStyle w:val="CommentReference"/>
        </w:rPr>
        <w:annotationRef/>
      </w:r>
      <w:r>
        <w:rPr>
          <w:noProof/>
        </w:rPr>
        <w:t>This is well noted, thanks. I have tried to modify the section to the 'technique aiding in identification'.</w:t>
      </w:r>
    </w:p>
  </w:comment>
  <w:comment w:id="160" w:author="Author" w:initials="A">
    <w:p w14:paraId="7EFC3D37" w14:textId="77777777" w:rsidR="002E3187" w:rsidRDefault="002E3187">
      <w:pPr>
        <w:pStyle w:val="CommentText"/>
      </w:pPr>
      <w:r>
        <w:rPr>
          <w:rStyle w:val="CommentReference"/>
        </w:rPr>
        <w:annotationRef/>
      </w:r>
      <w:r>
        <w:t>Is not only about resolution, is about the fact it sequences everything</w:t>
      </w:r>
    </w:p>
  </w:comment>
  <w:comment w:id="161" w:author="Author" w:initials="A">
    <w:p w14:paraId="2DC55D12" w14:textId="77777777" w:rsidR="002E3187" w:rsidRDefault="002E3187">
      <w:pPr>
        <w:pStyle w:val="CommentText"/>
      </w:pPr>
      <w:r>
        <w:rPr>
          <w:rStyle w:val="CommentReference"/>
        </w:rPr>
        <w:annotationRef/>
      </w:r>
      <w:r>
        <w:rPr>
          <w:noProof/>
        </w:rPr>
        <w:t>I have switched it such that sequencing the whole genetic material comes first, then better resolution comes second.</w:t>
      </w:r>
    </w:p>
  </w:comment>
  <w:comment w:id="162" w:author="Author" w:initials="A">
    <w:p w14:paraId="07903935" w14:textId="77777777" w:rsidR="002E3187" w:rsidRDefault="002E3187">
      <w:pPr>
        <w:pStyle w:val="CommentText"/>
      </w:pPr>
      <w:r>
        <w:rPr>
          <w:rStyle w:val="CommentReference"/>
        </w:rPr>
        <w:annotationRef/>
      </w:r>
      <w:r>
        <w:t>What do you mean?</w:t>
      </w:r>
    </w:p>
  </w:comment>
  <w:comment w:id="163" w:author="Author" w:initials="A">
    <w:p w14:paraId="42EF6C89" w14:textId="77777777" w:rsidR="002E3187" w:rsidRDefault="002E3187">
      <w:pPr>
        <w:pStyle w:val="CommentText"/>
      </w:pPr>
      <w:r>
        <w:rPr>
          <w:rStyle w:val="CommentReference"/>
        </w:rPr>
        <w:annotationRef/>
      </w:r>
      <w:r>
        <w:rPr>
          <w:noProof/>
        </w:rPr>
        <w:t>I have paraphrased and explained further</w:t>
      </w:r>
    </w:p>
  </w:comment>
  <w:comment w:id="164" w:author="Author" w:initials="A">
    <w:p w14:paraId="7623AC24" w14:textId="77777777" w:rsidR="002E3187" w:rsidRDefault="002E3187">
      <w:pPr>
        <w:pStyle w:val="CommentText"/>
      </w:pPr>
      <w:r>
        <w:rPr>
          <w:rStyle w:val="CommentReference"/>
        </w:rPr>
        <w:annotationRef/>
      </w:r>
      <w:r>
        <w:t>Why?</w:t>
      </w:r>
    </w:p>
  </w:comment>
  <w:comment w:id="165" w:author="Author" w:initials="A">
    <w:p w14:paraId="518FE241" w14:textId="77777777" w:rsidR="002E3187" w:rsidRDefault="002E3187">
      <w:pPr>
        <w:pStyle w:val="CommentText"/>
      </w:pPr>
      <w:r>
        <w:rPr>
          <w:rStyle w:val="CommentReference"/>
        </w:rPr>
        <w:annotationRef/>
      </w:r>
      <w:r>
        <w:rPr>
          <w:noProof/>
        </w:rPr>
        <w:t>Explained.</w:t>
      </w:r>
    </w:p>
  </w:comment>
  <w:comment w:id="166" w:author="Author" w:initials="A">
    <w:p w14:paraId="17E7B726" w14:textId="77777777" w:rsidR="002E3187" w:rsidRDefault="002E3187">
      <w:pPr>
        <w:pStyle w:val="CommentText"/>
      </w:pPr>
      <w:r>
        <w:rPr>
          <w:rStyle w:val="CommentReference"/>
        </w:rPr>
        <w:annotationRef/>
      </w:r>
      <w:r>
        <w:t>Why?</w:t>
      </w:r>
    </w:p>
  </w:comment>
  <w:comment w:id="167" w:author="Author" w:initials="A">
    <w:p w14:paraId="2F69F6FC" w14:textId="77777777" w:rsidR="002E3187" w:rsidRDefault="002E3187">
      <w:pPr>
        <w:pStyle w:val="CommentText"/>
      </w:pPr>
      <w:r>
        <w:rPr>
          <w:rStyle w:val="CommentReference"/>
        </w:rPr>
        <w:annotationRef/>
      </w:r>
      <w:r>
        <w:rPr>
          <w:noProof/>
        </w:rPr>
        <w:t>Explained further</w:t>
      </w:r>
    </w:p>
  </w:comment>
  <w:comment w:id="169" w:author="Author" w:initials="A">
    <w:p w14:paraId="044B1726" w14:textId="00BC5E83" w:rsidR="002E3187" w:rsidRDefault="002E3187">
      <w:pPr>
        <w:pStyle w:val="CommentText"/>
      </w:pPr>
      <w:r>
        <w:rPr>
          <w:rStyle w:val="CommentReference"/>
        </w:rPr>
        <w:annotationRef/>
      </w:r>
      <w:r>
        <w:t xml:space="preserve">Expand on first use, and always avoid starting sentence with an abbreviation. </w:t>
      </w:r>
    </w:p>
  </w:comment>
  <w:comment w:id="170" w:author="Author" w:initials="A">
    <w:p w14:paraId="1DA81F8F" w14:textId="03DEB439" w:rsidR="002E3187" w:rsidRDefault="002E3187">
      <w:pPr>
        <w:pStyle w:val="CommentText"/>
      </w:pPr>
      <w:r>
        <w:rPr>
          <w:rStyle w:val="CommentReference"/>
        </w:rPr>
        <w:annotationRef/>
      </w:r>
      <w:r>
        <w:t>Noted and corrected</w:t>
      </w:r>
    </w:p>
  </w:comment>
  <w:comment w:id="172" w:author="Author" w:initials="A">
    <w:p w14:paraId="0F34F4A5" w14:textId="77777777" w:rsidR="002E3187" w:rsidRDefault="002E3187">
      <w:pPr>
        <w:pStyle w:val="CommentText"/>
      </w:pPr>
      <w:r>
        <w:rPr>
          <w:rStyle w:val="CommentReference"/>
        </w:rPr>
        <w:annotationRef/>
      </w:r>
      <w:r>
        <w:t>I will led Caleb check this part</w:t>
      </w:r>
    </w:p>
  </w:comment>
  <w:comment w:id="173" w:author="Author" w:initials="A">
    <w:p w14:paraId="36B39B0C" w14:textId="66F03AD2" w:rsidR="002E3187" w:rsidRDefault="002E3187">
      <w:pPr>
        <w:pStyle w:val="CommentText"/>
      </w:pPr>
      <w:r>
        <w:rPr>
          <w:rStyle w:val="CommentReference"/>
        </w:rPr>
        <w:annotationRef/>
      </w:r>
      <w:r>
        <w:t>Doesn’t add much value. Most comouters with specs mentioned would run MiKnow</w:t>
      </w:r>
    </w:p>
  </w:comment>
  <w:comment w:id="174" w:author="Author" w:initials="A">
    <w:p w14:paraId="2E17875F" w14:textId="2D1505D7" w:rsidR="002E3187" w:rsidRDefault="002E3187">
      <w:pPr>
        <w:pStyle w:val="CommentText"/>
      </w:pPr>
      <w:r>
        <w:rPr>
          <w:rStyle w:val="CommentReference"/>
        </w:rPr>
        <w:annotationRef/>
      </w:r>
      <w:r>
        <w:t>Noted and paraphrased</w:t>
      </w:r>
    </w:p>
  </w:comment>
  <w:comment w:id="175" w:author="Author" w:initials="A">
    <w:p w14:paraId="78B8FD95" w14:textId="2645F057" w:rsidR="002E3187" w:rsidRDefault="002E3187">
      <w:pPr>
        <w:pStyle w:val="CommentText"/>
      </w:pPr>
      <w:r>
        <w:rPr>
          <w:rStyle w:val="CommentReference"/>
        </w:rPr>
        <w:annotationRef/>
      </w:r>
      <w:r>
        <w:t>Perform better in which way? Since you also highlight high error rates, which seems contradicting?</w:t>
      </w:r>
    </w:p>
  </w:comment>
  <w:comment w:id="176" w:author="Author" w:initials="A">
    <w:p w14:paraId="41F27A57" w14:textId="58C0CE22" w:rsidR="002E3187" w:rsidRDefault="002E3187">
      <w:pPr>
        <w:pStyle w:val="CommentText"/>
      </w:pPr>
      <w:r>
        <w:rPr>
          <w:rStyle w:val="CommentReference"/>
        </w:rPr>
        <w:annotationRef/>
      </w:r>
      <w:r>
        <w:t>Noted and better explained.</w:t>
      </w:r>
    </w:p>
  </w:comment>
  <w:comment w:id="177" w:author="Author" w:initials="A">
    <w:p w14:paraId="75219294" w14:textId="14011BB1" w:rsidR="002E3187" w:rsidRDefault="002E3187">
      <w:pPr>
        <w:pStyle w:val="CommentText"/>
      </w:pPr>
      <w:r>
        <w:rPr>
          <w:rStyle w:val="CommentReference"/>
        </w:rPr>
        <w:annotationRef/>
      </w:r>
      <w:r>
        <w:t xml:space="preserve">But better for structural variants </w:t>
      </w:r>
    </w:p>
  </w:comment>
  <w:comment w:id="178" w:author="Author" w:initials="A">
    <w:p w14:paraId="4D466052" w14:textId="41E2B8A6" w:rsidR="002E3187" w:rsidRDefault="002E3187">
      <w:pPr>
        <w:pStyle w:val="CommentText"/>
      </w:pPr>
      <w:r>
        <w:rPr>
          <w:rStyle w:val="CommentReference"/>
        </w:rPr>
        <w:annotationRef/>
      </w:r>
      <w:r>
        <w:t>Added</w:t>
      </w:r>
    </w:p>
  </w:comment>
  <w:comment w:id="180" w:author="Author" w:initials="A">
    <w:p w14:paraId="0CE05C32" w14:textId="71DFFA82" w:rsidR="002E3187" w:rsidRDefault="002E3187">
      <w:pPr>
        <w:pStyle w:val="CommentText"/>
      </w:pPr>
      <w:r>
        <w:rPr>
          <w:rStyle w:val="CommentReference"/>
        </w:rPr>
        <w:annotationRef/>
      </w:r>
      <w:r>
        <w:t>Add citations</w:t>
      </w:r>
    </w:p>
  </w:comment>
  <w:comment w:id="181" w:author="Author" w:initials="A">
    <w:p w14:paraId="2F52BDEF" w14:textId="6F02E4C0" w:rsidR="002E3187" w:rsidRDefault="002E3187">
      <w:pPr>
        <w:pStyle w:val="CommentText"/>
      </w:pPr>
      <w:r>
        <w:rPr>
          <w:rStyle w:val="CommentReference"/>
        </w:rPr>
        <w:annotationRef/>
      </w:r>
      <w:r>
        <w:t>Included in the next statement</w:t>
      </w:r>
    </w:p>
  </w:comment>
  <w:comment w:id="184" w:author="Author" w:initials="A">
    <w:p w14:paraId="74AC3298" w14:textId="649ED8AB" w:rsidR="002E3187" w:rsidRDefault="002E3187">
      <w:pPr>
        <w:pStyle w:val="CommentText"/>
      </w:pPr>
      <w:r>
        <w:rPr>
          <w:rStyle w:val="CommentReference"/>
        </w:rPr>
        <w:annotationRef/>
      </w:r>
      <w:r>
        <w:t>Which approach did you use? Did you compare a few of these?</w:t>
      </w:r>
    </w:p>
  </w:comment>
  <w:comment w:id="185" w:author="Author" w:initials="A">
    <w:p w14:paraId="4454026D" w14:textId="41FF905B" w:rsidR="002E3187" w:rsidRDefault="002E3187">
      <w:pPr>
        <w:pStyle w:val="CommentText"/>
      </w:pPr>
      <w:r>
        <w:rPr>
          <w:rStyle w:val="CommentReference"/>
        </w:rPr>
        <w:annotationRef/>
      </w:r>
      <w:r>
        <w:t>I tried out 3 tools but only succeeded in 1, the one I documented.</w:t>
      </w:r>
    </w:p>
  </w:comment>
  <w:comment w:id="186" w:author="Author" w:initials="A">
    <w:p w14:paraId="5A6BC03F" w14:textId="32944495" w:rsidR="002E3187" w:rsidRDefault="002E3187">
      <w:pPr>
        <w:pStyle w:val="CommentText"/>
      </w:pPr>
      <w:r>
        <w:rPr>
          <w:rStyle w:val="CommentReference"/>
        </w:rPr>
        <w:annotationRef/>
      </w:r>
      <w:r>
        <w:t>Cite the software as you mention them. Which others?</w:t>
      </w:r>
    </w:p>
  </w:comment>
  <w:comment w:id="187" w:author="Author" w:initials="A">
    <w:p w14:paraId="5FEEECFB" w14:textId="4E946156" w:rsidR="002E3187" w:rsidRDefault="002E3187">
      <w:pPr>
        <w:pStyle w:val="CommentText"/>
      </w:pPr>
      <w:r>
        <w:rPr>
          <w:rStyle w:val="CommentReference"/>
        </w:rPr>
        <w:annotationRef/>
      </w:r>
      <w:r>
        <w:t>Noted and rectified.</w:t>
      </w:r>
    </w:p>
  </w:comment>
  <w:comment w:id="190" w:author="Author" w:initials="A">
    <w:p w14:paraId="7D98C38C" w14:textId="5EAE86EE" w:rsidR="002E3187" w:rsidRDefault="002E3187">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191" w:author="Author" w:initials="A">
    <w:p w14:paraId="30CFDD3B" w14:textId="41A683D0" w:rsidR="002E3187" w:rsidRDefault="002E3187">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03" w:author="Author" w:initials="A">
    <w:p w14:paraId="4EEE3C08" w14:textId="5055FD4B" w:rsidR="002E3187" w:rsidRDefault="002E3187">
      <w:pPr>
        <w:pStyle w:val="CommentText"/>
      </w:pPr>
      <w:r>
        <w:rPr>
          <w:rStyle w:val="CommentReference"/>
        </w:rPr>
        <w:annotationRef/>
      </w:r>
      <w:r>
        <w:t>This is not analysis. How did you analyse that data collected?</w:t>
      </w:r>
    </w:p>
  </w:comment>
  <w:comment w:id="204" w:author="Author" w:initials="A">
    <w:p w14:paraId="184ED06D" w14:textId="159A357F" w:rsidR="002E3187" w:rsidRDefault="002E3187">
      <w:pPr>
        <w:pStyle w:val="CommentText"/>
      </w:pPr>
      <w:r>
        <w:rPr>
          <w:rStyle w:val="CommentReference"/>
        </w:rPr>
        <w:annotationRef/>
      </w:r>
      <w:r>
        <w:t>Noted and corrected</w:t>
      </w:r>
    </w:p>
  </w:comment>
  <w:comment w:id="215" w:author="Author" w:initials="A">
    <w:p w14:paraId="777D31DC" w14:textId="3D6DA07D" w:rsidR="002E3187" w:rsidRDefault="002E3187">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16" w:author="Author" w:initials="A">
    <w:p w14:paraId="5D6FA205" w14:textId="77777777" w:rsidR="00FB5E19" w:rsidRDefault="0093086B">
      <w:pPr>
        <w:pStyle w:val="CommentText"/>
      </w:pPr>
      <w:r>
        <w:rPr>
          <w:rStyle w:val="CommentReference"/>
        </w:rPr>
        <w:annotationRef/>
      </w:r>
      <w:r>
        <w:t xml:space="preserve">This sounds </w:t>
      </w:r>
      <w:r w:rsidR="00326CEC">
        <w:t xml:space="preserve">better and </w:t>
      </w:r>
      <w:r>
        <w:t xml:space="preserve">feasible. </w:t>
      </w:r>
    </w:p>
    <w:p w14:paraId="71CB172F" w14:textId="1F78194F" w:rsidR="0093086B" w:rsidRDefault="0093086B">
      <w:pPr>
        <w:pStyle w:val="CommentText"/>
      </w:pPr>
      <w:bookmarkStart w:id="217" w:name="_GoBack"/>
      <w:bookmarkEnd w:id="217"/>
      <w:r>
        <w:t>But do you think I should provide this information before the manuscript is ready?</w:t>
      </w:r>
    </w:p>
  </w:comment>
  <w:comment w:id="219" w:author="Author" w:initials="A">
    <w:p w14:paraId="03E63EDB" w14:textId="77777777" w:rsidR="002E3187" w:rsidRDefault="002E3187" w:rsidP="005B50F5">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20" w:author="Author" w:initials="A">
    <w:p w14:paraId="576E962F" w14:textId="01BA5A32" w:rsidR="002E3187" w:rsidRDefault="002E3187">
      <w:pPr>
        <w:pStyle w:val="CommentText"/>
      </w:pPr>
      <w:r>
        <w:rPr>
          <w:rStyle w:val="CommentReference"/>
        </w:rPr>
        <w:annotationRef/>
      </w:r>
      <w:r>
        <w:t>Noted and rectified</w:t>
      </w:r>
    </w:p>
  </w:comment>
  <w:comment w:id="228" w:author="Author" w:initials="A">
    <w:p w14:paraId="4CC5AB75" w14:textId="59B93B42" w:rsidR="002E3187" w:rsidRDefault="002E3187">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29" w:author="Author" w:initials="A">
    <w:p w14:paraId="4DDDFE92" w14:textId="183457F5" w:rsidR="002E3187" w:rsidRDefault="002E3187">
      <w:pPr>
        <w:pStyle w:val="CommentText"/>
      </w:pPr>
      <w:r>
        <w:rPr>
          <w:rStyle w:val="CommentReference"/>
        </w:rPr>
        <w:annotationRef/>
      </w:r>
      <w:r>
        <w:t>Noted and rectified</w:t>
      </w:r>
    </w:p>
  </w:comment>
  <w:comment w:id="238" w:author="Author" w:initials="A">
    <w:p w14:paraId="5D898BCF" w14:textId="120D4B6B" w:rsidR="002E3187" w:rsidRDefault="002E3187">
      <w:pPr>
        <w:pStyle w:val="CommentText"/>
      </w:pPr>
      <w:r>
        <w:rPr>
          <w:rStyle w:val="CommentReference"/>
        </w:rPr>
        <w:annotationRef/>
      </w:r>
      <w:r>
        <w:t>Use the figure number, it could be in a new page</w:t>
      </w:r>
    </w:p>
  </w:comment>
  <w:comment w:id="239" w:author="Author" w:initials="A">
    <w:p w14:paraId="666F8D1A" w14:textId="2E7F7FB5" w:rsidR="002E3187" w:rsidRDefault="002E3187">
      <w:pPr>
        <w:pStyle w:val="CommentText"/>
      </w:pPr>
      <w:r>
        <w:rPr>
          <w:rStyle w:val="CommentReference"/>
        </w:rPr>
        <w:annotationRef/>
      </w:r>
      <w:r>
        <w:t>Noted and rectified.</w:t>
      </w:r>
    </w:p>
  </w:comment>
  <w:comment w:id="247" w:author="Author" w:initials="A">
    <w:p w14:paraId="7D9A2246" w14:textId="77777777" w:rsidR="002E3187" w:rsidRDefault="002E3187">
      <w:pPr>
        <w:pStyle w:val="CommentText"/>
      </w:pPr>
      <w:r>
        <w:rPr>
          <w:rStyle w:val="CommentReference"/>
        </w:rPr>
        <w:annotationRef/>
      </w:r>
      <w:r>
        <w:t>I will maybe include the table frames for easy delimitation</w:t>
      </w:r>
    </w:p>
  </w:comment>
  <w:comment w:id="248" w:author="Author" w:initials="A">
    <w:p w14:paraId="1D21CA72" w14:textId="77777777" w:rsidR="002E3187" w:rsidRDefault="002E3187">
      <w:pPr>
        <w:pStyle w:val="CommentText"/>
      </w:pPr>
      <w:r>
        <w:rPr>
          <w:rStyle w:val="CommentReference"/>
        </w:rPr>
        <w:annotationRef/>
      </w:r>
      <w:r>
        <w:rPr>
          <w:noProof/>
        </w:rPr>
        <w:t>Noted and rectified</w:t>
      </w:r>
    </w:p>
  </w:comment>
  <w:comment w:id="253" w:author="Author" w:initials="A">
    <w:p w14:paraId="3C80A686" w14:textId="2855DD63" w:rsidR="002E3187" w:rsidRDefault="002E3187">
      <w:pPr>
        <w:pStyle w:val="CommentText"/>
      </w:pPr>
      <w:r>
        <w:rPr>
          <w:rStyle w:val="CommentReference"/>
        </w:rPr>
        <w:annotationRef/>
      </w:r>
      <w:r>
        <w:t>Check formatting of the figues</w:t>
      </w:r>
    </w:p>
  </w:comment>
  <w:comment w:id="256" w:author="Author" w:initials="A">
    <w:p w14:paraId="6DE785ED" w14:textId="1BF6DC47" w:rsidR="002E3187" w:rsidRDefault="002E3187">
      <w:pPr>
        <w:pStyle w:val="CommentText"/>
      </w:pPr>
      <w:r>
        <w:rPr>
          <w:rStyle w:val="CommentReference"/>
        </w:rPr>
        <w:annotationRef/>
      </w:r>
      <w:r>
        <w:t>This is what you did. What did you find?</w:t>
      </w:r>
    </w:p>
  </w:comment>
  <w:comment w:id="257" w:author="Author" w:initials="A">
    <w:p w14:paraId="30316BFD" w14:textId="77351B63" w:rsidR="002E3187" w:rsidRDefault="002E3187">
      <w:pPr>
        <w:pStyle w:val="CommentText"/>
      </w:pPr>
      <w:r>
        <w:rPr>
          <w:rStyle w:val="CommentReference"/>
        </w:rPr>
        <w:annotationRef/>
      </w:r>
      <w:r>
        <w:t>Noted and referenced to the relevant results</w:t>
      </w:r>
    </w:p>
  </w:comment>
  <w:comment w:id="261" w:author="Author" w:initials="A">
    <w:p w14:paraId="4C690F63" w14:textId="77777777" w:rsidR="002E3187" w:rsidRDefault="002E3187" w:rsidP="00F17A3E">
      <w:pPr>
        <w:pStyle w:val="CommentText"/>
      </w:pPr>
      <w:r>
        <w:rPr>
          <w:rStyle w:val="CommentReference"/>
        </w:rPr>
        <w:annotationRef/>
      </w:r>
      <w:r>
        <w:t>are there results?</w:t>
      </w:r>
    </w:p>
  </w:comment>
  <w:comment w:id="262" w:author="Author" w:initials="A">
    <w:p w14:paraId="3DB5E440" w14:textId="62B56B05" w:rsidR="002E3187" w:rsidRDefault="002E3187">
      <w:pPr>
        <w:pStyle w:val="CommentText"/>
      </w:pPr>
      <w:r>
        <w:rPr>
          <w:rStyle w:val="CommentReference"/>
        </w:rPr>
        <w:annotationRef/>
      </w:r>
      <w:r>
        <w:t>Merged the two sections clustering and correction for coherence.</w:t>
      </w:r>
    </w:p>
  </w:comment>
  <w:comment w:id="263" w:author="Author" w:initials="A">
    <w:p w14:paraId="42D7D4DF" w14:textId="6EEEEDCD" w:rsidR="002E3187" w:rsidRDefault="002E3187">
      <w:pPr>
        <w:pStyle w:val="CommentText"/>
      </w:pPr>
      <w:r>
        <w:rPr>
          <w:rStyle w:val="CommentReference"/>
        </w:rPr>
        <w:annotationRef/>
      </w:r>
      <w:r>
        <w:t>Capture results not what you did. Answer, what did we find…</w:t>
      </w:r>
    </w:p>
  </w:comment>
  <w:comment w:id="264" w:author="Author" w:initials="A">
    <w:p w14:paraId="119FAD34" w14:textId="2394DAAC" w:rsidR="002E3187" w:rsidRDefault="002E3187">
      <w:pPr>
        <w:pStyle w:val="CommentText"/>
      </w:pPr>
      <w:r>
        <w:rPr>
          <w:rStyle w:val="CommentReference"/>
        </w:rPr>
        <w:annotationRef/>
      </w:r>
      <w:r>
        <w:t>Noted and corrected.</w:t>
      </w:r>
    </w:p>
  </w:comment>
  <w:comment w:id="268" w:author="Author" w:initials="A">
    <w:p w14:paraId="15432EE0" w14:textId="04AF3859" w:rsidR="002E3187" w:rsidRDefault="002E3187">
      <w:pPr>
        <w:pStyle w:val="CommentText"/>
      </w:pPr>
      <w:r>
        <w:rPr>
          <w:rStyle w:val="CommentReference"/>
        </w:rPr>
        <w:annotationRef/>
      </w:r>
      <w:r>
        <w:t>Methos. Only say what you found</w:t>
      </w:r>
    </w:p>
  </w:comment>
  <w:comment w:id="269" w:author="Author" w:initials="A">
    <w:p w14:paraId="432D162E" w14:textId="323811C8" w:rsidR="002E3187" w:rsidRDefault="002E3187">
      <w:pPr>
        <w:pStyle w:val="CommentText"/>
      </w:pPr>
      <w:r>
        <w:rPr>
          <w:rStyle w:val="CommentReference"/>
        </w:rPr>
        <w:annotationRef/>
      </w:r>
      <w:r>
        <w:t>Noted and rectified</w:t>
      </w:r>
    </w:p>
  </w:comment>
  <w:comment w:id="271" w:author="Author" w:initials="A">
    <w:p w14:paraId="091EA1C5" w14:textId="77777777" w:rsidR="002E3187" w:rsidRDefault="002E3187" w:rsidP="00266E8A">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72" w:author="Author" w:initials="A">
    <w:p w14:paraId="178088BC" w14:textId="28CAA0A4" w:rsidR="002E3187" w:rsidRDefault="002E3187">
      <w:pPr>
        <w:pStyle w:val="CommentText"/>
      </w:pPr>
      <w:r>
        <w:rPr>
          <w:rStyle w:val="CommentReference"/>
        </w:rPr>
        <w:annotationRef/>
      </w:r>
      <w:r>
        <w:t>Noted. The last section has been moved to a text paragraph.</w:t>
      </w:r>
    </w:p>
  </w:comment>
  <w:comment w:id="274" w:author="Author" w:initials="A">
    <w:p w14:paraId="1C16A801" w14:textId="77777777" w:rsidR="002E3187" w:rsidRDefault="002E3187" w:rsidP="00006F53">
      <w:pPr>
        <w:pStyle w:val="CommentText"/>
      </w:pPr>
      <w:r>
        <w:rPr>
          <w:rStyle w:val="CommentReference"/>
        </w:rPr>
        <w:annotationRef/>
      </w:r>
      <w:r>
        <w:t xml:space="preserve">Methods repeated. </w:t>
      </w:r>
    </w:p>
  </w:comment>
  <w:comment w:id="276" w:author="Author" w:initials="A">
    <w:p w14:paraId="3403BF09" w14:textId="77777777" w:rsidR="002E3187" w:rsidRDefault="002E3187" w:rsidP="00006F53">
      <w:pPr>
        <w:pStyle w:val="CommentText"/>
      </w:pPr>
      <w:r>
        <w:rPr>
          <w:rStyle w:val="CommentReference"/>
        </w:rPr>
        <w:annotationRef/>
      </w:r>
      <w:r>
        <w:t>Add to main text</w:t>
      </w:r>
    </w:p>
  </w:comment>
  <w:comment w:id="279" w:author="Author" w:initials="A">
    <w:p w14:paraId="34604A5C" w14:textId="77777777" w:rsidR="002E3187" w:rsidRDefault="002E3187">
      <w:pPr>
        <w:pStyle w:val="CommentText"/>
      </w:pPr>
      <w:r>
        <w:rPr>
          <w:rStyle w:val="CommentReference"/>
        </w:rPr>
        <w:annotationRef/>
      </w:r>
      <w:r>
        <w:t>These figures are great! I think they will be of great interest for the field</w:t>
      </w:r>
    </w:p>
  </w:comment>
  <w:comment w:id="280" w:author="Author" w:initials="A">
    <w:p w14:paraId="6D11882E" w14:textId="77777777" w:rsidR="002E3187" w:rsidRDefault="002E3187">
      <w:pPr>
        <w:pStyle w:val="CommentText"/>
      </w:pPr>
      <w:r>
        <w:rPr>
          <w:rStyle w:val="CommentReference"/>
        </w:rPr>
        <w:annotationRef/>
      </w:r>
      <w:r>
        <w:rPr>
          <w:noProof/>
        </w:rPr>
        <w:t>Thank you!</w:t>
      </w:r>
    </w:p>
  </w:comment>
  <w:comment w:id="282" w:author="Author" w:initials="A">
    <w:p w14:paraId="556CD696" w14:textId="77777777" w:rsidR="002E3187" w:rsidRDefault="002E3187" w:rsidP="00006F53">
      <w:pPr>
        <w:pStyle w:val="CommentText"/>
      </w:pPr>
      <w:r>
        <w:rPr>
          <w:rStyle w:val="CommentReference"/>
        </w:rPr>
        <w:annotationRef/>
      </w:r>
      <w:r>
        <w:t xml:space="preserve">What does 1,3,2 mean in the feed suffix? This is how you use the caption to explain suc. Why do we have space after CF4? </w:t>
      </w:r>
    </w:p>
  </w:comment>
  <w:comment w:id="283" w:author="Author" w:initials="A">
    <w:p w14:paraId="29A54549" w14:textId="31790C5B" w:rsidR="002E3187" w:rsidRDefault="002E3187">
      <w:pPr>
        <w:pStyle w:val="CommentText"/>
      </w:pPr>
      <w:r>
        <w:rPr>
          <w:rStyle w:val="CommentReference"/>
        </w:rPr>
        <w:annotationRef/>
      </w:r>
      <w:r>
        <w:t>Noted and clarified</w:t>
      </w:r>
    </w:p>
  </w:comment>
  <w:comment w:id="286" w:author="Author" w:initials="A">
    <w:p w14:paraId="65EDFB0A" w14:textId="58CBEA6D" w:rsidR="002E3187" w:rsidRDefault="002E3187">
      <w:pPr>
        <w:pStyle w:val="CommentText"/>
      </w:pPr>
      <w:r>
        <w:rPr>
          <w:rStyle w:val="CommentReference"/>
        </w:rPr>
        <w:annotationRef/>
      </w:r>
      <w:r>
        <w:t>Stop using location, use the number. Also, is this text or caption? Make them distinct</w:t>
      </w:r>
    </w:p>
  </w:comment>
  <w:comment w:id="287" w:author="Author" w:initials="A">
    <w:p w14:paraId="647FC2B7" w14:textId="6DBB0054" w:rsidR="002E3187" w:rsidRDefault="002E3187">
      <w:pPr>
        <w:pStyle w:val="CommentText"/>
      </w:pPr>
      <w:r>
        <w:rPr>
          <w:rStyle w:val="CommentReference"/>
        </w:rPr>
        <w:annotationRef/>
      </w:r>
      <w:r>
        <w:t>Noted and rectified</w:t>
      </w:r>
    </w:p>
  </w:comment>
  <w:comment w:id="291" w:author="Author" w:initials="A">
    <w:p w14:paraId="0AB3BD34" w14:textId="1A150D3E" w:rsidR="002E3187" w:rsidRDefault="002E3187">
      <w:pPr>
        <w:pStyle w:val="CommentText"/>
      </w:pPr>
      <w:r>
        <w:rPr>
          <w:rStyle w:val="CommentReference"/>
        </w:rPr>
        <w:annotationRef/>
      </w:r>
      <w:r>
        <w:t>Describe the results</w:t>
      </w:r>
    </w:p>
  </w:comment>
  <w:comment w:id="292" w:author="Author" w:initials="A">
    <w:p w14:paraId="2F0C2538" w14:textId="75943EA6" w:rsidR="002E3187" w:rsidRDefault="002E3187">
      <w:pPr>
        <w:pStyle w:val="CommentText"/>
      </w:pPr>
      <w:r>
        <w:rPr>
          <w:rStyle w:val="CommentReference"/>
        </w:rPr>
        <w:annotationRef/>
      </w:r>
      <w:r>
        <w:t>Noted and explained.</w:t>
      </w:r>
    </w:p>
  </w:comment>
  <w:comment w:id="298" w:author="Author" w:initials="A">
    <w:p w14:paraId="49C3B4B5" w14:textId="77777777" w:rsidR="002E3187" w:rsidRDefault="002E3187" w:rsidP="00006F53">
      <w:pPr>
        <w:pStyle w:val="CommentText"/>
      </w:pPr>
      <w:r>
        <w:rPr>
          <w:rStyle w:val="CommentReference"/>
        </w:rPr>
        <w:annotationRef/>
      </w:r>
      <w:r>
        <w:t>Do not just link the figures, you need to describe them</w:t>
      </w:r>
    </w:p>
  </w:comment>
  <w:comment w:id="299" w:author="Author" w:initials="A">
    <w:p w14:paraId="73F8684E" w14:textId="1D66DDA9" w:rsidR="002E3187" w:rsidRDefault="002E3187" w:rsidP="00006F53">
      <w:pPr>
        <w:pStyle w:val="CommentText"/>
      </w:pPr>
      <w:r>
        <w:rPr>
          <w:rStyle w:val="CommentReference"/>
        </w:rPr>
        <w:annotationRef/>
      </w:r>
      <w:r>
        <w:t>Noted and rectified.</w:t>
      </w:r>
    </w:p>
  </w:comment>
  <w:comment w:id="315" w:author="Author" w:initials="A">
    <w:p w14:paraId="25578287" w14:textId="7B48790B" w:rsidR="002E3187" w:rsidRDefault="002E3187">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16" w:author="Author" w:initials="A">
    <w:p w14:paraId="0E598D93" w14:textId="040E5865" w:rsidR="002E3187" w:rsidRDefault="002E3187">
      <w:pPr>
        <w:pStyle w:val="CommentText"/>
      </w:pPr>
      <w:r>
        <w:rPr>
          <w:rStyle w:val="CommentReference"/>
        </w:rPr>
        <w:annotationRef/>
      </w:r>
      <w:r>
        <w:t>Noted and rectified</w:t>
      </w:r>
    </w:p>
    <w:p w14:paraId="3561C45A" w14:textId="262F4953" w:rsidR="002E3187" w:rsidRDefault="002E3187">
      <w:pPr>
        <w:pStyle w:val="CommentText"/>
      </w:pPr>
      <w:r>
        <w:t>I have tried to restructure the chapter while providing more supporting literature.</w:t>
      </w:r>
    </w:p>
  </w:comment>
  <w:comment w:id="317" w:author="Author" w:initials="A">
    <w:p w14:paraId="1934AE36" w14:textId="6A7A7891" w:rsidR="002E3187" w:rsidRDefault="002E3187">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18" w:author="Author" w:initials="A">
    <w:p w14:paraId="11301356" w14:textId="0272F619" w:rsidR="002E3187" w:rsidRDefault="002E3187">
      <w:pPr>
        <w:pStyle w:val="CommentText"/>
      </w:pPr>
      <w:r>
        <w:rPr>
          <w:rStyle w:val="CommentReference"/>
        </w:rPr>
        <w:annotationRef/>
      </w:r>
      <w:r>
        <w:t>Noted and paraphrased in the context of extant literature.</w:t>
      </w:r>
    </w:p>
  </w:comment>
  <w:comment w:id="319" w:author="Author" w:initials="A">
    <w:p w14:paraId="6A2B0579" w14:textId="1E3FA64A" w:rsidR="002E3187" w:rsidRDefault="002E3187">
      <w:pPr>
        <w:pStyle w:val="CommentText"/>
      </w:pPr>
      <w:r>
        <w:rPr>
          <w:rStyle w:val="CommentReference"/>
        </w:rPr>
        <w:annotationRef/>
      </w:r>
      <w:r>
        <w:t>Now you are discussing….keep going, can you link to literature? Has this been observed before?</w:t>
      </w:r>
    </w:p>
  </w:comment>
  <w:comment w:id="320" w:author="Author" w:initials="A">
    <w:p w14:paraId="3F1B91E1" w14:textId="7DEE3CBF" w:rsidR="002E3187" w:rsidRDefault="002E3187">
      <w:pPr>
        <w:pStyle w:val="CommentText"/>
      </w:pPr>
      <w:r>
        <w:rPr>
          <w:rStyle w:val="CommentReference"/>
        </w:rPr>
        <w:annotationRef/>
      </w:r>
      <w:r>
        <w:t>Noted and included</w:t>
      </w:r>
    </w:p>
  </w:comment>
  <w:comment w:id="321" w:author="Author" w:initials="A">
    <w:p w14:paraId="337ABBD4" w14:textId="77777777" w:rsidR="002E3187" w:rsidRDefault="002E3187" w:rsidP="00202D7C">
      <w:pPr>
        <w:pStyle w:val="CommentText"/>
      </w:pPr>
      <w:r>
        <w:rPr>
          <w:rStyle w:val="CommentReference"/>
        </w:rPr>
        <w:annotationRef/>
      </w:r>
      <w:r>
        <w:t>Talk about what what you found means</w:t>
      </w:r>
    </w:p>
  </w:comment>
  <w:comment w:id="322" w:author="Author" w:initials="A">
    <w:p w14:paraId="1860785E" w14:textId="2FAA3B85" w:rsidR="002E3187" w:rsidRDefault="002E3187">
      <w:pPr>
        <w:pStyle w:val="CommentText"/>
      </w:pPr>
      <w:r>
        <w:rPr>
          <w:rStyle w:val="CommentReference"/>
        </w:rPr>
        <w:annotationRef/>
      </w:r>
      <w:r>
        <w:t>Noted and explained after this introductory statement</w:t>
      </w:r>
    </w:p>
  </w:comment>
  <w:comment w:id="323" w:author="Author" w:initials="A">
    <w:p w14:paraId="068472CF" w14:textId="77777777" w:rsidR="002E3187" w:rsidRDefault="002E3187" w:rsidP="00202D7C">
      <w:pPr>
        <w:pStyle w:val="CommentText"/>
      </w:pPr>
      <w:r>
        <w:rPr>
          <w:rStyle w:val="CommentReference"/>
        </w:rPr>
        <w:annotationRef/>
      </w:r>
      <w:r>
        <w:t>Are you discussing results here? You seem to be repeating what is already covered in the lit review…</w:t>
      </w:r>
    </w:p>
  </w:comment>
  <w:comment w:id="324" w:author="Author" w:initials="A">
    <w:p w14:paraId="22352AEB" w14:textId="77777777" w:rsidR="002E3187" w:rsidRDefault="002E3187" w:rsidP="00202D7C">
      <w:pPr>
        <w:pStyle w:val="CommentText"/>
      </w:pPr>
      <w:r>
        <w:rPr>
          <w:rStyle w:val="CommentReference"/>
        </w:rPr>
        <w:annotationRef/>
      </w:r>
      <w:r>
        <w:t>Noted. I have restructured this segment to discuss what I found</w:t>
      </w:r>
    </w:p>
  </w:comment>
  <w:comment w:id="325" w:author="Author" w:initials="A">
    <w:p w14:paraId="6BE4EB30" w14:textId="77777777" w:rsidR="002E3187" w:rsidRDefault="002E3187" w:rsidP="00904655">
      <w:pPr>
        <w:pStyle w:val="CommentText"/>
      </w:pPr>
      <w:r>
        <w:rPr>
          <w:rStyle w:val="CommentReference"/>
        </w:rPr>
        <w:annotationRef/>
      </w:r>
      <w:r>
        <w:t>Results…</w:t>
      </w:r>
    </w:p>
  </w:comment>
  <w:comment w:id="326" w:author="Author" w:initials="A">
    <w:p w14:paraId="6E45BD9D" w14:textId="7E28F1DE" w:rsidR="002E3187" w:rsidRDefault="002E3187">
      <w:pPr>
        <w:pStyle w:val="CommentText"/>
      </w:pPr>
      <w:r>
        <w:rPr>
          <w:rStyle w:val="CommentReference"/>
        </w:rPr>
        <w:annotationRef/>
      </w:r>
      <w:r>
        <w:t>Noted and restructured</w:t>
      </w:r>
    </w:p>
  </w:comment>
  <w:comment w:id="327" w:author="Author" w:initials="A">
    <w:p w14:paraId="0147B863" w14:textId="77777777" w:rsidR="002E3187" w:rsidRDefault="002E3187" w:rsidP="00644A1F">
      <w:pPr>
        <w:pStyle w:val="CommentText"/>
      </w:pPr>
      <w:r>
        <w:rPr>
          <w:rStyle w:val="CommentReference"/>
        </w:rPr>
        <w:annotationRef/>
      </w:r>
      <w:r>
        <w:t xml:space="preserve">What are these based on? </w:t>
      </w:r>
    </w:p>
  </w:comment>
  <w:comment w:id="328" w:author="Author" w:initials="A">
    <w:p w14:paraId="01B89C86" w14:textId="6F60BAEB" w:rsidR="002E3187" w:rsidRDefault="002E3187">
      <w:pPr>
        <w:pStyle w:val="CommentText"/>
      </w:pPr>
      <w:r>
        <w:rPr>
          <w:rStyle w:val="CommentReference"/>
        </w:rPr>
        <w:annotationRef/>
      </w:r>
      <w:r>
        <w:t>Noted and literature added</w:t>
      </w:r>
    </w:p>
  </w:comment>
  <w:comment w:id="329" w:author="Author" w:initials="A">
    <w:p w14:paraId="5928ED3C" w14:textId="06D56CA7" w:rsidR="002E3187" w:rsidRDefault="002E3187">
      <w:pPr>
        <w:pStyle w:val="CommentText"/>
      </w:pPr>
      <w:r>
        <w:rPr>
          <w:rStyle w:val="CommentReference"/>
        </w:rPr>
        <w:annotationRef/>
      </w:r>
      <w:r>
        <w:t>combine</w:t>
      </w:r>
    </w:p>
  </w:comment>
  <w:comment w:id="330" w:author="Author" w:initials="A">
    <w:p w14:paraId="44E39FEA" w14:textId="518E2A23" w:rsidR="002E3187" w:rsidRDefault="002E3187">
      <w:pPr>
        <w:pStyle w:val="CommentText"/>
      </w:pPr>
      <w:r>
        <w:rPr>
          <w:rStyle w:val="CommentReference"/>
        </w:rPr>
        <w:annotationRef/>
      </w:r>
      <w:r>
        <w:t>Done</w:t>
      </w:r>
    </w:p>
  </w:comment>
  <w:comment w:id="332" w:author="Author" w:initials="A">
    <w:p w14:paraId="0357A2F5" w14:textId="77777777" w:rsidR="002E3187" w:rsidRDefault="002E3187" w:rsidP="00202D7C">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33" w:author="Author" w:initials="A">
    <w:p w14:paraId="54134C1F" w14:textId="77777777" w:rsidR="002E3187" w:rsidRDefault="002E3187" w:rsidP="00202D7C">
      <w:pPr>
        <w:pStyle w:val="CommentText"/>
      </w:pPr>
      <w:r>
        <w:rPr>
          <w:rStyle w:val="CommentReference"/>
        </w:rPr>
        <w:annotationRef/>
      </w:r>
      <w:r>
        <w:t xml:space="preserve">Noted. I have made a few changes in that regard. </w:t>
      </w:r>
    </w:p>
  </w:comment>
  <w:comment w:id="331" w:author="Author" w:initials="A">
    <w:p w14:paraId="035C272B" w14:textId="77777777" w:rsidR="002E3187" w:rsidRDefault="002E3187" w:rsidP="00202D7C">
      <w:pPr>
        <w:pStyle w:val="CommentText"/>
      </w:pPr>
      <w:r>
        <w:rPr>
          <w:rStyle w:val="CommentReference"/>
        </w:rPr>
        <w:annotationRef/>
      </w:r>
      <w:r>
        <w:t xml:space="preserve">This can easily go into the results section. </w:t>
      </w:r>
    </w:p>
  </w:comment>
  <w:comment w:id="334" w:author="Author" w:initials="A">
    <w:p w14:paraId="0157514D" w14:textId="77777777" w:rsidR="002E3187" w:rsidRDefault="002E3187" w:rsidP="00202D7C">
      <w:pPr>
        <w:pStyle w:val="CommentText"/>
      </w:pPr>
      <w:r>
        <w:rPr>
          <w:rStyle w:val="CommentReference"/>
        </w:rPr>
        <w:annotationRef/>
      </w:r>
      <w:r>
        <w:t>I have added this section that is a key insight that I might have omitted.</w:t>
      </w:r>
    </w:p>
  </w:comment>
  <w:comment w:id="335" w:author="Author" w:initials="A">
    <w:p w14:paraId="174C6FB6" w14:textId="77777777" w:rsidR="002E3187" w:rsidRDefault="002E3187" w:rsidP="00202D7C">
      <w:pPr>
        <w:pStyle w:val="CommentText"/>
      </w:pPr>
      <w:r>
        <w:rPr>
          <w:rStyle w:val="CommentReference"/>
        </w:rPr>
        <w:annotationRef/>
      </w:r>
      <w:r>
        <w:t>Do you have literature to support this?</w:t>
      </w:r>
    </w:p>
  </w:comment>
  <w:comment w:id="336" w:author="Author" w:initials="A">
    <w:p w14:paraId="6A6665EB" w14:textId="77777777" w:rsidR="002E3187" w:rsidRDefault="002E3187" w:rsidP="00202D7C">
      <w:pPr>
        <w:pStyle w:val="CommentText"/>
      </w:pPr>
      <w:r>
        <w:rPr>
          <w:rStyle w:val="CommentReference"/>
        </w:rPr>
        <w:annotationRef/>
      </w:r>
      <w:r>
        <w:t>Noted and included.</w:t>
      </w:r>
    </w:p>
  </w:comment>
  <w:comment w:id="337" w:author="Author" w:initials="A">
    <w:p w14:paraId="54A247F8" w14:textId="77777777" w:rsidR="002E3187" w:rsidRDefault="002E3187">
      <w:pPr>
        <w:pStyle w:val="CommentText"/>
      </w:pPr>
      <w:r>
        <w:rPr>
          <w:rStyle w:val="CommentReference"/>
        </w:rPr>
        <w:annotationRef/>
      </w:r>
      <w:r>
        <w:t>And? What does this means for your data? What is the conclusion of this paragraph?</w:t>
      </w:r>
    </w:p>
  </w:comment>
  <w:comment w:id="338" w:author="Author" w:initials="A">
    <w:p w14:paraId="70AFC74A" w14:textId="77777777" w:rsidR="002E3187" w:rsidRDefault="002E3187">
      <w:pPr>
        <w:pStyle w:val="CommentText"/>
      </w:pPr>
      <w:r>
        <w:rPr>
          <w:rStyle w:val="CommentReference"/>
        </w:rPr>
        <w:annotationRef/>
      </w:r>
      <w:r>
        <w:t>Noted and added</w:t>
      </w:r>
    </w:p>
  </w:comment>
  <w:comment w:id="339" w:author="Author" w:initials="A">
    <w:p w14:paraId="78A3BF5A" w14:textId="124A84ED" w:rsidR="002E3187" w:rsidRDefault="002E3187">
      <w:pPr>
        <w:pStyle w:val="CommentText"/>
      </w:pPr>
      <w:r>
        <w:rPr>
          <w:rStyle w:val="CommentReference"/>
        </w:rPr>
        <w:annotationRef/>
      </w:r>
      <w:r>
        <w:t>Which would mean? Some one could ask, and so?</w:t>
      </w:r>
    </w:p>
  </w:comment>
  <w:comment w:id="340" w:author="Author" w:initials="A">
    <w:p w14:paraId="44E2246B" w14:textId="24BDC70A" w:rsidR="002E3187" w:rsidRDefault="002E3187">
      <w:pPr>
        <w:pStyle w:val="CommentText"/>
      </w:pPr>
      <w:r>
        <w:rPr>
          <w:rStyle w:val="CommentReference"/>
        </w:rPr>
        <w:annotationRef/>
      </w:r>
      <w:r>
        <w:t>Noted and explained</w:t>
      </w:r>
    </w:p>
  </w:comment>
  <w:comment w:id="341" w:author="Author" w:initials="A">
    <w:p w14:paraId="1ABFF33B" w14:textId="77777777" w:rsidR="002E3187" w:rsidRDefault="002E3187" w:rsidP="0055771A">
      <w:pPr>
        <w:pStyle w:val="CommentText"/>
      </w:pPr>
      <w:r>
        <w:rPr>
          <w:rStyle w:val="CommentReference"/>
        </w:rPr>
        <w:annotationRef/>
      </w:r>
      <w:r>
        <w:t>Idem, you need conclusion here, otherwise is an “Introduction”. Did you find them? What do they do? What this implies?</w:t>
      </w:r>
    </w:p>
  </w:comment>
  <w:comment w:id="342" w:author="Author" w:initials="A">
    <w:p w14:paraId="50E2E9D0" w14:textId="44309B6C" w:rsidR="002E3187" w:rsidRDefault="002E3187" w:rsidP="0055771A">
      <w:pPr>
        <w:pStyle w:val="CommentText"/>
      </w:pPr>
      <w:r>
        <w:rPr>
          <w:rStyle w:val="CommentReference"/>
        </w:rPr>
        <w:annotationRef/>
      </w:r>
      <w:r>
        <w:t>Noted and rectified. I have further expounded their functions in this paragraph, and included a conclusion.</w:t>
      </w:r>
    </w:p>
  </w:comment>
  <w:comment w:id="345" w:author="Author" w:initials="A">
    <w:p w14:paraId="50490181" w14:textId="77777777" w:rsidR="002E3187" w:rsidRDefault="002E3187">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46" w:author="Author" w:initials="A">
    <w:p w14:paraId="1BCB8EA1" w14:textId="77777777" w:rsidR="002E3187" w:rsidRDefault="002E3187">
      <w:pPr>
        <w:pStyle w:val="CommentText"/>
      </w:pPr>
      <w:r>
        <w:rPr>
          <w:rStyle w:val="CommentReference"/>
        </w:rPr>
        <w:annotationRef/>
      </w:r>
      <w:r>
        <w:t>This is very useful. Kindly take a look at the new paragraph concluding these findings</w:t>
      </w:r>
    </w:p>
  </w:comment>
  <w:comment w:id="348" w:author="Author" w:initials="A">
    <w:p w14:paraId="6B2B6504" w14:textId="77777777" w:rsidR="002E3187" w:rsidRDefault="002E3187">
      <w:pPr>
        <w:pStyle w:val="CommentText"/>
      </w:pPr>
      <w:r>
        <w:rPr>
          <w:rStyle w:val="CommentReference"/>
        </w:rPr>
        <w:annotationRef/>
      </w:r>
      <w:r>
        <w:t>I found is too oriented about what fails rather than what could be done further based on your results</w:t>
      </w:r>
    </w:p>
  </w:comment>
  <w:comment w:id="349" w:author="Author" w:initials="A">
    <w:p w14:paraId="7ACF42EF" w14:textId="77777777" w:rsidR="002E3187" w:rsidRDefault="002E3187"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50" w:author="Author" w:initials="A">
    <w:p w14:paraId="7C47CE05" w14:textId="77777777" w:rsidR="002E3187" w:rsidRDefault="002E3187">
      <w:pPr>
        <w:pStyle w:val="CommentText"/>
      </w:pPr>
      <w:r>
        <w:rPr>
          <w:rStyle w:val="CommentReference"/>
        </w:rPr>
        <w:annotationRef/>
      </w:r>
      <w:r>
        <w:t>Noted and rectified</w:t>
      </w:r>
    </w:p>
  </w:comment>
  <w:comment w:id="351" w:author="Author" w:initials="A">
    <w:p w14:paraId="69B7981D" w14:textId="77777777" w:rsidR="002E3187" w:rsidRDefault="002E3187">
      <w:pPr>
        <w:pStyle w:val="CommentText"/>
      </w:pPr>
      <w:r>
        <w:rPr>
          <w:rStyle w:val="CommentReference"/>
        </w:rPr>
        <w:annotationRef/>
      </w:r>
      <w:r>
        <w:t>A verb is missing</w:t>
      </w:r>
    </w:p>
  </w:comment>
  <w:comment w:id="352" w:author="Author" w:initials="A">
    <w:p w14:paraId="43538BF1" w14:textId="77777777" w:rsidR="002E3187" w:rsidRDefault="002E3187">
      <w:pPr>
        <w:pStyle w:val="CommentText"/>
      </w:pPr>
      <w:r>
        <w:rPr>
          <w:rStyle w:val="CommentReference"/>
        </w:rPr>
        <w:annotationRef/>
      </w:r>
      <w:r>
        <w:t>Noted and rectified</w:t>
      </w:r>
    </w:p>
  </w:comment>
  <w:comment w:id="353" w:author="Author" w:initials="A">
    <w:p w14:paraId="772C7C9B" w14:textId="77777777" w:rsidR="002E3187" w:rsidRDefault="002E3187">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54" w:author="Author" w:initials="A">
    <w:p w14:paraId="00B54145" w14:textId="77777777" w:rsidR="002E3187" w:rsidRDefault="002E3187">
      <w:pPr>
        <w:pStyle w:val="CommentText"/>
      </w:pPr>
      <w:r>
        <w:rPr>
          <w:rStyle w:val="CommentReference"/>
        </w:rPr>
        <w:annotationRef/>
      </w:r>
      <w:r>
        <w:t>Yes, you are right. I hope this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CC6DA" w15:done="0"/>
  <w15:commentEx w15:paraId="5CB57D86" w15:done="0"/>
  <w15:commentEx w15:paraId="399D5FD6" w15:paraIdParent="5CB57D86" w15:done="0"/>
  <w15:commentEx w15:paraId="7D77B813" w15:done="0"/>
  <w15:commentEx w15:paraId="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1A3501CB" w15:done="0"/>
  <w15:commentEx w15:paraId="7E929791" w15:paraIdParent="1A3501CB"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71CB172F" w15:paraIdParent="777D31DC" w15:done="0"/>
  <w15:commentEx w15:paraId="03E63EDB" w15:done="0"/>
  <w15:commentEx w15:paraId="576E962F" w15:paraIdParent="03E63EDB" w15:done="0"/>
  <w15:commentEx w15:paraId="4CC5AB75" w15:done="0"/>
  <w15:commentEx w15:paraId="4DDDFE92" w15:paraIdParent="4CC5AB75" w15:done="0"/>
  <w15:commentEx w15:paraId="5D898BCF" w15:done="0"/>
  <w15:commentEx w15:paraId="666F8D1A" w15:paraIdParent="5D898BCF" w15:done="0"/>
  <w15:commentEx w15:paraId="7D9A2246" w15:done="0"/>
  <w15:commentEx w15:paraId="1D21CA72" w15:paraIdParent="7D9A2246" w15:done="0"/>
  <w15:commentEx w15:paraId="3C80A686" w15:done="0"/>
  <w15:commentEx w15:paraId="6DE785ED" w15:done="0"/>
  <w15:commentEx w15:paraId="30316BFD" w15:paraIdParent="6DE785ED" w15:done="0"/>
  <w15:commentEx w15:paraId="4C690F63" w15:done="0"/>
  <w15:commentEx w15:paraId="3DB5E440" w15:paraIdParent="4C690F63" w15:done="0"/>
  <w15:commentEx w15:paraId="42D7D4DF" w15:done="0"/>
  <w15:commentEx w15:paraId="119FAD34" w15:paraIdParent="42D7D4DF" w15:done="0"/>
  <w15:commentEx w15:paraId="15432EE0" w15:done="0"/>
  <w15:commentEx w15:paraId="432D162E" w15:paraIdParent="15432EE0" w15:done="0"/>
  <w15:commentEx w15:paraId="091EA1C5" w15:done="0"/>
  <w15:commentEx w15:paraId="178088BC" w15:paraIdParent="091EA1C5" w15:done="0"/>
  <w15:commentEx w15:paraId="1C16A801" w15:done="0"/>
  <w15:commentEx w15:paraId="3403BF09" w15:done="0"/>
  <w15:commentEx w15:paraId="34604A5C" w15:done="0"/>
  <w15:commentEx w15:paraId="6D11882E" w15:paraIdParent="34604A5C" w15:done="0"/>
  <w15:commentEx w15:paraId="556CD696" w15:done="0"/>
  <w15:commentEx w15:paraId="29A54549" w15:paraIdParent="556CD696" w15:done="0"/>
  <w15:commentEx w15:paraId="65EDFB0A" w15:done="0"/>
  <w15:commentEx w15:paraId="647FC2B7" w15:paraIdParent="65EDFB0A" w15:done="0"/>
  <w15:commentEx w15:paraId="0AB3BD34" w15:done="0"/>
  <w15:commentEx w15:paraId="2F0C2538" w15:paraIdParent="0AB3BD34" w15:done="0"/>
  <w15:commentEx w15:paraId="49C3B4B5" w15:done="0"/>
  <w15:commentEx w15:paraId="73F8684E" w15:paraIdParent="49C3B4B5" w15:done="0"/>
  <w15:commentEx w15:paraId="25578287" w15:done="0"/>
  <w15:commentEx w15:paraId="3561C45A" w15:paraIdParent="25578287" w15:done="0"/>
  <w15:commentEx w15:paraId="1934AE36" w15:done="0"/>
  <w15:commentEx w15:paraId="11301356" w15:paraIdParent="1934AE36" w15:done="0"/>
  <w15:commentEx w15:paraId="6A2B0579" w15:done="0"/>
  <w15:commentEx w15:paraId="3F1B91E1" w15:paraIdParent="6A2B0579" w15:done="0"/>
  <w15:commentEx w15:paraId="337ABBD4" w15:done="0"/>
  <w15:commentEx w15:paraId="1860785E" w15:paraIdParent="337ABBD4" w15:done="0"/>
  <w15:commentEx w15:paraId="068472CF" w15:done="0"/>
  <w15:commentEx w15:paraId="22352AEB" w15:paraIdParent="068472CF" w15:done="0"/>
  <w15:commentEx w15:paraId="6BE4EB30" w15:done="0"/>
  <w15:commentEx w15:paraId="6E45BD9D" w15:paraIdParent="6BE4EB30" w15:done="0"/>
  <w15:commentEx w15:paraId="0147B863" w15:done="0"/>
  <w15:commentEx w15:paraId="01B89C86" w15:paraIdParent="0147B863" w15:done="0"/>
  <w15:commentEx w15:paraId="5928ED3C" w15:done="0"/>
  <w15:commentEx w15:paraId="44E39FEA" w15:paraIdParent="5928ED3C" w15:done="0"/>
  <w15:commentEx w15:paraId="0357A2F5" w15:done="0"/>
  <w15:commentEx w15:paraId="54134C1F" w15:paraIdParent="0357A2F5" w15:done="0"/>
  <w15:commentEx w15:paraId="035C272B" w15:done="0"/>
  <w15:commentEx w15:paraId="0157514D" w15:done="0"/>
  <w15:commentEx w15:paraId="174C6FB6" w15:done="0"/>
  <w15:commentEx w15:paraId="6A6665EB" w15:paraIdParent="174C6FB6" w15:done="0"/>
  <w15:commentEx w15:paraId="54A247F8" w15:done="0"/>
  <w15:commentEx w15:paraId="70AFC74A" w15:paraIdParent="54A247F8" w15:done="0"/>
  <w15:commentEx w15:paraId="78A3BF5A" w15:done="0"/>
  <w15:commentEx w15:paraId="44E2246B" w15:paraIdParent="78A3BF5A" w15:done="0"/>
  <w15:commentEx w15:paraId="1ABFF33B" w15:done="0"/>
  <w15:commentEx w15:paraId="50E2E9D0" w15:paraIdParent="1ABFF33B" w15:done="0"/>
  <w15:commentEx w15:paraId="50490181" w15:done="0"/>
  <w15:commentEx w15:paraId="1BCB8EA1" w15:paraIdParent="50490181" w15:done="0"/>
  <w15:commentEx w15:paraId="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CC6DA" w16cid:durableId="2559DC00"/>
  <w16cid:commentId w16cid:paraId="5CB57D86" w16cid:durableId="255B1CE2"/>
  <w16cid:commentId w16cid:paraId="399D5FD6" w16cid:durableId="255B1EC9"/>
  <w16cid:commentId w16cid:paraId="7D77B813" w16cid:durableId="2565DE5C"/>
  <w16cid:commentId w16cid:paraId="65726CA2" w16cid:durableId="2559DC87"/>
  <w16cid:commentId w16cid:paraId="71BE5F29" w16cid:durableId="2566EEAF"/>
  <w16cid:commentId w16cid:paraId="2F559FB5" w16cid:durableId="2559E399"/>
  <w16cid:commentId w16cid:paraId="02DCA751" w16cid:durableId="255B1F39"/>
  <w16cid:commentId w16cid:paraId="36E1C556" w16cid:durableId="256EDF7D"/>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35DE0075" w16cid:durableId="2559EEAD"/>
  <w16cid:commentId w16cid:paraId="20C46A11" w16cid:durableId="255C8E56"/>
  <w16cid:commentId w16cid:paraId="2A25C553" w16cid:durableId="2559EEF5"/>
  <w16cid:commentId w16cid:paraId="060FCF02" w16cid:durableId="255C8CE4"/>
  <w16cid:commentId w16cid:paraId="2727016B" w16cid:durableId="256EFE25"/>
  <w16cid:commentId w16cid:paraId="278528A4" w16cid:durableId="2559F12C"/>
  <w16cid:commentId w16cid:paraId="3A74D5CC" w16cid:durableId="255C9786"/>
  <w16cid:commentId w16cid:paraId="5FFE7359" w16cid:durableId="256EFF40"/>
  <w16cid:commentId w16cid:paraId="2F3AD21F" w16cid:durableId="255A1EF2"/>
  <w16cid:commentId w16cid:paraId="7E9BAF06" w16cid:durableId="255CE0C0"/>
  <w16cid:commentId w16cid:paraId="35966920" w16cid:durableId="2559F236"/>
  <w16cid:commentId w16cid:paraId="664BB27C" w16cid:durableId="255CA1E4"/>
  <w16cid:commentId w16cid:paraId="4F75B84D" w16cid:durableId="256F00C9"/>
  <w16cid:commentId w16cid:paraId="010B324A" w16cid:durableId="255CE07F"/>
  <w16cid:commentId w16cid:paraId="2595024C" w16cid:durableId="255CE9AA"/>
  <w16cid:commentId w16cid:paraId="6085E70A" w16cid:durableId="255CE07E"/>
  <w16cid:commentId w16cid:paraId="0BFD5047" w16cid:durableId="255CE07D"/>
  <w16cid:commentId w16cid:paraId="0FFD634D" w16cid:durableId="255CE07C"/>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02EDAC7E" w16cid:durableId="255CB4C4"/>
  <w16cid:commentId w16cid:paraId="7D9327A0" w16cid:durableId="256F0500"/>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0F34F4A5" w16cid:durableId="255A2F1E"/>
  <w16cid:commentId w16cid:paraId="36B39B0C" w16cid:durableId="256F10D8"/>
  <w16cid:commentId w16cid:paraId="4EE34313" w16cid:durableId="256F11D1"/>
  <w16cid:commentId w16cid:paraId="78B8FD95" w16cid:durableId="256F11F6"/>
  <w16cid:commentId w16cid:paraId="75219294" w16cid:durableId="256F115F"/>
  <w16cid:commentId w16cid:paraId="0CE05C32" w16cid:durableId="256F1240"/>
  <w16cid:commentId w16cid:paraId="5C328832" w16cid:durableId="256F12F4"/>
  <w16cid:commentId w16cid:paraId="74AC3298" w16cid:durableId="256F151F"/>
  <w16cid:commentId w16cid:paraId="5A6BC03F" w16cid:durableId="256F14DA"/>
  <w16cid:commentId w16cid:paraId="7D98C38C" w16cid:durableId="256F15B2"/>
  <w16cid:commentId w16cid:paraId="4EEE3C08" w16cid:durableId="256F5BCF"/>
  <w16cid:commentId w16cid:paraId="777D31DC" w16cid:durableId="256F5D5A"/>
  <w16cid:commentId w16cid:paraId="69673F50" w16cid:durableId="256F5DA7"/>
  <w16cid:commentId w16cid:paraId="4CC5AB75" w16cid:durableId="2565E100"/>
  <w16cid:commentId w16cid:paraId="1BC050B2" w16cid:durableId="256F5FBF"/>
  <w16cid:commentId w16cid:paraId="5D898BCF" w16cid:durableId="256F5FE4"/>
  <w16cid:commentId w16cid:paraId="7D9A2246" w16cid:durableId="255A30FA"/>
  <w16cid:commentId w16cid:paraId="1D21CA72" w16cid:durableId="255DF591"/>
  <w16cid:commentId w16cid:paraId="6EC78263" w16cid:durableId="256F60A5"/>
  <w16cid:commentId w16cid:paraId="3C80A686" w16cid:durableId="256F60AD"/>
  <w16cid:commentId w16cid:paraId="6DE785ED" w16cid:durableId="256F6B92"/>
  <w16cid:commentId w16cid:paraId="703FDBA1" w16cid:durableId="256F6101"/>
  <w16cid:commentId w16cid:paraId="3C41D60C" w16cid:durableId="256F60E6"/>
  <w16cid:commentId w16cid:paraId="42D7D4DF" w16cid:durableId="256F615F"/>
  <w16cid:commentId w16cid:paraId="75B7A878" w16cid:durableId="256F619F"/>
  <w16cid:commentId w16cid:paraId="15432EE0" w16cid:durableId="256F61C1"/>
  <w16cid:commentId w16cid:paraId="26370BCE" w16cid:durableId="256F61D6"/>
  <w16cid:commentId w16cid:paraId="6B0E29F6" w16cid:durableId="256F6214"/>
  <w16cid:commentId w16cid:paraId="0CC1A324" w16cid:durableId="256F6235"/>
  <w16cid:commentId w16cid:paraId="34604A5C" w16cid:durableId="255A3166"/>
  <w16cid:commentId w16cid:paraId="6D11882E" w16cid:durableId="255DF60D"/>
  <w16cid:commentId w16cid:paraId="692BE972" w16cid:durableId="256F62E2"/>
  <w16cid:commentId w16cid:paraId="65EDFB0A" w16cid:durableId="256F6395"/>
  <w16cid:commentId w16cid:paraId="0AB3BD34" w16cid:durableId="256F63F6"/>
  <w16cid:commentId w16cid:paraId="4EC32032" w16cid:durableId="256F6439"/>
  <w16cid:commentId w16cid:paraId="7EEB32F0" w16cid:durableId="256F643A"/>
  <w16cid:commentId w16cid:paraId="25578287" w16cid:durableId="256F69C5"/>
  <w16cid:commentId w16cid:paraId="1934AE36" w16cid:durableId="256F66E0"/>
  <w16cid:commentId w16cid:paraId="6A2B0579" w16cid:durableId="256F671E"/>
  <w16cid:commentId w16cid:paraId="7B27AEF8" w16cid:durableId="256F6770"/>
  <w16cid:commentId w16cid:paraId="0BEE71B5" w16cid:durableId="256F67A8"/>
  <w16cid:commentId w16cid:paraId="5928ED3C" w16cid:durableId="256F67BF"/>
  <w16cid:commentId w16cid:paraId="54A247F8" w16cid:durableId="255A3375"/>
  <w16cid:commentId w16cid:paraId="70AFC74A" w16cid:durableId="255DF934"/>
  <w16cid:commentId w16cid:paraId="78A3BF5A" w16cid:durableId="256F680A"/>
  <w16cid:commentId w16cid:paraId="227D45B0" w16cid:durableId="255A33A2"/>
  <w16cid:commentId w16cid:paraId="3AE748AE" w16cid:durableId="255DFA95"/>
  <w16cid:commentId w16cid:paraId="55DC0996" w16cid:durableId="255A3404"/>
  <w16cid:commentId w16cid:paraId="7568992E" w16cid:durableId="255DFBB0"/>
  <w16cid:commentId w16cid:paraId="492D4797" w16cid:durableId="256F6860"/>
  <w16cid:commentId w16cid:paraId="48C963CF" w16cid:durableId="255E16F5"/>
  <w16cid:commentId w16cid:paraId="7106DDD4" w16cid:durableId="255A3486"/>
  <w16cid:commentId w16cid:paraId="2F7901DB" w16cid:durableId="255DFE48"/>
  <w16cid:commentId w16cid:paraId="208361F6" w16cid:durableId="256F68FC"/>
  <w16cid:commentId w16cid:paraId="6D717413" w16cid:durableId="256F68D1"/>
  <w16cid:commentId w16cid:paraId="751C5102" w16cid:durableId="256F6926"/>
  <w16cid:commentId w16cid:paraId="50490181" w16cid:durableId="255A35C9"/>
  <w16cid:commentId w16cid:paraId="1BCB8EA1" w16cid:durableId="255E0B0B"/>
  <w16cid:commentId w16cid:paraId="6B2B6504" w16cid:durableId="255A37A9"/>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Id w16cid:paraId="4495AA64" w16cid:durableId="255A3748"/>
  <w16cid:commentId w16cid:paraId="3CB68C41" w16cid:durableId="255E1E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0BC40" w14:textId="77777777" w:rsidR="009C0C9B" w:rsidRDefault="009C0C9B" w:rsidP="004539CB">
      <w:pPr>
        <w:spacing w:after="0" w:line="240" w:lineRule="auto"/>
      </w:pPr>
      <w:r>
        <w:separator/>
      </w:r>
    </w:p>
  </w:endnote>
  <w:endnote w:type="continuationSeparator" w:id="0">
    <w:p w14:paraId="52C49E5C" w14:textId="77777777" w:rsidR="009C0C9B" w:rsidRDefault="009C0C9B" w:rsidP="004539CB">
      <w:pPr>
        <w:spacing w:after="0" w:line="240" w:lineRule="auto"/>
      </w:pPr>
      <w:r>
        <w:continuationSeparator/>
      </w:r>
    </w:p>
  </w:endnote>
  <w:endnote w:type="continuationNotice" w:id="1">
    <w:p w14:paraId="6E8EE5EC" w14:textId="77777777" w:rsidR="009C0C9B" w:rsidRDefault="009C0C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B7E4" w14:textId="77777777" w:rsidR="002E3187" w:rsidRDefault="002E3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1AA757" w14:textId="77777777" w:rsidR="009C0C9B" w:rsidRDefault="009C0C9B" w:rsidP="004539CB">
      <w:pPr>
        <w:spacing w:after="0" w:line="240" w:lineRule="auto"/>
      </w:pPr>
      <w:r>
        <w:separator/>
      </w:r>
    </w:p>
  </w:footnote>
  <w:footnote w:type="continuationSeparator" w:id="0">
    <w:p w14:paraId="668904E6" w14:textId="77777777" w:rsidR="009C0C9B" w:rsidRDefault="009C0C9B" w:rsidP="004539CB">
      <w:pPr>
        <w:spacing w:after="0" w:line="240" w:lineRule="auto"/>
      </w:pPr>
      <w:r>
        <w:continuationSeparator/>
      </w:r>
    </w:p>
  </w:footnote>
  <w:footnote w:type="continuationNotice" w:id="1">
    <w:p w14:paraId="2C0A899E" w14:textId="77777777" w:rsidR="009C0C9B" w:rsidRDefault="009C0C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FABB8" w14:textId="1C28199C" w:rsidR="002E3187" w:rsidRDefault="002E3187" w:rsidP="00EC334F">
    <w:pPr>
      <w:pStyle w:val="Head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FB5E19">
      <w:rPr>
        <w:noProof/>
      </w:rPr>
      <w:t>34</w:t>
    </w:r>
    <w:r>
      <w:rPr>
        <w:noProof/>
        <w:color w:val="2B579A"/>
        <w:shd w:val="clear" w:color="auto" w:fill="E6E6E6"/>
      </w:rPr>
      <w:fldChar w:fldCharType="end"/>
    </w:r>
  </w:p>
  <w:p w14:paraId="382B92CD" w14:textId="77777777" w:rsidR="002E3187" w:rsidRDefault="002E31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hideSpellingErrors/>
  <w:hideGrammaticalErrors/>
  <w:activeWritingStyle w:appName="MSWord" w:lang="fr-B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trackRevision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NKwFAGUTr4MtAAAA"/>
  </w:docVars>
  <w:rsids>
    <w:rsidRoot w:val="00E97F72"/>
    <w:rsid w:val="000017C0"/>
    <w:rsid w:val="00001C16"/>
    <w:rsid w:val="00003A4E"/>
    <w:rsid w:val="00004441"/>
    <w:rsid w:val="00004CAB"/>
    <w:rsid w:val="000062C0"/>
    <w:rsid w:val="00006F53"/>
    <w:rsid w:val="00010093"/>
    <w:rsid w:val="00013165"/>
    <w:rsid w:val="00013D95"/>
    <w:rsid w:val="000159E9"/>
    <w:rsid w:val="0001715B"/>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E33"/>
    <w:rsid w:val="00101DAC"/>
    <w:rsid w:val="0010213D"/>
    <w:rsid w:val="001028C5"/>
    <w:rsid w:val="00103D82"/>
    <w:rsid w:val="0010548D"/>
    <w:rsid w:val="001064E6"/>
    <w:rsid w:val="00111AF7"/>
    <w:rsid w:val="0011411B"/>
    <w:rsid w:val="00117549"/>
    <w:rsid w:val="00123618"/>
    <w:rsid w:val="001307AB"/>
    <w:rsid w:val="0013080B"/>
    <w:rsid w:val="0013193E"/>
    <w:rsid w:val="00131B2F"/>
    <w:rsid w:val="0013261E"/>
    <w:rsid w:val="00132817"/>
    <w:rsid w:val="00132F51"/>
    <w:rsid w:val="00135F5D"/>
    <w:rsid w:val="00137144"/>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51DB"/>
    <w:rsid w:val="00176962"/>
    <w:rsid w:val="001775C3"/>
    <w:rsid w:val="00180A7B"/>
    <w:rsid w:val="00184D3F"/>
    <w:rsid w:val="00184F3A"/>
    <w:rsid w:val="0019154E"/>
    <w:rsid w:val="001918E3"/>
    <w:rsid w:val="00194A5C"/>
    <w:rsid w:val="00197424"/>
    <w:rsid w:val="00197472"/>
    <w:rsid w:val="001A1AD7"/>
    <w:rsid w:val="001A415C"/>
    <w:rsid w:val="001A461E"/>
    <w:rsid w:val="001A48CA"/>
    <w:rsid w:val="001B0552"/>
    <w:rsid w:val="001B1B95"/>
    <w:rsid w:val="001C14E1"/>
    <w:rsid w:val="001C18AE"/>
    <w:rsid w:val="001C288A"/>
    <w:rsid w:val="001D2F1C"/>
    <w:rsid w:val="001D3F76"/>
    <w:rsid w:val="001D7D8A"/>
    <w:rsid w:val="001E0018"/>
    <w:rsid w:val="001E0FBA"/>
    <w:rsid w:val="001E3AB4"/>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88E"/>
    <w:rsid w:val="00237384"/>
    <w:rsid w:val="002403CA"/>
    <w:rsid w:val="00240ACF"/>
    <w:rsid w:val="00241A0C"/>
    <w:rsid w:val="002505E3"/>
    <w:rsid w:val="002563B1"/>
    <w:rsid w:val="00263D4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3010"/>
    <w:rsid w:val="002D0729"/>
    <w:rsid w:val="002D2F8F"/>
    <w:rsid w:val="002D376E"/>
    <w:rsid w:val="002D38E4"/>
    <w:rsid w:val="002D6379"/>
    <w:rsid w:val="002D6F4E"/>
    <w:rsid w:val="002E0960"/>
    <w:rsid w:val="002E0C03"/>
    <w:rsid w:val="002E2D1C"/>
    <w:rsid w:val="002E3187"/>
    <w:rsid w:val="002E5F80"/>
    <w:rsid w:val="002E62A4"/>
    <w:rsid w:val="002F0CD6"/>
    <w:rsid w:val="002F1A86"/>
    <w:rsid w:val="002F2422"/>
    <w:rsid w:val="002F3B97"/>
    <w:rsid w:val="002F42DF"/>
    <w:rsid w:val="002F64D8"/>
    <w:rsid w:val="00301A6E"/>
    <w:rsid w:val="00302208"/>
    <w:rsid w:val="003029EE"/>
    <w:rsid w:val="00302D5C"/>
    <w:rsid w:val="00305AE8"/>
    <w:rsid w:val="00311D25"/>
    <w:rsid w:val="00312C07"/>
    <w:rsid w:val="0031364B"/>
    <w:rsid w:val="003155D7"/>
    <w:rsid w:val="003176A2"/>
    <w:rsid w:val="00317AD3"/>
    <w:rsid w:val="003200FB"/>
    <w:rsid w:val="0032162A"/>
    <w:rsid w:val="003233F2"/>
    <w:rsid w:val="00324962"/>
    <w:rsid w:val="00324C25"/>
    <w:rsid w:val="00326798"/>
    <w:rsid w:val="00326CEC"/>
    <w:rsid w:val="00327997"/>
    <w:rsid w:val="0033081F"/>
    <w:rsid w:val="00331B45"/>
    <w:rsid w:val="00335E46"/>
    <w:rsid w:val="0033653C"/>
    <w:rsid w:val="00337FC5"/>
    <w:rsid w:val="00340169"/>
    <w:rsid w:val="003420F8"/>
    <w:rsid w:val="003510C2"/>
    <w:rsid w:val="003511B3"/>
    <w:rsid w:val="00351C7B"/>
    <w:rsid w:val="003529D3"/>
    <w:rsid w:val="00354255"/>
    <w:rsid w:val="00354970"/>
    <w:rsid w:val="0035591F"/>
    <w:rsid w:val="00355C9B"/>
    <w:rsid w:val="00356AC5"/>
    <w:rsid w:val="0035766A"/>
    <w:rsid w:val="00357677"/>
    <w:rsid w:val="00362BF0"/>
    <w:rsid w:val="00365731"/>
    <w:rsid w:val="00380A12"/>
    <w:rsid w:val="00381721"/>
    <w:rsid w:val="003851D0"/>
    <w:rsid w:val="003869B4"/>
    <w:rsid w:val="00387CD0"/>
    <w:rsid w:val="00390ADB"/>
    <w:rsid w:val="003928D3"/>
    <w:rsid w:val="00392D32"/>
    <w:rsid w:val="00396CE0"/>
    <w:rsid w:val="00397B71"/>
    <w:rsid w:val="003A040C"/>
    <w:rsid w:val="003A3552"/>
    <w:rsid w:val="003A35F9"/>
    <w:rsid w:val="003A415B"/>
    <w:rsid w:val="003A43EC"/>
    <w:rsid w:val="003A6048"/>
    <w:rsid w:val="003A61B2"/>
    <w:rsid w:val="003A67CB"/>
    <w:rsid w:val="003A7A4F"/>
    <w:rsid w:val="003B0004"/>
    <w:rsid w:val="003B2A24"/>
    <w:rsid w:val="003B4809"/>
    <w:rsid w:val="003C03AA"/>
    <w:rsid w:val="003C04BB"/>
    <w:rsid w:val="003C425F"/>
    <w:rsid w:val="003C6586"/>
    <w:rsid w:val="003C7FF0"/>
    <w:rsid w:val="003D1E40"/>
    <w:rsid w:val="003D212F"/>
    <w:rsid w:val="003D2F00"/>
    <w:rsid w:val="003D4118"/>
    <w:rsid w:val="003D47CB"/>
    <w:rsid w:val="003D543C"/>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65C4"/>
    <w:rsid w:val="00450106"/>
    <w:rsid w:val="004502FB"/>
    <w:rsid w:val="004539CB"/>
    <w:rsid w:val="00453EFA"/>
    <w:rsid w:val="004558FA"/>
    <w:rsid w:val="0046040B"/>
    <w:rsid w:val="004610A9"/>
    <w:rsid w:val="00461E5F"/>
    <w:rsid w:val="00464978"/>
    <w:rsid w:val="004650E8"/>
    <w:rsid w:val="00466399"/>
    <w:rsid w:val="00470ABC"/>
    <w:rsid w:val="00472D60"/>
    <w:rsid w:val="0047510D"/>
    <w:rsid w:val="00476628"/>
    <w:rsid w:val="00481BEC"/>
    <w:rsid w:val="00483994"/>
    <w:rsid w:val="00486372"/>
    <w:rsid w:val="00492F77"/>
    <w:rsid w:val="00493818"/>
    <w:rsid w:val="00493FC0"/>
    <w:rsid w:val="004946CA"/>
    <w:rsid w:val="00495068"/>
    <w:rsid w:val="00496695"/>
    <w:rsid w:val="004A07D7"/>
    <w:rsid w:val="004A1DFF"/>
    <w:rsid w:val="004A3085"/>
    <w:rsid w:val="004A3493"/>
    <w:rsid w:val="004A36E6"/>
    <w:rsid w:val="004A3B2C"/>
    <w:rsid w:val="004A51C2"/>
    <w:rsid w:val="004A54FB"/>
    <w:rsid w:val="004A97A3"/>
    <w:rsid w:val="004B08CF"/>
    <w:rsid w:val="004B2D6B"/>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F1E3B"/>
    <w:rsid w:val="006009F5"/>
    <w:rsid w:val="006020C8"/>
    <w:rsid w:val="006046B6"/>
    <w:rsid w:val="00604D4D"/>
    <w:rsid w:val="00605662"/>
    <w:rsid w:val="006058E6"/>
    <w:rsid w:val="006061AF"/>
    <w:rsid w:val="00606BF9"/>
    <w:rsid w:val="00607169"/>
    <w:rsid w:val="0060EF5E"/>
    <w:rsid w:val="00610747"/>
    <w:rsid w:val="00611A16"/>
    <w:rsid w:val="0061478B"/>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737"/>
    <w:rsid w:val="00641F30"/>
    <w:rsid w:val="00642FF1"/>
    <w:rsid w:val="006435C5"/>
    <w:rsid w:val="00644A1F"/>
    <w:rsid w:val="0065131A"/>
    <w:rsid w:val="0065236B"/>
    <w:rsid w:val="006550B9"/>
    <w:rsid w:val="0065593A"/>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907CE"/>
    <w:rsid w:val="00693283"/>
    <w:rsid w:val="00695030"/>
    <w:rsid w:val="006A0965"/>
    <w:rsid w:val="006A1742"/>
    <w:rsid w:val="006A6FE9"/>
    <w:rsid w:val="006AAE97"/>
    <w:rsid w:val="006B0A32"/>
    <w:rsid w:val="006B122F"/>
    <w:rsid w:val="006B284A"/>
    <w:rsid w:val="006B2FAB"/>
    <w:rsid w:val="006B2FDA"/>
    <w:rsid w:val="006B37F8"/>
    <w:rsid w:val="006B3838"/>
    <w:rsid w:val="006B64CE"/>
    <w:rsid w:val="006B6E9D"/>
    <w:rsid w:val="006C01C6"/>
    <w:rsid w:val="006C0D61"/>
    <w:rsid w:val="006C2D98"/>
    <w:rsid w:val="006C2DCD"/>
    <w:rsid w:val="006C4FA0"/>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6B6"/>
    <w:rsid w:val="00752729"/>
    <w:rsid w:val="0075422C"/>
    <w:rsid w:val="007549AC"/>
    <w:rsid w:val="007570BD"/>
    <w:rsid w:val="00761EDE"/>
    <w:rsid w:val="007632E3"/>
    <w:rsid w:val="00763CE7"/>
    <w:rsid w:val="0076670C"/>
    <w:rsid w:val="00767054"/>
    <w:rsid w:val="00767916"/>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A1E"/>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1900"/>
    <w:rsid w:val="008245C6"/>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7448"/>
    <w:rsid w:val="008B0406"/>
    <w:rsid w:val="008B1578"/>
    <w:rsid w:val="008B2704"/>
    <w:rsid w:val="008B2963"/>
    <w:rsid w:val="008B51E2"/>
    <w:rsid w:val="008C3416"/>
    <w:rsid w:val="008C3437"/>
    <w:rsid w:val="008C4263"/>
    <w:rsid w:val="008C638F"/>
    <w:rsid w:val="008C6CEC"/>
    <w:rsid w:val="008D230F"/>
    <w:rsid w:val="008D4220"/>
    <w:rsid w:val="008D567A"/>
    <w:rsid w:val="008D5D0E"/>
    <w:rsid w:val="008E1F15"/>
    <w:rsid w:val="008F183E"/>
    <w:rsid w:val="008F2B08"/>
    <w:rsid w:val="008F39C4"/>
    <w:rsid w:val="008F7776"/>
    <w:rsid w:val="00900DF6"/>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3086B"/>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711EC"/>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581A"/>
    <w:rsid w:val="00AB61E6"/>
    <w:rsid w:val="00AB63C2"/>
    <w:rsid w:val="00AB68B4"/>
    <w:rsid w:val="00AB6A4C"/>
    <w:rsid w:val="00AB7C60"/>
    <w:rsid w:val="00AC0884"/>
    <w:rsid w:val="00AC3A9F"/>
    <w:rsid w:val="00AC572B"/>
    <w:rsid w:val="00AC5CFE"/>
    <w:rsid w:val="00AC7BBC"/>
    <w:rsid w:val="00AD0003"/>
    <w:rsid w:val="00AD03A3"/>
    <w:rsid w:val="00AD2444"/>
    <w:rsid w:val="00AD448E"/>
    <w:rsid w:val="00AD54C4"/>
    <w:rsid w:val="00AD6705"/>
    <w:rsid w:val="00AD7EF4"/>
    <w:rsid w:val="00AE0F27"/>
    <w:rsid w:val="00AE183A"/>
    <w:rsid w:val="00AE20F0"/>
    <w:rsid w:val="00AE2318"/>
    <w:rsid w:val="00AE3C4D"/>
    <w:rsid w:val="00AE4105"/>
    <w:rsid w:val="00AE7698"/>
    <w:rsid w:val="00AF00B1"/>
    <w:rsid w:val="00AF3D19"/>
    <w:rsid w:val="00AF40CF"/>
    <w:rsid w:val="00AF5BF9"/>
    <w:rsid w:val="00AF7BBE"/>
    <w:rsid w:val="00B00668"/>
    <w:rsid w:val="00B03E47"/>
    <w:rsid w:val="00B06F08"/>
    <w:rsid w:val="00B07C19"/>
    <w:rsid w:val="00B11BFD"/>
    <w:rsid w:val="00B12B90"/>
    <w:rsid w:val="00B1372C"/>
    <w:rsid w:val="00B16FE4"/>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709B"/>
    <w:rsid w:val="00B87889"/>
    <w:rsid w:val="00B9296E"/>
    <w:rsid w:val="00B92A45"/>
    <w:rsid w:val="00B94C1B"/>
    <w:rsid w:val="00B96293"/>
    <w:rsid w:val="00B978A4"/>
    <w:rsid w:val="00B97AA5"/>
    <w:rsid w:val="00BA470F"/>
    <w:rsid w:val="00BB55F4"/>
    <w:rsid w:val="00BB57DC"/>
    <w:rsid w:val="00BB6A9A"/>
    <w:rsid w:val="00BC1AA4"/>
    <w:rsid w:val="00BC4103"/>
    <w:rsid w:val="00BD0F70"/>
    <w:rsid w:val="00BD2E78"/>
    <w:rsid w:val="00BD2FF3"/>
    <w:rsid w:val="00BD5622"/>
    <w:rsid w:val="00BE211C"/>
    <w:rsid w:val="00BE241F"/>
    <w:rsid w:val="00BE5BB3"/>
    <w:rsid w:val="00BE64BA"/>
    <w:rsid w:val="00BE6D9F"/>
    <w:rsid w:val="00BF3923"/>
    <w:rsid w:val="00BF6E6C"/>
    <w:rsid w:val="00BF6EEF"/>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F00"/>
    <w:rsid w:val="00C82F62"/>
    <w:rsid w:val="00C83428"/>
    <w:rsid w:val="00C83E1A"/>
    <w:rsid w:val="00C84033"/>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D29"/>
    <w:rsid w:val="00D378B1"/>
    <w:rsid w:val="00D4003F"/>
    <w:rsid w:val="00D4242B"/>
    <w:rsid w:val="00D44039"/>
    <w:rsid w:val="00D4410A"/>
    <w:rsid w:val="00D453A9"/>
    <w:rsid w:val="00D46B61"/>
    <w:rsid w:val="00D519B2"/>
    <w:rsid w:val="00D52174"/>
    <w:rsid w:val="00D54641"/>
    <w:rsid w:val="00D55FCA"/>
    <w:rsid w:val="00D57C35"/>
    <w:rsid w:val="00D61C2F"/>
    <w:rsid w:val="00D6244E"/>
    <w:rsid w:val="00D63378"/>
    <w:rsid w:val="00D66B73"/>
    <w:rsid w:val="00D70859"/>
    <w:rsid w:val="00D717B4"/>
    <w:rsid w:val="00D72897"/>
    <w:rsid w:val="00D728C9"/>
    <w:rsid w:val="00D72E26"/>
    <w:rsid w:val="00D73821"/>
    <w:rsid w:val="00D75C75"/>
    <w:rsid w:val="00D762AD"/>
    <w:rsid w:val="00D7746A"/>
    <w:rsid w:val="00D82B3E"/>
    <w:rsid w:val="00D83BDC"/>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83F"/>
    <w:rsid w:val="00DD2209"/>
    <w:rsid w:val="00DD31F3"/>
    <w:rsid w:val="00DD32C8"/>
    <w:rsid w:val="00DD372F"/>
    <w:rsid w:val="00DD61E1"/>
    <w:rsid w:val="00DD65F9"/>
    <w:rsid w:val="00DE073F"/>
    <w:rsid w:val="00DE0A1A"/>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8755A"/>
    <w:rsid w:val="00E91A52"/>
    <w:rsid w:val="00E92669"/>
    <w:rsid w:val="00E926CC"/>
    <w:rsid w:val="00E930F9"/>
    <w:rsid w:val="00E96B65"/>
    <w:rsid w:val="00E97F72"/>
    <w:rsid w:val="00EA013A"/>
    <w:rsid w:val="00EA697E"/>
    <w:rsid w:val="00EB00E5"/>
    <w:rsid w:val="00EB1E39"/>
    <w:rsid w:val="00EB63EF"/>
    <w:rsid w:val="00EB7627"/>
    <w:rsid w:val="00EC0B33"/>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3FBB"/>
    <w:rsid w:val="00F10776"/>
    <w:rsid w:val="00F122D9"/>
    <w:rsid w:val="00F123D3"/>
    <w:rsid w:val="00F12791"/>
    <w:rsid w:val="00F16294"/>
    <w:rsid w:val="00F16594"/>
    <w:rsid w:val="00F17935"/>
    <w:rsid w:val="00F17A3E"/>
    <w:rsid w:val="00F17D18"/>
    <w:rsid w:val="00F206D2"/>
    <w:rsid w:val="00F215BC"/>
    <w:rsid w:val="00F24042"/>
    <w:rsid w:val="00F2418B"/>
    <w:rsid w:val="00F24AE7"/>
    <w:rsid w:val="00F27EF6"/>
    <w:rsid w:val="00F327B1"/>
    <w:rsid w:val="00F32825"/>
    <w:rsid w:val="00F34CBA"/>
    <w:rsid w:val="00F4339F"/>
    <w:rsid w:val="00F531FD"/>
    <w:rsid w:val="00F55306"/>
    <w:rsid w:val="00F56FF8"/>
    <w:rsid w:val="00F621D8"/>
    <w:rsid w:val="00F655D0"/>
    <w:rsid w:val="00F65C6A"/>
    <w:rsid w:val="00F67026"/>
    <w:rsid w:val="00F705DA"/>
    <w:rsid w:val="00F752E0"/>
    <w:rsid w:val="00F77209"/>
    <w:rsid w:val="00F77897"/>
    <w:rsid w:val="00F82DC8"/>
    <w:rsid w:val="00F82F9F"/>
    <w:rsid w:val="00F8320D"/>
    <w:rsid w:val="00F87B62"/>
    <w:rsid w:val="00F903A3"/>
    <w:rsid w:val="00F9049E"/>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5E19"/>
    <w:rsid w:val="00FB76FB"/>
    <w:rsid w:val="00FC04FF"/>
    <w:rsid w:val="00FC0F90"/>
    <w:rsid w:val="00FC3F2B"/>
    <w:rsid w:val="00FC4E76"/>
    <w:rsid w:val="00FC552D"/>
    <w:rsid w:val="00FD0770"/>
    <w:rsid w:val="00FD0F11"/>
    <w:rsid w:val="00FD2040"/>
    <w:rsid w:val="00FD4141"/>
    <w:rsid w:val="00FD4EF3"/>
    <w:rsid w:val="00FD6F6C"/>
    <w:rsid w:val="00FD7E42"/>
    <w:rsid w:val="00FE0D17"/>
    <w:rsid w:val="00FE0F28"/>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K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val="en-US"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
    <w:name w:val="Mention"/>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azy.org/"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www.cazy.org" TargetMode="External"/><Relationship Id="rId14" Type="http://schemas.openxmlformats.org/officeDocument/2006/relationships/image" Target="media/image2.jp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ftp.ncbi.nlm.nih.gov/genomes/refseq/invertebrate/Hermetia_illucens/all_assembly_versions/GCF_905115235.1_iHerIll2.2.curated.20191125/"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cb.unl.edu/dbCAN_PUL/blas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A:\Thesis\Eric_Gathirwa_Kariuki_MSC.Dissertation_JP_CK.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yperlink" Target="https://github.com/linnabrown/run_dbcan"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ABE32-1F28-43FE-AD6C-C994D838E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135871</Words>
  <Characters>774470</Characters>
  <Application>Microsoft Office Word</Application>
  <DocSecurity>0</DocSecurity>
  <Lines>6453</Lines>
  <Paragraphs>1817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908524</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2022-01-04T12:44:00Z</dcterms:created>
  <dcterms:modified xsi:type="dcterms:W3CDTF">2022-01-05T15:24:00Z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