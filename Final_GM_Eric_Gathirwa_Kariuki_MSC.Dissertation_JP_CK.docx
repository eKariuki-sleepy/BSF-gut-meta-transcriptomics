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B94FBF" w:rsidRDefault="00C15743">
      <w:pPr>
        <w:pStyle w:val="paragraph"/>
        <w:spacing w:before="0" w:beforeAutospacing="0" w:after="0" w:afterAutospacing="0" w:line="360" w:lineRule="auto"/>
        <w:jc w:val="center"/>
        <w:textAlignment w:val="baseline"/>
        <w:rPr>
          <w:rStyle w:val="normaltextrun"/>
          <w:b/>
          <w:color w:val="0E101A"/>
          <w:sz w:val="28"/>
          <w:szCs w:val="28"/>
          <w:lang w:val="en-GB"/>
        </w:rPr>
      </w:pPr>
      <w:r w:rsidRPr="00B94FBF">
        <w:rPr>
          <w:rStyle w:val="normaltextrun"/>
          <w:b/>
          <w:bCs/>
          <w:color w:val="0E101A"/>
          <w:sz w:val="28"/>
          <w:szCs w:val="28"/>
          <w:lang w:val="en-GB"/>
        </w:rPr>
        <w:t>MAKERERE</w:t>
      </w:r>
      <w:r w:rsidRPr="00B94FBF">
        <w:rPr>
          <w:rStyle w:val="normaltextrun"/>
          <w:b/>
          <w:color w:val="0E101A"/>
          <w:sz w:val="28"/>
          <w:szCs w:val="28"/>
          <w:lang w:val="en-GB"/>
        </w:rPr>
        <w:tab/>
      </w:r>
      <w:r w:rsidRPr="00B94FBF">
        <w:rPr>
          <w:rStyle w:val="normaltextrun"/>
          <w:b/>
          <w:color w:val="0E101A"/>
          <w:sz w:val="28"/>
          <w:szCs w:val="28"/>
          <w:lang w:val="en-GB"/>
        </w:rPr>
        <w:tab/>
      </w:r>
      <w:r w:rsidRPr="00B94FBF">
        <w:rPr>
          <w:rStyle w:val="normaltextrun"/>
          <w:b/>
          <w:bCs/>
          <w:color w:val="0E101A"/>
          <w:sz w:val="28"/>
          <w:szCs w:val="28"/>
          <w:lang w:val="en-GB"/>
        </w:rPr>
        <w:t xml:space="preserve">  </w:t>
      </w:r>
      <w:r w:rsidR="002F2422" w:rsidRPr="00B94FBF">
        <w:rPr>
          <w:noProof/>
          <w:sz w:val="28"/>
          <w:szCs w:val="28"/>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B94FBF">
        <w:rPr>
          <w:rStyle w:val="normaltextrun"/>
          <w:b/>
          <w:color w:val="0E101A"/>
          <w:sz w:val="28"/>
          <w:szCs w:val="28"/>
          <w:lang w:val="en-GB"/>
        </w:rPr>
        <w:tab/>
      </w:r>
      <w:r w:rsidRPr="00B94FBF">
        <w:rPr>
          <w:rStyle w:val="normaltextrun"/>
          <w:b/>
          <w:bCs/>
          <w:color w:val="0E101A"/>
          <w:sz w:val="28"/>
          <w:szCs w:val="28"/>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foot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F41CDED" w:rsidR="00094BF5"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A27167F" w14:textId="66064163" w:rsidR="00301FCB" w:rsidRPr="007715B9" w:rsidRDefault="00301FCB" w:rsidP="00301FCB">
      <w:pPr>
        <w:spacing w:after="0" w:line="360" w:lineRule="auto"/>
        <w:rPr>
          <w:rFonts w:ascii="Times New Roman" w:eastAsia="SimSun" w:hAnsi="Times New Roman"/>
          <w:sz w:val="24"/>
          <w:szCs w:val="24"/>
        </w:rPr>
      </w:pPr>
      <w:r w:rsidRPr="007715B9">
        <w:rPr>
          <w:rFonts w:ascii="Times New Roman" w:eastAsia="SimSun" w:hAnsi="Times New Roman"/>
          <w:sz w:val="24"/>
          <w:szCs w:val="24"/>
        </w:rPr>
        <w:t xml:space="preserve">Signature:   </w:t>
      </w:r>
      <w:r>
        <w:rPr>
          <w:rFonts w:ascii="Times New Roman" w:eastAsia="SimSun" w:hAnsi="Times New Roman"/>
          <w:sz w:val="24"/>
          <w:szCs w:val="24"/>
        </w:rPr>
        <w:tab/>
      </w:r>
      <w:r w:rsidRPr="002E58F4">
        <w:rPr>
          <w:rFonts w:ascii="Arial" w:eastAsia="Arial" w:hAnsi="Arial" w:cs="Arial"/>
          <w:noProof/>
          <w:sz w:val="21"/>
          <w:szCs w:val="21"/>
        </w:rPr>
        <w:drawing>
          <wp:inline distT="0" distB="0" distL="0" distR="0" wp14:anchorId="48970A16" wp14:editId="656AC2E2">
            <wp:extent cx="1354666" cy="448733"/>
            <wp:effectExtent l="0" t="0" r="0" b="8890"/>
            <wp:docPr id="6" name="officeArt object" descr="C:\Users\user\Pictures\sign (2).jpg"/>
            <wp:cNvGraphicFramePr/>
            <a:graphic xmlns:a="http://schemas.openxmlformats.org/drawingml/2006/main">
              <a:graphicData uri="http://schemas.openxmlformats.org/drawingml/2006/picture">
                <pic:pic xmlns:pic="http://schemas.openxmlformats.org/drawingml/2006/picture">
                  <pic:nvPicPr>
                    <pic:cNvPr id="458870988" name="C:\Users\user\Pictures\sign (2).jpg" descr="C:\Users\user\Pictures\sign (2).jpg"/>
                    <pic:cNvPicPr>
                      <a:picLocks noChangeAspect="1"/>
                    </pic:cNvPicPr>
                  </pic:nvPicPr>
                  <pic:blipFill>
                    <a:blip r:embed="rId10"/>
                    <a:stretch>
                      <a:fillRect/>
                    </a:stretch>
                  </pic:blipFill>
                  <pic:spPr>
                    <a:xfrm>
                      <a:off x="0" y="0"/>
                      <a:ext cx="1354666" cy="448733"/>
                    </a:xfrm>
                    <a:prstGeom prst="rect">
                      <a:avLst/>
                    </a:prstGeom>
                    <a:ln w="12700">
                      <a:noFill/>
                      <a:miter lim="400000"/>
                    </a:ln>
                    <a:effectLst/>
                  </pic:spPr>
                </pic:pic>
              </a:graphicData>
            </a:graphic>
          </wp:inline>
        </w:drawing>
      </w:r>
      <w:r>
        <w:rPr>
          <w:rFonts w:ascii="Times New Roman" w:eastAsia="SimSun" w:hAnsi="Times New Roman"/>
          <w:sz w:val="24"/>
          <w:szCs w:val="24"/>
        </w:rPr>
        <w:tab/>
      </w:r>
      <w:r>
        <w:rPr>
          <w:rFonts w:ascii="Times New Roman" w:eastAsia="SimSun" w:hAnsi="Times New Roman"/>
          <w:sz w:val="24"/>
          <w:szCs w:val="24"/>
        </w:rPr>
        <w:tab/>
      </w:r>
      <w:r w:rsidR="00D861F0">
        <w:rPr>
          <w:rFonts w:ascii="Times New Roman" w:eastAsia="SimSun" w:hAnsi="Times New Roman"/>
          <w:sz w:val="24"/>
          <w:szCs w:val="24"/>
        </w:rPr>
        <w:tab/>
      </w:r>
      <w:r w:rsidRPr="007715B9">
        <w:rPr>
          <w:rFonts w:ascii="Times New Roman" w:eastAsia="SimSun" w:hAnsi="Times New Roman"/>
          <w:sz w:val="24"/>
          <w:szCs w:val="24"/>
        </w:rPr>
        <w:t xml:space="preserve">Date: </w:t>
      </w:r>
      <w:r w:rsidR="00D861F0">
        <w:rPr>
          <w:rFonts w:ascii="Times New Roman" w:eastAsia="SimSun" w:hAnsi="Times New Roman"/>
          <w:sz w:val="24"/>
          <w:szCs w:val="24"/>
        </w:rPr>
        <w:t xml:space="preserve"> </w:t>
      </w:r>
      <w:r w:rsidR="00D861F0">
        <w:rPr>
          <w:rFonts w:ascii="Times New Roman" w:eastAsia="SimSun" w:hAnsi="Times New Roman"/>
          <w:sz w:val="24"/>
          <w:szCs w:val="24"/>
        </w:rPr>
        <w:tab/>
        <w:t>7</w:t>
      </w:r>
      <w:r w:rsidRPr="00296777">
        <w:rPr>
          <w:rFonts w:ascii="Times New Roman" w:eastAsia="SimSun" w:hAnsi="Times New Roman"/>
          <w:sz w:val="24"/>
          <w:szCs w:val="24"/>
          <w:vertAlign w:val="superscript"/>
        </w:rPr>
        <w:t>th</w:t>
      </w:r>
      <w:r w:rsidR="00D861F0">
        <w:rPr>
          <w:rFonts w:ascii="Times New Roman" w:eastAsia="SimSun" w:hAnsi="Times New Roman"/>
          <w:sz w:val="24"/>
          <w:szCs w:val="24"/>
        </w:rPr>
        <w:t xml:space="preserve"> January 2022</w:t>
      </w:r>
    </w:p>
    <w:p w14:paraId="7AA2A09C" w14:textId="1FF6D73D" w:rsidR="00094BF5" w:rsidRPr="004260F4" w:rsidRDefault="00D861F0"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5168" behindDoc="0" locked="0" layoutInCell="1" allowOverlap="1" wp14:anchorId="60E7832E" wp14:editId="7DB28069">
                <wp:simplePos x="0" y="0"/>
                <wp:positionH relativeFrom="column">
                  <wp:posOffset>3457575</wp:posOffset>
                </wp:positionH>
                <wp:positionV relativeFrom="paragraph">
                  <wp:posOffset>2540</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18ED293"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2.25pt,.2pt" to="416.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y2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4144" behindDoc="0" locked="0" layoutInCell="1" allowOverlap="1" wp14:anchorId="36E26035" wp14:editId="467D11D0">
                <wp:simplePos x="0" y="0"/>
                <wp:positionH relativeFrom="column">
                  <wp:posOffset>643043</wp:posOffset>
                </wp:positionH>
                <wp:positionV relativeFrom="paragraph">
                  <wp:posOffset>8678</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2D459B3"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0.65pt,.7pt" to="194.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S5wEAALQDAAAOAAAAZHJzL2Uyb0RvYy54bWysU8Fu2zAMvQ/YPwi6L04yrM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" strokecolor="windowText" strokeweight=".5pt">
                <v:stroke dashstyle="longDashDot" joinstyle="miter"/>
                <o:lock v:ext="edit" shapetype="f"/>
              </v:line>
            </w:pict>
          </mc:Fallback>
        </mc:AlternateContent>
      </w: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4D8B0BAD"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w:t>
      </w:r>
      <w:r w:rsidR="00B94FBF">
        <w:rPr>
          <w:rFonts w:ascii="Times New Roman" w:eastAsia="SimSun" w:hAnsi="Times New Roman"/>
          <w:sz w:val="24"/>
          <w:szCs w:val="24"/>
        </w:rPr>
        <w:t xml:space="preserve"> and Molecular Biology</w:t>
      </w:r>
      <w:r w:rsidRPr="004260F4">
        <w:rPr>
          <w:rFonts w:ascii="Times New Roman" w:eastAsia="SimSun" w:hAnsi="Times New Roman"/>
          <w:sz w:val="24"/>
          <w:szCs w:val="24"/>
        </w:rPr>
        <w:t>,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1C39F0D5" w:rsidR="00B11BFD" w:rsidRDefault="00695ECE" w:rsidP="00695ECE">
      <w:pPr>
        <w:spacing w:after="0" w:line="360" w:lineRule="auto"/>
        <w:ind w:left="426" w:hanging="66"/>
        <w:rPr>
          <w:rFonts w:ascii="Times New Roman" w:eastAsia="SimSun" w:hAnsi="Times New Roman"/>
          <w:sz w:val="24"/>
          <w:szCs w:val="24"/>
        </w:rPr>
      </w:pPr>
      <w:r>
        <w:rPr>
          <w:rFonts w:ascii="Times New Roman" w:eastAsia="SimSun" w:hAnsi="Times New Roman"/>
          <w:sz w:val="24"/>
          <w:szCs w:val="24"/>
        </w:rPr>
        <w:t xml:space="preserve">                   </w:t>
      </w:r>
      <w:r w:rsidRPr="00977A0F">
        <w:rPr>
          <w:rFonts w:ascii="Arial" w:hAnsi="Arial" w:cs="Arial"/>
          <w:noProof/>
          <w:sz w:val="20"/>
          <w:szCs w:val="20"/>
        </w:rPr>
        <w:drawing>
          <wp:inline distT="0" distB="0" distL="0" distR="0" wp14:anchorId="284CF6E6" wp14:editId="50A53199">
            <wp:extent cx="1751551" cy="409575"/>
            <wp:effectExtent l="0" t="0" r="1270" b="0"/>
            <wp:docPr id="5" name="Picture 5" descr="A picture containing text, line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nedrawing&#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4855" cy="410348"/>
                    </a:xfrm>
                    <a:prstGeom prst="rect">
                      <a:avLst/>
                    </a:prstGeom>
                    <a:noFill/>
                    <a:ln>
                      <a:noFill/>
                    </a:ln>
                  </pic:spPr>
                </pic:pic>
              </a:graphicData>
            </a:graphic>
          </wp:inline>
        </w:drawing>
      </w:r>
    </w:p>
    <w:p w14:paraId="51E1D4B6" w14:textId="0233811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r w:rsidR="00695ECE">
        <w:rPr>
          <w:rFonts w:ascii="Times New Roman" w:eastAsia="SimSun" w:hAnsi="Times New Roman"/>
          <w:sz w:val="24"/>
          <w:szCs w:val="24"/>
        </w:rPr>
        <w:tab/>
        <w:t>7</w:t>
      </w:r>
      <w:r w:rsidR="00695ECE" w:rsidRPr="00296777">
        <w:rPr>
          <w:rFonts w:ascii="Times New Roman" w:eastAsia="SimSun" w:hAnsi="Times New Roman"/>
          <w:sz w:val="24"/>
          <w:szCs w:val="24"/>
          <w:vertAlign w:val="superscript"/>
        </w:rPr>
        <w:t>th</w:t>
      </w:r>
      <w:r w:rsidR="00695ECE">
        <w:rPr>
          <w:rFonts w:ascii="Times New Roman" w:eastAsia="SimSun" w:hAnsi="Times New Roman"/>
          <w:sz w:val="24"/>
          <w:szCs w:val="24"/>
        </w:rPr>
        <w:t xml:space="preserve"> January 2022</w:t>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48C86F2D"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247E83">
        <w:rPr>
          <w:rStyle w:val="normaltextrun"/>
          <w:rFonts w:ascii="Times New Roman" w:eastAsia="Times New Roman" w:hAnsi="Times New Roman"/>
          <w:i/>
          <w:iCs/>
          <w:color w:val="0E101A"/>
          <w:sz w:val="24"/>
          <w:szCs w:val="24"/>
          <w:lang w:val="en-GB"/>
        </w:rPr>
        <w:t>(</w:t>
      </w:r>
      <w:r w:rsidR="00B94FBF" w:rsidRPr="00247E83">
        <w:rPr>
          <w:rStyle w:val="normaltextrun"/>
          <w:rFonts w:ascii="Times New Roman" w:eastAsia="Times New Roman" w:hAnsi="Times New Roman"/>
          <w:i/>
          <w:iCs/>
          <w:color w:val="0E101A"/>
          <w:sz w:val="24"/>
          <w:szCs w:val="24"/>
          <w:lang w:val="en-GB"/>
        </w:rPr>
        <w:t>ICIPE</w:t>
      </w:r>
      <w:r w:rsidR="00DF0332" w:rsidRPr="004260F4">
        <w:rPr>
          <w:rStyle w:val="normaltextrun"/>
          <w:rFonts w:ascii="Times New Roman" w:eastAsia="Times New Roman" w:hAnsi="Times New Roman"/>
          <w:i/>
          <w:iCs/>
          <w:color w:val="0E101A"/>
          <w:sz w:val="24"/>
          <w:szCs w:val="24"/>
          <w:lang w:val="en-GB"/>
        </w:rPr>
        <w:t>)</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 xml:space="preserve">their valuable ideas and </w:t>
      </w:r>
      <w:r w:rsidR="008835B4">
        <w:rPr>
          <w:rStyle w:val="normaltextrun"/>
          <w:rFonts w:ascii="Times New Roman" w:eastAsia="Times New Roman" w:hAnsi="Times New Roman"/>
          <w:color w:val="0E101A"/>
          <w:sz w:val="24"/>
          <w:szCs w:val="24"/>
          <w:lang w:val="en-GB"/>
        </w:rPr>
        <w:t>meticulousness</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7FD8CC5B" w14:textId="0CA1A4CA"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w:t>
      </w:r>
      <w:r w:rsidR="001A1610">
        <w:rPr>
          <w:rStyle w:val="normaltextrun"/>
          <w:rFonts w:ascii="Times New Roman" w:eastAsia="Times New Roman" w:hAnsi="Times New Roman"/>
          <w:color w:val="0E101A"/>
          <w:sz w:val="24"/>
          <w:szCs w:val="24"/>
          <w:lang w:val="en-GB"/>
        </w:rPr>
        <w:t>c</w:t>
      </w:r>
      <w:r w:rsidR="00695030">
        <w:rPr>
          <w:rStyle w:val="normaltextrun"/>
          <w:rFonts w:ascii="Times New Roman" w:eastAsia="Times New Roman" w:hAnsi="Times New Roman"/>
          <w:color w:val="0E101A"/>
          <w:sz w:val="24"/>
          <w:szCs w:val="24"/>
          <w:lang w:val="en-GB"/>
        </w:rPr>
        <w:t>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032B42B8" w14:textId="744FF19F" w:rsidR="00C83654"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461651" w:history="1">
        <w:r w:rsidR="00C83654" w:rsidRPr="0083696D">
          <w:rPr>
            <w:rStyle w:val="Hyperlink"/>
            <w:noProof/>
          </w:rPr>
          <w:t>LIST OF ILLUSTRATIONS</w:t>
        </w:r>
        <w:r w:rsidR="00C83654">
          <w:rPr>
            <w:noProof/>
            <w:webHidden/>
          </w:rPr>
          <w:tab/>
        </w:r>
        <w:r w:rsidR="00C83654">
          <w:rPr>
            <w:noProof/>
            <w:webHidden/>
          </w:rPr>
          <w:fldChar w:fldCharType="begin"/>
        </w:r>
        <w:r w:rsidR="00C83654">
          <w:rPr>
            <w:noProof/>
            <w:webHidden/>
          </w:rPr>
          <w:instrText xml:space="preserve"> PAGEREF _Toc92461651 \h </w:instrText>
        </w:r>
        <w:r w:rsidR="00C83654">
          <w:rPr>
            <w:noProof/>
            <w:webHidden/>
          </w:rPr>
        </w:r>
        <w:r w:rsidR="00C83654">
          <w:rPr>
            <w:noProof/>
            <w:webHidden/>
          </w:rPr>
          <w:fldChar w:fldCharType="separate"/>
        </w:r>
        <w:r w:rsidR="00C83654">
          <w:rPr>
            <w:noProof/>
            <w:webHidden/>
          </w:rPr>
          <w:t>x</w:t>
        </w:r>
        <w:r w:rsidR="00C83654">
          <w:rPr>
            <w:noProof/>
            <w:webHidden/>
          </w:rPr>
          <w:fldChar w:fldCharType="end"/>
        </w:r>
      </w:hyperlink>
    </w:p>
    <w:p w14:paraId="2DAB4EB5" w14:textId="4B0E60E8" w:rsidR="00C83654" w:rsidRDefault="00750163">
      <w:pPr>
        <w:pStyle w:val="TOC1"/>
        <w:rPr>
          <w:rFonts w:asciiTheme="minorHAnsi" w:eastAsiaTheme="minorEastAsia" w:hAnsiTheme="minorHAnsi" w:cstheme="minorBidi"/>
          <w:noProof/>
          <w:sz w:val="22"/>
        </w:rPr>
      </w:pPr>
      <w:hyperlink w:anchor="_Toc92461652" w:history="1">
        <w:r w:rsidR="00C83654" w:rsidRPr="0083696D">
          <w:rPr>
            <w:rStyle w:val="Hyperlink"/>
            <w:noProof/>
          </w:rPr>
          <w:t>LIST OF TABLES</w:t>
        </w:r>
        <w:r w:rsidR="00C83654">
          <w:rPr>
            <w:noProof/>
            <w:webHidden/>
          </w:rPr>
          <w:tab/>
        </w:r>
        <w:r w:rsidR="00C83654">
          <w:rPr>
            <w:noProof/>
            <w:webHidden/>
          </w:rPr>
          <w:fldChar w:fldCharType="begin"/>
        </w:r>
        <w:r w:rsidR="00C83654">
          <w:rPr>
            <w:noProof/>
            <w:webHidden/>
          </w:rPr>
          <w:instrText xml:space="preserve"> PAGEREF _Toc92461652 \h </w:instrText>
        </w:r>
        <w:r w:rsidR="00C83654">
          <w:rPr>
            <w:noProof/>
            <w:webHidden/>
          </w:rPr>
        </w:r>
        <w:r w:rsidR="00C83654">
          <w:rPr>
            <w:noProof/>
            <w:webHidden/>
          </w:rPr>
          <w:fldChar w:fldCharType="separate"/>
        </w:r>
        <w:r w:rsidR="00C83654">
          <w:rPr>
            <w:noProof/>
            <w:webHidden/>
          </w:rPr>
          <w:t>xii</w:t>
        </w:r>
        <w:r w:rsidR="00C83654">
          <w:rPr>
            <w:noProof/>
            <w:webHidden/>
          </w:rPr>
          <w:fldChar w:fldCharType="end"/>
        </w:r>
      </w:hyperlink>
    </w:p>
    <w:p w14:paraId="1FF742A3" w14:textId="40E1ECEE" w:rsidR="00C83654" w:rsidRDefault="00750163">
      <w:pPr>
        <w:pStyle w:val="TOC1"/>
        <w:rPr>
          <w:rFonts w:asciiTheme="minorHAnsi" w:eastAsiaTheme="minorEastAsia" w:hAnsiTheme="minorHAnsi" w:cstheme="minorBidi"/>
          <w:noProof/>
          <w:sz w:val="22"/>
        </w:rPr>
      </w:pPr>
      <w:hyperlink w:anchor="_Toc92461653" w:history="1">
        <w:r w:rsidR="00C83654" w:rsidRPr="0083696D">
          <w:rPr>
            <w:rStyle w:val="Hyperlink"/>
            <w:noProof/>
          </w:rPr>
          <w:t>ABBREVIATIONS</w:t>
        </w:r>
        <w:r w:rsidR="00C83654">
          <w:rPr>
            <w:noProof/>
            <w:webHidden/>
          </w:rPr>
          <w:tab/>
        </w:r>
        <w:r w:rsidR="00C83654">
          <w:rPr>
            <w:noProof/>
            <w:webHidden/>
          </w:rPr>
          <w:fldChar w:fldCharType="begin"/>
        </w:r>
        <w:r w:rsidR="00C83654">
          <w:rPr>
            <w:noProof/>
            <w:webHidden/>
          </w:rPr>
          <w:instrText xml:space="preserve"> PAGEREF _Toc92461653 \h </w:instrText>
        </w:r>
        <w:r w:rsidR="00C83654">
          <w:rPr>
            <w:noProof/>
            <w:webHidden/>
          </w:rPr>
        </w:r>
        <w:r w:rsidR="00C83654">
          <w:rPr>
            <w:noProof/>
            <w:webHidden/>
          </w:rPr>
          <w:fldChar w:fldCharType="separate"/>
        </w:r>
        <w:r w:rsidR="00C83654">
          <w:rPr>
            <w:noProof/>
            <w:webHidden/>
          </w:rPr>
          <w:t>xiii</w:t>
        </w:r>
        <w:r w:rsidR="00C83654">
          <w:rPr>
            <w:noProof/>
            <w:webHidden/>
          </w:rPr>
          <w:fldChar w:fldCharType="end"/>
        </w:r>
      </w:hyperlink>
    </w:p>
    <w:p w14:paraId="6BC41944" w14:textId="3A789742" w:rsidR="00C83654" w:rsidRDefault="00750163">
      <w:pPr>
        <w:pStyle w:val="TOC1"/>
        <w:rPr>
          <w:rFonts w:asciiTheme="minorHAnsi" w:eastAsiaTheme="minorEastAsia" w:hAnsiTheme="minorHAnsi" w:cstheme="minorBidi"/>
          <w:noProof/>
          <w:sz w:val="22"/>
        </w:rPr>
      </w:pPr>
      <w:hyperlink w:anchor="_Toc92461654" w:history="1">
        <w:r w:rsidR="00C83654" w:rsidRPr="0083696D">
          <w:rPr>
            <w:rStyle w:val="Hyperlink"/>
            <w:noProof/>
          </w:rPr>
          <w:t>ABSTRACT</w:t>
        </w:r>
        <w:r w:rsidR="00C83654">
          <w:rPr>
            <w:noProof/>
            <w:webHidden/>
          </w:rPr>
          <w:tab/>
        </w:r>
        <w:r w:rsidR="00C83654">
          <w:rPr>
            <w:noProof/>
            <w:webHidden/>
          </w:rPr>
          <w:fldChar w:fldCharType="begin"/>
        </w:r>
        <w:r w:rsidR="00C83654">
          <w:rPr>
            <w:noProof/>
            <w:webHidden/>
          </w:rPr>
          <w:instrText xml:space="preserve"> PAGEREF _Toc92461654 \h </w:instrText>
        </w:r>
        <w:r w:rsidR="00C83654">
          <w:rPr>
            <w:noProof/>
            <w:webHidden/>
          </w:rPr>
        </w:r>
        <w:r w:rsidR="00C83654">
          <w:rPr>
            <w:noProof/>
            <w:webHidden/>
          </w:rPr>
          <w:fldChar w:fldCharType="separate"/>
        </w:r>
        <w:r w:rsidR="00C83654">
          <w:rPr>
            <w:noProof/>
            <w:webHidden/>
          </w:rPr>
          <w:t>xvi</w:t>
        </w:r>
        <w:r w:rsidR="00C83654">
          <w:rPr>
            <w:noProof/>
            <w:webHidden/>
          </w:rPr>
          <w:fldChar w:fldCharType="end"/>
        </w:r>
      </w:hyperlink>
    </w:p>
    <w:p w14:paraId="5D0A2C6E" w14:textId="0B543F92" w:rsidR="00C83654" w:rsidRDefault="00750163">
      <w:pPr>
        <w:pStyle w:val="TOC1"/>
        <w:rPr>
          <w:rFonts w:asciiTheme="minorHAnsi" w:eastAsiaTheme="minorEastAsia" w:hAnsiTheme="minorHAnsi" w:cstheme="minorBidi"/>
          <w:noProof/>
          <w:sz w:val="22"/>
        </w:rPr>
      </w:pPr>
      <w:hyperlink w:anchor="_Toc92461655" w:history="1">
        <w:r w:rsidR="00C83654" w:rsidRPr="0083696D">
          <w:rPr>
            <w:rStyle w:val="Hyperlink"/>
            <w:noProof/>
            <w:shd w:val="clear" w:color="auto" w:fill="FFFFFF"/>
          </w:rPr>
          <w:t>CHAPTER ONE</w:t>
        </w:r>
        <w:r w:rsidR="00C83654">
          <w:rPr>
            <w:noProof/>
            <w:webHidden/>
          </w:rPr>
          <w:tab/>
        </w:r>
        <w:r w:rsidR="00C83654">
          <w:rPr>
            <w:noProof/>
            <w:webHidden/>
          </w:rPr>
          <w:fldChar w:fldCharType="begin"/>
        </w:r>
        <w:r w:rsidR="00C83654">
          <w:rPr>
            <w:noProof/>
            <w:webHidden/>
          </w:rPr>
          <w:instrText xml:space="preserve"> PAGEREF _Toc92461655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6A5752FF" w14:textId="7B20735D" w:rsidR="00C83654" w:rsidRDefault="00750163">
      <w:pPr>
        <w:pStyle w:val="TOC1"/>
        <w:rPr>
          <w:rFonts w:asciiTheme="minorHAnsi" w:eastAsiaTheme="minorEastAsia" w:hAnsiTheme="minorHAnsi" w:cstheme="minorBidi"/>
          <w:noProof/>
          <w:sz w:val="22"/>
        </w:rPr>
      </w:pPr>
      <w:hyperlink w:anchor="_Toc92461656" w:history="1">
        <w:r w:rsidR="00C83654" w:rsidRPr="0083696D">
          <w:rPr>
            <w:rStyle w:val="Hyperlink"/>
            <w:noProof/>
            <w:shd w:val="clear" w:color="auto" w:fill="FFFFFF"/>
          </w:rPr>
          <w:t>1.0 INTRODUCTION</w:t>
        </w:r>
        <w:r w:rsidR="00C83654">
          <w:rPr>
            <w:noProof/>
            <w:webHidden/>
          </w:rPr>
          <w:tab/>
        </w:r>
        <w:r w:rsidR="00C83654">
          <w:rPr>
            <w:noProof/>
            <w:webHidden/>
          </w:rPr>
          <w:fldChar w:fldCharType="begin"/>
        </w:r>
        <w:r w:rsidR="00C83654">
          <w:rPr>
            <w:noProof/>
            <w:webHidden/>
          </w:rPr>
          <w:instrText xml:space="preserve"> PAGEREF _Toc92461656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317F514" w14:textId="688B7837" w:rsidR="00C83654" w:rsidRDefault="00750163">
      <w:pPr>
        <w:pStyle w:val="TOC2"/>
        <w:rPr>
          <w:rFonts w:asciiTheme="minorHAnsi" w:eastAsiaTheme="minorEastAsia" w:hAnsiTheme="minorHAnsi" w:cstheme="minorBidi"/>
          <w:noProof/>
          <w:sz w:val="22"/>
        </w:rPr>
      </w:pPr>
      <w:hyperlink w:anchor="_Toc92461657" w:history="1">
        <w:r w:rsidR="00C83654" w:rsidRPr="0083696D">
          <w:rPr>
            <w:rStyle w:val="Hyperlink"/>
            <w:noProof/>
          </w:rPr>
          <w:t>1.1 Background Information</w:t>
        </w:r>
        <w:r w:rsidR="00C83654">
          <w:rPr>
            <w:noProof/>
            <w:webHidden/>
          </w:rPr>
          <w:tab/>
        </w:r>
        <w:r w:rsidR="00C83654">
          <w:rPr>
            <w:noProof/>
            <w:webHidden/>
          </w:rPr>
          <w:fldChar w:fldCharType="begin"/>
        </w:r>
        <w:r w:rsidR="00C83654">
          <w:rPr>
            <w:noProof/>
            <w:webHidden/>
          </w:rPr>
          <w:instrText xml:space="preserve"> PAGEREF _Toc92461657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921BE15" w14:textId="52BA53A6" w:rsidR="00C83654" w:rsidRDefault="00750163">
      <w:pPr>
        <w:pStyle w:val="TOC2"/>
        <w:rPr>
          <w:rFonts w:asciiTheme="minorHAnsi" w:eastAsiaTheme="minorEastAsia" w:hAnsiTheme="minorHAnsi" w:cstheme="minorBidi"/>
          <w:noProof/>
          <w:sz w:val="22"/>
        </w:rPr>
      </w:pPr>
      <w:hyperlink w:anchor="_Toc92461658" w:history="1">
        <w:r w:rsidR="00C83654" w:rsidRPr="0083696D">
          <w:rPr>
            <w:rStyle w:val="Hyperlink"/>
            <w:noProof/>
            <w:shd w:val="clear" w:color="auto" w:fill="FFFFFF"/>
          </w:rPr>
          <w:t>1.2 Problem Statement</w:t>
        </w:r>
        <w:r w:rsidR="00C83654">
          <w:rPr>
            <w:noProof/>
            <w:webHidden/>
          </w:rPr>
          <w:tab/>
        </w:r>
        <w:r w:rsidR="00C83654">
          <w:rPr>
            <w:noProof/>
            <w:webHidden/>
          </w:rPr>
          <w:fldChar w:fldCharType="begin"/>
        </w:r>
        <w:r w:rsidR="00C83654">
          <w:rPr>
            <w:noProof/>
            <w:webHidden/>
          </w:rPr>
          <w:instrText xml:space="preserve"> PAGEREF _Toc92461658 \h </w:instrText>
        </w:r>
        <w:r w:rsidR="00C83654">
          <w:rPr>
            <w:noProof/>
            <w:webHidden/>
          </w:rPr>
        </w:r>
        <w:r w:rsidR="00C83654">
          <w:rPr>
            <w:noProof/>
            <w:webHidden/>
          </w:rPr>
          <w:fldChar w:fldCharType="separate"/>
        </w:r>
        <w:r w:rsidR="00C83654">
          <w:rPr>
            <w:noProof/>
            <w:webHidden/>
          </w:rPr>
          <w:t>2</w:t>
        </w:r>
        <w:r w:rsidR="00C83654">
          <w:rPr>
            <w:noProof/>
            <w:webHidden/>
          </w:rPr>
          <w:fldChar w:fldCharType="end"/>
        </w:r>
      </w:hyperlink>
    </w:p>
    <w:p w14:paraId="5E85FFD9" w14:textId="66B0BA9D" w:rsidR="00C83654" w:rsidRDefault="00750163">
      <w:pPr>
        <w:pStyle w:val="TOC2"/>
        <w:rPr>
          <w:rFonts w:asciiTheme="minorHAnsi" w:eastAsiaTheme="minorEastAsia" w:hAnsiTheme="minorHAnsi" w:cstheme="minorBidi"/>
          <w:noProof/>
          <w:sz w:val="22"/>
        </w:rPr>
      </w:pPr>
      <w:hyperlink w:anchor="_Toc92461659" w:history="1">
        <w:r w:rsidR="00C83654" w:rsidRPr="0083696D">
          <w:rPr>
            <w:rStyle w:val="Hyperlink"/>
            <w:bCs/>
            <w:noProof/>
            <w:lang w:val="en-GB"/>
          </w:rPr>
          <w:t xml:space="preserve">1.3 </w:t>
        </w:r>
        <w:r w:rsidR="00C83654" w:rsidRPr="0083696D">
          <w:rPr>
            <w:rStyle w:val="Hyperlink"/>
            <w:noProof/>
            <w:lang w:val="en-GB"/>
          </w:rPr>
          <w:t>Hypothesis</w:t>
        </w:r>
        <w:r w:rsidR="00C83654">
          <w:rPr>
            <w:noProof/>
            <w:webHidden/>
          </w:rPr>
          <w:tab/>
        </w:r>
        <w:r w:rsidR="00C83654">
          <w:rPr>
            <w:noProof/>
            <w:webHidden/>
          </w:rPr>
          <w:fldChar w:fldCharType="begin"/>
        </w:r>
        <w:r w:rsidR="00C83654">
          <w:rPr>
            <w:noProof/>
            <w:webHidden/>
          </w:rPr>
          <w:instrText xml:space="preserve"> PAGEREF _Toc92461659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55B507F7" w14:textId="28432D7B" w:rsidR="00C83654" w:rsidRDefault="00750163">
      <w:pPr>
        <w:pStyle w:val="TOC2"/>
        <w:rPr>
          <w:rFonts w:asciiTheme="minorHAnsi" w:eastAsiaTheme="minorEastAsia" w:hAnsiTheme="minorHAnsi" w:cstheme="minorBidi"/>
          <w:noProof/>
          <w:sz w:val="22"/>
        </w:rPr>
      </w:pPr>
      <w:hyperlink w:anchor="_Toc92461660" w:history="1">
        <w:r w:rsidR="00C83654" w:rsidRPr="0083696D">
          <w:rPr>
            <w:rStyle w:val="Hyperlink"/>
            <w:bCs/>
            <w:noProof/>
          </w:rPr>
          <w:t>1.4 General Objective</w:t>
        </w:r>
        <w:r w:rsidR="00C83654">
          <w:rPr>
            <w:noProof/>
            <w:webHidden/>
          </w:rPr>
          <w:tab/>
        </w:r>
        <w:r w:rsidR="00C83654">
          <w:rPr>
            <w:noProof/>
            <w:webHidden/>
          </w:rPr>
          <w:fldChar w:fldCharType="begin"/>
        </w:r>
        <w:r w:rsidR="00C83654">
          <w:rPr>
            <w:noProof/>
            <w:webHidden/>
          </w:rPr>
          <w:instrText xml:space="preserve"> PAGEREF _Toc92461660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1CFF6A4C" w14:textId="46CDB3A8" w:rsidR="00C83654" w:rsidRDefault="00750163">
      <w:pPr>
        <w:pStyle w:val="TOC2"/>
        <w:rPr>
          <w:rFonts w:asciiTheme="minorHAnsi" w:eastAsiaTheme="minorEastAsia" w:hAnsiTheme="minorHAnsi" w:cstheme="minorBidi"/>
          <w:noProof/>
          <w:sz w:val="22"/>
        </w:rPr>
      </w:pPr>
      <w:hyperlink w:anchor="_Toc92461661" w:history="1">
        <w:r w:rsidR="00C83654" w:rsidRPr="0083696D">
          <w:rPr>
            <w:rStyle w:val="Hyperlink"/>
            <w:noProof/>
            <w:lang w:val="en-GB"/>
          </w:rPr>
          <w:t>To identify and functionally characterize lignocellulosic biomass-degrading microbes and enzymes from the BSF larval gut microbiome.</w:t>
        </w:r>
        <w:r w:rsidR="00C83654">
          <w:rPr>
            <w:noProof/>
            <w:webHidden/>
          </w:rPr>
          <w:tab/>
        </w:r>
        <w:r w:rsidR="00C83654">
          <w:rPr>
            <w:noProof/>
            <w:webHidden/>
          </w:rPr>
          <w:fldChar w:fldCharType="begin"/>
        </w:r>
        <w:r w:rsidR="00C83654">
          <w:rPr>
            <w:noProof/>
            <w:webHidden/>
          </w:rPr>
          <w:instrText xml:space="preserve"> PAGEREF _Toc92461661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0D9D97BD" w14:textId="58212EA1" w:rsidR="00C83654" w:rsidRDefault="00750163">
      <w:pPr>
        <w:pStyle w:val="TOC2"/>
        <w:rPr>
          <w:rFonts w:asciiTheme="minorHAnsi" w:eastAsiaTheme="minorEastAsia" w:hAnsiTheme="minorHAnsi" w:cstheme="minorBidi"/>
          <w:noProof/>
          <w:sz w:val="22"/>
        </w:rPr>
      </w:pPr>
      <w:hyperlink w:anchor="_Toc92461662" w:history="1">
        <w:r w:rsidR="00C83654" w:rsidRPr="0083696D">
          <w:rPr>
            <w:rStyle w:val="Hyperlink"/>
            <w:noProof/>
          </w:rPr>
          <w:t>1.5 Specific Objectives</w:t>
        </w:r>
        <w:r w:rsidR="00C83654">
          <w:rPr>
            <w:noProof/>
            <w:webHidden/>
          </w:rPr>
          <w:tab/>
        </w:r>
        <w:r w:rsidR="00C83654">
          <w:rPr>
            <w:noProof/>
            <w:webHidden/>
          </w:rPr>
          <w:fldChar w:fldCharType="begin"/>
        </w:r>
        <w:r w:rsidR="00C83654">
          <w:rPr>
            <w:noProof/>
            <w:webHidden/>
          </w:rPr>
          <w:instrText xml:space="preserve"> PAGEREF _Toc92461662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71D2F4FD" w14:textId="2440DFB7" w:rsidR="00C83654" w:rsidRDefault="00750163">
      <w:pPr>
        <w:pStyle w:val="TOC2"/>
        <w:rPr>
          <w:rFonts w:asciiTheme="minorHAnsi" w:eastAsiaTheme="minorEastAsia" w:hAnsiTheme="minorHAnsi" w:cstheme="minorBidi"/>
          <w:noProof/>
          <w:sz w:val="22"/>
        </w:rPr>
      </w:pPr>
      <w:hyperlink w:anchor="_Toc92461663" w:history="1">
        <w:r w:rsidR="00C83654" w:rsidRPr="0083696D">
          <w:rPr>
            <w:rStyle w:val="Hyperlink"/>
            <w:noProof/>
          </w:rPr>
          <w:t>1.6 Significance</w:t>
        </w:r>
        <w:r w:rsidR="00C83654">
          <w:rPr>
            <w:noProof/>
            <w:webHidden/>
          </w:rPr>
          <w:tab/>
        </w:r>
        <w:r w:rsidR="00C83654">
          <w:rPr>
            <w:noProof/>
            <w:webHidden/>
          </w:rPr>
          <w:fldChar w:fldCharType="begin"/>
        </w:r>
        <w:r w:rsidR="00C83654">
          <w:rPr>
            <w:noProof/>
            <w:webHidden/>
          </w:rPr>
          <w:instrText xml:space="preserve"> PAGEREF _Toc92461663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450D8B1E" w14:textId="56DF0FB8" w:rsidR="00C83654" w:rsidRDefault="00750163">
      <w:pPr>
        <w:pStyle w:val="TOC2"/>
        <w:rPr>
          <w:rFonts w:asciiTheme="minorHAnsi" w:eastAsiaTheme="minorEastAsia" w:hAnsiTheme="minorHAnsi" w:cstheme="minorBidi"/>
          <w:noProof/>
          <w:sz w:val="22"/>
        </w:rPr>
      </w:pPr>
      <w:hyperlink w:anchor="_Toc92461664" w:history="1">
        <w:r w:rsidR="00C83654" w:rsidRPr="0083696D">
          <w:rPr>
            <w:rStyle w:val="Hyperlink"/>
            <w:noProof/>
            <w:shd w:val="clear" w:color="auto" w:fill="FFFFFF"/>
          </w:rPr>
          <w:t>1.7 Justification</w:t>
        </w:r>
        <w:r w:rsidR="00C83654">
          <w:rPr>
            <w:noProof/>
            <w:webHidden/>
          </w:rPr>
          <w:tab/>
        </w:r>
        <w:r w:rsidR="00C83654">
          <w:rPr>
            <w:noProof/>
            <w:webHidden/>
          </w:rPr>
          <w:fldChar w:fldCharType="begin"/>
        </w:r>
        <w:r w:rsidR="00C83654">
          <w:rPr>
            <w:noProof/>
            <w:webHidden/>
          </w:rPr>
          <w:instrText xml:space="preserve"> PAGEREF _Toc92461664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339EC575" w14:textId="6BFC6F7A" w:rsidR="00C83654" w:rsidRDefault="00750163">
      <w:pPr>
        <w:pStyle w:val="TOC2"/>
        <w:rPr>
          <w:rFonts w:asciiTheme="minorHAnsi" w:eastAsiaTheme="minorEastAsia" w:hAnsiTheme="minorHAnsi" w:cstheme="minorBidi"/>
          <w:noProof/>
          <w:sz w:val="22"/>
        </w:rPr>
      </w:pPr>
      <w:hyperlink w:anchor="_Toc92461665" w:history="1">
        <w:r w:rsidR="00C83654" w:rsidRPr="0083696D">
          <w:rPr>
            <w:rStyle w:val="Hyperlink"/>
            <w:noProof/>
            <w:lang w:val="en-GB"/>
          </w:rPr>
          <w:t>1.8 Conceptual Framework</w:t>
        </w:r>
        <w:r w:rsidR="00C83654">
          <w:rPr>
            <w:noProof/>
            <w:webHidden/>
          </w:rPr>
          <w:tab/>
        </w:r>
        <w:r w:rsidR="00C83654">
          <w:rPr>
            <w:noProof/>
            <w:webHidden/>
          </w:rPr>
          <w:fldChar w:fldCharType="begin"/>
        </w:r>
        <w:r w:rsidR="00C83654">
          <w:rPr>
            <w:noProof/>
            <w:webHidden/>
          </w:rPr>
          <w:instrText xml:space="preserve"> PAGEREF _Toc92461665 \h </w:instrText>
        </w:r>
        <w:r w:rsidR="00C83654">
          <w:rPr>
            <w:noProof/>
            <w:webHidden/>
          </w:rPr>
        </w:r>
        <w:r w:rsidR="00C83654">
          <w:rPr>
            <w:noProof/>
            <w:webHidden/>
          </w:rPr>
          <w:fldChar w:fldCharType="separate"/>
        </w:r>
        <w:r w:rsidR="00C83654">
          <w:rPr>
            <w:noProof/>
            <w:webHidden/>
          </w:rPr>
          <w:t>6</w:t>
        </w:r>
        <w:r w:rsidR="00C83654">
          <w:rPr>
            <w:noProof/>
            <w:webHidden/>
          </w:rPr>
          <w:fldChar w:fldCharType="end"/>
        </w:r>
      </w:hyperlink>
    </w:p>
    <w:p w14:paraId="6D09DEE3" w14:textId="7CBBF688" w:rsidR="00C83654" w:rsidRDefault="00750163">
      <w:pPr>
        <w:pStyle w:val="TOC2"/>
        <w:rPr>
          <w:rFonts w:asciiTheme="minorHAnsi" w:eastAsiaTheme="minorEastAsia" w:hAnsiTheme="minorHAnsi" w:cstheme="minorBidi"/>
          <w:noProof/>
          <w:sz w:val="22"/>
        </w:rPr>
      </w:pPr>
      <w:hyperlink w:anchor="_Toc92461666" w:history="1">
        <w:r w:rsidR="00C83654" w:rsidRPr="0083696D">
          <w:rPr>
            <w:rStyle w:val="Hyperlink"/>
            <w:noProof/>
          </w:rPr>
          <w:t>CHAPTER TWO</w:t>
        </w:r>
        <w:r w:rsidR="00C83654">
          <w:rPr>
            <w:noProof/>
            <w:webHidden/>
          </w:rPr>
          <w:tab/>
        </w:r>
        <w:r w:rsidR="00C83654">
          <w:rPr>
            <w:noProof/>
            <w:webHidden/>
          </w:rPr>
          <w:fldChar w:fldCharType="begin"/>
        </w:r>
        <w:r w:rsidR="00C83654">
          <w:rPr>
            <w:noProof/>
            <w:webHidden/>
          </w:rPr>
          <w:instrText xml:space="preserve"> PAGEREF _Toc92461666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2EB88BF3" w14:textId="5B4B164F" w:rsidR="00C83654" w:rsidRDefault="00750163">
      <w:pPr>
        <w:pStyle w:val="TOC2"/>
        <w:rPr>
          <w:rFonts w:asciiTheme="minorHAnsi" w:eastAsiaTheme="minorEastAsia" w:hAnsiTheme="minorHAnsi" w:cstheme="minorBidi"/>
          <w:noProof/>
          <w:sz w:val="22"/>
        </w:rPr>
      </w:pPr>
      <w:hyperlink w:anchor="_Toc92461667" w:history="1">
        <w:r w:rsidR="00C83654" w:rsidRPr="0083696D">
          <w:rPr>
            <w:rStyle w:val="Hyperlink"/>
            <w:noProof/>
          </w:rPr>
          <w:t>2.0 LITERATURE REVIEW</w:t>
        </w:r>
        <w:r w:rsidR="00C83654">
          <w:rPr>
            <w:noProof/>
            <w:webHidden/>
          </w:rPr>
          <w:tab/>
        </w:r>
        <w:r w:rsidR="00C83654">
          <w:rPr>
            <w:noProof/>
            <w:webHidden/>
          </w:rPr>
          <w:fldChar w:fldCharType="begin"/>
        </w:r>
        <w:r w:rsidR="00C83654">
          <w:rPr>
            <w:noProof/>
            <w:webHidden/>
          </w:rPr>
          <w:instrText xml:space="preserve"> PAGEREF _Toc92461667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78DDA8E3" w14:textId="7F2C05D7" w:rsidR="00C83654" w:rsidRDefault="00750163">
      <w:pPr>
        <w:pStyle w:val="TOC3"/>
        <w:tabs>
          <w:tab w:val="right" w:leader="dot" w:pos="9350"/>
        </w:tabs>
        <w:rPr>
          <w:rFonts w:asciiTheme="minorHAnsi" w:eastAsiaTheme="minorEastAsia" w:hAnsiTheme="minorHAnsi" w:cstheme="minorBidi"/>
          <w:noProof/>
          <w:sz w:val="22"/>
        </w:rPr>
      </w:pPr>
      <w:hyperlink w:anchor="_Toc92461668" w:history="1">
        <w:r w:rsidR="00C83654" w:rsidRPr="0083696D">
          <w:rPr>
            <w:rStyle w:val="Hyperlink"/>
            <w:noProof/>
          </w:rPr>
          <w:t>2.1 Second-generation Biofuels</w:t>
        </w:r>
        <w:r w:rsidR="00C83654">
          <w:rPr>
            <w:noProof/>
            <w:webHidden/>
          </w:rPr>
          <w:tab/>
        </w:r>
        <w:r w:rsidR="00C83654">
          <w:rPr>
            <w:noProof/>
            <w:webHidden/>
          </w:rPr>
          <w:fldChar w:fldCharType="begin"/>
        </w:r>
        <w:r w:rsidR="00C83654">
          <w:rPr>
            <w:noProof/>
            <w:webHidden/>
          </w:rPr>
          <w:instrText xml:space="preserve"> PAGEREF _Toc92461668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6AA514D5" w14:textId="6303386E" w:rsidR="00C83654" w:rsidRDefault="00750163">
      <w:pPr>
        <w:pStyle w:val="TOC3"/>
        <w:tabs>
          <w:tab w:val="right" w:leader="dot" w:pos="9350"/>
        </w:tabs>
        <w:rPr>
          <w:rFonts w:asciiTheme="minorHAnsi" w:eastAsiaTheme="minorEastAsia" w:hAnsiTheme="minorHAnsi" w:cstheme="minorBidi"/>
          <w:noProof/>
          <w:sz w:val="22"/>
        </w:rPr>
      </w:pPr>
      <w:hyperlink w:anchor="_Toc92461669" w:history="1">
        <w:r w:rsidR="00C83654" w:rsidRPr="0083696D">
          <w:rPr>
            <w:rStyle w:val="Hyperlink"/>
            <w:noProof/>
            <w:lang w:val="en-GB"/>
          </w:rPr>
          <w:t>2.2 Aims of Feedstock Pretreatment</w:t>
        </w:r>
        <w:r w:rsidR="00C83654">
          <w:rPr>
            <w:noProof/>
            <w:webHidden/>
          </w:rPr>
          <w:tab/>
        </w:r>
        <w:r w:rsidR="00C83654">
          <w:rPr>
            <w:noProof/>
            <w:webHidden/>
          </w:rPr>
          <w:fldChar w:fldCharType="begin"/>
        </w:r>
        <w:r w:rsidR="00C83654">
          <w:rPr>
            <w:noProof/>
            <w:webHidden/>
          </w:rPr>
          <w:instrText xml:space="preserve"> PAGEREF _Toc92461669 \h </w:instrText>
        </w:r>
        <w:r w:rsidR="00C83654">
          <w:rPr>
            <w:noProof/>
            <w:webHidden/>
          </w:rPr>
        </w:r>
        <w:r w:rsidR="00C83654">
          <w:rPr>
            <w:noProof/>
            <w:webHidden/>
          </w:rPr>
          <w:fldChar w:fldCharType="separate"/>
        </w:r>
        <w:r w:rsidR="00C83654">
          <w:rPr>
            <w:noProof/>
            <w:webHidden/>
          </w:rPr>
          <w:t>8</w:t>
        </w:r>
        <w:r w:rsidR="00C83654">
          <w:rPr>
            <w:noProof/>
            <w:webHidden/>
          </w:rPr>
          <w:fldChar w:fldCharType="end"/>
        </w:r>
      </w:hyperlink>
    </w:p>
    <w:p w14:paraId="5A1D1FB2" w14:textId="7D3A0849" w:rsidR="00C83654" w:rsidRDefault="00750163">
      <w:pPr>
        <w:pStyle w:val="TOC3"/>
        <w:tabs>
          <w:tab w:val="right" w:leader="dot" w:pos="9350"/>
        </w:tabs>
        <w:rPr>
          <w:rFonts w:asciiTheme="minorHAnsi" w:eastAsiaTheme="minorEastAsia" w:hAnsiTheme="minorHAnsi" w:cstheme="minorBidi"/>
          <w:noProof/>
          <w:sz w:val="22"/>
        </w:rPr>
      </w:pPr>
      <w:hyperlink w:anchor="_Toc92461670" w:history="1">
        <w:r w:rsidR="00C83654" w:rsidRPr="0083696D">
          <w:rPr>
            <w:rStyle w:val="Hyperlink"/>
            <w:noProof/>
          </w:rPr>
          <w:t>2.3 Current Biomass Pretreatment and Conversion Technologies</w:t>
        </w:r>
        <w:r w:rsidR="00C83654">
          <w:rPr>
            <w:noProof/>
            <w:webHidden/>
          </w:rPr>
          <w:tab/>
        </w:r>
        <w:r w:rsidR="00C83654">
          <w:rPr>
            <w:noProof/>
            <w:webHidden/>
          </w:rPr>
          <w:fldChar w:fldCharType="begin"/>
        </w:r>
        <w:r w:rsidR="00C83654">
          <w:rPr>
            <w:noProof/>
            <w:webHidden/>
          </w:rPr>
          <w:instrText xml:space="preserve"> PAGEREF _Toc92461670 \h </w:instrText>
        </w:r>
        <w:r w:rsidR="00C83654">
          <w:rPr>
            <w:noProof/>
            <w:webHidden/>
          </w:rPr>
        </w:r>
        <w:r w:rsidR="00C83654">
          <w:rPr>
            <w:noProof/>
            <w:webHidden/>
          </w:rPr>
          <w:fldChar w:fldCharType="separate"/>
        </w:r>
        <w:r w:rsidR="00C83654">
          <w:rPr>
            <w:noProof/>
            <w:webHidden/>
          </w:rPr>
          <w:t>9</w:t>
        </w:r>
        <w:r w:rsidR="00C83654">
          <w:rPr>
            <w:noProof/>
            <w:webHidden/>
          </w:rPr>
          <w:fldChar w:fldCharType="end"/>
        </w:r>
      </w:hyperlink>
    </w:p>
    <w:p w14:paraId="2A55D438" w14:textId="2B5E6622" w:rsidR="00C83654" w:rsidRDefault="00750163">
      <w:pPr>
        <w:pStyle w:val="TOC3"/>
        <w:tabs>
          <w:tab w:val="right" w:leader="dot" w:pos="9350"/>
        </w:tabs>
        <w:rPr>
          <w:rFonts w:asciiTheme="minorHAnsi" w:eastAsiaTheme="minorEastAsia" w:hAnsiTheme="minorHAnsi" w:cstheme="minorBidi"/>
          <w:noProof/>
          <w:sz w:val="22"/>
        </w:rPr>
      </w:pPr>
      <w:hyperlink w:anchor="_Toc92461671" w:history="1">
        <w:r w:rsidR="00C83654" w:rsidRPr="0083696D">
          <w:rPr>
            <w:rStyle w:val="Hyperlink"/>
            <w:noProof/>
            <w:lang w:val="en-GB"/>
          </w:rPr>
          <w:t xml:space="preserve">2.4 The Black Soldier Fly </w:t>
        </w:r>
        <w:r w:rsidR="00C83654">
          <w:rPr>
            <w:noProof/>
            <w:webHidden/>
          </w:rPr>
          <w:tab/>
        </w:r>
        <w:r w:rsidR="00C83654">
          <w:rPr>
            <w:noProof/>
            <w:webHidden/>
          </w:rPr>
          <w:fldChar w:fldCharType="begin"/>
        </w:r>
        <w:r w:rsidR="00C83654">
          <w:rPr>
            <w:noProof/>
            <w:webHidden/>
          </w:rPr>
          <w:instrText xml:space="preserve"> PAGEREF _Toc92461671 \h </w:instrText>
        </w:r>
        <w:r w:rsidR="00C83654">
          <w:rPr>
            <w:noProof/>
            <w:webHidden/>
          </w:rPr>
        </w:r>
        <w:r w:rsidR="00C83654">
          <w:rPr>
            <w:noProof/>
            <w:webHidden/>
          </w:rPr>
          <w:fldChar w:fldCharType="separate"/>
        </w:r>
        <w:r w:rsidR="00C83654">
          <w:rPr>
            <w:noProof/>
            <w:webHidden/>
          </w:rPr>
          <w:t>10</w:t>
        </w:r>
        <w:r w:rsidR="00C83654">
          <w:rPr>
            <w:noProof/>
            <w:webHidden/>
          </w:rPr>
          <w:fldChar w:fldCharType="end"/>
        </w:r>
      </w:hyperlink>
    </w:p>
    <w:p w14:paraId="39BB390B" w14:textId="3E9C1D9B" w:rsidR="00C83654" w:rsidRDefault="00750163">
      <w:pPr>
        <w:pStyle w:val="TOC3"/>
        <w:tabs>
          <w:tab w:val="right" w:leader="dot" w:pos="9350"/>
        </w:tabs>
        <w:rPr>
          <w:rFonts w:asciiTheme="minorHAnsi" w:eastAsiaTheme="minorEastAsia" w:hAnsiTheme="minorHAnsi" w:cstheme="minorBidi"/>
          <w:noProof/>
          <w:sz w:val="22"/>
        </w:rPr>
      </w:pPr>
      <w:hyperlink w:anchor="_Toc92461672" w:history="1">
        <w:r w:rsidR="00C83654" w:rsidRPr="0083696D">
          <w:rPr>
            <w:rStyle w:val="Hyperlink"/>
            <w:noProof/>
          </w:rPr>
          <w:t>2.5 Diet Selection and Breeding Conditions for the BSF Larvae</w:t>
        </w:r>
        <w:r w:rsidR="00C83654">
          <w:rPr>
            <w:noProof/>
            <w:webHidden/>
          </w:rPr>
          <w:tab/>
        </w:r>
        <w:r w:rsidR="00C83654">
          <w:rPr>
            <w:noProof/>
            <w:webHidden/>
          </w:rPr>
          <w:fldChar w:fldCharType="begin"/>
        </w:r>
        <w:r w:rsidR="00C83654">
          <w:rPr>
            <w:noProof/>
            <w:webHidden/>
          </w:rPr>
          <w:instrText xml:space="preserve"> PAGEREF _Toc92461672 \h </w:instrText>
        </w:r>
        <w:r w:rsidR="00C83654">
          <w:rPr>
            <w:noProof/>
            <w:webHidden/>
          </w:rPr>
        </w:r>
        <w:r w:rsidR="00C83654">
          <w:rPr>
            <w:noProof/>
            <w:webHidden/>
          </w:rPr>
          <w:fldChar w:fldCharType="separate"/>
        </w:r>
        <w:r w:rsidR="00C83654">
          <w:rPr>
            <w:noProof/>
            <w:webHidden/>
          </w:rPr>
          <w:t>11</w:t>
        </w:r>
        <w:r w:rsidR="00C83654">
          <w:rPr>
            <w:noProof/>
            <w:webHidden/>
          </w:rPr>
          <w:fldChar w:fldCharType="end"/>
        </w:r>
      </w:hyperlink>
    </w:p>
    <w:p w14:paraId="5E882686" w14:textId="1CEEAAE7" w:rsidR="00C83654" w:rsidRDefault="00750163">
      <w:pPr>
        <w:pStyle w:val="TOC2"/>
        <w:rPr>
          <w:rFonts w:asciiTheme="minorHAnsi" w:eastAsiaTheme="minorEastAsia" w:hAnsiTheme="minorHAnsi" w:cstheme="minorBidi"/>
          <w:noProof/>
          <w:sz w:val="22"/>
        </w:rPr>
      </w:pPr>
      <w:hyperlink w:anchor="_Toc92461673" w:history="1">
        <w:r w:rsidR="00C83654" w:rsidRPr="0083696D">
          <w:rPr>
            <w:rStyle w:val="Hyperlink"/>
            <w:noProof/>
            <w:lang w:val="en-GB"/>
          </w:rPr>
          <w:t>2.6 The Black Soldier Fly larval microbiome</w:t>
        </w:r>
        <w:r w:rsidR="00C83654">
          <w:rPr>
            <w:noProof/>
            <w:webHidden/>
          </w:rPr>
          <w:tab/>
        </w:r>
        <w:r w:rsidR="00C83654">
          <w:rPr>
            <w:noProof/>
            <w:webHidden/>
          </w:rPr>
          <w:fldChar w:fldCharType="begin"/>
        </w:r>
        <w:r w:rsidR="00C83654">
          <w:rPr>
            <w:noProof/>
            <w:webHidden/>
          </w:rPr>
          <w:instrText xml:space="preserve"> PAGEREF _Toc92461673 \h </w:instrText>
        </w:r>
        <w:r w:rsidR="00C83654">
          <w:rPr>
            <w:noProof/>
            <w:webHidden/>
          </w:rPr>
        </w:r>
        <w:r w:rsidR="00C83654">
          <w:rPr>
            <w:noProof/>
            <w:webHidden/>
          </w:rPr>
          <w:fldChar w:fldCharType="separate"/>
        </w:r>
        <w:r w:rsidR="00C83654">
          <w:rPr>
            <w:noProof/>
            <w:webHidden/>
          </w:rPr>
          <w:t>13</w:t>
        </w:r>
        <w:r w:rsidR="00C83654">
          <w:rPr>
            <w:noProof/>
            <w:webHidden/>
          </w:rPr>
          <w:fldChar w:fldCharType="end"/>
        </w:r>
      </w:hyperlink>
    </w:p>
    <w:p w14:paraId="283AC01E" w14:textId="10AC5E74" w:rsidR="00C83654" w:rsidRDefault="00750163">
      <w:pPr>
        <w:pStyle w:val="TOC2"/>
        <w:rPr>
          <w:rFonts w:asciiTheme="minorHAnsi" w:eastAsiaTheme="minorEastAsia" w:hAnsiTheme="minorHAnsi" w:cstheme="minorBidi"/>
          <w:noProof/>
          <w:sz w:val="22"/>
        </w:rPr>
      </w:pPr>
      <w:hyperlink w:anchor="_Toc92461674" w:history="1">
        <w:r w:rsidR="00C83654" w:rsidRPr="0083696D">
          <w:rPr>
            <w:rStyle w:val="Hyperlink"/>
            <w:noProof/>
            <w:lang w:val="en-GB"/>
          </w:rPr>
          <w:t>2.7 RNA-sequencing and Metatranscriptomic Analysis</w:t>
        </w:r>
        <w:r w:rsidR="00C83654">
          <w:rPr>
            <w:noProof/>
            <w:webHidden/>
          </w:rPr>
          <w:tab/>
        </w:r>
        <w:r w:rsidR="00C83654">
          <w:rPr>
            <w:noProof/>
            <w:webHidden/>
          </w:rPr>
          <w:fldChar w:fldCharType="begin"/>
        </w:r>
        <w:r w:rsidR="00C83654">
          <w:rPr>
            <w:noProof/>
            <w:webHidden/>
          </w:rPr>
          <w:instrText xml:space="preserve"> PAGEREF _Toc92461674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70E905C7" w14:textId="53AD100A" w:rsidR="00C83654" w:rsidRDefault="00750163">
      <w:pPr>
        <w:pStyle w:val="TOC3"/>
        <w:tabs>
          <w:tab w:val="right" w:leader="dot" w:pos="9350"/>
        </w:tabs>
        <w:rPr>
          <w:rFonts w:asciiTheme="minorHAnsi" w:eastAsiaTheme="minorEastAsia" w:hAnsiTheme="minorHAnsi" w:cstheme="minorBidi"/>
          <w:noProof/>
          <w:sz w:val="22"/>
        </w:rPr>
      </w:pPr>
      <w:hyperlink w:anchor="_Toc92461675" w:history="1">
        <w:r w:rsidR="00C83654" w:rsidRPr="0083696D">
          <w:rPr>
            <w:rStyle w:val="Hyperlink"/>
            <w:noProof/>
            <w:lang w:val="en-GB"/>
          </w:rPr>
          <w:t>2.7.1 The Advancement of Microbiome Research</w:t>
        </w:r>
        <w:r w:rsidR="00C83654">
          <w:rPr>
            <w:noProof/>
            <w:webHidden/>
          </w:rPr>
          <w:tab/>
        </w:r>
        <w:r w:rsidR="00C83654">
          <w:rPr>
            <w:noProof/>
            <w:webHidden/>
          </w:rPr>
          <w:fldChar w:fldCharType="begin"/>
        </w:r>
        <w:r w:rsidR="00C83654">
          <w:rPr>
            <w:noProof/>
            <w:webHidden/>
          </w:rPr>
          <w:instrText xml:space="preserve"> PAGEREF _Toc92461675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368F9D0D" w14:textId="13364CE9" w:rsidR="00C83654" w:rsidRDefault="00750163">
      <w:pPr>
        <w:pStyle w:val="TOC3"/>
        <w:tabs>
          <w:tab w:val="right" w:leader="dot" w:pos="9350"/>
        </w:tabs>
        <w:rPr>
          <w:rFonts w:asciiTheme="minorHAnsi" w:eastAsiaTheme="minorEastAsia" w:hAnsiTheme="minorHAnsi" w:cstheme="minorBidi"/>
          <w:noProof/>
          <w:sz w:val="22"/>
        </w:rPr>
      </w:pPr>
      <w:hyperlink w:anchor="_Toc92461676" w:history="1">
        <w:r w:rsidR="00C83654" w:rsidRPr="0083696D">
          <w:rPr>
            <w:rStyle w:val="Hyperlink"/>
            <w:noProof/>
            <w:lang w:val="en-GB"/>
          </w:rPr>
          <w:t>2.7.2 Long-read Sequencing</w:t>
        </w:r>
        <w:r w:rsidR="00C83654">
          <w:rPr>
            <w:noProof/>
            <w:webHidden/>
          </w:rPr>
          <w:tab/>
        </w:r>
        <w:r w:rsidR="00C83654">
          <w:rPr>
            <w:noProof/>
            <w:webHidden/>
          </w:rPr>
          <w:fldChar w:fldCharType="begin"/>
        </w:r>
        <w:r w:rsidR="00C83654">
          <w:rPr>
            <w:noProof/>
            <w:webHidden/>
          </w:rPr>
          <w:instrText xml:space="preserve"> PAGEREF _Toc92461676 \h </w:instrText>
        </w:r>
        <w:r w:rsidR="00C83654">
          <w:rPr>
            <w:noProof/>
            <w:webHidden/>
          </w:rPr>
        </w:r>
        <w:r w:rsidR="00C83654">
          <w:rPr>
            <w:noProof/>
            <w:webHidden/>
          </w:rPr>
          <w:fldChar w:fldCharType="separate"/>
        </w:r>
        <w:r w:rsidR="00C83654">
          <w:rPr>
            <w:noProof/>
            <w:webHidden/>
          </w:rPr>
          <w:t>17</w:t>
        </w:r>
        <w:r w:rsidR="00C83654">
          <w:rPr>
            <w:noProof/>
            <w:webHidden/>
          </w:rPr>
          <w:fldChar w:fldCharType="end"/>
        </w:r>
      </w:hyperlink>
    </w:p>
    <w:p w14:paraId="3E88DC02" w14:textId="42A4D6D1" w:rsidR="00C83654" w:rsidRDefault="00750163">
      <w:pPr>
        <w:pStyle w:val="TOC3"/>
        <w:tabs>
          <w:tab w:val="right" w:leader="dot" w:pos="9350"/>
        </w:tabs>
        <w:rPr>
          <w:rFonts w:asciiTheme="minorHAnsi" w:eastAsiaTheme="minorEastAsia" w:hAnsiTheme="minorHAnsi" w:cstheme="minorBidi"/>
          <w:noProof/>
          <w:sz w:val="22"/>
        </w:rPr>
      </w:pPr>
      <w:hyperlink w:anchor="_Toc92461677" w:history="1">
        <w:r w:rsidR="00C83654" w:rsidRPr="0083696D">
          <w:rPr>
            <w:rStyle w:val="Hyperlink"/>
            <w:noProof/>
            <w:lang w:val="en-GB"/>
          </w:rPr>
          <w:t>2.7.3 The ONT MinION Sequencing Platform</w:t>
        </w:r>
        <w:r w:rsidR="00C83654">
          <w:rPr>
            <w:noProof/>
            <w:webHidden/>
          </w:rPr>
          <w:tab/>
        </w:r>
        <w:r w:rsidR="00C83654">
          <w:rPr>
            <w:noProof/>
            <w:webHidden/>
          </w:rPr>
          <w:fldChar w:fldCharType="begin"/>
        </w:r>
        <w:r w:rsidR="00C83654">
          <w:rPr>
            <w:noProof/>
            <w:webHidden/>
          </w:rPr>
          <w:instrText xml:space="preserve"> PAGEREF _Toc92461677 \h </w:instrText>
        </w:r>
        <w:r w:rsidR="00C83654">
          <w:rPr>
            <w:noProof/>
            <w:webHidden/>
          </w:rPr>
        </w:r>
        <w:r w:rsidR="00C83654">
          <w:rPr>
            <w:noProof/>
            <w:webHidden/>
          </w:rPr>
          <w:fldChar w:fldCharType="separate"/>
        </w:r>
        <w:r w:rsidR="00C83654">
          <w:rPr>
            <w:noProof/>
            <w:webHidden/>
          </w:rPr>
          <w:t>18</w:t>
        </w:r>
        <w:r w:rsidR="00C83654">
          <w:rPr>
            <w:noProof/>
            <w:webHidden/>
          </w:rPr>
          <w:fldChar w:fldCharType="end"/>
        </w:r>
      </w:hyperlink>
    </w:p>
    <w:p w14:paraId="236CFBDD" w14:textId="758F8992" w:rsidR="00C83654" w:rsidRDefault="00750163">
      <w:pPr>
        <w:pStyle w:val="TOC3"/>
        <w:tabs>
          <w:tab w:val="right" w:leader="dot" w:pos="9350"/>
        </w:tabs>
        <w:rPr>
          <w:rFonts w:asciiTheme="minorHAnsi" w:eastAsiaTheme="minorEastAsia" w:hAnsiTheme="minorHAnsi" w:cstheme="minorBidi"/>
          <w:noProof/>
          <w:sz w:val="22"/>
        </w:rPr>
      </w:pPr>
      <w:hyperlink w:anchor="_Toc92461678" w:history="1">
        <w:r w:rsidR="00C83654" w:rsidRPr="0083696D">
          <w:rPr>
            <w:rStyle w:val="Hyperlink"/>
            <w:noProof/>
            <w:lang w:val="en-GB"/>
          </w:rPr>
          <w:t>2.7.4 Multiplexing Sequencing Approach</w:t>
        </w:r>
        <w:r w:rsidR="00C83654">
          <w:rPr>
            <w:noProof/>
            <w:webHidden/>
          </w:rPr>
          <w:tab/>
        </w:r>
        <w:r w:rsidR="00C83654">
          <w:rPr>
            <w:noProof/>
            <w:webHidden/>
          </w:rPr>
          <w:fldChar w:fldCharType="begin"/>
        </w:r>
        <w:r w:rsidR="00C83654">
          <w:rPr>
            <w:noProof/>
            <w:webHidden/>
          </w:rPr>
          <w:instrText xml:space="preserve"> PAGEREF _Toc92461678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27071D89" w14:textId="00EA8D44" w:rsidR="00C83654" w:rsidRDefault="00750163">
      <w:pPr>
        <w:pStyle w:val="TOC2"/>
        <w:rPr>
          <w:rFonts w:asciiTheme="minorHAnsi" w:eastAsiaTheme="minorEastAsia" w:hAnsiTheme="minorHAnsi" w:cstheme="minorBidi"/>
          <w:noProof/>
          <w:sz w:val="22"/>
        </w:rPr>
      </w:pPr>
      <w:hyperlink w:anchor="_Toc92461679" w:history="1">
        <w:r w:rsidR="00C83654" w:rsidRPr="0083696D">
          <w:rPr>
            <w:rStyle w:val="Hyperlink"/>
            <w:noProof/>
            <w:lang w:val="en-GB"/>
          </w:rPr>
          <w:t>2.7.5 Ribodepletion in Metatranscriptomic Analysis</w:t>
        </w:r>
        <w:r w:rsidR="00C83654">
          <w:rPr>
            <w:noProof/>
            <w:webHidden/>
          </w:rPr>
          <w:tab/>
        </w:r>
        <w:r w:rsidR="00C83654">
          <w:rPr>
            <w:noProof/>
            <w:webHidden/>
          </w:rPr>
          <w:fldChar w:fldCharType="begin"/>
        </w:r>
        <w:r w:rsidR="00C83654">
          <w:rPr>
            <w:noProof/>
            <w:webHidden/>
          </w:rPr>
          <w:instrText xml:space="preserve"> PAGEREF _Toc92461679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5704D8D9" w14:textId="4B884903" w:rsidR="00C83654" w:rsidRDefault="00750163">
      <w:pPr>
        <w:pStyle w:val="TOC3"/>
        <w:tabs>
          <w:tab w:val="right" w:leader="dot" w:pos="9350"/>
        </w:tabs>
        <w:rPr>
          <w:rFonts w:asciiTheme="minorHAnsi" w:eastAsiaTheme="minorEastAsia" w:hAnsiTheme="minorHAnsi" w:cstheme="minorBidi"/>
          <w:noProof/>
          <w:sz w:val="22"/>
        </w:rPr>
      </w:pPr>
      <w:hyperlink w:anchor="_Toc92461680" w:history="1">
        <w:r w:rsidR="00C83654" w:rsidRPr="0083696D">
          <w:rPr>
            <w:rStyle w:val="Hyperlink"/>
            <w:noProof/>
            <w:lang w:val="en-GB"/>
          </w:rPr>
          <w:t xml:space="preserve">2.7.6 Error Correction </w:t>
        </w:r>
        <w:r w:rsidR="00C83654">
          <w:rPr>
            <w:noProof/>
            <w:webHidden/>
          </w:rPr>
          <w:tab/>
        </w:r>
        <w:r w:rsidR="00C83654">
          <w:rPr>
            <w:noProof/>
            <w:webHidden/>
          </w:rPr>
          <w:fldChar w:fldCharType="begin"/>
        </w:r>
        <w:r w:rsidR="00C83654">
          <w:rPr>
            <w:noProof/>
            <w:webHidden/>
          </w:rPr>
          <w:instrText xml:space="preserve"> PAGEREF _Toc92461680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6FFFF2FE" w14:textId="09BC2779" w:rsidR="00C83654" w:rsidRDefault="00750163">
      <w:pPr>
        <w:pStyle w:val="TOC3"/>
        <w:tabs>
          <w:tab w:val="right" w:leader="dot" w:pos="9350"/>
        </w:tabs>
        <w:rPr>
          <w:rFonts w:asciiTheme="minorHAnsi" w:eastAsiaTheme="minorEastAsia" w:hAnsiTheme="minorHAnsi" w:cstheme="minorBidi"/>
          <w:noProof/>
          <w:sz w:val="22"/>
        </w:rPr>
      </w:pPr>
      <w:hyperlink w:anchor="_Toc92461681" w:history="1">
        <w:r w:rsidR="00C83654" w:rsidRPr="0083696D">
          <w:rPr>
            <w:rStyle w:val="Hyperlink"/>
            <w:noProof/>
          </w:rPr>
          <w:t>2.8 Taxonomic Validation using 16S rRNA Sequence</w:t>
        </w:r>
        <w:r w:rsidR="00C83654" w:rsidRPr="0083696D">
          <w:rPr>
            <w:rStyle w:val="Hyperlink"/>
            <w:noProof/>
            <w:lang w:val="en-GB"/>
          </w:rPr>
          <w:t>s</w:t>
        </w:r>
        <w:r w:rsidR="00C83654">
          <w:rPr>
            <w:noProof/>
            <w:webHidden/>
          </w:rPr>
          <w:tab/>
        </w:r>
        <w:r w:rsidR="00C83654">
          <w:rPr>
            <w:noProof/>
            <w:webHidden/>
          </w:rPr>
          <w:fldChar w:fldCharType="begin"/>
        </w:r>
        <w:r w:rsidR="00C83654">
          <w:rPr>
            <w:noProof/>
            <w:webHidden/>
          </w:rPr>
          <w:instrText xml:space="preserve"> PAGEREF _Toc92461681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4919E545" w14:textId="0FE287A9" w:rsidR="00C83654" w:rsidRDefault="00750163">
      <w:pPr>
        <w:pStyle w:val="TOC3"/>
        <w:tabs>
          <w:tab w:val="right" w:leader="dot" w:pos="9350"/>
        </w:tabs>
        <w:rPr>
          <w:rFonts w:asciiTheme="minorHAnsi" w:eastAsiaTheme="minorEastAsia" w:hAnsiTheme="minorHAnsi" w:cstheme="minorBidi"/>
          <w:noProof/>
          <w:sz w:val="22"/>
        </w:rPr>
      </w:pPr>
      <w:hyperlink w:anchor="_Toc92461682" w:history="1">
        <w:r w:rsidR="00C83654" w:rsidRPr="0083696D">
          <w:rPr>
            <w:rStyle w:val="Hyperlink"/>
            <w:noProof/>
            <w:lang w:val="en-GB"/>
          </w:rPr>
          <w:t xml:space="preserve">2.9 Differential Expression of Genes (DEGs) </w:t>
        </w:r>
        <w:r w:rsidR="00C83654">
          <w:rPr>
            <w:noProof/>
            <w:webHidden/>
          </w:rPr>
          <w:tab/>
        </w:r>
        <w:r w:rsidR="00C83654">
          <w:rPr>
            <w:noProof/>
            <w:webHidden/>
          </w:rPr>
          <w:fldChar w:fldCharType="begin"/>
        </w:r>
        <w:r w:rsidR="00C83654">
          <w:rPr>
            <w:noProof/>
            <w:webHidden/>
          </w:rPr>
          <w:instrText xml:space="preserve"> PAGEREF _Toc92461682 \h </w:instrText>
        </w:r>
        <w:r w:rsidR="00C83654">
          <w:rPr>
            <w:noProof/>
            <w:webHidden/>
          </w:rPr>
        </w:r>
        <w:r w:rsidR="00C83654">
          <w:rPr>
            <w:noProof/>
            <w:webHidden/>
          </w:rPr>
          <w:fldChar w:fldCharType="separate"/>
        </w:r>
        <w:r w:rsidR="00C83654">
          <w:rPr>
            <w:noProof/>
            <w:webHidden/>
          </w:rPr>
          <w:t>21</w:t>
        </w:r>
        <w:r w:rsidR="00C83654">
          <w:rPr>
            <w:noProof/>
            <w:webHidden/>
          </w:rPr>
          <w:fldChar w:fldCharType="end"/>
        </w:r>
      </w:hyperlink>
    </w:p>
    <w:p w14:paraId="017D7098" w14:textId="4B4F5157" w:rsidR="00C83654" w:rsidRDefault="00750163">
      <w:pPr>
        <w:pStyle w:val="TOC3"/>
        <w:tabs>
          <w:tab w:val="right" w:leader="dot" w:pos="9350"/>
        </w:tabs>
        <w:rPr>
          <w:rFonts w:asciiTheme="minorHAnsi" w:eastAsiaTheme="minorEastAsia" w:hAnsiTheme="minorHAnsi" w:cstheme="minorBidi"/>
          <w:noProof/>
          <w:sz w:val="22"/>
        </w:rPr>
      </w:pPr>
      <w:hyperlink w:anchor="_Toc92461683" w:history="1">
        <w:r w:rsidR="00C83654" w:rsidRPr="0083696D">
          <w:rPr>
            <w:rStyle w:val="Hyperlink"/>
            <w:noProof/>
            <w:lang w:val="en-GB"/>
          </w:rPr>
          <w:t>2.10 Carbohydrate-Active Enzymes (CAZymes)</w:t>
        </w:r>
        <w:r w:rsidR="00C83654">
          <w:rPr>
            <w:noProof/>
            <w:webHidden/>
          </w:rPr>
          <w:tab/>
        </w:r>
        <w:r w:rsidR="00C83654">
          <w:rPr>
            <w:noProof/>
            <w:webHidden/>
          </w:rPr>
          <w:fldChar w:fldCharType="begin"/>
        </w:r>
        <w:r w:rsidR="00C83654">
          <w:rPr>
            <w:noProof/>
            <w:webHidden/>
          </w:rPr>
          <w:instrText xml:space="preserve"> PAGEREF _Toc92461683 \h </w:instrText>
        </w:r>
        <w:r w:rsidR="00C83654">
          <w:rPr>
            <w:noProof/>
            <w:webHidden/>
          </w:rPr>
        </w:r>
        <w:r w:rsidR="00C83654">
          <w:rPr>
            <w:noProof/>
            <w:webHidden/>
          </w:rPr>
          <w:fldChar w:fldCharType="separate"/>
        </w:r>
        <w:r w:rsidR="00C83654">
          <w:rPr>
            <w:noProof/>
            <w:webHidden/>
          </w:rPr>
          <w:t>22</w:t>
        </w:r>
        <w:r w:rsidR="00C83654">
          <w:rPr>
            <w:noProof/>
            <w:webHidden/>
          </w:rPr>
          <w:fldChar w:fldCharType="end"/>
        </w:r>
      </w:hyperlink>
    </w:p>
    <w:p w14:paraId="4455399B" w14:textId="193B697C" w:rsidR="00C83654" w:rsidRDefault="00750163">
      <w:pPr>
        <w:pStyle w:val="TOC1"/>
        <w:rPr>
          <w:rFonts w:asciiTheme="minorHAnsi" w:eastAsiaTheme="minorEastAsia" w:hAnsiTheme="minorHAnsi" w:cstheme="minorBidi"/>
          <w:noProof/>
          <w:sz w:val="22"/>
        </w:rPr>
      </w:pPr>
      <w:hyperlink w:anchor="_Toc92461684" w:history="1">
        <w:r w:rsidR="00C83654" w:rsidRPr="0083696D">
          <w:rPr>
            <w:rStyle w:val="Hyperlink"/>
            <w:noProof/>
          </w:rPr>
          <w:t>CHAPTER THREE</w:t>
        </w:r>
        <w:r w:rsidR="00C83654">
          <w:rPr>
            <w:noProof/>
            <w:webHidden/>
          </w:rPr>
          <w:tab/>
        </w:r>
        <w:r w:rsidR="00C83654">
          <w:rPr>
            <w:noProof/>
            <w:webHidden/>
          </w:rPr>
          <w:fldChar w:fldCharType="begin"/>
        </w:r>
        <w:r w:rsidR="00C83654">
          <w:rPr>
            <w:noProof/>
            <w:webHidden/>
          </w:rPr>
          <w:instrText xml:space="preserve"> PAGEREF _Toc92461684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48FC69B" w14:textId="6FC6BC82" w:rsidR="00C83654" w:rsidRDefault="00750163">
      <w:pPr>
        <w:pStyle w:val="TOC1"/>
        <w:rPr>
          <w:rFonts w:asciiTheme="minorHAnsi" w:eastAsiaTheme="minorEastAsia" w:hAnsiTheme="minorHAnsi" w:cstheme="minorBidi"/>
          <w:noProof/>
          <w:sz w:val="22"/>
        </w:rPr>
      </w:pPr>
      <w:hyperlink w:anchor="_Toc92461685" w:history="1">
        <w:r w:rsidR="00C83654" w:rsidRPr="0083696D">
          <w:rPr>
            <w:rStyle w:val="Hyperlink"/>
            <w:noProof/>
            <w:lang w:val="en-GB"/>
          </w:rPr>
          <w:t xml:space="preserve">3.0 </w:t>
        </w:r>
        <w:r w:rsidR="00C83654" w:rsidRPr="0083696D">
          <w:rPr>
            <w:rStyle w:val="Hyperlink"/>
            <w:noProof/>
          </w:rPr>
          <w:t>MATERIALS AND METHODS</w:t>
        </w:r>
        <w:r w:rsidR="00C83654">
          <w:rPr>
            <w:noProof/>
            <w:webHidden/>
          </w:rPr>
          <w:tab/>
        </w:r>
        <w:r w:rsidR="00C83654">
          <w:rPr>
            <w:noProof/>
            <w:webHidden/>
          </w:rPr>
          <w:fldChar w:fldCharType="begin"/>
        </w:r>
        <w:r w:rsidR="00C83654">
          <w:rPr>
            <w:noProof/>
            <w:webHidden/>
          </w:rPr>
          <w:instrText xml:space="preserve"> PAGEREF _Toc92461685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6AC2D856" w14:textId="6F02DD04" w:rsidR="00C83654" w:rsidRDefault="00750163">
      <w:pPr>
        <w:pStyle w:val="TOC3"/>
        <w:tabs>
          <w:tab w:val="right" w:leader="dot" w:pos="9350"/>
        </w:tabs>
        <w:rPr>
          <w:rFonts w:asciiTheme="minorHAnsi" w:eastAsiaTheme="minorEastAsia" w:hAnsiTheme="minorHAnsi" w:cstheme="minorBidi"/>
          <w:noProof/>
          <w:sz w:val="22"/>
        </w:rPr>
      </w:pPr>
      <w:hyperlink w:anchor="_Toc92461686" w:history="1">
        <w:r w:rsidR="00C83654" w:rsidRPr="0083696D">
          <w:rPr>
            <w:rStyle w:val="Hyperlink"/>
            <w:noProof/>
          </w:rPr>
          <w:t>3.1 Research Design and Approach</w:t>
        </w:r>
        <w:r w:rsidR="00C83654">
          <w:rPr>
            <w:noProof/>
            <w:webHidden/>
          </w:rPr>
          <w:tab/>
        </w:r>
        <w:r w:rsidR="00C83654">
          <w:rPr>
            <w:noProof/>
            <w:webHidden/>
          </w:rPr>
          <w:fldChar w:fldCharType="begin"/>
        </w:r>
        <w:r w:rsidR="00C83654">
          <w:rPr>
            <w:noProof/>
            <w:webHidden/>
          </w:rPr>
          <w:instrText xml:space="preserve"> PAGEREF _Toc92461686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4FF245A4" w14:textId="0CEF6EC1" w:rsidR="00C83654" w:rsidRDefault="00750163">
      <w:pPr>
        <w:pStyle w:val="TOC3"/>
        <w:tabs>
          <w:tab w:val="right" w:leader="dot" w:pos="9350"/>
        </w:tabs>
        <w:rPr>
          <w:rFonts w:asciiTheme="minorHAnsi" w:eastAsiaTheme="minorEastAsia" w:hAnsiTheme="minorHAnsi" w:cstheme="minorBidi"/>
          <w:noProof/>
          <w:sz w:val="22"/>
        </w:rPr>
      </w:pPr>
      <w:hyperlink w:anchor="_Toc92461687" w:history="1">
        <w:r w:rsidR="00C83654" w:rsidRPr="0083696D">
          <w:rPr>
            <w:rStyle w:val="Hyperlink"/>
            <w:noProof/>
          </w:rPr>
          <w:t>3.2 Ethical Considerations</w:t>
        </w:r>
        <w:r w:rsidR="00C83654">
          <w:rPr>
            <w:noProof/>
            <w:webHidden/>
          </w:rPr>
          <w:tab/>
        </w:r>
        <w:r w:rsidR="00C83654">
          <w:rPr>
            <w:noProof/>
            <w:webHidden/>
          </w:rPr>
          <w:fldChar w:fldCharType="begin"/>
        </w:r>
        <w:r w:rsidR="00C83654">
          <w:rPr>
            <w:noProof/>
            <w:webHidden/>
          </w:rPr>
          <w:instrText xml:space="preserve"> PAGEREF _Toc92461687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C667BB9" w14:textId="42C0EFE7" w:rsidR="00C83654" w:rsidRDefault="00750163">
      <w:pPr>
        <w:pStyle w:val="TOC3"/>
        <w:tabs>
          <w:tab w:val="right" w:leader="dot" w:pos="9350"/>
        </w:tabs>
        <w:rPr>
          <w:rFonts w:asciiTheme="minorHAnsi" w:eastAsiaTheme="minorEastAsia" w:hAnsiTheme="minorHAnsi" w:cstheme="minorBidi"/>
          <w:noProof/>
          <w:sz w:val="22"/>
        </w:rPr>
      </w:pPr>
      <w:hyperlink w:anchor="_Toc92461688" w:history="1">
        <w:r w:rsidR="00C83654" w:rsidRPr="0083696D">
          <w:rPr>
            <w:rStyle w:val="Hyperlink"/>
            <w:noProof/>
          </w:rPr>
          <w:t>3.3 Growth conditions and colony maintenance</w:t>
        </w:r>
        <w:r w:rsidR="00C83654">
          <w:rPr>
            <w:noProof/>
            <w:webHidden/>
          </w:rPr>
          <w:tab/>
        </w:r>
        <w:r w:rsidR="00C83654">
          <w:rPr>
            <w:noProof/>
            <w:webHidden/>
          </w:rPr>
          <w:fldChar w:fldCharType="begin"/>
        </w:r>
        <w:r w:rsidR="00C83654">
          <w:rPr>
            <w:noProof/>
            <w:webHidden/>
          </w:rPr>
          <w:instrText xml:space="preserve"> PAGEREF _Toc92461688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22A52533" w14:textId="560659E9" w:rsidR="00C83654" w:rsidRDefault="00750163">
      <w:pPr>
        <w:pStyle w:val="TOC3"/>
        <w:tabs>
          <w:tab w:val="right" w:leader="dot" w:pos="9350"/>
        </w:tabs>
        <w:rPr>
          <w:rFonts w:asciiTheme="minorHAnsi" w:eastAsiaTheme="minorEastAsia" w:hAnsiTheme="minorHAnsi" w:cstheme="minorBidi"/>
          <w:noProof/>
          <w:sz w:val="22"/>
        </w:rPr>
      </w:pPr>
      <w:hyperlink w:anchor="_Toc92461689" w:history="1">
        <w:r w:rsidR="00C83654" w:rsidRPr="0083696D">
          <w:rPr>
            <w:rStyle w:val="Hyperlink"/>
            <w:noProof/>
            <w:shd w:val="clear" w:color="auto" w:fill="FFFFFF"/>
          </w:rPr>
          <w:t>3.4 Sampling</w:t>
        </w:r>
        <w:r w:rsidR="00C83654">
          <w:rPr>
            <w:noProof/>
            <w:webHidden/>
          </w:rPr>
          <w:tab/>
        </w:r>
        <w:r w:rsidR="00C83654">
          <w:rPr>
            <w:noProof/>
            <w:webHidden/>
          </w:rPr>
          <w:fldChar w:fldCharType="begin"/>
        </w:r>
        <w:r w:rsidR="00C83654">
          <w:rPr>
            <w:noProof/>
            <w:webHidden/>
          </w:rPr>
          <w:instrText xml:space="preserve"> PAGEREF _Toc92461689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490E9D3" w14:textId="6103C4AD" w:rsidR="00C83654" w:rsidRDefault="00750163">
      <w:pPr>
        <w:pStyle w:val="TOC3"/>
        <w:tabs>
          <w:tab w:val="right" w:leader="dot" w:pos="9350"/>
        </w:tabs>
        <w:rPr>
          <w:rFonts w:asciiTheme="minorHAnsi" w:eastAsiaTheme="minorEastAsia" w:hAnsiTheme="minorHAnsi" w:cstheme="minorBidi"/>
          <w:noProof/>
          <w:sz w:val="22"/>
        </w:rPr>
      </w:pPr>
      <w:hyperlink w:anchor="_Toc92461690" w:history="1">
        <w:r w:rsidR="00C83654" w:rsidRPr="0083696D">
          <w:rPr>
            <w:rStyle w:val="Hyperlink"/>
            <w:noProof/>
          </w:rPr>
          <w:t>3.5 RNA isolation</w:t>
        </w:r>
        <w:r w:rsidR="00C83654">
          <w:rPr>
            <w:noProof/>
            <w:webHidden/>
          </w:rPr>
          <w:tab/>
        </w:r>
        <w:r w:rsidR="00C83654">
          <w:rPr>
            <w:noProof/>
            <w:webHidden/>
          </w:rPr>
          <w:fldChar w:fldCharType="begin"/>
        </w:r>
        <w:r w:rsidR="00C83654">
          <w:rPr>
            <w:noProof/>
            <w:webHidden/>
          </w:rPr>
          <w:instrText xml:space="preserve"> PAGEREF _Toc92461690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6670464" w14:textId="706EA8CB" w:rsidR="00C83654" w:rsidRDefault="00750163">
      <w:pPr>
        <w:pStyle w:val="TOC3"/>
        <w:tabs>
          <w:tab w:val="right" w:leader="dot" w:pos="9350"/>
        </w:tabs>
        <w:rPr>
          <w:rFonts w:asciiTheme="minorHAnsi" w:eastAsiaTheme="minorEastAsia" w:hAnsiTheme="minorHAnsi" w:cstheme="minorBidi"/>
          <w:noProof/>
          <w:sz w:val="22"/>
        </w:rPr>
      </w:pPr>
      <w:hyperlink w:anchor="_Toc92461691" w:history="1">
        <w:r w:rsidR="00C83654" w:rsidRPr="0083696D">
          <w:rPr>
            <w:rStyle w:val="Hyperlink"/>
            <w:noProof/>
          </w:rPr>
          <w:t>3.6 cDNA Synthesis and mRNA Enrichment</w:t>
        </w:r>
        <w:r w:rsidR="00C83654">
          <w:rPr>
            <w:noProof/>
            <w:webHidden/>
          </w:rPr>
          <w:tab/>
        </w:r>
        <w:r w:rsidR="00C83654">
          <w:rPr>
            <w:noProof/>
            <w:webHidden/>
          </w:rPr>
          <w:fldChar w:fldCharType="begin"/>
        </w:r>
        <w:r w:rsidR="00C83654">
          <w:rPr>
            <w:noProof/>
            <w:webHidden/>
          </w:rPr>
          <w:instrText xml:space="preserve"> PAGEREF _Toc92461691 \h </w:instrText>
        </w:r>
        <w:r w:rsidR="00C83654">
          <w:rPr>
            <w:noProof/>
            <w:webHidden/>
          </w:rPr>
        </w:r>
        <w:r w:rsidR="00C83654">
          <w:rPr>
            <w:noProof/>
            <w:webHidden/>
          </w:rPr>
          <w:fldChar w:fldCharType="separate"/>
        </w:r>
        <w:r w:rsidR="00C83654">
          <w:rPr>
            <w:noProof/>
            <w:webHidden/>
          </w:rPr>
          <w:t>26</w:t>
        </w:r>
        <w:r w:rsidR="00C83654">
          <w:rPr>
            <w:noProof/>
            <w:webHidden/>
          </w:rPr>
          <w:fldChar w:fldCharType="end"/>
        </w:r>
      </w:hyperlink>
    </w:p>
    <w:p w14:paraId="292047C5" w14:textId="5DC4DA36" w:rsidR="00C83654" w:rsidRDefault="00750163">
      <w:pPr>
        <w:pStyle w:val="TOC3"/>
        <w:tabs>
          <w:tab w:val="right" w:leader="dot" w:pos="9350"/>
        </w:tabs>
        <w:rPr>
          <w:rFonts w:asciiTheme="minorHAnsi" w:eastAsiaTheme="minorEastAsia" w:hAnsiTheme="minorHAnsi" w:cstheme="minorBidi"/>
          <w:noProof/>
          <w:sz w:val="22"/>
        </w:rPr>
      </w:pPr>
      <w:hyperlink w:anchor="_Toc92461692" w:history="1">
        <w:r w:rsidR="00C83654" w:rsidRPr="0083696D">
          <w:rPr>
            <w:rStyle w:val="Hyperlink"/>
            <w:bCs/>
            <w:noProof/>
          </w:rPr>
          <w:t>3.7 Sequencing</w:t>
        </w:r>
        <w:r w:rsidR="00C83654">
          <w:rPr>
            <w:noProof/>
            <w:webHidden/>
          </w:rPr>
          <w:tab/>
        </w:r>
        <w:r w:rsidR="00C83654">
          <w:rPr>
            <w:noProof/>
            <w:webHidden/>
          </w:rPr>
          <w:fldChar w:fldCharType="begin"/>
        </w:r>
        <w:r w:rsidR="00C83654">
          <w:rPr>
            <w:noProof/>
            <w:webHidden/>
          </w:rPr>
          <w:instrText xml:space="preserve"> PAGEREF _Toc92461692 \h </w:instrText>
        </w:r>
        <w:r w:rsidR="00C83654">
          <w:rPr>
            <w:noProof/>
            <w:webHidden/>
          </w:rPr>
        </w:r>
        <w:r w:rsidR="00C83654">
          <w:rPr>
            <w:noProof/>
            <w:webHidden/>
          </w:rPr>
          <w:fldChar w:fldCharType="separate"/>
        </w:r>
        <w:r w:rsidR="00C83654">
          <w:rPr>
            <w:noProof/>
            <w:webHidden/>
          </w:rPr>
          <w:t>27</w:t>
        </w:r>
        <w:r w:rsidR="00C83654">
          <w:rPr>
            <w:noProof/>
            <w:webHidden/>
          </w:rPr>
          <w:fldChar w:fldCharType="end"/>
        </w:r>
      </w:hyperlink>
    </w:p>
    <w:p w14:paraId="566E296E" w14:textId="215EF423" w:rsidR="00C83654" w:rsidRDefault="00750163">
      <w:pPr>
        <w:pStyle w:val="TOC3"/>
        <w:tabs>
          <w:tab w:val="right" w:leader="dot" w:pos="9350"/>
        </w:tabs>
        <w:rPr>
          <w:rFonts w:asciiTheme="minorHAnsi" w:eastAsiaTheme="minorEastAsia" w:hAnsiTheme="minorHAnsi" w:cstheme="minorBidi"/>
          <w:noProof/>
          <w:sz w:val="22"/>
        </w:rPr>
      </w:pPr>
      <w:hyperlink w:anchor="_Toc92461693" w:history="1">
        <w:r w:rsidR="00C83654" w:rsidRPr="0083696D">
          <w:rPr>
            <w:rStyle w:val="Hyperlink"/>
            <w:noProof/>
          </w:rPr>
          <w:t>3.8 Data Analysis</w:t>
        </w:r>
        <w:r w:rsidR="00C83654">
          <w:rPr>
            <w:noProof/>
            <w:webHidden/>
          </w:rPr>
          <w:tab/>
        </w:r>
        <w:r w:rsidR="00C83654">
          <w:rPr>
            <w:noProof/>
            <w:webHidden/>
          </w:rPr>
          <w:fldChar w:fldCharType="begin"/>
        </w:r>
        <w:r w:rsidR="00C83654">
          <w:rPr>
            <w:noProof/>
            <w:webHidden/>
          </w:rPr>
          <w:instrText xml:space="preserve"> PAGEREF _Toc92461693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B384B22" w14:textId="6CEDEEBE" w:rsidR="00C83654" w:rsidRDefault="00750163">
      <w:pPr>
        <w:pStyle w:val="TOC3"/>
        <w:tabs>
          <w:tab w:val="right" w:leader="dot" w:pos="9350"/>
        </w:tabs>
        <w:rPr>
          <w:rFonts w:asciiTheme="minorHAnsi" w:eastAsiaTheme="minorEastAsia" w:hAnsiTheme="minorHAnsi" w:cstheme="minorBidi"/>
          <w:noProof/>
          <w:sz w:val="22"/>
        </w:rPr>
      </w:pPr>
      <w:hyperlink w:anchor="_Toc92461694" w:history="1">
        <w:r w:rsidR="00C83654" w:rsidRPr="0083696D">
          <w:rPr>
            <w:rStyle w:val="Hyperlink"/>
            <w:noProof/>
          </w:rPr>
          <w:t>3.8.1 Physicochemical parameter collection</w:t>
        </w:r>
        <w:r w:rsidR="00C83654">
          <w:rPr>
            <w:noProof/>
            <w:webHidden/>
          </w:rPr>
          <w:tab/>
        </w:r>
        <w:r w:rsidR="00C83654">
          <w:rPr>
            <w:noProof/>
            <w:webHidden/>
          </w:rPr>
          <w:fldChar w:fldCharType="begin"/>
        </w:r>
        <w:r w:rsidR="00C83654">
          <w:rPr>
            <w:noProof/>
            <w:webHidden/>
          </w:rPr>
          <w:instrText xml:space="preserve"> PAGEREF _Toc92461694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19A73FF4" w14:textId="7AE1254E" w:rsidR="00C83654" w:rsidRDefault="00750163">
      <w:pPr>
        <w:pStyle w:val="TOC3"/>
        <w:tabs>
          <w:tab w:val="right" w:leader="dot" w:pos="9350"/>
        </w:tabs>
        <w:rPr>
          <w:rFonts w:asciiTheme="minorHAnsi" w:eastAsiaTheme="minorEastAsia" w:hAnsiTheme="minorHAnsi" w:cstheme="minorBidi"/>
          <w:noProof/>
          <w:sz w:val="22"/>
        </w:rPr>
      </w:pPr>
      <w:hyperlink w:anchor="_Toc92461695" w:history="1">
        <w:r w:rsidR="00C83654" w:rsidRPr="0083696D">
          <w:rPr>
            <w:rStyle w:val="Hyperlink"/>
            <w:noProof/>
          </w:rPr>
          <w:t>3.8.2 Feed composition analysis</w:t>
        </w:r>
        <w:r w:rsidR="00C83654">
          <w:rPr>
            <w:noProof/>
            <w:webHidden/>
          </w:rPr>
          <w:tab/>
        </w:r>
        <w:r w:rsidR="00C83654">
          <w:rPr>
            <w:noProof/>
            <w:webHidden/>
          </w:rPr>
          <w:fldChar w:fldCharType="begin"/>
        </w:r>
        <w:r w:rsidR="00C83654">
          <w:rPr>
            <w:noProof/>
            <w:webHidden/>
          </w:rPr>
          <w:instrText xml:space="preserve"> PAGEREF _Toc92461695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404D3CFF" w14:textId="25134361" w:rsidR="00C83654" w:rsidRDefault="00750163">
      <w:pPr>
        <w:pStyle w:val="TOC3"/>
        <w:tabs>
          <w:tab w:val="right" w:leader="dot" w:pos="9350"/>
        </w:tabs>
        <w:rPr>
          <w:rFonts w:asciiTheme="minorHAnsi" w:eastAsiaTheme="minorEastAsia" w:hAnsiTheme="minorHAnsi" w:cstheme="minorBidi"/>
          <w:noProof/>
          <w:sz w:val="22"/>
        </w:rPr>
      </w:pPr>
      <w:hyperlink w:anchor="_Toc92461696" w:history="1">
        <w:r w:rsidR="00C83654" w:rsidRPr="0083696D">
          <w:rPr>
            <w:rStyle w:val="Hyperlink"/>
            <w:noProof/>
          </w:rPr>
          <w:t>3.8.3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_Toc92461696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6E29D5CE" w14:textId="35A5B973" w:rsidR="00C83654" w:rsidRDefault="00750163">
      <w:pPr>
        <w:pStyle w:val="TOC3"/>
        <w:tabs>
          <w:tab w:val="right" w:leader="dot" w:pos="9350"/>
        </w:tabs>
        <w:rPr>
          <w:rFonts w:asciiTheme="minorHAnsi" w:eastAsiaTheme="minorEastAsia" w:hAnsiTheme="minorHAnsi" w:cstheme="minorBidi"/>
          <w:noProof/>
          <w:sz w:val="22"/>
        </w:rPr>
      </w:pPr>
      <w:hyperlink w:anchor="_Toc92461697" w:history="1">
        <w:r w:rsidR="00C83654" w:rsidRPr="0083696D">
          <w:rPr>
            <w:rStyle w:val="Hyperlink"/>
            <w:noProof/>
          </w:rPr>
          <w:t>3.8.4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_Toc92461697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5FC3180" w14:textId="42E3AC29" w:rsidR="00C83654" w:rsidRDefault="00750163">
      <w:pPr>
        <w:pStyle w:val="TOC3"/>
        <w:tabs>
          <w:tab w:val="right" w:leader="dot" w:pos="9350"/>
        </w:tabs>
        <w:rPr>
          <w:rFonts w:asciiTheme="minorHAnsi" w:eastAsiaTheme="minorEastAsia" w:hAnsiTheme="minorHAnsi" w:cstheme="minorBidi"/>
          <w:noProof/>
          <w:sz w:val="22"/>
        </w:rPr>
      </w:pPr>
      <w:hyperlink w:anchor="_Toc92461698" w:history="1">
        <w:r w:rsidR="00C83654" w:rsidRPr="0083696D">
          <w:rPr>
            <w:rStyle w:val="Hyperlink"/>
            <w:noProof/>
          </w:rPr>
          <w:t>3.8.5 Adapter trimming with Porechop</w:t>
        </w:r>
        <w:r w:rsidR="00C83654">
          <w:rPr>
            <w:noProof/>
            <w:webHidden/>
          </w:rPr>
          <w:tab/>
        </w:r>
        <w:r w:rsidR="00C83654">
          <w:rPr>
            <w:noProof/>
            <w:webHidden/>
          </w:rPr>
          <w:fldChar w:fldCharType="begin"/>
        </w:r>
        <w:r w:rsidR="00C83654">
          <w:rPr>
            <w:noProof/>
            <w:webHidden/>
          </w:rPr>
          <w:instrText xml:space="preserve"> PAGEREF _Toc92461698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4703EA78" w14:textId="2FD6E4A2" w:rsidR="00C83654" w:rsidRDefault="00750163">
      <w:pPr>
        <w:pStyle w:val="TOC3"/>
        <w:tabs>
          <w:tab w:val="right" w:leader="dot" w:pos="9350"/>
        </w:tabs>
        <w:rPr>
          <w:rFonts w:asciiTheme="minorHAnsi" w:eastAsiaTheme="minorEastAsia" w:hAnsiTheme="minorHAnsi" w:cstheme="minorBidi"/>
          <w:noProof/>
          <w:sz w:val="22"/>
        </w:rPr>
      </w:pPr>
      <w:hyperlink w:anchor="_Toc92461699" w:history="1">
        <w:r w:rsidR="00C83654" w:rsidRPr="0083696D">
          <w:rPr>
            <w:rStyle w:val="Hyperlink"/>
            <w:noProof/>
          </w:rPr>
          <w:t>3.8.6 De novo clustering of cDNA isoforms with IsONclust</w:t>
        </w:r>
        <w:r w:rsidR="00C83654">
          <w:rPr>
            <w:noProof/>
            <w:webHidden/>
          </w:rPr>
          <w:tab/>
        </w:r>
        <w:r w:rsidR="00C83654">
          <w:rPr>
            <w:noProof/>
            <w:webHidden/>
          </w:rPr>
          <w:fldChar w:fldCharType="begin"/>
        </w:r>
        <w:r w:rsidR="00C83654">
          <w:rPr>
            <w:noProof/>
            <w:webHidden/>
          </w:rPr>
          <w:instrText xml:space="preserve"> PAGEREF _Toc92461699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7C46D7CE" w14:textId="10FF2415" w:rsidR="00C83654" w:rsidRDefault="00750163">
      <w:pPr>
        <w:pStyle w:val="TOC3"/>
        <w:tabs>
          <w:tab w:val="right" w:leader="dot" w:pos="9350"/>
        </w:tabs>
        <w:rPr>
          <w:rFonts w:asciiTheme="minorHAnsi" w:eastAsiaTheme="minorEastAsia" w:hAnsiTheme="minorHAnsi" w:cstheme="minorBidi"/>
          <w:noProof/>
          <w:sz w:val="22"/>
        </w:rPr>
      </w:pPr>
      <w:hyperlink w:anchor="_Toc92461700" w:history="1">
        <w:r w:rsidR="00C83654" w:rsidRPr="0083696D">
          <w:rPr>
            <w:rStyle w:val="Hyperlink"/>
            <w:noProof/>
          </w:rPr>
          <w:t>3.8.7 Error correction of clustered cDNA reads with IsONcorrect</w:t>
        </w:r>
        <w:r w:rsidR="00C83654">
          <w:rPr>
            <w:noProof/>
            <w:webHidden/>
          </w:rPr>
          <w:tab/>
        </w:r>
        <w:r w:rsidR="00C83654">
          <w:rPr>
            <w:noProof/>
            <w:webHidden/>
          </w:rPr>
          <w:fldChar w:fldCharType="begin"/>
        </w:r>
        <w:r w:rsidR="00C83654">
          <w:rPr>
            <w:noProof/>
            <w:webHidden/>
          </w:rPr>
          <w:instrText xml:space="preserve"> PAGEREF _Toc92461700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D1EE59" w14:textId="51929AD7" w:rsidR="00C83654" w:rsidRDefault="00750163">
      <w:pPr>
        <w:pStyle w:val="TOC3"/>
        <w:tabs>
          <w:tab w:val="right" w:leader="dot" w:pos="9350"/>
        </w:tabs>
        <w:rPr>
          <w:rFonts w:asciiTheme="minorHAnsi" w:eastAsiaTheme="minorEastAsia" w:hAnsiTheme="minorHAnsi" w:cstheme="minorBidi"/>
          <w:noProof/>
          <w:sz w:val="22"/>
        </w:rPr>
      </w:pPr>
      <w:hyperlink w:anchor="_Toc92461701" w:history="1">
        <w:r w:rsidR="00C83654" w:rsidRPr="0083696D">
          <w:rPr>
            <w:rStyle w:val="Hyperlink"/>
            <w:noProof/>
          </w:rPr>
          <w:t>3.8.8 Ribodepletion with SortMeRNA</w:t>
        </w:r>
        <w:r w:rsidR="00C83654">
          <w:rPr>
            <w:noProof/>
            <w:webHidden/>
          </w:rPr>
          <w:tab/>
        </w:r>
        <w:r w:rsidR="00C83654">
          <w:rPr>
            <w:noProof/>
            <w:webHidden/>
          </w:rPr>
          <w:fldChar w:fldCharType="begin"/>
        </w:r>
        <w:r w:rsidR="00C83654">
          <w:rPr>
            <w:noProof/>
            <w:webHidden/>
          </w:rPr>
          <w:instrText xml:space="preserve"> PAGEREF _Toc92461701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B1B78E" w14:textId="76F79F79" w:rsidR="00C83654" w:rsidRDefault="00750163">
      <w:pPr>
        <w:pStyle w:val="TOC3"/>
        <w:tabs>
          <w:tab w:val="right" w:leader="dot" w:pos="9350"/>
        </w:tabs>
        <w:rPr>
          <w:rFonts w:asciiTheme="minorHAnsi" w:eastAsiaTheme="minorEastAsia" w:hAnsiTheme="minorHAnsi" w:cstheme="minorBidi"/>
          <w:noProof/>
          <w:sz w:val="22"/>
        </w:rPr>
      </w:pPr>
      <w:hyperlink w:anchor="_Toc92461702" w:history="1">
        <w:r w:rsidR="00C83654" w:rsidRPr="0083696D">
          <w:rPr>
            <w:rStyle w:val="Hyperlink"/>
            <w:noProof/>
          </w:rPr>
          <w:t>3.8.9 Taxonomic Validation using Filtered rRNA reads</w:t>
        </w:r>
        <w:r w:rsidR="00C83654">
          <w:rPr>
            <w:noProof/>
            <w:webHidden/>
          </w:rPr>
          <w:tab/>
        </w:r>
        <w:r w:rsidR="00C83654">
          <w:rPr>
            <w:noProof/>
            <w:webHidden/>
          </w:rPr>
          <w:fldChar w:fldCharType="begin"/>
        </w:r>
        <w:r w:rsidR="00C83654">
          <w:rPr>
            <w:noProof/>
            <w:webHidden/>
          </w:rPr>
          <w:instrText xml:space="preserve"> PAGEREF _Toc92461702 \h </w:instrText>
        </w:r>
        <w:r w:rsidR="00C83654">
          <w:rPr>
            <w:noProof/>
            <w:webHidden/>
          </w:rPr>
        </w:r>
        <w:r w:rsidR="00C83654">
          <w:rPr>
            <w:noProof/>
            <w:webHidden/>
          </w:rPr>
          <w:fldChar w:fldCharType="separate"/>
        </w:r>
        <w:r w:rsidR="00C83654">
          <w:rPr>
            <w:noProof/>
            <w:webHidden/>
          </w:rPr>
          <w:t>31</w:t>
        </w:r>
        <w:r w:rsidR="00C83654">
          <w:rPr>
            <w:noProof/>
            <w:webHidden/>
          </w:rPr>
          <w:fldChar w:fldCharType="end"/>
        </w:r>
      </w:hyperlink>
    </w:p>
    <w:p w14:paraId="70DB99A6" w14:textId="6DEF8B51" w:rsidR="00C83654" w:rsidRDefault="00750163">
      <w:pPr>
        <w:pStyle w:val="TOC3"/>
        <w:tabs>
          <w:tab w:val="right" w:leader="dot" w:pos="9350"/>
        </w:tabs>
        <w:rPr>
          <w:rFonts w:asciiTheme="minorHAnsi" w:eastAsiaTheme="minorEastAsia" w:hAnsiTheme="minorHAnsi" w:cstheme="minorBidi"/>
          <w:noProof/>
          <w:sz w:val="22"/>
        </w:rPr>
      </w:pPr>
      <w:hyperlink w:anchor="_Toc92461703" w:history="1">
        <w:r w:rsidR="00C83654" w:rsidRPr="0083696D">
          <w:rPr>
            <w:rStyle w:val="Hyperlink"/>
            <w:noProof/>
          </w:rPr>
          <w:t>3.8.10 Alignment with Minimap2</w:t>
        </w:r>
        <w:r w:rsidR="00C83654">
          <w:rPr>
            <w:noProof/>
            <w:webHidden/>
          </w:rPr>
          <w:tab/>
        </w:r>
        <w:r w:rsidR="00C83654">
          <w:rPr>
            <w:noProof/>
            <w:webHidden/>
          </w:rPr>
          <w:fldChar w:fldCharType="begin"/>
        </w:r>
        <w:r w:rsidR="00C83654">
          <w:rPr>
            <w:noProof/>
            <w:webHidden/>
          </w:rPr>
          <w:instrText xml:space="preserve"> PAGEREF _Toc92461703 \h </w:instrText>
        </w:r>
        <w:r w:rsidR="00C83654">
          <w:rPr>
            <w:noProof/>
            <w:webHidden/>
          </w:rPr>
        </w:r>
        <w:r w:rsidR="00C83654">
          <w:rPr>
            <w:noProof/>
            <w:webHidden/>
          </w:rPr>
          <w:fldChar w:fldCharType="separate"/>
        </w:r>
        <w:r w:rsidR="00C83654">
          <w:rPr>
            <w:noProof/>
            <w:webHidden/>
          </w:rPr>
          <w:t>32</w:t>
        </w:r>
        <w:r w:rsidR="00C83654">
          <w:rPr>
            <w:noProof/>
            <w:webHidden/>
          </w:rPr>
          <w:fldChar w:fldCharType="end"/>
        </w:r>
      </w:hyperlink>
    </w:p>
    <w:p w14:paraId="33A2780E" w14:textId="218BB9AD" w:rsidR="00C83654" w:rsidRDefault="00750163">
      <w:pPr>
        <w:pStyle w:val="TOC3"/>
        <w:tabs>
          <w:tab w:val="right" w:leader="dot" w:pos="9350"/>
        </w:tabs>
        <w:rPr>
          <w:rFonts w:asciiTheme="minorHAnsi" w:eastAsiaTheme="minorEastAsia" w:hAnsiTheme="minorHAnsi" w:cstheme="minorBidi"/>
          <w:noProof/>
          <w:sz w:val="22"/>
        </w:rPr>
      </w:pPr>
      <w:hyperlink w:anchor="_Toc92461704" w:history="1">
        <w:r w:rsidR="00C83654" w:rsidRPr="0083696D">
          <w:rPr>
            <w:rStyle w:val="Hyperlink"/>
            <w:noProof/>
          </w:rPr>
          <w:t>3.8.11 Alignment statistics with samtools</w:t>
        </w:r>
        <w:r w:rsidR="00C83654">
          <w:rPr>
            <w:noProof/>
            <w:webHidden/>
          </w:rPr>
          <w:tab/>
        </w:r>
        <w:r w:rsidR="00C83654">
          <w:rPr>
            <w:noProof/>
            <w:webHidden/>
          </w:rPr>
          <w:fldChar w:fldCharType="begin"/>
        </w:r>
        <w:r w:rsidR="00C83654">
          <w:rPr>
            <w:noProof/>
            <w:webHidden/>
          </w:rPr>
          <w:instrText xml:space="preserve"> PAGEREF _Toc92461704 \h </w:instrText>
        </w:r>
        <w:r w:rsidR="00C83654">
          <w:rPr>
            <w:noProof/>
            <w:webHidden/>
          </w:rPr>
        </w:r>
        <w:r w:rsidR="00C83654">
          <w:rPr>
            <w:noProof/>
            <w:webHidden/>
          </w:rPr>
          <w:fldChar w:fldCharType="separate"/>
        </w:r>
        <w:r w:rsidR="00C83654">
          <w:rPr>
            <w:noProof/>
            <w:webHidden/>
          </w:rPr>
          <w:t>33</w:t>
        </w:r>
        <w:r w:rsidR="00C83654">
          <w:rPr>
            <w:noProof/>
            <w:webHidden/>
          </w:rPr>
          <w:fldChar w:fldCharType="end"/>
        </w:r>
      </w:hyperlink>
    </w:p>
    <w:p w14:paraId="7AE48993" w14:textId="74CF9865" w:rsidR="00C83654" w:rsidRDefault="00750163">
      <w:pPr>
        <w:pStyle w:val="TOC3"/>
        <w:tabs>
          <w:tab w:val="right" w:leader="dot" w:pos="9350"/>
        </w:tabs>
        <w:rPr>
          <w:rFonts w:asciiTheme="minorHAnsi" w:eastAsiaTheme="minorEastAsia" w:hAnsiTheme="minorHAnsi" w:cstheme="minorBidi"/>
          <w:noProof/>
          <w:sz w:val="22"/>
        </w:rPr>
      </w:pPr>
      <w:hyperlink w:anchor="_Toc92461705" w:history="1">
        <w:r w:rsidR="00C83654" w:rsidRPr="0083696D">
          <w:rPr>
            <w:rStyle w:val="Hyperlink"/>
            <w:noProof/>
          </w:rPr>
          <w:t>3.8.12 Obtaining raw read counts</w:t>
        </w:r>
        <w:r w:rsidR="00C83654">
          <w:rPr>
            <w:noProof/>
            <w:webHidden/>
          </w:rPr>
          <w:tab/>
        </w:r>
        <w:r w:rsidR="00C83654">
          <w:rPr>
            <w:noProof/>
            <w:webHidden/>
          </w:rPr>
          <w:fldChar w:fldCharType="begin"/>
        </w:r>
        <w:r w:rsidR="00C83654">
          <w:rPr>
            <w:noProof/>
            <w:webHidden/>
          </w:rPr>
          <w:instrText xml:space="preserve"> PAGEREF _Toc92461705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2C7EBA19" w14:textId="28BB124B" w:rsidR="00C83654" w:rsidRDefault="00750163">
      <w:pPr>
        <w:pStyle w:val="TOC3"/>
        <w:tabs>
          <w:tab w:val="right" w:leader="dot" w:pos="9350"/>
        </w:tabs>
        <w:rPr>
          <w:rFonts w:asciiTheme="minorHAnsi" w:eastAsiaTheme="minorEastAsia" w:hAnsiTheme="minorHAnsi" w:cstheme="minorBidi"/>
          <w:noProof/>
          <w:sz w:val="22"/>
        </w:rPr>
      </w:pPr>
      <w:hyperlink w:anchor="_Toc92461706" w:history="1">
        <w:r w:rsidR="00C83654" w:rsidRPr="0083696D">
          <w:rPr>
            <w:rStyle w:val="Hyperlink"/>
            <w:noProof/>
          </w:rPr>
          <w:t>3.8.13 Annotation of unmapped reads with DIAMOND</w:t>
        </w:r>
        <w:r w:rsidR="00C83654">
          <w:rPr>
            <w:noProof/>
            <w:webHidden/>
          </w:rPr>
          <w:tab/>
        </w:r>
        <w:r w:rsidR="00C83654">
          <w:rPr>
            <w:noProof/>
            <w:webHidden/>
          </w:rPr>
          <w:fldChar w:fldCharType="begin"/>
        </w:r>
        <w:r w:rsidR="00C83654">
          <w:rPr>
            <w:noProof/>
            <w:webHidden/>
          </w:rPr>
          <w:instrText xml:space="preserve"> PAGEREF _Toc92461706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14B627ED" w14:textId="446CBE9E" w:rsidR="00C83654" w:rsidRDefault="00750163">
      <w:pPr>
        <w:pStyle w:val="TOC3"/>
        <w:tabs>
          <w:tab w:val="right" w:leader="dot" w:pos="9350"/>
        </w:tabs>
        <w:rPr>
          <w:rFonts w:asciiTheme="minorHAnsi" w:eastAsiaTheme="minorEastAsia" w:hAnsiTheme="minorHAnsi" w:cstheme="minorBidi"/>
          <w:noProof/>
          <w:sz w:val="22"/>
        </w:rPr>
      </w:pPr>
      <w:hyperlink w:anchor="_Toc92461707" w:history="1">
        <w:r w:rsidR="00C83654" w:rsidRPr="0083696D">
          <w:rPr>
            <w:rStyle w:val="Hyperlink"/>
            <w:noProof/>
          </w:rPr>
          <w:t>3.8.13 Aggregation of annotated reads</w:t>
        </w:r>
        <w:r w:rsidR="00C83654">
          <w:rPr>
            <w:noProof/>
            <w:webHidden/>
          </w:rPr>
          <w:tab/>
        </w:r>
        <w:r w:rsidR="00C83654">
          <w:rPr>
            <w:noProof/>
            <w:webHidden/>
          </w:rPr>
          <w:fldChar w:fldCharType="begin"/>
        </w:r>
        <w:r w:rsidR="00C83654">
          <w:rPr>
            <w:noProof/>
            <w:webHidden/>
          </w:rPr>
          <w:instrText xml:space="preserve"> PAGEREF _Toc92461707 \h </w:instrText>
        </w:r>
        <w:r w:rsidR="00C83654">
          <w:rPr>
            <w:noProof/>
            <w:webHidden/>
          </w:rPr>
        </w:r>
        <w:r w:rsidR="00C83654">
          <w:rPr>
            <w:noProof/>
            <w:webHidden/>
          </w:rPr>
          <w:fldChar w:fldCharType="separate"/>
        </w:r>
        <w:r w:rsidR="00C83654">
          <w:rPr>
            <w:noProof/>
            <w:webHidden/>
          </w:rPr>
          <w:t>35</w:t>
        </w:r>
        <w:r w:rsidR="00C83654">
          <w:rPr>
            <w:noProof/>
            <w:webHidden/>
          </w:rPr>
          <w:fldChar w:fldCharType="end"/>
        </w:r>
      </w:hyperlink>
    </w:p>
    <w:p w14:paraId="2B267695" w14:textId="46EAE373" w:rsidR="00C83654" w:rsidRDefault="00750163">
      <w:pPr>
        <w:pStyle w:val="TOC3"/>
        <w:tabs>
          <w:tab w:val="right" w:leader="dot" w:pos="9350"/>
        </w:tabs>
        <w:rPr>
          <w:rFonts w:asciiTheme="minorHAnsi" w:eastAsiaTheme="minorEastAsia" w:hAnsiTheme="minorHAnsi" w:cstheme="minorBidi"/>
          <w:noProof/>
          <w:sz w:val="22"/>
        </w:rPr>
      </w:pPr>
      <w:hyperlink w:anchor="_Toc92461708" w:history="1">
        <w:r w:rsidR="00C83654" w:rsidRPr="0083696D">
          <w:rPr>
            <w:rStyle w:val="Hyperlink"/>
            <w:noProof/>
          </w:rPr>
          <w:t>3.8.14 Statistical analysis and visualization</w:t>
        </w:r>
        <w:r w:rsidR="00C83654">
          <w:rPr>
            <w:noProof/>
            <w:webHidden/>
          </w:rPr>
          <w:tab/>
        </w:r>
        <w:r w:rsidR="00C83654">
          <w:rPr>
            <w:noProof/>
            <w:webHidden/>
          </w:rPr>
          <w:fldChar w:fldCharType="begin"/>
        </w:r>
        <w:r w:rsidR="00C83654">
          <w:rPr>
            <w:noProof/>
            <w:webHidden/>
          </w:rPr>
          <w:instrText xml:space="preserve"> PAGEREF _Toc92461708 \h </w:instrText>
        </w:r>
        <w:r w:rsidR="00C83654">
          <w:rPr>
            <w:noProof/>
            <w:webHidden/>
          </w:rPr>
        </w:r>
        <w:r w:rsidR="00C83654">
          <w:rPr>
            <w:noProof/>
            <w:webHidden/>
          </w:rPr>
          <w:fldChar w:fldCharType="separate"/>
        </w:r>
        <w:r w:rsidR="00C83654">
          <w:rPr>
            <w:noProof/>
            <w:webHidden/>
          </w:rPr>
          <w:t>36</w:t>
        </w:r>
        <w:r w:rsidR="00C83654">
          <w:rPr>
            <w:noProof/>
            <w:webHidden/>
          </w:rPr>
          <w:fldChar w:fldCharType="end"/>
        </w:r>
      </w:hyperlink>
    </w:p>
    <w:p w14:paraId="7D9FF08A" w14:textId="2971E757" w:rsidR="00C83654" w:rsidRDefault="00750163">
      <w:pPr>
        <w:pStyle w:val="TOC3"/>
        <w:tabs>
          <w:tab w:val="right" w:leader="dot" w:pos="9350"/>
        </w:tabs>
        <w:rPr>
          <w:rFonts w:asciiTheme="minorHAnsi" w:eastAsiaTheme="minorEastAsia" w:hAnsiTheme="minorHAnsi" w:cstheme="minorBidi"/>
          <w:noProof/>
          <w:sz w:val="22"/>
        </w:rPr>
      </w:pPr>
      <w:hyperlink w:anchor="_Toc92461709" w:history="1">
        <w:r w:rsidR="00C83654" w:rsidRPr="0083696D">
          <w:rPr>
            <w:rStyle w:val="Hyperlink"/>
            <w:noProof/>
          </w:rPr>
          <w:t>3.8.15 Annotation of CAZymes with the Hotpep module of dbCAN</w:t>
        </w:r>
        <w:r w:rsidR="00C83654">
          <w:rPr>
            <w:noProof/>
            <w:webHidden/>
          </w:rPr>
          <w:tab/>
        </w:r>
        <w:r w:rsidR="00C83654">
          <w:rPr>
            <w:noProof/>
            <w:webHidden/>
          </w:rPr>
          <w:fldChar w:fldCharType="begin"/>
        </w:r>
        <w:r w:rsidR="00C83654">
          <w:rPr>
            <w:noProof/>
            <w:webHidden/>
          </w:rPr>
          <w:instrText xml:space="preserve"> PAGEREF _Toc92461709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7BDBEA18" w14:textId="3A65D7EE" w:rsidR="00C83654" w:rsidRDefault="00750163">
      <w:pPr>
        <w:pStyle w:val="TOC3"/>
        <w:tabs>
          <w:tab w:val="right" w:leader="dot" w:pos="9350"/>
        </w:tabs>
        <w:rPr>
          <w:rFonts w:asciiTheme="minorHAnsi" w:eastAsiaTheme="minorEastAsia" w:hAnsiTheme="minorHAnsi" w:cstheme="minorBidi"/>
          <w:noProof/>
          <w:sz w:val="22"/>
        </w:rPr>
      </w:pPr>
      <w:hyperlink w:anchor="_Toc92461710" w:history="1">
        <w:r w:rsidR="00C83654" w:rsidRPr="0083696D">
          <w:rPr>
            <w:rStyle w:val="Hyperlink"/>
            <w:noProof/>
          </w:rPr>
          <w:t>3.8.16 Identification of species of interest with Krona enzyme-specific multi-layered pie-charts</w:t>
        </w:r>
        <w:r w:rsidR="00C83654">
          <w:rPr>
            <w:noProof/>
            <w:webHidden/>
          </w:rPr>
          <w:tab/>
        </w:r>
        <w:r w:rsidR="00C83654">
          <w:rPr>
            <w:noProof/>
            <w:webHidden/>
          </w:rPr>
          <w:fldChar w:fldCharType="begin"/>
        </w:r>
        <w:r w:rsidR="00C83654">
          <w:rPr>
            <w:noProof/>
            <w:webHidden/>
          </w:rPr>
          <w:instrText xml:space="preserve"> PAGEREF _Toc92461710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3EB0A69C" w14:textId="4D6842E0" w:rsidR="00C83654" w:rsidRDefault="00750163">
      <w:pPr>
        <w:pStyle w:val="TOC3"/>
        <w:tabs>
          <w:tab w:val="right" w:leader="dot" w:pos="9350"/>
        </w:tabs>
        <w:rPr>
          <w:rFonts w:asciiTheme="minorHAnsi" w:eastAsiaTheme="minorEastAsia" w:hAnsiTheme="minorHAnsi" w:cstheme="minorBidi"/>
          <w:noProof/>
          <w:sz w:val="22"/>
        </w:rPr>
      </w:pPr>
      <w:hyperlink w:anchor="_Toc92461711" w:history="1">
        <w:r w:rsidR="00C83654" w:rsidRPr="0083696D">
          <w:rPr>
            <w:rStyle w:val="Hyperlink"/>
            <w:noProof/>
          </w:rPr>
          <w:t>3.8.17 Screening for PULs from lignocellulolytic CAZyme families</w:t>
        </w:r>
        <w:r w:rsidR="00C83654">
          <w:rPr>
            <w:noProof/>
            <w:webHidden/>
          </w:rPr>
          <w:tab/>
        </w:r>
        <w:r w:rsidR="00C83654">
          <w:rPr>
            <w:noProof/>
            <w:webHidden/>
          </w:rPr>
          <w:fldChar w:fldCharType="begin"/>
        </w:r>
        <w:r w:rsidR="00C83654">
          <w:rPr>
            <w:noProof/>
            <w:webHidden/>
          </w:rPr>
          <w:instrText xml:space="preserve"> PAGEREF _Toc92461711 \h </w:instrText>
        </w:r>
        <w:r w:rsidR="00C83654">
          <w:rPr>
            <w:noProof/>
            <w:webHidden/>
          </w:rPr>
        </w:r>
        <w:r w:rsidR="00C83654">
          <w:rPr>
            <w:noProof/>
            <w:webHidden/>
          </w:rPr>
          <w:fldChar w:fldCharType="separate"/>
        </w:r>
        <w:r w:rsidR="00C83654">
          <w:rPr>
            <w:noProof/>
            <w:webHidden/>
          </w:rPr>
          <w:t>38</w:t>
        </w:r>
        <w:r w:rsidR="00C83654">
          <w:rPr>
            <w:noProof/>
            <w:webHidden/>
          </w:rPr>
          <w:fldChar w:fldCharType="end"/>
        </w:r>
      </w:hyperlink>
    </w:p>
    <w:p w14:paraId="19F48D4F" w14:textId="6D90C095" w:rsidR="00C83654" w:rsidRDefault="00750163">
      <w:pPr>
        <w:pStyle w:val="TOC1"/>
        <w:rPr>
          <w:rFonts w:asciiTheme="minorHAnsi" w:eastAsiaTheme="minorEastAsia" w:hAnsiTheme="minorHAnsi" w:cstheme="minorBidi"/>
          <w:noProof/>
          <w:sz w:val="22"/>
        </w:rPr>
      </w:pPr>
      <w:hyperlink w:anchor="_Toc92461712" w:history="1">
        <w:r w:rsidR="00C83654" w:rsidRPr="0083696D">
          <w:rPr>
            <w:rStyle w:val="Hyperlink"/>
            <w:noProof/>
          </w:rPr>
          <w:t>CHAPTER FOUR</w:t>
        </w:r>
        <w:r w:rsidR="00C83654">
          <w:rPr>
            <w:noProof/>
            <w:webHidden/>
          </w:rPr>
          <w:tab/>
        </w:r>
        <w:r w:rsidR="00C83654">
          <w:rPr>
            <w:noProof/>
            <w:webHidden/>
          </w:rPr>
          <w:fldChar w:fldCharType="begin"/>
        </w:r>
        <w:r w:rsidR="00C83654">
          <w:rPr>
            <w:noProof/>
            <w:webHidden/>
          </w:rPr>
          <w:instrText xml:space="preserve"> PAGEREF _Toc92461712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5DDD2FC" w14:textId="4B92A3B6" w:rsidR="00C83654" w:rsidRDefault="00750163">
      <w:pPr>
        <w:pStyle w:val="TOC1"/>
        <w:rPr>
          <w:rFonts w:asciiTheme="minorHAnsi" w:eastAsiaTheme="minorEastAsia" w:hAnsiTheme="minorHAnsi" w:cstheme="minorBidi"/>
          <w:noProof/>
          <w:sz w:val="22"/>
        </w:rPr>
      </w:pPr>
      <w:hyperlink w:anchor="_Toc92461713" w:history="1">
        <w:r w:rsidR="00C83654" w:rsidRPr="0083696D">
          <w:rPr>
            <w:rStyle w:val="Hyperlink"/>
            <w:noProof/>
          </w:rPr>
          <w:t>4.0 RESULTS</w:t>
        </w:r>
        <w:r w:rsidR="00C83654">
          <w:rPr>
            <w:noProof/>
            <w:webHidden/>
          </w:rPr>
          <w:tab/>
        </w:r>
        <w:r w:rsidR="00C83654">
          <w:rPr>
            <w:noProof/>
            <w:webHidden/>
          </w:rPr>
          <w:fldChar w:fldCharType="begin"/>
        </w:r>
        <w:r w:rsidR="00C83654">
          <w:rPr>
            <w:noProof/>
            <w:webHidden/>
          </w:rPr>
          <w:instrText xml:space="preserve"> PAGEREF _Toc92461713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39F3EBBC" w14:textId="50061067" w:rsidR="00C83654" w:rsidRDefault="00750163">
      <w:pPr>
        <w:pStyle w:val="TOC2"/>
        <w:rPr>
          <w:rFonts w:asciiTheme="minorHAnsi" w:eastAsiaTheme="minorEastAsia" w:hAnsiTheme="minorHAnsi" w:cstheme="minorBidi"/>
          <w:noProof/>
          <w:sz w:val="22"/>
        </w:rPr>
      </w:pPr>
      <w:hyperlink w:anchor="_Toc92461714" w:history="1">
        <w:r w:rsidR="00C83654" w:rsidRPr="0083696D">
          <w:rPr>
            <w:rStyle w:val="Hyperlink"/>
            <w:noProof/>
          </w:rPr>
          <w:t>4.1 Growth parameters collection</w:t>
        </w:r>
        <w:r w:rsidR="00C83654">
          <w:rPr>
            <w:noProof/>
            <w:webHidden/>
          </w:rPr>
          <w:tab/>
        </w:r>
        <w:r w:rsidR="00C83654">
          <w:rPr>
            <w:noProof/>
            <w:webHidden/>
          </w:rPr>
          <w:fldChar w:fldCharType="begin"/>
        </w:r>
        <w:r w:rsidR="00C83654">
          <w:rPr>
            <w:noProof/>
            <w:webHidden/>
          </w:rPr>
          <w:instrText xml:space="preserve"> PAGEREF _Toc92461714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DA74B22" w14:textId="71BE5EAB" w:rsidR="00C83654" w:rsidRDefault="00750163">
      <w:pPr>
        <w:pStyle w:val="TOC2"/>
        <w:rPr>
          <w:rFonts w:asciiTheme="minorHAnsi" w:eastAsiaTheme="minorEastAsia" w:hAnsiTheme="minorHAnsi" w:cstheme="minorBidi"/>
          <w:noProof/>
          <w:sz w:val="22"/>
        </w:rPr>
      </w:pPr>
      <w:hyperlink w:anchor="_Toc92461715" w:history="1">
        <w:r w:rsidR="00C83654" w:rsidRPr="0083696D">
          <w:rPr>
            <w:rStyle w:val="Hyperlink"/>
            <w:noProof/>
          </w:rPr>
          <w:t>4.2 Feed composition analysis</w:t>
        </w:r>
        <w:r w:rsidR="00C83654">
          <w:rPr>
            <w:noProof/>
            <w:webHidden/>
          </w:rPr>
          <w:tab/>
        </w:r>
        <w:r w:rsidR="00C83654">
          <w:rPr>
            <w:noProof/>
            <w:webHidden/>
          </w:rPr>
          <w:fldChar w:fldCharType="begin"/>
        </w:r>
        <w:r w:rsidR="00C83654">
          <w:rPr>
            <w:noProof/>
            <w:webHidden/>
          </w:rPr>
          <w:instrText xml:space="preserve"> PAGEREF _Toc92461715 \h </w:instrText>
        </w:r>
        <w:r w:rsidR="00C83654">
          <w:rPr>
            <w:noProof/>
            <w:webHidden/>
          </w:rPr>
        </w:r>
        <w:r w:rsidR="00C83654">
          <w:rPr>
            <w:noProof/>
            <w:webHidden/>
          </w:rPr>
          <w:fldChar w:fldCharType="separate"/>
        </w:r>
        <w:r w:rsidR="00C83654">
          <w:rPr>
            <w:noProof/>
            <w:webHidden/>
          </w:rPr>
          <w:t>41</w:t>
        </w:r>
        <w:r w:rsidR="00C83654">
          <w:rPr>
            <w:noProof/>
            <w:webHidden/>
          </w:rPr>
          <w:fldChar w:fldCharType="end"/>
        </w:r>
      </w:hyperlink>
    </w:p>
    <w:p w14:paraId="75FA4E43" w14:textId="6B901D87" w:rsidR="00C83654" w:rsidRDefault="00750163">
      <w:pPr>
        <w:pStyle w:val="TOC2"/>
        <w:rPr>
          <w:rFonts w:asciiTheme="minorHAnsi" w:eastAsiaTheme="minorEastAsia" w:hAnsiTheme="minorHAnsi" w:cstheme="minorBidi"/>
          <w:noProof/>
          <w:sz w:val="22"/>
        </w:rPr>
      </w:pPr>
      <w:hyperlink w:anchor="_Toc92461716" w:history="1">
        <w:r w:rsidR="00C83654" w:rsidRPr="0083696D">
          <w:rPr>
            <w:rStyle w:val="Hyperlink"/>
            <w:noProof/>
          </w:rPr>
          <w:t>4.3 Gel electrophoresis</w:t>
        </w:r>
        <w:r w:rsidR="00C83654">
          <w:rPr>
            <w:noProof/>
            <w:webHidden/>
          </w:rPr>
          <w:tab/>
        </w:r>
        <w:r w:rsidR="00C83654">
          <w:rPr>
            <w:noProof/>
            <w:webHidden/>
          </w:rPr>
          <w:fldChar w:fldCharType="begin"/>
        </w:r>
        <w:r w:rsidR="00C83654">
          <w:rPr>
            <w:noProof/>
            <w:webHidden/>
          </w:rPr>
          <w:instrText xml:space="preserve"> PAGEREF _Toc92461716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1E99444C" w14:textId="52328CE2" w:rsidR="00C83654" w:rsidRDefault="00750163">
      <w:pPr>
        <w:pStyle w:val="TOC2"/>
        <w:rPr>
          <w:rFonts w:asciiTheme="minorHAnsi" w:eastAsiaTheme="minorEastAsia" w:hAnsiTheme="minorHAnsi" w:cstheme="minorBidi"/>
          <w:noProof/>
          <w:sz w:val="22"/>
        </w:rPr>
      </w:pPr>
      <w:hyperlink w:anchor="_Toc92461717" w:history="1">
        <w:r w:rsidR="00C83654" w:rsidRPr="0083696D">
          <w:rPr>
            <w:rStyle w:val="Hyperlink"/>
            <w:noProof/>
          </w:rPr>
          <w:t>4.4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_Toc92461717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78DDD712" w14:textId="2A9653F0" w:rsidR="00C83654" w:rsidRDefault="00750163">
      <w:pPr>
        <w:pStyle w:val="TOC2"/>
        <w:rPr>
          <w:rFonts w:asciiTheme="minorHAnsi" w:eastAsiaTheme="minorEastAsia" w:hAnsiTheme="minorHAnsi" w:cstheme="minorBidi"/>
          <w:noProof/>
          <w:sz w:val="22"/>
        </w:rPr>
      </w:pPr>
      <w:hyperlink w:anchor="_Toc92461718" w:history="1">
        <w:r w:rsidR="00C83654" w:rsidRPr="0083696D">
          <w:rPr>
            <w:rStyle w:val="Hyperlink"/>
            <w:noProof/>
          </w:rPr>
          <w:t>4.5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_Toc92461718 \h </w:instrText>
        </w:r>
        <w:r w:rsidR="00C83654">
          <w:rPr>
            <w:noProof/>
            <w:webHidden/>
          </w:rPr>
        </w:r>
        <w:r w:rsidR="00C83654">
          <w:rPr>
            <w:noProof/>
            <w:webHidden/>
          </w:rPr>
          <w:fldChar w:fldCharType="separate"/>
        </w:r>
        <w:r w:rsidR="00C83654">
          <w:rPr>
            <w:noProof/>
            <w:webHidden/>
          </w:rPr>
          <w:t>46</w:t>
        </w:r>
        <w:r w:rsidR="00C83654">
          <w:rPr>
            <w:noProof/>
            <w:webHidden/>
          </w:rPr>
          <w:fldChar w:fldCharType="end"/>
        </w:r>
      </w:hyperlink>
    </w:p>
    <w:p w14:paraId="7190C7F8" w14:textId="6CEF8F8B" w:rsidR="00C83654" w:rsidRDefault="00750163">
      <w:pPr>
        <w:pStyle w:val="TOC2"/>
        <w:rPr>
          <w:rFonts w:asciiTheme="minorHAnsi" w:eastAsiaTheme="minorEastAsia" w:hAnsiTheme="minorHAnsi" w:cstheme="minorBidi"/>
          <w:noProof/>
          <w:sz w:val="22"/>
        </w:rPr>
      </w:pPr>
      <w:hyperlink w:anchor="_Toc92461719" w:history="1">
        <w:r w:rsidR="00C83654" w:rsidRPr="0083696D">
          <w:rPr>
            <w:rStyle w:val="Hyperlink"/>
            <w:noProof/>
          </w:rPr>
          <w:t>4.6 rRNA filtering with SortMeRNA</w:t>
        </w:r>
        <w:r w:rsidR="00C83654">
          <w:rPr>
            <w:noProof/>
            <w:webHidden/>
          </w:rPr>
          <w:tab/>
        </w:r>
        <w:r w:rsidR="00C83654">
          <w:rPr>
            <w:noProof/>
            <w:webHidden/>
          </w:rPr>
          <w:fldChar w:fldCharType="begin"/>
        </w:r>
        <w:r w:rsidR="00C83654">
          <w:rPr>
            <w:noProof/>
            <w:webHidden/>
          </w:rPr>
          <w:instrText xml:space="preserve"> PAGEREF _Toc92461719 \h </w:instrText>
        </w:r>
        <w:r w:rsidR="00C83654">
          <w:rPr>
            <w:noProof/>
            <w:webHidden/>
          </w:rPr>
        </w:r>
        <w:r w:rsidR="00C83654">
          <w:rPr>
            <w:noProof/>
            <w:webHidden/>
          </w:rPr>
          <w:fldChar w:fldCharType="separate"/>
        </w:r>
        <w:r w:rsidR="00C83654">
          <w:rPr>
            <w:noProof/>
            <w:webHidden/>
          </w:rPr>
          <w:t>48</w:t>
        </w:r>
        <w:r w:rsidR="00C83654">
          <w:rPr>
            <w:noProof/>
            <w:webHidden/>
          </w:rPr>
          <w:fldChar w:fldCharType="end"/>
        </w:r>
      </w:hyperlink>
    </w:p>
    <w:p w14:paraId="5A546DCD" w14:textId="6697FA10" w:rsidR="00C83654" w:rsidRDefault="00750163">
      <w:pPr>
        <w:pStyle w:val="TOC2"/>
        <w:rPr>
          <w:rFonts w:asciiTheme="minorHAnsi" w:eastAsiaTheme="minorEastAsia" w:hAnsiTheme="minorHAnsi" w:cstheme="minorBidi"/>
          <w:noProof/>
          <w:sz w:val="22"/>
        </w:rPr>
      </w:pPr>
      <w:hyperlink w:anchor="_Toc92461720" w:history="1">
        <w:r w:rsidR="00C83654" w:rsidRPr="0083696D">
          <w:rPr>
            <w:rStyle w:val="Hyperlink"/>
            <w:noProof/>
          </w:rPr>
          <w:t>4.7 Error correction of IsONclust clustered cDNA reads with IsONcorrect</w:t>
        </w:r>
        <w:r w:rsidR="00C83654">
          <w:rPr>
            <w:noProof/>
            <w:webHidden/>
          </w:rPr>
          <w:tab/>
        </w:r>
        <w:r w:rsidR="00C83654">
          <w:rPr>
            <w:noProof/>
            <w:webHidden/>
          </w:rPr>
          <w:fldChar w:fldCharType="begin"/>
        </w:r>
        <w:r w:rsidR="00C83654">
          <w:rPr>
            <w:noProof/>
            <w:webHidden/>
          </w:rPr>
          <w:instrText xml:space="preserve"> PAGEREF _Toc92461720 \h </w:instrText>
        </w:r>
        <w:r w:rsidR="00C83654">
          <w:rPr>
            <w:noProof/>
            <w:webHidden/>
          </w:rPr>
        </w:r>
        <w:r w:rsidR="00C83654">
          <w:rPr>
            <w:noProof/>
            <w:webHidden/>
          </w:rPr>
          <w:fldChar w:fldCharType="separate"/>
        </w:r>
        <w:r w:rsidR="00C83654">
          <w:rPr>
            <w:noProof/>
            <w:webHidden/>
          </w:rPr>
          <w:t>49</w:t>
        </w:r>
        <w:r w:rsidR="00C83654">
          <w:rPr>
            <w:noProof/>
            <w:webHidden/>
          </w:rPr>
          <w:fldChar w:fldCharType="end"/>
        </w:r>
      </w:hyperlink>
    </w:p>
    <w:p w14:paraId="74054349" w14:textId="2ABE26E1" w:rsidR="00C83654" w:rsidRDefault="00750163">
      <w:pPr>
        <w:pStyle w:val="TOC2"/>
        <w:rPr>
          <w:rFonts w:asciiTheme="minorHAnsi" w:eastAsiaTheme="minorEastAsia" w:hAnsiTheme="minorHAnsi" w:cstheme="minorBidi"/>
          <w:noProof/>
          <w:sz w:val="22"/>
        </w:rPr>
      </w:pPr>
      <w:hyperlink w:anchor="_Toc92461721" w:history="1">
        <w:r w:rsidR="00C83654" w:rsidRPr="0083696D">
          <w:rPr>
            <w:rStyle w:val="Hyperlink"/>
            <w:noProof/>
          </w:rPr>
          <w:t>4.8 Raw read counts</w:t>
        </w:r>
        <w:r w:rsidR="00C83654">
          <w:rPr>
            <w:noProof/>
            <w:webHidden/>
          </w:rPr>
          <w:tab/>
        </w:r>
        <w:r w:rsidR="00C83654">
          <w:rPr>
            <w:noProof/>
            <w:webHidden/>
          </w:rPr>
          <w:fldChar w:fldCharType="begin"/>
        </w:r>
        <w:r w:rsidR="00C83654">
          <w:rPr>
            <w:noProof/>
            <w:webHidden/>
          </w:rPr>
          <w:instrText xml:space="preserve"> PAGEREF _Toc92461721 \h </w:instrText>
        </w:r>
        <w:r w:rsidR="00C83654">
          <w:rPr>
            <w:noProof/>
            <w:webHidden/>
          </w:rPr>
        </w:r>
        <w:r w:rsidR="00C83654">
          <w:rPr>
            <w:noProof/>
            <w:webHidden/>
          </w:rPr>
          <w:fldChar w:fldCharType="separate"/>
        </w:r>
        <w:r w:rsidR="00C83654">
          <w:rPr>
            <w:noProof/>
            <w:webHidden/>
          </w:rPr>
          <w:t>51</w:t>
        </w:r>
        <w:r w:rsidR="00C83654">
          <w:rPr>
            <w:noProof/>
            <w:webHidden/>
          </w:rPr>
          <w:fldChar w:fldCharType="end"/>
        </w:r>
      </w:hyperlink>
    </w:p>
    <w:p w14:paraId="08F3445B" w14:textId="121EB12E" w:rsidR="00C83654" w:rsidRDefault="00750163">
      <w:pPr>
        <w:pStyle w:val="TOC2"/>
        <w:rPr>
          <w:rFonts w:asciiTheme="minorHAnsi" w:eastAsiaTheme="minorEastAsia" w:hAnsiTheme="minorHAnsi" w:cstheme="minorBidi"/>
          <w:noProof/>
          <w:sz w:val="22"/>
        </w:rPr>
      </w:pPr>
      <w:hyperlink w:anchor="_Toc92461722" w:history="1">
        <w:r w:rsidR="00C83654" w:rsidRPr="0083696D">
          <w:rPr>
            <w:rStyle w:val="Hyperlink"/>
            <w:noProof/>
          </w:rPr>
          <w:t>4.9 Annotation and aggregation of with DIAMOND</w:t>
        </w:r>
        <w:r w:rsidR="00C83654">
          <w:rPr>
            <w:noProof/>
            <w:webHidden/>
          </w:rPr>
          <w:tab/>
        </w:r>
        <w:r w:rsidR="00C83654">
          <w:rPr>
            <w:noProof/>
            <w:webHidden/>
          </w:rPr>
          <w:fldChar w:fldCharType="begin"/>
        </w:r>
        <w:r w:rsidR="00C83654">
          <w:rPr>
            <w:noProof/>
            <w:webHidden/>
          </w:rPr>
          <w:instrText xml:space="preserve"> PAGEREF _Toc92461722 \h </w:instrText>
        </w:r>
        <w:r w:rsidR="00C83654">
          <w:rPr>
            <w:noProof/>
            <w:webHidden/>
          </w:rPr>
        </w:r>
        <w:r w:rsidR="00C83654">
          <w:rPr>
            <w:noProof/>
            <w:webHidden/>
          </w:rPr>
          <w:fldChar w:fldCharType="separate"/>
        </w:r>
        <w:r w:rsidR="00C83654">
          <w:rPr>
            <w:noProof/>
            <w:webHidden/>
          </w:rPr>
          <w:t>52</w:t>
        </w:r>
        <w:r w:rsidR="00C83654">
          <w:rPr>
            <w:noProof/>
            <w:webHidden/>
          </w:rPr>
          <w:fldChar w:fldCharType="end"/>
        </w:r>
      </w:hyperlink>
    </w:p>
    <w:p w14:paraId="7791FBD8" w14:textId="11ED10B5" w:rsidR="00C83654" w:rsidRDefault="00750163">
      <w:pPr>
        <w:pStyle w:val="TOC2"/>
        <w:rPr>
          <w:rFonts w:asciiTheme="minorHAnsi" w:eastAsiaTheme="minorEastAsia" w:hAnsiTheme="minorHAnsi" w:cstheme="minorBidi"/>
          <w:noProof/>
          <w:sz w:val="22"/>
        </w:rPr>
      </w:pPr>
      <w:hyperlink w:anchor="_Toc92461723" w:history="1">
        <w:r w:rsidR="00C83654" w:rsidRPr="0083696D">
          <w:rPr>
            <w:rStyle w:val="Hyperlink"/>
            <w:noProof/>
          </w:rPr>
          <w:t>4.10 Statistical analysis and visualization</w:t>
        </w:r>
        <w:r w:rsidR="00C83654">
          <w:rPr>
            <w:noProof/>
            <w:webHidden/>
          </w:rPr>
          <w:tab/>
        </w:r>
        <w:r w:rsidR="00C83654">
          <w:rPr>
            <w:noProof/>
            <w:webHidden/>
          </w:rPr>
          <w:fldChar w:fldCharType="begin"/>
        </w:r>
        <w:r w:rsidR="00C83654">
          <w:rPr>
            <w:noProof/>
            <w:webHidden/>
          </w:rPr>
          <w:instrText xml:space="preserve"> PAGEREF _Toc92461723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367794CA" w14:textId="13E69541" w:rsidR="00C83654" w:rsidRDefault="00750163">
      <w:pPr>
        <w:pStyle w:val="TOC3"/>
        <w:tabs>
          <w:tab w:val="right" w:leader="dot" w:pos="9350"/>
        </w:tabs>
        <w:rPr>
          <w:rFonts w:asciiTheme="minorHAnsi" w:eastAsiaTheme="minorEastAsia" w:hAnsiTheme="minorHAnsi" w:cstheme="minorBidi"/>
          <w:noProof/>
          <w:sz w:val="22"/>
        </w:rPr>
      </w:pPr>
      <w:hyperlink w:anchor="_Toc92461724" w:history="1">
        <w:r w:rsidR="00C83654" w:rsidRPr="0083696D">
          <w:rPr>
            <w:rStyle w:val="Hyperlink"/>
            <w:noProof/>
          </w:rPr>
          <w:t>4.10.1 Relative activity of microorganisms in the metatranscriptomes</w:t>
        </w:r>
        <w:r w:rsidR="00C83654">
          <w:rPr>
            <w:noProof/>
            <w:webHidden/>
          </w:rPr>
          <w:tab/>
        </w:r>
        <w:r w:rsidR="00C83654">
          <w:rPr>
            <w:noProof/>
            <w:webHidden/>
          </w:rPr>
          <w:fldChar w:fldCharType="begin"/>
        </w:r>
        <w:r w:rsidR="00C83654">
          <w:rPr>
            <w:noProof/>
            <w:webHidden/>
          </w:rPr>
          <w:instrText xml:space="preserve"> PAGEREF _Toc92461724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2493E506" w14:textId="65D7332F" w:rsidR="00C83654" w:rsidRDefault="00750163">
      <w:pPr>
        <w:pStyle w:val="TOC3"/>
        <w:tabs>
          <w:tab w:val="right" w:leader="dot" w:pos="9350"/>
        </w:tabs>
        <w:rPr>
          <w:rFonts w:asciiTheme="minorHAnsi" w:eastAsiaTheme="minorEastAsia" w:hAnsiTheme="minorHAnsi" w:cstheme="minorBidi"/>
          <w:noProof/>
          <w:sz w:val="22"/>
        </w:rPr>
      </w:pPr>
      <w:hyperlink w:anchor="_Toc92461725" w:history="1">
        <w:r w:rsidR="00C83654" w:rsidRPr="0083696D">
          <w:rPr>
            <w:rStyle w:val="Hyperlink"/>
            <w:noProof/>
          </w:rPr>
          <w:t>4.10.2 Taxonomic validation of metatranscriptome sequences using 16S rRNA reads</w:t>
        </w:r>
        <w:r w:rsidR="00C83654">
          <w:rPr>
            <w:noProof/>
            <w:webHidden/>
          </w:rPr>
          <w:tab/>
        </w:r>
        <w:r w:rsidR="00C83654">
          <w:rPr>
            <w:noProof/>
            <w:webHidden/>
          </w:rPr>
          <w:fldChar w:fldCharType="begin"/>
        </w:r>
        <w:r w:rsidR="00C83654">
          <w:rPr>
            <w:noProof/>
            <w:webHidden/>
          </w:rPr>
          <w:instrText xml:space="preserve"> PAGEREF _Toc92461725 \h </w:instrText>
        </w:r>
        <w:r w:rsidR="00C83654">
          <w:rPr>
            <w:noProof/>
            <w:webHidden/>
          </w:rPr>
        </w:r>
        <w:r w:rsidR="00C83654">
          <w:rPr>
            <w:noProof/>
            <w:webHidden/>
          </w:rPr>
          <w:fldChar w:fldCharType="separate"/>
        </w:r>
        <w:r w:rsidR="00C83654">
          <w:rPr>
            <w:noProof/>
            <w:webHidden/>
          </w:rPr>
          <w:t>59</w:t>
        </w:r>
        <w:r w:rsidR="00C83654">
          <w:rPr>
            <w:noProof/>
            <w:webHidden/>
          </w:rPr>
          <w:fldChar w:fldCharType="end"/>
        </w:r>
      </w:hyperlink>
    </w:p>
    <w:p w14:paraId="58C5D046" w14:textId="449DCC4D" w:rsidR="00C83654" w:rsidRDefault="00750163">
      <w:pPr>
        <w:pStyle w:val="TOC3"/>
        <w:tabs>
          <w:tab w:val="right" w:leader="dot" w:pos="9350"/>
        </w:tabs>
        <w:rPr>
          <w:rFonts w:asciiTheme="minorHAnsi" w:eastAsiaTheme="minorEastAsia" w:hAnsiTheme="minorHAnsi" w:cstheme="minorBidi"/>
          <w:noProof/>
          <w:sz w:val="22"/>
        </w:rPr>
      </w:pPr>
      <w:hyperlink w:anchor="_Toc92461726" w:history="1">
        <w:r w:rsidR="00C83654" w:rsidRPr="0083696D">
          <w:rPr>
            <w:rStyle w:val="Hyperlink"/>
            <w:noProof/>
          </w:rPr>
          <w:t>4.10.3 Metatranscriptome diversity statistics</w:t>
        </w:r>
        <w:r w:rsidR="00C83654">
          <w:rPr>
            <w:noProof/>
            <w:webHidden/>
          </w:rPr>
          <w:tab/>
        </w:r>
        <w:r w:rsidR="00C83654">
          <w:rPr>
            <w:noProof/>
            <w:webHidden/>
          </w:rPr>
          <w:fldChar w:fldCharType="begin"/>
        </w:r>
        <w:r w:rsidR="00C83654">
          <w:rPr>
            <w:noProof/>
            <w:webHidden/>
          </w:rPr>
          <w:instrText xml:space="preserve"> PAGEREF _Toc92461726 \h </w:instrText>
        </w:r>
        <w:r w:rsidR="00C83654">
          <w:rPr>
            <w:noProof/>
            <w:webHidden/>
          </w:rPr>
        </w:r>
        <w:r w:rsidR="00C83654">
          <w:rPr>
            <w:noProof/>
            <w:webHidden/>
          </w:rPr>
          <w:fldChar w:fldCharType="separate"/>
        </w:r>
        <w:r w:rsidR="00C83654">
          <w:rPr>
            <w:noProof/>
            <w:webHidden/>
          </w:rPr>
          <w:t>60</w:t>
        </w:r>
        <w:r w:rsidR="00C83654">
          <w:rPr>
            <w:noProof/>
            <w:webHidden/>
          </w:rPr>
          <w:fldChar w:fldCharType="end"/>
        </w:r>
      </w:hyperlink>
    </w:p>
    <w:p w14:paraId="37D3F701" w14:textId="7131F9FC" w:rsidR="00C83654" w:rsidRDefault="00750163">
      <w:pPr>
        <w:pStyle w:val="TOC3"/>
        <w:tabs>
          <w:tab w:val="right" w:leader="dot" w:pos="9350"/>
        </w:tabs>
        <w:rPr>
          <w:rFonts w:asciiTheme="minorHAnsi" w:eastAsiaTheme="minorEastAsia" w:hAnsiTheme="minorHAnsi" w:cstheme="minorBidi"/>
          <w:noProof/>
          <w:sz w:val="22"/>
        </w:rPr>
      </w:pPr>
      <w:hyperlink w:anchor="_Toc92461727" w:history="1">
        <w:r w:rsidR="00C83654" w:rsidRPr="0083696D">
          <w:rPr>
            <w:rStyle w:val="Hyperlink"/>
            <w:noProof/>
          </w:rPr>
          <w:t>4.10.4 DESeq2 organism heatmap</w:t>
        </w:r>
        <w:r w:rsidR="00C83654">
          <w:rPr>
            <w:noProof/>
            <w:webHidden/>
          </w:rPr>
          <w:tab/>
        </w:r>
        <w:r w:rsidR="00C83654">
          <w:rPr>
            <w:noProof/>
            <w:webHidden/>
          </w:rPr>
          <w:fldChar w:fldCharType="begin"/>
        </w:r>
        <w:r w:rsidR="00C83654">
          <w:rPr>
            <w:noProof/>
            <w:webHidden/>
          </w:rPr>
          <w:instrText xml:space="preserve"> PAGEREF _Toc92461727 \h </w:instrText>
        </w:r>
        <w:r w:rsidR="00C83654">
          <w:rPr>
            <w:noProof/>
            <w:webHidden/>
          </w:rPr>
        </w:r>
        <w:r w:rsidR="00C83654">
          <w:rPr>
            <w:noProof/>
            <w:webHidden/>
          </w:rPr>
          <w:fldChar w:fldCharType="separate"/>
        </w:r>
        <w:r w:rsidR="00C83654">
          <w:rPr>
            <w:noProof/>
            <w:webHidden/>
          </w:rPr>
          <w:t>61</w:t>
        </w:r>
        <w:r w:rsidR="00C83654">
          <w:rPr>
            <w:noProof/>
            <w:webHidden/>
          </w:rPr>
          <w:fldChar w:fldCharType="end"/>
        </w:r>
      </w:hyperlink>
    </w:p>
    <w:p w14:paraId="59B7B894" w14:textId="73779120" w:rsidR="00C83654" w:rsidRDefault="00750163">
      <w:pPr>
        <w:pStyle w:val="TOC3"/>
        <w:tabs>
          <w:tab w:val="right" w:leader="dot" w:pos="9350"/>
        </w:tabs>
        <w:rPr>
          <w:rFonts w:asciiTheme="minorHAnsi" w:eastAsiaTheme="minorEastAsia" w:hAnsiTheme="minorHAnsi" w:cstheme="minorBidi"/>
          <w:noProof/>
          <w:sz w:val="22"/>
        </w:rPr>
      </w:pPr>
      <w:hyperlink w:anchor="_Toc92461728" w:history="1">
        <w:r w:rsidR="00C83654" w:rsidRPr="0083696D">
          <w:rPr>
            <w:rStyle w:val="Hyperlink"/>
            <w:noProof/>
          </w:rPr>
          <w:t>4.10.5 Organism PCA plot</w:t>
        </w:r>
        <w:r w:rsidR="00C83654">
          <w:rPr>
            <w:noProof/>
            <w:webHidden/>
          </w:rPr>
          <w:tab/>
        </w:r>
        <w:r w:rsidR="00C83654">
          <w:rPr>
            <w:noProof/>
            <w:webHidden/>
          </w:rPr>
          <w:fldChar w:fldCharType="begin"/>
        </w:r>
        <w:r w:rsidR="00C83654">
          <w:rPr>
            <w:noProof/>
            <w:webHidden/>
          </w:rPr>
          <w:instrText xml:space="preserve"> PAGEREF _Toc92461728 \h </w:instrText>
        </w:r>
        <w:r w:rsidR="00C83654">
          <w:rPr>
            <w:noProof/>
            <w:webHidden/>
          </w:rPr>
        </w:r>
        <w:r w:rsidR="00C83654">
          <w:rPr>
            <w:noProof/>
            <w:webHidden/>
          </w:rPr>
          <w:fldChar w:fldCharType="separate"/>
        </w:r>
        <w:r w:rsidR="00C83654">
          <w:rPr>
            <w:noProof/>
            <w:webHidden/>
          </w:rPr>
          <w:t>62</w:t>
        </w:r>
        <w:r w:rsidR="00C83654">
          <w:rPr>
            <w:noProof/>
            <w:webHidden/>
          </w:rPr>
          <w:fldChar w:fldCharType="end"/>
        </w:r>
      </w:hyperlink>
    </w:p>
    <w:p w14:paraId="7830F016" w14:textId="73547266" w:rsidR="00C83654" w:rsidRDefault="00750163">
      <w:pPr>
        <w:pStyle w:val="TOC3"/>
        <w:tabs>
          <w:tab w:val="right" w:leader="dot" w:pos="9350"/>
        </w:tabs>
        <w:rPr>
          <w:rFonts w:asciiTheme="minorHAnsi" w:eastAsiaTheme="minorEastAsia" w:hAnsiTheme="minorHAnsi" w:cstheme="minorBidi"/>
          <w:noProof/>
          <w:sz w:val="22"/>
        </w:rPr>
      </w:pPr>
      <w:hyperlink w:anchor="_Toc92461729" w:history="1">
        <w:r w:rsidR="00C83654" w:rsidRPr="0083696D">
          <w:rPr>
            <w:rStyle w:val="Hyperlink"/>
            <w:noProof/>
          </w:rPr>
          <w:t>4.10.7 Relative functional activity in the metatranscriptomes</w:t>
        </w:r>
        <w:r w:rsidR="00C83654">
          <w:rPr>
            <w:noProof/>
            <w:webHidden/>
          </w:rPr>
          <w:tab/>
        </w:r>
        <w:r w:rsidR="00C83654">
          <w:rPr>
            <w:noProof/>
            <w:webHidden/>
          </w:rPr>
          <w:fldChar w:fldCharType="begin"/>
        </w:r>
        <w:r w:rsidR="00C83654">
          <w:rPr>
            <w:noProof/>
            <w:webHidden/>
          </w:rPr>
          <w:instrText xml:space="preserve"> PAGEREF _Toc92461729 \h </w:instrText>
        </w:r>
        <w:r w:rsidR="00C83654">
          <w:rPr>
            <w:noProof/>
            <w:webHidden/>
          </w:rPr>
        </w:r>
        <w:r w:rsidR="00C83654">
          <w:rPr>
            <w:noProof/>
            <w:webHidden/>
          </w:rPr>
          <w:fldChar w:fldCharType="separate"/>
        </w:r>
        <w:r w:rsidR="00C83654">
          <w:rPr>
            <w:noProof/>
            <w:webHidden/>
          </w:rPr>
          <w:t>65</w:t>
        </w:r>
        <w:r w:rsidR="00C83654">
          <w:rPr>
            <w:noProof/>
            <w:webHidden/>
          </w:rPr>
          <w:fldChar w:fldCharType="end"/>
        </w:r>
      </w:hyperlink>
    </w:p>
    <w:p w14:paraId="08777288" w14:textId="7AEF5A77" w:rsidR="00C83654" w:rsidRDefault="00750163">
      <w:pPr>
        <w:pStyle w:val="TOC3"/>
        <w:tabs>
          <w:tab w:val="right" w:leader="dot" w:pos="9350"/>
        </w:tabs>
        <w:rPr>
          <w:rFonts w:asciiTheme="minorHAnsi" w:eastAsiaTheme="minorEastAsia" w:hAnsiTheme="minorHAnsi" w:cstheme="minorBidi"/>
          <w:noProof/>
          <w:sz w:val="22"/>
        </w:rPr>
      </w:pPr>
      <w:hyperlink w:anchor="_Toc92461730" w:history="1">
        <w:r w:rsidR="00C83654" w:rsidRPr="0083696D">
          <w:rPr>
            <w:rStyle w:val="Hyperlink"/>
            <w:noProof/>
          </w:rPr>
          <w:t>4.10.8 CAZymes annotation with dbCAN2 Hotpep module</w:t>
        </w:r>
        <w:r w:rsidR="00C83654">
          <w:rPr>
            <w:noProof/>
            <w:webHidden/>
          </w:rPr>
          <w:tab/>
        </w:r>
        <w:r w:rsidR="00C83654">
          <w:rPr>
            <w:noProof/>
            <w:webHidden/>
          </w:rPr>
          <w:fldChar w:fldCharType="begin"/>
        </w:r>
        <w:r w:rsidR="00C83654">
          <w:rPr>
            <w:noProof/>
            <w:webHidden/>
          </w:rPr>
          <w:instrText xml:space="preserve"> PAGEREF _Toc92461730 \h </w:instrText>
        </w:r>
        <w:r w:rsidR="00C83654">
          <w:rPr>
            <w:noProof/>
            <w:webHidden/>
          </w:rPr>
        </w:r>
        <w:r w:rsidR="00C83654">
          <w:rPr>
            <w:noProof/>
            <w:webHidden/>
          </w:rPr>
          <w:fldChar w:fldCharType="separate"/>
        </w:r>
        <w:r w:rsidR="00C83654">
          <w:rPr>
            <w:noProof/>
            <w:webHidden/>
          </w:rPr>
          <w:t>67</w:t>
        </w:r>
        <w:r w:rsidR="00C83654">
          <w:rPr>
            <w:noProof/>
            <w:webHidden/>
          </w:rPr>
          <w:fldChar w:fldCharType="end"/>
        </w:r>
      </w:hyperlink>
    </w:p>
    <w:p w14:paraId="69718CAB" w14:textId="0179CE5C" w:rsidR="00C83654" w:rsidRDefault="00750163">
      <w:pPr>
        <w:pStyle w:val="TOC3"/>
        <w:tabs>
          <w:tab w:val="right" w:leader="dot" w:pos="9350"/>
        </w:tabs>
        <w:rPr>
          <w:rFonts w:asciiTheme="minorHAnsi" w:eastAsiaTheme="minorEastAsia" w:hAnsiTheme="minorHAnsi" w:cstheme="minorBidi"/>
          <w:noProof/>
          <w:sz w:val="22"/>
        </w:rPr>
      </w:pPr>
      <w:hyperlink w:anchor="_Toc92461731" w:history="1">
        <w:r w:rsidR="00C83654" w:rsidRPr="0083696D">
          <w:rPr>
            <w:rStyle w:val="Hyperlink"/>
            <w:noProof/>
          </w:rPr>
          <w:t>4.10.9 CAZy family GH43 subfamily 16 (GH43_16) from the BSG sample</w:t>
        </w:r>
        <w:r w:rsidR="00C83654">
          <w:rPr>
            <w:noProof/>
            <w:webHidden/>
          </w:rPr>
          <w:tab/>
        </w:r>
        <w:r w:rsidR="00C83654">
          <w:rPr>
            <w:noProof/>
            <w:webHidden/>
          </w:rPr>
          <w:fldChar w:fldCharType="begin"/>
        </w:r>
        <w:r w:rsidR="00C83654">
          <w:rPr>
            <w:noProof/>
            <w:webHidden/>
          </w:rPr>
          <w:instrText xml:space="preserve"> PAGEREF _Toc92461731 \h </w:instrText>
        </w:r>
        <w:r w:rsidR="00C83654">
          <w:rPr>
            <w:noProof/>
            <w:webHidden/>
          </w:rPr>
        </w:r>
        <w:r w:rsidR="00C83654">
          <w:rPr>
            <w:noProof/>
            <w:webHidden/>
          </w:rPr>
          <w:fldChar w:fldCharType="separate"/>
        </w:r>
        <w:r w:rsidR="00C83654">
          <w:rPr>
            <w:noProof/>
            <w:webHidden/>
          </w:rPr>
          <w:t>69</w:t>
        </w:r>
        <w:r w:rsidR="00C83654">
          <w:rPr>
            <w:noProof/>
            <w:webHidden/>
          </w:rPr>
          <w:fldChar w:fldCharType="end"/>
        </w:r>
      </w:hyperlink>
    </w:p>
    <w:p w14:paraId="442E5DFA" w14:textId="3C835D95" w:rsidR="00C83654" w:rsidRDefault="00750163">
      <w:pPr>
        <w:pStyle w:val="TOC3"/>
        <w:tabs>
          <w:tab w:val="right" w:leader="dot" w:pos="9350"/>
        </w:tabs>
        <w:rPr>
          <w:rFonts w:asciiTheme="minorHAnsi" w:eastAsiaTheme="minorEastAsia" w:hAnsiTheme="minorHAnsi" w:cstheme="minorBidi"/>
          <w:noProof/>
          <w:sz w:val="22"/>
        </w:rPr>
      </w:pPr>
      <w:hyperlink w:anchor="_Toc92461732" w:history="1">
        <w:r w:rsidR="00C83654" w:rsidRPr="0083696D">
          <w:rPr>
            <w:rStyle w:val="Hyperlink"/>
            <w:noProof/>
          </w:rPr>
          <w:t>4.10.10 CAZy family GH51 subfamily 2 (GH51_2) from the WH sample</w:t>
        </w:r>
        <w:r w:rsidR="00C83654">
          <w:rPr>
            <w:noProof/>
            <w:webHidden/>
          </w:rPr>
          <w:tab/>
        </w:r>
        <w:r w:rsidR="00C83654">
          <w:rPr>
            <w:noProof/>
            <w:webHidden/>
          </w:rPr>
          <w:fldChar w:fldCharType="begin"/>
        </w:r>
        <w:r w:rsidR="00C83654">
          <w:rPr>
            <w:noProof/>
            <w:webHidden/>
          </w:rPr>
          <w:instrText xml:space="preserve"> PAGEREF _Toc92461732 \h </w:instrText>
        </w:r>
        <w:r w:rsidR="00C83654">
          <w:rPr>
            <w:noProof/>
            <w:webHidden/>
          </w:rPr>
        </w:r>
        <w:r w:rsidR="00C83654">
          <w:rPr>
            <w:noProof/>
            <w:webHidden/>
          </w:rPr>
          <w:fldChar w:fldCharType="separate"/>
        </w:r>
        <w:r w:rsidR="00C83654">
          <w:rPr>
            <w:noProof/>
            <w:webHidden/>
          </w:rPr>
          <w:t>70</w:t>
        </w:r>
        <w:r w:rsidR="00C83654">
          <w:rPr>
            <w:noProof/>
            <w:webHidden/>
          </w:rPr>
          <w:fldChar w:fldCharType="end"/>
        </w:r>
      </w:hyperlink>
    </w:p>
    <w:p w14:paraId="41D82234" w14:textId="1D93205E" w:rsidR="00C83654" w:rsidRDefault="00750163">
      <w:pPr>
        <w:pStyle w:val="TOC3"/>
        <w:tabs>
          <w:tab w:val="right" w:leader="dot" w:pos="9350"/>
        </w:tabs>
        <w:rPr>
          <w:rFonts w:asciiTheme="minorHAnsi" w:eastAsiaTheme="minorEastAsia" w:hAnsiTheme="minorHAnsi" w:cstheme="minorBidi"/>
          <w:noProof/>
          <w:sz w:val="22"/>
        </w:rPr>
      </w:pPr>
      <w:hyperlink w:anchor="_Toc92461733" w:history="1">
        <w:r w:rsidR="00C83654" w:rsidRPr="0083696D">
          <w:rPr>
            <w:rStyle w:val="Hyperlink"/>
            <w:noProof/>
          </w:rPr>
          <w:t>4.10.11 Screening for polysaccharide utilization loci (PULs)</w:t>
        </w:r>
        <w:r w:rsidR="00C83654">
          <w:rPr>
            <w:noProof/>
            <w:webHidden/>
          </w:rPr>
          <w:tab/>
        </w:r>
        <w:r w:rsidR="00C83654">
          <w:rPr>
            <w:noProof/>
            <w:webHidden/>
          </w:rPr>
          <w:fldChar w:fldCharType="begin"/>
        </w:r>
        <w:r w:rsidR="00C83654">
          <w:rPr>
            <w:noProof/>
            <w:webHidden/>
          </w:rPr>
          <w:instrText xml:space="preserve"> PAGEREF _Toc92461733 \h </w:instrText>
        </w:r>
        <w:r w:rsidR="00C83654">
          <w:rPr>
            <w:noProof/>
            <w:webHidden/>
          </w:rPr>
        </w:r>
        <w:r w:rsidR="00C83654">
          <w:rPr>
            <w:noProof/>
            <w:webHidden/>
          </w:rPr>
          <w:fldChar w:fldCharType="separate"/>
        </w:r>
        <w:r w:rsidR="00C83654">
          <w:rPr>
            <w:noProof/>
            <w:webHidden/>
          </w:rPr>
          <w:t>72</w:t>
        </w:r>
        <w:r w:rsidR="00C83654">
          <w:rPr>
            <w:noProof/>
            <w:webHidden/>
          </w:rPr>
          <w:fldChar w:fldCharType="end"/>
        </w:r>
      </w:hyperlink>
    </w:p>
    <w:p w14:paraId="1BA4EB53" w14:textId="78CE849E" w:rsidR="00C83654" w:rsidRDefault="00750163">
      <w:pPr>
        <w:pStyle w:val="TOC1"/>
        <w:rPr>
          <w:rFonts w:asciiTheme="minorHAnsi" w:eastAsiaTheme="minorEastAsia" w:hAnsiTheme="minorHAnsi" w:cstheme="minorBidi"/>
          <w:noProof/>
          <w:sz w:val="22"/>
        </w:rPr>
      </w:pPr>
      <w:hyperlink w:anchor="_Toc92461734" w:history="1">
        <w:r w:rsidR="00C83654" w:rsidRPr="0083696D">
          <w:rPr>
            <w:rStyle w:val="Hyperlink"/>
            <w:noProof/>
          </w:rPr>
          <w:t>CHAPTER FIVE</w:t>
        </w:r>
        <w:r w:rsidR="00C83654">
          <w:rPr>
            <w:noProof/>
            <w:webHidden/>
          </w:rPr>
          <w:tab/>
        </w:r>
        <w:r w:rsidR="00C83654">
          <w:rPr>
            <w:noProof/>
            <w:webHidden/>
          </w:rPr>
          <w:fldChar w:fldCharType="begin"/>
        </w:r>
        <w:r w:rsidR="00C83654">
          <w:rPr>
            <w:noProof/>
            <w:webHidden/>
          </w:rPr>
          <w:instrText xml:space="preserve"> PAGEREF _Toc92461734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0E49F1A" w14:textId="1D29BD08" w:rsidR="00C83654" w:rsidRDefault="00750163">
      <w:pPr>
        <w:pStyle w:val="TOC1"/>
        <w:rPr>
          <w:rFonts w:asciiTheme="minorHAnsi" w:eastAsiaTheme="minorEastAsia" w:hAnsiTheme="minorHAnsi" w:cstheme="minorBidi"/>
          <w:noProof/>
          <w:sz w:val="22"/>
        </w:rPr>
      </w:pPr>
      <w:hyperlink w:anchor="_Toc92461735" w:history="1">
        <w:r w:rsidR="00C83654" w:rsidRPr="0083696D">
          <w:rPr>
            <w:rStyle w:val="Hyperlink"/>
            <w:noProof/>
          </w:rPr>
          <w:t>5.0 DISCUSSION, CONCLUSION, AND RECOMMENDATIONS</w:t>
        </w:r>
        <w:r w:rsidR="00C83654">
          <w:rPr>
            <w:noProof/>
            <w:webHidden/>
          </w:rPr>
          <w:tab/>
        </w:r>
        <w:r w:rsidR="00C83654">
          <w:rPr>
            <w:noProof/>
            <w:webHidden/>
          </w:rPr>
          <w:fldChar w:fldCharType="begin"/>
        </w:r>
        <w:r w:rsidR="00C83654">
          <w:rPr>
            <w:noProof/>
            <w:webHidden/>
          </w:rPr>
          <w:instrText xml:space="preserve"> PAGEREF _Toc92461735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7DB87B03" w14:textId="34C62231" w:rsidR="00C83654" w:rsidRDefault="00750163">
      <w:pPr>
        <w:pStyle w:val="TOC2"/>
        <w:rPr>
          <w:rFonts w:asciiTheme="minorHAnsi" w:eastAsiaTheme="minorEastAsia" w:hAnsiTheme="minorHAnsi" w:cstheme="minorBidi"/>
          <w:noProof/>
          <w:sz w:val="22"/>
        </w:rPr>
      </w:pPr>
      <w:hyperlink w:anchor="_Toc92461736" w:history="1">
        <w:r w:rsidR="00C83654" w:rsidRPr="0083696D">
          <w:rPr>
            <w:rStyle w:val="Hyperlink"/>
            <w:noProof/>
          </w:rPr>
          <w:t>5.1 Discussion</w:t>
        </w:r>
        <w:r w:rsidR="00C83654">
          <w:rPr>
            <w:noProof/>
            <w:webHidden/>
          </w:rPr>
          <w:tab/>
        </w:r>
        <w:r w:rsidR="00C83654">
          <w:rPr>
            <w:noProof/>
            <w:webHidden/>
          </w:rPr>
          <w:fldChar w:fldCharType="begin"/>
        </w:r>
        <w:r w:rsidR="00C83654">
          <w:rPr>
            <w:noProof/>
            <w:webHidden/>
          </w:rPr>
          <w:instrText xml:space="preserve"> PAGEREF _Toc92461736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95428BD" w14:textId="215A5B4D" w:rsidR="00C83654" w:rsidRDefault="00750163">
      <w:pPr>
        <w:pStyle w:val="TOC2"/>
        <w:rPr>
          <w:rFonts w:asciiTheme="minorHAnsi" w:eastAsiaTheme="minorEastAsia" w:hAnsiTheme="minorHAnsi" w:cstheme="minorBidi"/>
          <w:noProof/>
          <w:sz w:val="22"/>
        </w:rPr>
      </w:pPr>
      <w:hyperlink w:anchor="_Toc92461737" w:history="1">
        <w:r w:rsidR="00C83654" w:rsidRPr="0083696D">
          <w:rPr>
            <w:rStyle w:val="Hyperlink"/>
            <w:noProof/>
          </w:rPr>
          <w:t>5.2 Conclusion</w:t>
        </w:r>
        <w:r w:rsidR="00C83654">
          <w:rPr>
            <w:noProof/>
            <w:webHidden/>
          </w:rPr>
          <w:tab/>
        </w:r>
        <w:r w:rsidR="00C83654">
          <w:rPr>
            <w:noProof/>
            <w:webHidden/>
          </w:rPr>
          <w:fldChar w:fldCharType="begin"/>
        </w:r>
        <w:r w:rsidR="00C83654">
          <w:rPr>
            <w:noProof/>
            <w:webHidden/>
          </w:rPr>
          <w:instrText xml:space="preserve"> PAGEREF _Toc92461737 \h </w:instrText>
        </w:r>
        <w:r w:rsidR="00C83654">
          <w:rPr>
            <w:noProof/>
            <w:webHidden/>
          </w:rPr>
        </w:r>
        <w:r w:rsidR="00C83654">
          <w:rPr>
            <w:noProof/>
            <w:webHidden/>
          </w:rPr>
          <w:fldChar w:fldCharType="separate"/>
        </w:r>
        <w:r w:rsidR="00C83654">
          <w:rPr>
            <w:noProof/>
            <w:webHidden/>
          </w:rPr>
          <w:t>83</w:t>
        </w:r>
        <w:r w:rsidR="00C83654">
          <w:rPr>
            <w:noProof/>
            <w:webHidden/>
          </w:rPr>
          <w:fldChar w:fldCharType="end"/>
        </w:r>
      </w:hyperlink>
    </w:p>
    <w:p w14:paraId="1CAB9DE0" w14:textId="6EF564BB" w:rsidR="00C83654" w:rsidRDefault="00750163">
      <w:pPr>
        <w:pStyle w:val="TOC2"/>
        <w:rPr>
          <w:rFonts w:asciiTheme="minorHAnsi" w:eastAsiaTheme="minorEastAsia" w:hAnsiTheme="minorHAnsi" w:cstheme="minorBidi"/>
          <w:noProof/>
          <w:sz w:val="22"/>
        </w:rPr>
      </w:pPr>
      <w:hyperlink w:anchor="_Toc92461738" w:history="1">
        <w:r w:rsidR="00C83654" w:rsidRPr="0083696D">
          <w:rPr>
            <w:rStyle w:val="Hyperlink"/>
            <w:noProof/>
          </w:rPr>
          <w:t>5.3 Recommendations</w:t>
        </w:r>
        <w:r w:rsidR="00C83654">
          <w:rPr>
            <w:noProof/>
            <w:webHidden/>
          </w:rPr>
          <w:tab/>
        </w:r>
        <w:r w:rsidR="00C83654">
          <w:rPr>
            <w:noProof/>
            <w:webHidden/>
          </w:rPr>
          <w:fldChar w:fldCharType="begin"/>
        </w:r>
        <w:r w:rsidR="00C83654">
          <w:rPr>
            <w:noProof/>
            <w:webHidden/>
          </w:rPr>
          <w:instrText xml:space="preserve"> PAGEREF _Toc92461738 \h </w:instrText>
        </w:r>
        <w:r w:rsidR="00C83654">
          <w:rPr>
            <w:noProof/>
            <w:webHidden/>
          </w:rPr>
        </w:r>
        <w:r w:rsidR="00C83654">
          <w:rPr>
            <w:noProof/>
            <w:webHidden/>
          </w:rPr>
          <w:fldChar w:fldCharType="separate"/>
        </w:r>
        <w:r w:rsidR="00C83654">
          <w:rPr>
            <w:noProof/>
            <w:webHidden/>
          </w:rPr>
          <w:t>84</w:t>
        </w:r>
        <w:r w:rsidR="00C83654">
          <w:rPr>
            <w:noProof/>
            <w:webHidden/>
          </w:rPr>
          <w:fldChar w:fldCharType="end"/>
        </w:r>
      </w:hyperlink>
    </w:p>
    <w:p w14:paraId="7ED44B3A" w14:textId="40D742F3" w:rsidR="00C83654" w:rsidRDefault="00750163">
      <w:pPr>
        <w:pStyle w:val="TOC1"/>
        <w:rPr>
          <w:rFonts w:asciiTheme="minorHAnsi" w:eastAsiaTheme="minorEastAsia" w:hAnsiTheme="minorHAnsi" w:cstheme="minorBidi"/>
          <w:noProof/>
          <w:sz w:val="22"/>
        </w:rPr>
      </w:pPr>
      <w:hyperlink w:anchor="_Toc92461739" w:history="1">
        <w:r w:rsidR="00C83654" w:rsidRPr="0083696D">
          <w:rPr>
            <w:rStyle w:val="Hyperlink"/>
            <w:noProof/>
          </w:rPr>
          <w:t>REFERENCES</w:t>
        </w:r>
        <w:r w:rsidR="00C83654">
          <w:rPr>
            <w:noProof/>
            <w:webHidden/>
          </w:rPr>
          <w:tab/>
        </w:r>
        <w:r w:rsidR="00C83654">
          <w:rPr>
            <w:noProof/>
            <w:webHidden/>
          </w:rPr>
          <w:fldChar w:fldCharType="begin"/>
        </w:r>
        <w:r w:rsidR="00C83654">
          <w:rPr>
            <w:noProof/>
            <w:webHidden/>
          </w:rPr>
          <w:instrText xml:space="preserve"> PAGEREF _Toc92461739 \h </w:instrText>
        </w:r>
        <w:r w:rsidR="00C83654">
          <w:rPr>
            <w:noProof/>
            <w:webHidden/>
          </w:rPr>
        </w:r>
        <w:r w:rsidR="00C83654">
          <w:rPr>
            <w:noProof/>
            <w:webHidden/>
          </w:rPr>
          <w:fldChar w:fldCharType="separate"/>
        </w:r>
        <w:r w:rsidR="00C83654">
          <w:rPr>
            <w:noProof/>
            <w:webHidden/>
          </w:rPr>
          <w:t>85</w:t>
        </w:r>
        <w:r w:rsidR="00C83654">
          <w:rPr>
            <w:noProof/>
            <w:webHidden/>
          </w:rPr>
          <w:fldChar w:fldCharType="end"/>
        </w:r>
      </w:hyperlink>
    </w:p>
    <w:p w14:paraId="3156DA65" w14:textId="277C819F" w:rsidR="00C83654" w:rsidRDefault="00750163">
      <w:pPr>
        <w:pStyle w:val="TOC1"/>
        <w:rPr>
          <w:rFonts w:asciiTheme="minorHAnsi" w:eastAsiaTheme="minorEastAsia" w:hAnsiTheme="minorHAnsi" w:cstheme="minorBidi"/>
          <w:noProof/>
          <w:sz w:val="22"/>
        </w:rPr>
      </w:pPr>
      <w:hyperlink w:anchor="_Toc92461740" w:history="1">
        <w:r w:rsidR="00C83654" w:rsidRPr="0083696D">
          <w:rPr>
            <w:rStyle w:val="Hyperlink"/>
            <w:noProof/>
          </w:rPr>
          <w:t>APPENDICES</w:t>
        </w:r>
        <w:r w:rsidR="00C83654">
          <w:rPr>
            <w:noProof/>
            <w:webHidden/>
          </w:rPr>
          <w:tab/>
        </w:r>
        <w:r w:rsidR="00C83654">
          <w:rPr>
            <w:noProof/>
            <w:webHidden/>
          </w:rPr>
          <w:fldChar w:fldCharType="begin"/>
        </w:r>
        <w:r w:rsidR="00C83654">
          <w:rPr>
            <w:noProof/>
            <w:webHidden/>
          </w:rPr>
          <w:instrText xml:space="preserve"> PAGEREF _Toc92461740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6C0524F0" w14:textId="63346BEE" w:rsidR="00C83654" w:rsidRDefault="00750163">
      <w:pPr>
        <w:pStyle w:val="TOC2"/>
        <w:rPr>
          <w:rFonts w:asciiTheme="minorHAnsi" w:eastAsiaTheme="minorEastAsia" w:hAnsiTheme="minorHAnsi" w:cstheme="minorBidi"/>
          <w:noProof/>
          <w:sz w:val="22"/>
        </w:rPr>
      </w:pPr>
      <w:hyperlink w:anchor="_Toc92461741" w:history="1">
        <w:r w:rsidR="00C83654" w:rsidRPr="0083696D">
          <w:rPr>
            <w:rStyle w:val="Hyperlink"/>
            <w:noProof/>
          </w:rPr>
          <w:t>Appendix 1: Substrate temperature levels</w:t>
        </w:r>
        <w:r w:rsidR="00C83654">
          <w:rPr>
            <w:noProof/>
            <w:webHidden/>
          </w:rPr>
          <w:tab/>
        </w:r>
        <w:r w:rsidR="00C83654">
          <w:rPr>
            <w:noProof/>
            <w:webHidden/>
          </w:rPr>
          <w:fldChar w:fldCharType="begin"/>
        </w:r>
        <w:r w:rsidR="00C83654">
          <w:rPr>
            <w:noProof/>
            <w:webHidden/>
          </w:rPr>
          <w:instrText xml:space="preserve"> PAGEREF _Toc92461741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1C66F9A2" w14:textId="69D437DC" w:rsidR="00C83654" w:rsidRDefault="00750163">
      <w:pPr>
        <w:pStyle w:val="TOC2"/>
        <w:rPr>
          <w:rFonts w:asciiTheme="minorHAnsi" w:eastAsiaTheme="minorEastAsia" w:hAnsiTheme="minorHAnsi" w:cstheme="minorBidi"/>
          <w:noProof/>
          <w:sz w:val="22"/>
        </w:rPr>
      </w:pPr>
      <w:hyperlink w:anchor="_Toc92461742" w:history="1">
        <w:r w:rsidR="00C83654" w:rsidRPr="0083696D">
          <w:rPr>
            <w:rStyle w:val="Hyperlink"/>
            <w:noProof/>
          </w:rPr>
          <w:t>Appendix 2: Substrate pH levels</w:t>
        </w:r>
        <w:r w:rsidR="00C83654">
          <w:rPr>
            <w:noProof/>
            <w:webHidden/>
          </w:rPr>
          <w:tab/>
        </w:r>
        <w:r w:rsidR="00C83654">
          <w:rPr>
            <w:noProof/>
            <w:webHidden/>
          </w:rPr>
          <w:fldChar w:fldCharType="begin"/>
        </w:r>
        <w:r w:rsidR="00C83654">
          <w:rPr>
            <w:noProof/>
            <w:webHidden/>
          </w:rPr>
          <w:instrText xml:space="preserve"> PAGEREF _Toc92461742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35838BCD" w14:textId="2A68A61C" w:rsidR="00C83654" w:rsidRDefault="00750163">
      <w:pPr>
        <w:pStyle w:val="TOC2"/>
        <w:rPr>
          <w:rFonts w:asciiTheme="minorHAnsi" w:eastAsiaTheme="minorEastAsia" w:hAnsiTheme="minorHAnsi" w:cstheme="minorBidi"/>
          <w:noProof/>
          <w:sz w:val="22"/>
        </w:rPr>
      </w:pPr>
      <w:hyperlink w:anchor="_Toc92461743" w:history="1">
        <w:r w:rsidR="00C83654" w:rsidRPr="0083696D">
          <w:rPr>
            <w:rStyle w:val="Hyperlink"/>
            <w:noProof/>
          </w:rPr>
          <w:t>Appendix 3: Phylogenetic tree of 16S rRNA samples from order Bacteroidales</w:t>
        </w:r>
        <w:r w:rsidR="00C83654">
          <w:rPr>
            <w:noProof/>
            <w:webHidden/>
          </w:rPr>
          <w:tab/>
        </w:r>
        <w:r w:rsidR="00C83654">
          <w:rPr>
            <w:noProof/>
            <w:webHidden/>
          </w:rPr>
          <w:fldChar w:fldCharType="begin"/>
        </w:r>
        <w:r w:rsidR="00C83654">
          <w:rPr>
            <w:noProof/>
            <w:webHidden/>
          </w:rPr>
          <w:instrText xml:space="preserve"> PAGEREF _Toc92461743 \h </w:instrText>
        </w:r>
        <w:r w:rsidR="00C83654">
          <w:rPr>
            <w:noProof/>
            <w:webHidden/>
          </w:rPr>
        </w:r>
        <w:r w:rsidR="00C83654">
          <w:rPr>
            <w:noProof/>
            <w:webHidden/>
          </w:rPr>
          <w:fldChar w:fldCharType="separate"/>
        </w:r>
        <w:r w:rsidR="00C83654">
          <w:rPr>
            <w:noProof/>
            <w:webHidden/>
          </w:rPr>
          <w:t>104</w:t>
        </w:r>
        <w:r w:rsidR="00C83654">
          <w:rPr>
            <w:noProof/>
            <w:webHidden/>
          </w:rPr>
          <w:fldChar w:fldCharType="end"/>
        </w:r>
      </w:hyperlink>
    </w:p>
    <w:p w14:paraId="12970A0C" w14:textId="78B428EC" w:rsidR="00C83654" w:rsidRDefault="00750163">
      <w:pPr>
        <w:pStyle w:val="TOC2"/>
        <w:rPr>
          <w:rFonts w:asciiTheme="minorHAnsi" w:eastAsiaTheme="minorEastAsia" w:hAnsiTheme="minorHAnsi" w:cstheme="minorBidi"/>
          <w:noProof/>
          <w:sz w:val="22"/>
        </w:rPr>
      </w:pPr>
      <w:hyperlink w:anchor="_Toc92461744" w:history="1">
        <w:r w:rsidR="00C83654" w:rsidRPr="0083696D">
          <w:rPr>
            <w:rStyle w:val="Hyperlink"/>
            <w:noProof/>
          </w:rPr>
          <w:t>Appendix 4: DESeq2 function heatmap</w:t>
        </w:r>
        <w:r w:rsidR="00C83654">
          <w:rPr>
            <w:noProof/>
            <w:webHidden/>
          </w:rPr>
          <w:tab/>
        </w:r>
        <w:r w:rsidR="00C83654">
          <w:rPr>
            <w:noProof/>
            <w:webHidden/>
          </w:rPr>
          <w:fldChar w:fldCharType="begin"/>
        </w:r>
        <w:r w:rsidR="00C83654">
          <w:rPr>
            <w:noProof/>
            <w:webHidden/>
          </w:rPr>
          <w:instrText xml:space="preserve"> PAGEREF _Toc92461744 \h </w:instrText>
        </w:r>
        <w:r w:rsidR="00C83654">
          <w:rPr>
            <w:noProof/>
            <w:webHidden/>
          </w:rPr>
        </w:r>
        <w:r w:rsidR="00C83654">
          <w:rPr>
            <w:noProof/>
            <w:webHidden/>
          </w:rPr>
          <w:fldChar w:fldCharType="separate"/>
        </w:r>
        <w:r w:rsidR="00C83654">
          <w:rPr>
            <w:noProof/>
            <w:webHidden/>
          </w:rPr>
          <w:t>105</w:t>
        </w:r>
        <w:r w:rsidR="00C83654">
          <w:rPr>
            <w:noProof/>
            <w:webHidden/>
          </w:rPr>
          <w:fldChar w:fldCharType="end"/>
        </w:r>
      </w:hyperlink>
    </w:p>
    <w:p w14:paraId="47692847" w14:textId="753685CE" w:rsidR="00C83654" w:rsidRDefault="00750163">
      <w:pPr>
        <w:pStyle w:val="TOC2"/>
        <w:rPr>
          <w:rFonts w:asciiTheme="minorHAnsi" w:eastAsiaTheme="minorEastAsia" w:hAnsiTheme="minorHAnsi" w:cstheme="minorBidi"/>
          <w:noProof/>
          <w:sz w:val="22"/>
        </w:rPr>
      </w:pPr>
      <w:hyperlink w:anchor="_Toc92461745" w:history="1">
        <w:r w:rsidR="00C83654" w:rsidRPr="0083696D">
          <w:rPr>
            <w:rStyle w:val="Hyperlink"/>
            <w:noProof/>
          </w:rPr>
          <w:t>Appendix 5: Project Budget</w:t>
        </w:r>
        <w:r w:rsidR="00C83654">
          <w:rPr>
            <w:noProof/>
            <w:webHidden/>
          </w:rPr>
          <w:tab/>
        </w:r>
        <w:r w:rsidR="00C83654">
          <w:rPr>
            <w:noProof/>
            <w:webHidden/>
          </w:rPr>
          <w:fldChar w:fldCharType="begin"/>
        </w:r>
        <w:r w:rsidR="00C83654">
          <w:rPr>
            <w:noProof/>
            <w:webHidden/>
          </w:rPr>
          <w:instrText xml:space="preserve"> PAGEREF _Toc92461745 \h </w:instrText>
        </w:r>
        <w:r w:rsidR="00C83654">
          <w:rPr>
            <w:noProof/>
            <w:webHidden/>
          </w:rPr>
        </w:r>
        <w:r w:rsidR="00C83654">
          <w:rPr>
            <w:noProof/>
            <w:webHidden/>
          </w:rPr>
          <w:fldChar w:fldCharType="separate"/>
        </w:r>
        <w:r w:rsidR="00C83654">
          <w:rPr>
            <w:noProof/>
            <w:webHidden/>
          </w:rPr>
          <w:t>106</w:t>
        </w:r>
        <w:r w:rsidR="00C83654">
          <w:rPr>
            <w:noProof/>
            <w:webHidden/>
          </w:rPr>
          <w:fldChar w:fldCharType="end"/>
        </w:r>
      </w:hyperlink>
    </w:p>
    <w:p w14:paraId="283B154B" w14:textId="19822E64" w:rsidR="00C83654" w:rsidRDefault="00750163">
      <w:pPr>
        <w:pStyle w:val="TOC2"/>
        <w:rPr>
          <w:rFonts w:asciiTheme="minorHAnsi" w:eastAsiaTheme="minorEastAsia" w:hAnsiTheme="minorHAnsi" w:cstheme="minorBidi"/>
          <w:noProof/>
          <w:sz w:val="22"/>
        </w:rPr>
      </w:pPr>
      <w:hyperlink w:anchor="_Toc92461746" w:history="1">
        <w:r w:rsidR="00C83654" w:rsidRPr="0083696D">
          <w:rPr>
            <w:rStyle w:val="Hyperlink"/>
            <w:noProof/>
          </w:rPr>
          <w:t>Appendix 6:Time plan</w:t>
        </w:r>
        <w:r w:rsidR="00C83654">
          <w:rPr>
            <w:noProof/>
            <w:webHidden/>
          </w:rPr>
          <w:tab/>
        </w:r>
        <w:r w:rsidR="00C83654">
          <w:rPr>
            <w:noProof/>
            <w:webHidden/>
          </w:rPr>
          <w:fldChar w:fldCharType="begin"/>
        </w:r>
        <w:r w:rsidR="00C83654">
          <w:rPr>
            <w:noProof/>
            <w:webHidden/>
          </w:rPr>
          <w:instrText xml:space="preserve"> PAGEREF _Toc92461746 \h </w:instrText>
        </w:r>
        <w:r w:rsidR="00C83654">
          <w:rPr>
            <w:noProof/>
            <w:webHidden/>
          </w:rPr>
        </w:r>
        <w:r w:rsidR="00C83654">
          <w:rPr>
            <w:noProof/>
            <w:webHidden/>
          </w:rPr>
          <w:fldChar w:fldCharType="separate"/>
        </w:r>
        <w:r w:rsidR="00C83654">
          <w:rPr>
            <w:noProof/>
            <w:webHidden/>
          </w:rPr>
          <w:t>108</w:t>
        </w:r>
        <w:r w:rsidR="00C83654">
          <w:rPr>
            <w:noProof/>
            <w:webHidden/>
          </w:rPr>
          <w:fldChar w:fldCharType="end"/>
        </w:r>
      </w:hyperlink>
    </w:p>
    <w:p w14:paraId="7DACAE7E" w14:textId="397C5A3E" w:rsidR="00C83654" w:rsidRDefault="00750163">
      <w:pPr>
        <w:pStyle w:val="TOC2"/>
        <w:rPr>
          <w:rFonts w:asciiTheme="minorHAnsi" w:eastAsiaTheme="minorEastAsia" w:hAnsiTheme="minorHAnsi" w:cstheme="minorBidi"/>
          <w:noProof/>
          <w:sz w:val="22"/>
        </w:rPr>
      </w:pPr>
      <w:hyperlink w:anchor="_Toc92461747" w:history="1">
        <w:r w:rsidR="00C83654" w:rsidRPr="0083696D">
          <w:rPr>
            <w:rStyle w:val="Hyperlink"/>
            <w:noProof/>
          </w:rPr>
          <w:t>Appendix 7: Parameter Collection Template</w:t>
        </w:r>
        <w:r w:rsidR="00C83654">
          <w:rPr>
            <w:noProof/>
            <w:webHidden/>
          </w:rPr>
          <w:tab/>
        </w:r>
        <w:r w:rsidR="00C83654">
          <w:rPr>
            <w:noProof/>
            <w:webHidden/>
          </w:rPr>
          <w:fldChar w:fldCharType="begin"/>
        </w:r>
        <w:r w:rsidR="00C83654">
          <w:rPr>
            <w:noProof/>
            <w:webHidden/>
          </w:rPr>
          <w:instrText xml:space="preserve"> PAGEREF _Toc92461747 \h </w:instrText>
        </w:r>
        <w:r w:rsidR="00C83654">
          <w:rPr>
            <w:noProof/>
            <w:webHidden/>
          </w:rPr>
        </w:r>
        <w:r w:rsidR="00C83654">
          <w:rPr>
            <w:noProof/>
            <w:webHidden/>
          </w:rPr>
          <w:fldChar w:fldCharType="separate"/>
        </w:r>
        <w:r w:rsidR="00C83654">
          <w:rPr>
            <w:noProof/>
            <w:webHidden/>
          </w:rPr>
          <w:t>109</w:t>
        </w:r>
        <w:r w:rsidR="00C83654">
          <w:rPr>
            <w:noProof/>
            <w:webHidden/>
          </w:rPr>
          <w:fldChar w:fldCharType="end"/>
        </w:r>
      </w:hyperlink>
    </w:p>
    <w:p w14:paraId="64AF0637" w14:textId="4FA814D1" w:rsidR="00C83654" w:rsidRDefault="00750163">
      <w:pPr>
        <w:pStyle w:val="TOC2"/>
        <w:rPr>
          <w:rFonts w:asciiTheme="minorHAnsi" w:eastAsiaTheme="minorEastAsia" w:hAnsiTheme="minorHAnsi" w:cstheme="minorBidi"/>
          <w:noProof/>
          <w:sz w:val="22"/>
        </w:rPr>
      </w:pPr>
      <w:hyperlink w:anchor="_Toc92461748" w:history="1">
        <w:r w:rsidR="00C83654" w:rsidRPr="0083696D">
          <w:rPr>
            <w:rStyle w:val="Hyperlink"/>
            <w:noProof/>
          </w:rPr>
          <w:t>Appendix 8: SBS-REC Approval Letter</w:t>
        </w:r>
        <w:r w:rsidR="00C83654">
          <w:rPr>
            <w:noProof/>
            <w:webHidden/>
          </w:rPr>
          <w:tab/>
        </w:r>
        <w:r w:rsidR="00C83654">
          <w:rPr>
            <w:noProof/>
            <w:webHidden/>
          </w:rPr>
          <w:fldChar w:fldCharType="begin"/>
        </w:r>
        <w:r w:rsidR="00C83654">
          <w:rPr>
            <w:noProof/>
            <w:webHidden/>
          </w:rPr>
          <w:instrText xml:space="preserve"> PAGEREF _Toc92461748 \h </w:instrText>
        </w:r>
        <w:r w:rsidR="00C83654">
          <w:rPr>
            <w:noProof/>
            <w:webHidden/>
          </w:rPr>
        </w:r>
        <w:r w:rsidR="00C83654">
          <w:rPr>
            <w:noProof/>
            <w:webHidden/>
          </w:rPr>
          <w:fldChar w:fldCharType="separate"/>
        </w:r>
        <w:r w:rsidR="00C83654">
          <w:rPr>
            <w:noProof/>
            <w:webHidden/>
          </w:rPr>
          <w:t>111</w:t>
        </w:r>
        <w:r w:rsidR="00C83654">
          <w:rPr>
            <w:noProof/>
            <w:webHidden/>
          </w:rPr>
          <w:fldChar w:fldCharType="end"/>
        </w:r>
      </w:hyperlink>
    </w:p>
    <w:p w14:paraId="298E624B" w14:textId="0B040D2F" w:rsidR="00C83654" w:rsidRDefault="00750163">
      <w:pPr>
        <w:pStyle w:val="TOC2"/>
        <w:rPr>
          <w:rFonts w:asciiTheme="minorHAnsi" w:eastAsiaTheme="minorEastAsia" w:hAnsiTheme="minorHAnsi" w:cstheme="minorBidi"/>
          <w:noProof/>
          <w:sz w:val="22"/>
        </w:rPr>
      </w:pPr>
      <w:hyperlink w:anchor="_Toc92461749" w:history="1">
        <w:r w:rsidR="00C83654" w:rsidRPr="0083696D">
          <w:rPr>
            <w:rStyle w:val="Hyperlink"/>
            <w:noProof/>
          </w:rPr>
          <w:t>Appendix 9: NACOSTI Research Permit</w:t>
        </w:r>
        <w:r w:rsidR="00C83654">
          <w:rPr>
            <w:noProof/>
            <w:webHidden/>
          </w:rPr>
          <w:tab/>
        </w:r>
        <w:r w:rsidR="00C83654">
          <w:rPr>
            <w:noProof/>
            <w:webHidden/>
          </w:rPr>
          <w:fldChar w:fldCharType="begin"/>
        </w:r>
        <w:r w:rsidR="00C83654">
          <w:rPr>
            <w:noProof/>
            <w:webHidden/>
          </w:rPr>
          <w:instrText xml:space="preserve"> PAGEREF _Toc92461749 \h </w:instrText>
        </w:r>
        <w:r w:rsidR="00C83654">
          <w:rPr>
            <w:noProof/>
            <w:webHidden/>
          </w:rPr>
        </w:r>
        <w:r w:rsidR="00C83654">
          <w:rPr>
            <w:noProof/>
            <w:webHidden/>
          </w:rPr>
          <w:fldChar w:fldCharType="separate"/>
        </w:r>
        <w:r w:rsidR="00C83654">
          <w:rPr>
            <w:noProof/>
            <w:webHidden/>
          </w:rPr>
          <w:t>113</w:t>
        </w:r>
        <w:r w:rsidR="00C83654">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461651"/>
      <w:r w:rsidR="00855EF0" w:rsidRPr="004260F4">
        <w:lastRenderedPageBreak/>
        <w:t>LIST OF ILLUSTRATIONS</w:t>
      </w:r>
      <w:bookmarkEnd w:id="0"/>
    </w:p>
    <w:p w14:paraId="15DD6ADB" w14:textId="4DB64510" w:rsidR="00FD4EA7"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2" w:anchor="_Toc92462615" w:history="1">
        <w:r w:rsidR="00FD4EA7" w:rsidRPr="00DA604B">
          <w:rPr>
            <w:rStyle w:val="Hyperlink"/>
            <w:noProof/>
          </w:rPr>
          <w:t>Figure 1 : An illustration of the conceptual framework</w:t>
        </w:r>
        <w:r w:rsidR="00FD4EA7">
          <w:rPr>
            <w:noProof/>
            <w:webHidden/>
          </w:rPr>
          <w:tab/>
        </w:r>
        <w:r w:rsidR="00FD4EA7">
          <w:rPr>
            <w:noProof/>
            <w:webHidden/>
          </w:rPr>
          <w:fldChar w:fldCharType="begin"/>
        </w:r>
        <w:r w:rsidR="00FD4EA7">
          <w:rPr>
            <w:noProof/>
            <w:webHidden/>
          </w:rPr>
          <w:instrText xml:space="preserve"> PAGEREF _Toc92462615 \h </w:instrText>
        </w:r>
        <w:r w:rsidR="00FD4EA7">
          <w:rPr>
            <w:noProof/>
            <w:webHidden/>
          </w:rPr>
        </w:r>
        <w:r w:rsidR="00FD4EA7">
          <w:rPr>
            <w:noProof/>
            <w:webHidden/>
          </w:rPr>
          <w:fldChar w:fldCharType="separate"/>
        </w:r>
        <w:r w:rsidR="00FD4EA7">
          <w:rPr>
            <w:noProof/>
            <w:webHidden/>
          </w:rPr>
          <w:t>6</w:t>
        </w:r>
        <w:r w:rsidR="00FD4EA7">
          <w:rPr>
            <w:noProof/>
            <w:webHidden/>
          </w:rPr>
          <w:fldChar w:fldCharType="end"/>
        </w:r>
      </w:hyperlink>
    </w:p>
    <w:p w14:paraId="6A59090E" w14:textId="46876480" w:rsidR="00FD4EA7" w:rsidRDefault="00750163">
      <w:pPr>
        <w:pStyle w:val="TableofFigures"/>
        <w:tabs>
          <w:tab w:val="right" w:leader="dot" w:pos="9350"/>
        </w:tabs>
        <w:rPr>
          <w:rFonts w:asciiTheme="minorHAnsi" w:eastAsiaTheme="minorEastAsia" w:hAnsiTheme="minorHAnsi" w:cstheme="minorBidi"/>
          <w:noProof/>
          <w:sz w:val="22"/>
        </w:rPr>
      </w:pPr>
      <w:hyperlink w:anchor="_Toc92462616" w:history="1">
        <w:r w:rsidR="00FD4EA7" w:rsidRPr="00DA604B">
          <w:rPr>
            <w:rStyle w:val="Hyperlink"/>
            <w:noProof/>
          </w:rPr>
          <w:t>Figure 2:The structure of lignocellulose (Baruah et al., 2018)</w:t>
        </w:r>
        <w:r w:rsidR="00FD4EA7">
          <w:rPr>
            <w:noProof/>
            <w:webHidden/>
          </w:rPr>
          <w:tab/>
        </w:r>
        <w:r w:rsidR="00FD4EA7">
          <w:rPr>
            <w:noProof/>
            <w:webHidden/>
          </w:rPr>
          <w:fldChar w:fldCharType="begin"/>
        </w:r>
        <w:r w:rsidR="00FD4EA7">
          <w:rPr>
            <w:noProof/>
            <w:webHidden/>
          </w:rPr>
          <w:instrText xml:space="preserve"> PAGEREF _Toc92462616 \h </w:instrText>
        </w:r>
        <w:r w:rsidR="00FD4EA7">
          <w:rPr>
            <w:noProof/>
            <w:webHidden/>
          </w:rPr>
        </w:r>
        <w:r w:rsidR="00FD4EA7">
          <w:rPr>
            <w:noProof/>
            <w:webHidden/>
          </w:rPr>
          <w:fldChar w:fldCharType="separate"/>
        </w:r>
        <w:r w:rsidR="00FD4EA7">
          <w:rPr>
            <w:noProof/>
            <w:webHidden/>
          </w:rPr>
          <w:t>8</w:t>
        </w:r>
        <w:r w:rsidR="00FD4EA7">
          <w:rPr>
            <w:noProof/>
            <w:webHidden/>
          </w:rPr>
          <w:fldChar w:fldCharType="end"/>
        </w:r>
      </w:hyperlink>
    </w:p>
    <w:p w14:paraId="74BD5272" w14:textId="2047FB06" w:rsidR="00FD4EA7" w:rsidRDefault="00750163">
      <w:pPr>
        <w:pStyle w:val="TableofFigures"/>
        <w:tabs>
          <w:tab w:val="right" w:leader="dot" w:pos="9350"/>
        </w:tabs>
        <w:rPr>
          <w:rFonts w:asciiTheme="minorHAnsi" w:eastAsiaTheme="minorEastAsia" w:hAnsiTheme="minorHAnsi" w:cstheme="minorBidi"/>
          <w:noProof/>
          <w:sz w:val="22"/>
        </w:rPr>
      </w:pPr>
      <w:hyperlink w:anchor="_Toc92462617" w:history="1">
        <w:r w:rsidR="00FD4EA7" w:rsidRPr="00DA604B">
          <w:rPr>
            <w:rStyle w:val="Hyperlink"/>
            <w:noProof/>
          </w:rPr>
          <w:t>Figure 3: The life cycle of the Black soldier fly (De Smet et al., 2018)</w:t>
        </w:r>
        <w:r w:rsidR="00FD4EA7">
          <w:rPr>
            <w:noProof/>
            <w:webHidden/>
          </w:rPr>
          <w:tab/>
        </w:r>
        <w:r w:rsidR="00FD4EA7">
          <w:rPr>
            <w:noProof/>
            <w:webHidden/>
          </w:rPr>
          <w:fldChar w:fldCharType="begin"/>
        </w:r>
        <w:r w:rsidR="00FD4EA7">
          <w:rPr>
            <w:noProof/>
            <w:webHidden/>
          </w:rPr>
          <w:instrText xml:space="preserve"> PAGEREF _Toc92462617 \h </w:instrText>
        </w:r>
        <w:r w:rsidR="00FD4EA7">
          <w:rPr>
            <w:noProof/>
            <w:webHidden/>
          </w:rPr>
        </w:r>
        <w:r w:rsidR="00FD4EA7">
          <w:rPr>
            <w:noProof/>
            <w:webHidden/>
          </w:rPr>
          <w:fldChar w:fldCharType="separate"/>
        </w:r>
        <w:r w:rsidR="00FD4EA7">
          <w:rPr>
            <w:noProof/>
            <w:webHidden/>
          </w:rPr>
          <w:t>10</w:t>
        </w:r>
        <w:r w:rsidR="00FD4EA7">
          <w:rPr>
            <w:noProof/>
            <w:webHidden/>
          </w:rPr>
          <w:fldChar w:fldCharType="end"/>
        </w:r>
      </w:hyperlink>
    </w:p>
    <w:p w14:paraId="1E10E2FE" w14:textId="7DB28C77" w:rsidR="00FD4EA7" w:rsidRDefault="00750163">
      <w:pPr>
        <w:pStyle w:val="TableofFigures"/>
        <w:tabs>
          <w:tab w:val="right" w:leader="dot" w:pos="9350"/>
        </w:tabs>
        <w:rPr>
          <w:rFonts w:asciiTheme="minorHAnsi" w:eastAsiaTheme="minorEastAsia" w:hAnsiTheme="minorHAnsi" w:cstheme="minorBidi"/>
          <w:noProof/>
          <w:sz w:val="22"/>
        </w:rPr>
      </w:pPr>
      <w:hyperlink w:anchor="_Toc92462618" w:history="1">
        <w:r w:rsidR="00FD4EA7" w:rsidRPr="00DA604B">
          <w:rPr>
            <w:rStyle w:val="Hyperlink"/>
            <w:noProof/>
          </w:rPr>
          <w:t>Figure 4: Substrate reduction index</w:t>
        </w:r>
        <w:r w:rsidR="00FD4EA7">
          <w:rPr>
            <w:noProof/>
            <w:webHidden/>
          </w:rPr>
          <w:tab/>
        </w:r>
        <w:r w:rsidR="00FD4EA7">
          <w:rPr>
            <w:noProof/>
            <w:webHidden/>
          </w:rPr>
          <w:fldChar w:fldCharType="begin"/>
        </w:r>
        <w:r w:rsidR="00FD4EA7">
          <w:rPr>
            <w:noProof/>
            <w:webHidden/>
          </w:rPr>
          <w:instrText xml:space="preserve"> PAGEREF _Toc92462618 \h </w:instrText>
        </w:r>
        <w:r w:rsidR="00FD4EA7">
          <w:rPr>
            <w:noProof/>
            <w:webHidden/>
          </w:rPr>
        </w:r>
        <w:r w:rsidR="00FD4EA7">
          <w:rPr>
            <w:noProof/>
            <w:webHidden/>
          </w:rPr>
          <w:fldChar w:fldCharType="separate"/>
        </w:r>
        <w:r w:rsidR="00FD4EA7">
          <w:rPr>
            <w:noProof/>
            <w:webHidden/>
          </w:rPr>
          <w:t>39</w:t>
        </w:r>
        <w:r w:rsidR="00FD4EA7">
          <w:rPr>
            <w:noProof/>
            <w:webHidden/>
          </w:rPr>
          <w:fldChar w:fldCharType="end"/>
        </w:r>
      </w:hyperlink>
    </w:p>
    <w:p w14:paraId="08E0DC41" w14:textId="3FE9F22C" w:rsidR="00FD4EA7" w:rsidRDefault="00750163">
      <w:pPr>
        <w:pStyle w:val="TableofFigures"/>
        <w:tabs>
          <w:tab w:val="right" w:leader="dot" w:pos="9350"/>
        </w:tabs>
        <w:rPr>
          <w:rFonts w:asciiTheme="minorHAnsi" w:eastAsiaTheme="minorEastAsia" w:hAnsiTheme="minorHAnsi" w:cstheme="minorBidi"/>
          <w:noProof/>
          <w:sz w:val="22"/>
        </w:rPr>
      </w:pPr>
      <w:hyperlink w:anchor="_Toc92462619" w:history="1">
        <w:r w:rsidR="00FD4EA7" w:rsidRPr="00DA604B">
          <w:rPr>
            <w:rStyle w:val="Hyperlink"/>
            <w:noProof/>
          </w:rPr>
          <w:t>Figure 5: Mean weight of larvae</w:t>
        </w:r>
        <w:r w:rsidR="00FD4EA7">
          <w:rPr>
            <w:noProof/>
            <w:webHidden/>
          </w:rPr>
          <w:tab/>
        </w:r>
        <w:r w:rsidR="00FD4EA7">
          <w:rPr>
            <w:noProof/>
            <w:webHidden/>
          </w:rPr>
          <w:fldChar w:fldCharType="begin"/>
        </w:r>
        <w:r w:rsidR="00FD4EA7">
          <w:rPr>
            <w:noProof/>
            <w:webHidden/>
          </w:rPr>
          <w:instrText xml:space="preserve"> PAGEREF _Toc92462619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356E6302" w14:textId="6F9DF682" w:rsidR="00FD4EA7" w:rsidRDefault="00750163">
      <w:pPr>
        <w:pStyle w:val="TableofFigures"/>
        <w:tabs>
          <w:tab w:val="right" w:leader="dot" w:pos="9350"/>
        </w:tabs>
        <w:rPr>
          <w:rFonts w:asciiTheme="minorHAnsi" w:eastAsiaTheme="minorEastAsia" w:hAnsiTheme="minorHAnsi" w:cstheme="minorBidi"/>
          <w:noProof/>
          <w:sz w:val="22"/>
        </w:rPr>
      </w:pPr>
      <w:hyperlink w:anchor="_Toc92462620" w:history="1">
        <w:r w:rsidR="00FD4EA7" w:rsidRPr="00DA604B">
          <w:rPr>
            <w:rStyle w:val="Hyperlink"/>
            <w:noProof/>
          </w:rPr>
          <w:t>Figure 6: Mean larval lengths</w:t>
        </w:r>
        <w:r w:rsidR="00FD4EA7">
          <w:rPr>
            <w:noProof/>
            <w:webHidden/>
          </w:rPr>
          <w:tab/>
        </w:r>
        <w:r w:rsidR="00FD4EA7">
          <w:rPr>
            <w:noProof/>
            <w:webHidden/>
          </w:rPr>
          <w:fldChar w:fldCharType="begin"/>
        </w:r>
        <w:r w:rsidR="00FD4EA7">
          <w:rPr>
            <w:noProof/>
            <w:webHidden/>
          </w:rPr>
          <w:instrText xml:space="preserve"> PAGEREF _Toc92462620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66D922CF" w14:textId="5E5EEC7E" w:rsidR="00FD4EA7" w:rsidRDefault="00750163">
      <w:pPr>
        <w:pStyle w:val="TableofFigures"/>
        <w:tabs>
          <w:tab w:val="right" w:leader="dot" w:pos="9350"/>
        </w:tabs>
        <w:rPr>
          <w:rFonts w:asciiTheme="minorHAnsi" w:eastAsiaTheme="minorEastAsia" w:hAnsiTheme="minorHAnsi" w:cstheme="minorBidi"/>
          <w:noProof/>
          <w:sz w:val="22"/>
        </w:rPr>
      </w:pPr>
      <w:hyperlink w:anchor="_Toc92462621" w:history="1">
        <w:r w:rsidR="00FD4EA7" w:rsidRPr="00DA604B">
          <w:rPr>
            <w:rStyle w:val="Hyperlink"/>
            <w:noProof/>
          </w:rPr>
          <w:t>Figure 7: Pupation rates observed per dietary substrate</w:t>
        </w:r>
        <w:r w:rsidR="00FD4EA7">
          <w:rPr>
            <w:noProof/>
            <w:webHidden/>
          </w:rPr>
          <w:tab/>
        </w:r>
        <w:r w:rsidR="00FD4EA7">
          <w:rPr>
            <w:noProof/>
            <w:webHidden/>
          </w:rPr>
          <w:fldChar w:fldCharType="begin"/>
        </w:r>
        <w:r w:rsidR="00FD4EA7">
          <w:rPr>
            <w:noProof/>
            <w:webHidden/>
          </w:rPr>
          <w:instrText xml:space="preserve"> PAGEREF _Toc92462621 \h </w:instrText>
        </w:r>
        <w:r w:rsidR="00FD4EA7">
          <w:rPr>
            <w:noProof/>
            <w:webHidden/>
          </w:rPr>
        </w:r>
        <w:r w:rsidR="00FD4EA7">
          <w:rPr>
            <w:noProof/>
            <w:webHidden/>
          </w:rPr>
          <w:fldChar w:fldCharType="separate"/>
        </w:r>
        <w:r w:rsidR="00FD4EA7">
          <w:rPr>
            <w:noProof/>
            <w:webHidden/>
          </w:rPr>
          <w:t>41</w:t>
        </w:r>
        <w:r w:rsidR="00FD4EA7">
          <w:rPr>
            <w:noProof/>
            <w:webHidden/>
          </w:rPr>
          <w:fldChar w:fldCharType="end"/>
        </w:r>
      </w:hyperlink>
    </w:p>
    <w:p w14:paraId="33194C4C" w14:textId="20F6CE08" w:rsidR="00FD4EA7" w:rsidRDefault="00750163">
      <w:pPr>
        <w:pStyle w:val="TableofFigures"/>
        <w:tabs>
          <w:tab w:val="right" w:leader="dot" w:pos="9350"/>
        </w:tabs>
        <w:rPr>
          <w:rFonts w:asciiTheme="minorHAnsi" w:eastAsiaTheme="minorEastAsia" w:hAnsiTheme="minorHAnsi" w:cstheme="minorBidi"/>
          <w:noProof/>
          <w:sz w:val="22"/>
        </w:rPr>
      </w:pPr>
      <w:hyperlink w:anchor="_Toc92462622" w:history="1">
        <w:r w:rsidR="00FD4EA7" w:rsidRPr="00DA604B">
          <w:rPr>
            <w:rStyle w:val="Hyperlink"/>
            <w:noProof/>
          </w:rPr>
          <w:t>Figure 8: Comparison of macronutrients and micronutrients in the dietary substrates</w:t>
        </w:r>
        <w:r w:rsidR="00FD4EA7">
          <w:rPr>
            <w:noProof/>
            <w:webHidden/>
          </w:rPr>
          <w:tab/>
        </w:r>
        <w:r w:rsidR="00FD4EA7">
          <w:rPr>
            <w:noProof/>
            <w:webHidden/>
          </w:rPr>
          <w:fldChar w:fldCharType="begin"/>
        </w:r>
        <w:r w:rsidR="00FD4EA7">
          <w:rPr>
            <w:noProof/>
            <w:webHidden/>
          </w:rPr>
          <w:instrText xml:space="preserve"> PAGEREF _Toc92462622 \h </w:instrText>
        </w:r>
        <w:r w:rsidR="00FD4EA7">
          <w:rPr>
            <w:noProof/>
            <w:webHidden/>
          </w:rPr>
        </w:r>
        <w:r w:rsidR="00FD4EA7">
          <w:rPr>
            <w:noProof/>
            <w:webHidden/>
          </w:rPr>
          <w:fldChar w:fldCharType="separate"/>
        </w:r>
        <w:r w:rsidR="00FD4EA7">
          <w:rPr>
            <w:noProof/>
            <w:webHidden/>
          </w:rPr>
          <w:t>42</w:t>
        </w:r>
        <w:r w:rsidR="00FD4EA7">
          <w:rPr>
            <w:noProof/>
            <w:webHidden/>
          </w:rPr>
          <w:fldChar w:fldCharType="end"/>
        </w:r>
      </w:hyperlink>
    </w:p>
    <w:p w14:paraId="6C90C511" w14:textId="43D4541C" w:rsidR="00FD4EA7" w:rsidRDefault="00750163">
      <w:pPr>
        <w:pStyle w:val="TableofFigures"/>
        <w:tabs>
          <w:tab w:val="right" w:leader="dot" w:pos="9350"/>
        </w:tabs>
        <w:rPr>
          <w:rFonts w:asciiTheme="minorHAnsi" w:eastAsiaTheme="minorEastAsia" w:hAnsiTheme="minorHAnsi" w:cstheme="minorBidi"/>
          <w:noProof/>
          <w:sz w:val="22"/>
        </w:rPr>
      </w:pPr>
      <w:hyperlink w:anchor="_Toc92462623" w:history="1">
        <w:r w:rsidR="00FD4EA7" w:rsidRPr="00DA604B">
          <w:rPr>
            <w:rStyle w:val="Hyperlink"/>
            <w:noProof/>
          </w:rPr>
          <w:t>Figure 9: Agarose gel electrophoresis</w:t>
        </w:r>
        <w:r w:rsidR="00FD4EA7">
          <w:rPr>
            <w:noProof/>
            <w:webHidden/>
          </w:rPr>
          <w:tab/>
        </w:r>
        <w:r w:rsidR="00FD4EA7">
          <w:rPr>
            <w:noProof/>
            <w:webHidden/>
          </w:rPr>
          <w:fldChar w:fldCharType="begin"/>
        </w:r>
        <w:r w:rsidR="00FD4EA7">
          <w:rPr>
            <w:noProof/>
            <w:webHidden/>
          </w:rPr>
          <w:instrText xml:space="preserve"> PAGEREF _Toc92462623 \h </w:instrText>
        </w:r>
        <w:r w:rsidR="00FD4EA7">
          <w:rPr>
            <w:noProof/>
            <w:webHidden/>
          </w:rPr>
        </w:r>
        <w:r w:rsidR="00FD4EA7">
          <w:rPr>
            <w:noProof/>
            <w:webHidden/>
          </w:rPr>
          <w:fldChar w:fldCharType="separate"/>
        </w:r>
        <w:r w:rsidR="00FD4EA7">
          <w:rPr>
            <w:noProof/>
            <w:webHidden/>
          </w:rPr>
          <w:t>43</w:t>
        </w:r>
        <w:r w:rsidR="00FD4EA7">
          <w:rPr>
            <w:noProof/>
            <w:webHidden/>
          </w:rPr>
          <w:fldChar w:fldCharType="end"/>
        </w:r>
      </w:hyperlink>
    </w:p>
    <w:p w14:paraId="08E505A1" w14:textId="60F8D419" w:rsidR="00FD4EA7" w:rsidRDefault="00750163">
      <w:pPr>
        <w:pStyle w:val="TableofFigures"/>
        <w:tabs>
          <w:tab w:val="right" w:leader="dot" w:pos="9350"/>
        </w:tabs>
        <w:rPr>
          <w:rFonts w:asciiTheme="minorHAnsi" w:eastAsiaTheme="minorEastAsia" w:hAnsiTheme="minorHAnsi" w:cstheme="minorBidi"/>
          <w:noProof/>
          <w:sz w:val="22"/>
        </w:rPr>
      </w:pPr>
      <w:hyperlink w:anchor="_Toc92462624" w:history="1">
        <w:r w:rsidR="00FD4EA7" w:rsidRPr="00DA604B">
          <w:rPr>
            <w:rStyle w:val="Hyperlink"/>
            <w:noProof/>
          </w:rPr>
          <w:t>Figure 10: Sequencing quality statistics with pycoQC</w:t>
        </w:r>
        <w:r w:rsidR="00FD4EA7">
          <w:rPr>
            <w:noProof/>
            <w:webHidden/>
          </w:rPr>
          <w:tab/>
        </w:r>
        <w:r w:rsidR="00FD4EA7">
          <w:rPr>
            <w:noProof/>
            <w:webHidden/>
          </w:rPr>
          <w:fldChar w:fldCharType="begin"/>
        </w:r>
        <w:r w:rsidR="00FD4EA7">
          <w:rPr>
            <w:noProof/>
            <w:webHidden/>
          </w:rPr>
          <w:instrText xml:space="preserve"> PAGEREF _Toc92462624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5515AD0E" w14:textId="1CFA3CFB" w:rsidR="00FD4EA7" w:rsidRDefault="00750163">
      <w:pPr>
        <w:pStyle w:val="TableofFigures"/>
        <w:tabs>
          <w:tab w:val="right" w:leader="dot" w:pos="9350"/>
        </w:tabs>
        <w:rPr>
          <w:rFonts w:asciiTheme="minorHAnsi" w:eastAsiaTheme="minorEastAsia" w:hAnsiTheme="minorHAnsi" w:cstheme="minorBidi"/>
          <w:noProof/>
          <w:sz w:val="22"/>
        </w:rPr>
      </w:pPr>
      <w:hyperlink w:anchor="_Toc92462625" w:history="1">
        <w:r w:rsidR="00FD4EA7" w:rsidRPr="00DA604B">
          <w:rPr>
            <w:rStyle w:val="Hyperlink"/>
            <w:noProof/>
          </w:rPr>
          <w:t>Figure 11: Demultiplexing with Guppy</w:t>
        </w:r>
        <w:r w:rsidR="00FD4EA7">
          <w:rPr>
            <w:noProof/>
            <w:webHidden/>
          </w:rPr>
          <w:tab/>
        </w:r>
        <w:r w:rsidR="00FD4EA7">
          <w:rPr>
            <w:noProof/>
            <w:webHidden/>
          </w:rPr>
          <w:fldChar w:fldCharType="begin"/>
        </w:r>
        <w:r w:rsidR="00FD4EA7">
          <w:rPr>
            <w:noProof/>
            <w:webHidden/>
          </w:rPr>
          <w:instrText xml:space="preserve"> PAGEREF _Toc92462625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3B9CDB70" w14:textId="507C3EC1" w:rsidR="00FD4EA7" w:rsidRDefault="00750163">
      <w:pPr>
        <w:pStyle w:val="TableofFigures"/>
        <w:tabs>
          <w:tab w:val="right" w:leader="dot" w:pos="9350"/>
        </w:tabs>
        <w:rPr>
          <w:rFonts w:asciiTheme="minorHAnsi" w:eastAsiaTheme="minorEastAsia" w:hAnsiTheme="minorHAnsi" w:cstheme="minorBidi"/>
          <w:noProof/>
          <w:sz w:val="22"/>
        </w:rPr>
      </w:pPr>
      <w:hyperlink w:anchor="_Toc92462626" w:history="1">
        <w:r w:rsidR="00FD4EA7" w:rsidRPr="00DA604B">
          <w:rPr>
            <w:rStyle w:val="Hyperlink"/>
            <w:noProof/>
          </w:rPr>
          <w:t>Figure 12: Classification and orientation of cDNA reads with Pychopper</w:t>
        </w:r>
        <w:r w:rsidR="00FD4EA7">
          <w:rPr>
            <w:noProof/>
            <w:webHidden/>
          </w:rPr>
          <w:tab/>
        </w:r>
        <w:r w:rsidR="00FD4EA7">
          <w:rPr>
            <w:noProof/>
            <w:webHidden/>
          </w:rPr>
          <w:fldChar w:fldCharType="begin"/>
        </w:r>
        <w:r w:rsidR="00FD4EA7">
          <w:rPr>
            <w:noProof/>
            <w:webHidden/>
          </w:rPr>
          <w:instrText xml:space="preserve"> PAGEREF _Toc92462626 \h </w:instrText>
        </w:r>
        <w:r w:rsidR="00FD4EA7">
          <w:rPr>
            <w:noProof/>
            <w:webHidden/>
          </w:rPr>
        </w:r>
        <w:r w:rsidR="00FD4EA7">
          <w:rPr>
            <w:noProof/>
            <w:webHidden/>
          </w:rPr>
          <w:fldChar w:fldCharType="separate"/>
        </w:r>
        <w:r w:rsidR="00FD4EA7">
          <w:rPr>
            <w:noProof/>
            <w:webHidden/>
          </w:rPr>
          <w:t>47</w:t>
        </w:r>
        <w:r w:rsidR="00FD4EA7">
          <w:rPr>
            <w:noProof/>
            <w:webHidden/>
          </w:rPr>
          <w:fldChar w:fldCharType="end"/>
        </w:r>
      </w:hyperlink>
    </w:p>
    <w:p w14:paraId="0B9B1A01" w14:textId="0B6F02C4" w:rsidR="00FD4EA7" w:rsidRDefault="00750163">
      <w:pPr>
        <w:pStyle w:val="TableofFigures"/>
        <w:tabs>
          <w:tab w:val="right" w:leader="dot" w:pos="9350"/>
        </w:tabs>
        <w:rPr>
          <w:rFonts w:asciiTheme="minorHAnsi" w:eastAsiaTheme="minorEastAsia" w:hAnsiTheme="minorHAnsi" w:cstheme="minorBidi"/>
          <w:noProof/>
          <w:sz w:val="22"/>
        </w:rPr>
      </w:pPr>
      <w:hyperlink w:anchor="_Toc92462627" w:history="1">
        <w:r w:rsidR="00FD4EA7" w:rsidRPr="00DA604B">
          <w:rPr>
            <w:rStyle w:val="Hyperlink"/>
            <w:noProof/>
          </w:rPr>
          <w:t>Figure 13: Ribodepletion statistics using MultiQC (v1.11)</w:t>
        </w:r>
        <w:r w:rsidR="00FD4EA7">
          <w:rPr>
            <w:noProof/>
            <w:webHidden/>
          </w:rPr>
          <w:tab/>
        </w:r>
        <w:r w:rsidR="00FD4EA7">
          <w:rPr>
            <w:noProof/>
            <w:webHidden/>
          </w:rPr>
          <w:fldChar w:fldCharType="begin"/>
        </w:r>
        <w:r w:rsidR="00FD4EA7">
          <w:rPr>
            <w:noProof/>
            <w:webHidden/>
          </w:rPr>
          <w:instrText xml:space="preserve"> PAGEREF _Toc92462627 \h </w:instrText>
        </w:r>
        <w:r w:rsidR="00FD4EA7">
          <w:rPr>
            <w:noProof/>
            <w:webHidden/>
          </w:rPr>
        </w:r>
        <w:r w:rsidR="00FD4EA7">
          <w:rPr>
            <w:noProof/>
            <w:webHidden/>
          </w:rPr>
          <w:fldChar w:fldCharType="separate"/>
        </w:r>
        <w:r w:rsidR="00FD4EA7">
          <w:rPr>
            <w:noProof/>
            <w:webHidden/>
          </w:rPr>
          <w:t>49</w:t>
        </w:r>
        <w:r w:rsidR="00FD4EA7">
          <w:rPr>
            <w:noProof/>
            <w:webHidden/>
          </w:rPr>
          <w:fldChar w:fldCharType="end"/>
        </w:r>
      </w:hyperlink>
    </w:p>
    <w:p w14:paraId="58414252" w14:textId="65D45E5D" w:rsidR="00FD4EA7" w:rsidRDefault="00750163">
      <w:pPr>
        <w:pStyle w:val="TableofFigures"/>
        <w:tabs>
          <w:tab w:val="right" w:leader="dot" w:pos="9350"/>
        </w:tabs>
        <w:rPr>
          <w:rFonts w:asciiTheme="minorHAnsi" w:eastAsiaTheme="minorEastAsia" w:hAnsiTheme="minorHAnsi" w:cstheme="minorBidi"/>
          <w:noProof/>
          <w:sz w:val="22"/>
        </w:rPr>
      </w:pPr>
      <w:hyperlink w:anchor="_Toc92462628" w:history="1">
        <w:r w:rsidR="00FD4EA7" w:rsidRPr="00DA604B">
          <w:rPr>
            <w:rStyle w:val="Hyperlink"/>
            <w:noProof/>
          </w:rPr>
          <w:t>Figure 14: Differences in mapping percentages and mapping quality of reads mapped to the BSF reference between the uncorrected and corrected reads</w:t>
        </w:r>
        <w:r w:rsidR="00FD4EA7">
          <w:rPr>
            <w:noProof/>
            <w:webHidden/>
          </w:rPr>
          <w:tab/>
        </w:r>
        <w:r w:rsidR="00FD4EA7">
          <w:rPr>
            <w:noProof/>
            <w:webHidden/>
          </w:rPr>
          <w:fldChar w:fldCharType="begin"/>
        </w:r>
        <w:r w:rsidR="00FD4EA7">
          <w:rPr>
            <w:noProof/>
            <w:webHidden/>
          </w:rPr>
          <w:instrText xml:space="preserve"> PAGEREF _Toc92462628 \h </w:instrText>
        </w:r>
        <w:r w:rsidR="00FD4EA7">
          <w:rPr>
            <w:noProof/>
            <w:webHidden/>
          </w:rPr>
        </w:r>
        <w:r w:rsidR="00FD4EA7">
          <w:rPr>
            <w:noProof/>
            <w:webHidden/>
          </w:rPr>
          <w:fldChar w:fldCharType="separate"/>
        </w:r>
        <w:r w:rsidR="00FD4EA7">
          <w:rPr>
            <w:noProof/>
            <w:webHidden/>
          </w:rPr>
          <w:t>51</w:t>
        </w:r>
        <w:r w:rsidR="00FD4EA7">
          <w:rPr>
            <w:noProof/>
            <w:webHidden/>
          </w:rPr>
          <w:fldChar w:fldCharType="end"/>
        </w:r>
      </w:hyperlink>
    </w:p>
    <w:p w14:paraId="5A9A3933" w14:textId="5850BBBD" w:rsidR="00FD4EA7" w:rsidRDefault="00750163">
      <w:pPr>
        <w:pStyle w:val="TableofFigures"/>
        <w:tabs>
          <w:tab w:val="right" w:leader="dot" w:pos="9350"/>
        </w:tabs>
        <w:rPr>
          <w:rFonts w:asciiTheme="minorHAnsi" w:eastAsiaTheme="minorEastAsia" w:hAnsiTheme="minorHAnsi" w:cstheme="minorBidi"/>
          <w:noProof/>
          <w:sz w:val="22"/>
        </w:rPr>
      </w:pPr>
      <w:hyperlink w:anchor="_Toc92462629" w:history="1">
        <w:r w:rsidR="00FD4EA7" w:rsidRPr="00DA604B">
          <w:rPr>
            <w:rStyle w:val="Hyperlink"/>
            <w:noProof/>
          </w:rPr>
          <w:t>Figure 15: Stacked bar plots showing microbial activity in each metatranscriptome</w:t>
        </w:r>
        <w:r w:rsidR="00FD4EA7">
          <w:rPr>
            <w:noProof/>
            <w:webHidden/>
          </w:rPr>
          <w:tab/>
        </w:r>
        <w:r w:rsidR="00FD4EA7">
          <w:rPr>
            <w:noProof/>
            <w:webHidden/>
          </w:rPr>
          <w:fldChar w:fldCharType="begin"/>
        </w:r>
        <w:r w:rsidR="00FD4EA7">
          <w:rPr>
            <w:noProof/>
            <w:webHidden/>
          </w:rPr>
          <w:instrText xml:space="preserve"> PAGEREF _Toc92462629 \h </w:instrText>
        </w:r>
        <w:r w:rsidR="00FD4EA7">
          <w:rPr>
            <w:noProof/>
            <w:webHidden/>
          </w:rPr>
        </w:r>
        <w:r w:rsidR="00FD4EA7">
          <w:rPr>
            <w:noProof/>
            <w:webHidden/>
          </w:rPr>
          <w:fldChar w:fldCharType="separate"/>
        </w:r>
        <w:r w:rsidR="00FD4EA7">
          <w:rPr>
            <w:noProof/>
            <w:webHidden/>
          </w:rPr>
          <w:t>58</w:t>
        </w:r>
        <w:r w:rsidR="00FD4EA7">
          <w:rPr>
            <w:noProof/>
            <w:webHidden/>
          </w:rPr>
          <w:fldChar w:fldCharType="end"/>
        </w:r>
      </w:hyperlink>
    </w:p>
    <w:p w14:paraId="69914B91" w14:textId="2957905D" w:rsidR="00FD4EA7" w:rsidRDefault="00750163">
      <w:pPr>
        <w:pStyle w:val="TableofFigures"/>
        <w:tabs>
          <w:tab w:val="right" w:leader="dot" w:pos="9350"/>
        </w:tabs>
        <w:rPr>
          <w:rFonts w:asciiTheme="minorHAnsi" w:eastAsiaTheme="minorEastAsia" w:hAnsiTheme="minorHAnsi" w:cstheme="minorBidi"/>
          <w:noProof/>
          <w:sz w:val="22"/>
        </w:rPr>
      </w:pPr>
      <w:hyperlink w:anchor="_Toc92462630" w:history="1">
        <w:r w:rsidR="00FD4EA7" w:rsidRPr="00DA604B">
          <w:rPr>
            <w:rStyle w:val="Hyperlink"/>
            <w:noProof/>
          </w:rPr>
          <w:t>Figure 16: Taxonomic profiling using 16S rRNA sequences filtered at the ribodepletion step</w:t>
        </w:r>
        <w:r w:rsidR="00FD4EA7">
          <w:rPr>
            <w:noProof/>
            <w:webHidden/>
          </w:rPr>
          <w:tab/>
        </w:r>
        <w:r w:rsidR="00FD4EA7">
          <w:rPr>
            <w:noProof/>
            <w:webHidden/>
          </w:rPr>
          <w:fldChar w:fldCharType="begin"/>
        </w:r>
        <w:r w:rsidR="00FD4EA7">
          <w:rPr>
            <w:noProof/>
            <w:webHidden/>
          </w:rPr>
          <w:instrText xml:space="preserve"> PAGEREF _Toc92462630 \h </w:instrText>
        </w:r>
        <w:r w:rsidR="00FD4EA7">
          <w:rPr>
            <w:noProof/>
            <w:webHidden/>
          </w:rPr>
        </w:r>
        <w:r w:rsidR="00FD4EA7">
          <w:rPr>
            <w:noProof/>
            <w:webHidden/>
          </w:rPr>
          <w:fldChar w:fldCharType="separate"/>
        </w:r>
        <w:r w:rsidR="00FD4EA7">
          <w:rPr>
            <w:noProof/>
            <w:webHidden/>
          </w:rPr>
          <w:t>59</w:t>
        </w:r>
        <w:r w:rsidR="00FD4EA7">
          <w:rPr>
            <w:noProof/>
            <w:webHidden/>
          </w:rPr>
          <w:fldChar w:fldCharType="end"/>
        </w:r>
      </w:hyperlink>
    </w:p>
    <w:p w14:paraId="060CE50D" w14:textId="7B6DD1EC" w:rsidR="00FD4EA7" w:rsidRDefault="00750163">
      <w:pPr>
        <w:pStyle w:val="TableofFigures"/>
        <w:tabs>
          <w:tab w:val="right" w:leader="dot" w:pos="9350"/>
        </w:tabs>
        <w:rPr>
          <w:rFonts w:asciiTheme="minorHAnsi" w:eastAsiaTheme="minorEastAsia" w:hAnsiTheme="minorHAnsi" w:cstheme="minorBidi"/>
          <w:noProof/>
          <w:sz w:val="22"/>
        </w:rPr>
      </w:pPr>
      <w:hyperlink w:anchor="_Toc92462631" w:history="1">
        <w:r w:rsidR="00FD4EA7" w:rsidRPr="00DA604B">
          <w:rPr>
            <w:rStyle w:val="Hyperlink"/>
            <w:noProof/>
          </w:rPr>
          <w:t>Figure 17: Order Bacteroidales taxonomic profiling using 16S rRNA sequences</w:t>
        </w:r>
        <w:r w:rsidR="00FD4EA7">
          <w:rPr>
            <w:noProof/>
            <w:webHidden/>
          </w:rPr>
          <w:tab/>
        </w:r>
        <w:r w:rsidR="00FD4EA7">
          <w:rPr>
            <w:noProof/>
            <w:webHidden/>
          </w:rPr>
          <w:fldChar w:fldCharType="begin"/>
        </w:r>
        <w:r w:rsidR="00FD4EA7">
          <w:rPr>
            <w:noProof/>
            <w:webHidden/>
          </w:rPr>
          <w:instrText xml:space="preserve"> PAGEREF _Toc92462631 \h </w:instrText>
        </w:r>
        <w:r w:rsidR="00FD4EA7">
          <w:rPr>
            <w:noProof/>
            <w:webHidden/>
          </w:rPr>
        </w:r>
        <w:r w:rsidR="00FD4EA7">
          <w:rPr>
            <w:noProof/>
            <w:webHidden/>
          </w:rPr>
          <w:fldChar w:fldCharType="separate"/>
        </w:r>
        <w:r w:rsidR="00FD4EA7">
          <w:rPr>
            <w:noProof/>
            <w:webHidden/>
          </w:rPr>
          <w:t>60</w:t>
        </w:r>
        <w:r w:rsidR="00FD4EA7">
          <w:rPr>
            <w:noProof/>
            <w:webHidden/>
          </w:rPr>
          <w:fldChar w:fldCharType="end"/>
        </w:r>
      </w:hyperlink>
    </w:p>
    <w:p w14:paraId="37BBE25D" w14:textId="54365F98" w:rsidR="00FD4EA7" w:rsidRDefault="00750163">
      <w:pPr>
        <w:pStyle w:val="TableofFigures"/>
        <w:tabs>
          <w:tab w:val="right" w:leader="dot" w:pos="9350"/>
        </w:tabs>
        <w:rPr>
          <w:rFonts w:asciiTheme="minorHAnsi" w:eastAsiaTheme="minorEastAsia" w:hAnsiTheme="minorHAnsi" w:cstheme="minorBidi"/>
          <w:noProof/>
          <w:sz w:val="22"/>
        </w:rPr>
      </w:pPr>
      <w:hyperlink w:anchor="_Toc92462632" w:history="1">
        <w:r w:rsidR="00FD4EA7" w:rsidRPr="00DA604B">
          <w:rPr>
            <w:rStyle w:val="Hyperlink"/>
            <w:noProof/>
          </w:rPr>
          <w:t>Figure 18: Alpha diversity evaluated using the Shannon-Wiener index (H)</w:t>
        </w:r>
        <w:r w:rsidR="00FD4EA7">
          <w:rPr>
            <w:noProof/>
            <w:webHidden/>
          </w:rPr>
          <w:tab/>
        </w:r>
        <w:r w:rsidR="00FD4EA7">
          <w:rPr>
            <w:noProof/>
            <w:webHidden/>
          </w:rPr>
          <w:fldChar w:fldCharType="begin"/>
        </w:r>
        <w:r w:rsidR="00FD4EA7">
          <w:rPr>
            <w:noProof/>
            <w:webHidden/>
          </w:rPr>
          <w:instrText xml:space="preserve"> PAGEREF _Toc92462632 \h </w:instrText>
        </w:r>
        <w:r w:rsidR="00FD4EA7">
          <w:rPr>
            <w:noProof/>
            <w:webHidden/>
          </w:rPr>
        </w:r>
        <w:r w:rsidR="00FD4EA7">
          <w:rPr>
            <w:noProof/>
            <w:webHidden/>
          </w:rPr>
          <w:fldChar w:fldCharType="separate"/>
        </w:r>
        <w:r w:rsidR="00FD4EA7">
          <w:rPr>
            <w:noProof/>
            <w:webHidden/>
          </w:rPr>
          <w:t>61</w:t>
        </w:r>
        <w:r w:rsidR="00FD4EA7">
          <w:rPr>
            <w:noProof/>
            <w:webHidden/>
          </w:rPr>
          <w:fldChar w:fldCharType="end"/>
        </w:r>
      </w:hyperlink>
    </w:p>
    <w:p w14:paraId="3DE7DDEE" w14:textId="5ED88ADF" w:rsidR="00FD4EA7" w:rsidRDefault="00750163">
      <w:pPr>
        <w:pStyle w:val="TableofFigures"/>
        <w:tabs>
          <w:tab w:val="right" w:leader="dot" w:pos="9350"/>
        </w:tabs>
        <w:rPr>
          <w:rFonts w:asciiTheme="minorHAnsi" w:eastAsiaTheme="minorEastAsia" w:hAnsiTheme="minorHAnsi" w:cstheme="minorBidi"/>
          <w:noProof/>
          <w:sz w:val="22"/>
        </w:rPr>
      </w:pPr>
      <w:hyperlink w:anchor="_Toc92462633" w:history="1">
        <w:r w:rsidR="00FD4EA7" w:rsidRPr="00DA604B">
          <w:rPr>
            <w:rStyle w:val="Hyperlink"/>
            <w:noProof/>
          </w:rPr>
          <w:t>Figure 19: DESeq2 distance heatmap for metatranscriptome function profiles</w:t>
        </w:r>
        <w:r w:rsidR="00FD4EA7">
          <w:rPr>
            <w:noProof/>
            <w:webHidden/>
          </w:rPr>
          <w:tab/>
        </w:r>
        <w:r w:rsidR="00FD4EA7">
          <w:rPr>
            <w:noProof/>
            <w:webHidden/>
          </w:rPr>
          <w:fldChar w:fldCharType="begin"/>
        </w:r>
        <w:r w:rsidR="00FD4EA7">
          <w:rPr>
            <w:noProof/>
            <w:webHidden/>
          </w:rPr>
          <w:instrText xml:space="preserve"> PAGEREF _Toc92462633 \h </w:instrText>
        </w:r>
        <w:r w:rsidR="00FD4EA7">
          <w:rPr>
            <w:noProof/>
            <w:webHidden/>
          </w:rPr>
        </w:r>
        <w:r w:rsidR="00FD4EA7">
          <w:rPr>
            <w:noProof/>
            <w:webHidden/>
          </w:rPr>
          <w:fldChar w:fldCharType="separate"/>
        </w:r>
        <w:r w:rsidR="00FD4EA7">
          <w:rPr>
            <w:noProof/>
            <w:webHidden/>
          </w:rPr>
          <w:t>62</w:t>
        </w:r>
        <w:r w:rsidR="00FD4EA7">
          <w:rPr>
            <w:noProof/>
            <w:webHidden/>
          </w:rPr>
          <w:fldChar w:fldCharType="end"/>
        </w:r>
      </w:hyperlink>
    </w:p>
    <w:p w14:paraId="0339CCA1" w14:textId="7EC1E1BC" w:rsidR="00FD4EA7" w:rsidRDefault="00750163">
      <w:pPr>
        <w:pStyle w:val="TableofFigures"/>
        <w:tabs>
          <w:tab w:val="right" w:leader="dot" w:pos="9350"/>
        </w:tabs>
        <w:rPr>
          <w:rFonts w:asciiTheme="minorHAnsi" w:eastAsiaTheme="minorEastAsia" w:hAnsiTheme="minorHAnsi" w:cstheme="minorBidi"/>
          <w:noProof/>
          <w:sz w:val="22"/>
        </w:rPr>
      </w:pPr>
      <w:hyperlink w:anchor="_Toc92462634" w:history="1">
        <w:r w:rsidR="00FD4EA7" w:rsidRPr="00DA604B">
          <w:rPr>
            <w:rStyle w:val="Hyperlink"/>
            <w:noProof/>
          </w:rPr>
          <w:t>Figure 20: Organism PCA plot from metatranscriptomics analysis</w:t>
        </w:r>
        <w:r w:rsidR="00FD4EA7">
          <w:rPr>
            <w:noProof/>
            <w:webHidden/>
          </w:rPr>
          <w:tab/>
        </w:r>
        <w:r w:rsidR="00FD4EA7">
          <w:rPr>
            <w:noProof/>
            <w:webHidden/>
          </w:rPr>
          <w:fldChar w:fldCharType="begin"/>
        </w:r>
        <w:r w:rsidR="00FD4EA7">
          <w:rPr>
            <w:noProof/>
            <w:webHidden/>
          </w:rPr>
          <w:instrText xml:space="preserve"> PAGEREF _Toc92462634 \h </w:instrText>
        </w:r>
        <w:r w:rsidR="00FD4EA7">
          <w:rPr>
            <w:noProof/>
            <w:webHidden/>
          </w:rPr>
        </w:r>
        <w:r w:rsidR="00FD4EA7">
          <w:rPr>
            <w:noProof/>
            <w:webHidden/>
          </w:rPr>
          <w:fldChar w:fldCharType="separate"/>
        </w:r>
        <w:r w:rsidR="00FD4EA7">
          <w:rPr>
            <w:noProof/>
            <w:webHidden/>
          </w:rPr>
          <w:t>63</w:t>
        </w:r>
        <w:r w:rsidR="00FD4EA7">
          <w:rPr>
            <w:noProof/>
            <w:webHidden/>
          </w:rPr>
          <w:fldChar w:fldCharType="end"/>
        </w:r>
      </w:hyperlink>
    </w:p>
    <w:p w14:paraId="5B6BF5CF" w14:textId="50653A3F" w:rsidR="00FD4EA7" w:rsidRDefault="00750163">
      <w:pPr>
        <w:pStyle w:val="TableofFigures"/>
        <w:tabs>
          <w:tab w:val="right" w:leader="dot" w:pos="9350"/>
        </w:tabs>
        <w:rPr>
          <w:rFonts w:asciiTheme="minorHAnsi" w:eastAsiaTheme="minorEastAsia" w:hAnsiTheme="minorHAnsi" w:cstheme="minorBidi"/>
          <w:noProof/>
          <w:sz w:val="22"/>
        </w:rPr>
      </w:pPr>
      <w:hyperlink w:anchor="_Toc92462635" w:history="1">
        <w:r w:rsidR="00FD4EA7" w:rsidRPr="00DA604B">
          <w:rPr>
            <w:rStyle w:val="Hyperlink"/>
            <w:noProof/>
          </w:rPr>
          <w:t>Figure 21: Alpha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_Toc92462635 \h </w:instrText>
        </w:r>
        <w:r w:rsidR="00FD4EA7">
          <w:rPr>
            <w:noProof/>
            <w:webHidden/>
          </w:rPr>
        </w:r>
        <w:r w:rsidR="00FD4EA7">
          <w:rPr>
            <w:noProof/>
            <w:webHidden/>
          </w:rPr>
          <w:fldChar w:fldCharType="separate"/>
        </w:r>
        <w:r w:rsidR="00FD4EA7">
          <w:rPr>
            <w:noProof/>
            <w:webHidden/>
          </w:rPr>
          <w:t>64</w:t>
        </w:r>
        <w:r w:rsidR="00FD4EA7">
          <w:rPr>
            <w:noProof/>
            <w:webHidden/>
          </w:rPr>
          <w:fldChar w:fldCharType="end"/>
        </w:r>
      </w:hyperlink>
    </w:p>
    <w:p w14:paraId="57C1DE51" w14:textId="096936C5" w:rsidR="00FD4EA7" w:rsidRDefault="00750163">
      <w:pPr>
        <w:pStyle w:val="TableofFigures"/>
        <w:tabs>
          <w:tab w:val="right" w:leader="dot" w:pos="9350"/>
        </w:tabs>
        <w:rPr>
          <w:rFonts w:asciiTheme="minorHAnsi" w:eastAsiaTheme="minorEastAsia" w:hAnsiTheme="minorHAnsi" w:cstheme="minorBidi"/>
          <w:noProof/>
          <w:sz w:val="22"/>
        </w:rPr>
      </w:pPr>
      <w:hyperlink w:anchor="_Toc92462636" w:history="1">
        <w:r w:rsidR="00FD4EA7" w:rsidRPr="00DA604B">
          <w:rPr>
            <w:rStyle w:val="Hyperlink"/>
            <w:noProof/>
          </w:rPr>
          <w:t>Figure 22: Beta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_Toc92462636 \h </w:instrText>
        </w:r>
        <w:r w:rsidR="00FD4EA7">
          <w:rPr>
            <w:noProof/>
            <w:webHidden/>
          </w:rPr>
        </w:r>
        <w:r w:rsidR="00FD4EA7">
          <w:rPr>
            <w:noProof/>
            <w:webHidden/>
          </w:rPr>
          <w:fldChar w:fldCharType="separate"/>
        </w:r>
        <w:r w:rsidR="00FD4EA7">
          <w:rPr>
            <w:noProof/>
            <w:webHidden/>
          </w:rPr>
          <w:t>65</w:t>
        </w:r>
        <w:r w:rsidR="00FD4EA7">
          <w:rPr>
            <w:noProof/>
            <w:webHidden/>
          </w:rPr>
          <w:fldChar w:fldCharType="end"/>
        </w:r>
      </w:hyperlink>
    </w:p>
    <w:p w14:paraId="437AAB48" w14:textId="58253340" w:rsidR="00FD4EA7" w:rsidRDefault="00750163">
      <w:pPr>
        <w:pStyle w:val="TableofFigures"/>
        <w:tabs>
          <w:tab w:val="right" w:leader="dot" w:pos="9350"/>
        </w:tabs>
        <w:rPr>
          <w:rFonts w:asciiTheme="minorHAnsi" w:eastAsiaTheme="minorEastAsia" w:hAnsiTheme="minorHAnsi" w:cstheme="minorBidi"/>
          <w:noProof/>
          <w:sz w:val="22"/>
        </w:rPr>
      </w:pPr>
      <w:hyperlink w:anchor="_Toc92462637" w:history="1">
        <w:r w:rsidR="00FD4EA7" w:rsidRPr="00DA604B">
          <w:rPr>
            <w:rStyle w:val="Hyperlink"/>
            <w:noProof/>
          </w:rPr>
          <w:t>Figure 23: Dodged bar plots of active SEED subsystems level 1 functions against the average levels in the pooled experimental metatranscriptomes compared to the pooled control metatranscriptome (CF)</w:t>
        </w:r>
        <w:r w:rsidR="00FD4EA7">
          <w:rPr>
            <w:noProof/>
            <w:webHidden/>
          </w:rPr>
          <w:tab/>
        </w:r>
        <w:r w:rsidR="00FD4EA7">
          <w:rPr>
            <w:noProof/>
            <w:webHidden/>
          </w:rPr>
          <w:fldChar w:fldCharType="begin"/>
        </w:r>
        <w:r w:rsidR="00FD4EA7">
          <w:rPr>
            <w:noProof/>
            <w:webHidden/>
          </w:rPr>
          <w:instrText xml:space="preserve"> PAGEREF _Toc92462637 \h </w:instrText>
        </w:r>
        <w:r w:rsidR="00FD4EA7">
          <w:rPr>
            <w:noProof/>
            <w:webHidden/>
          </w:rPr>
        </w:r>
        <w:r w:rsidR="00FD4EA7">
          <w:rPr>
            <w:noProof/>
            <w:webHidden/>
          </w:rPr>
          <w:fldChar w:fldCharType="separate"/>
        </w:r>
        <w:r w:rsidR="00FD4EA7">
          <w:rPr>
            <w:noProof/>
            <w:webHidden/>
          </w:rPr>
          <w:t>67</w:t>
        </w:r>
        <w:r w:rsidR="00FD4EA7">
          <w:rPr>
            <w:noProof/>
            <w:webHidden/>
          </w:rPr>
          <w:fldChar w:fldCharType="end"/>
        </w:r>
      </w:hyperlink>
    </w:p>
    <w:p w14:paraId="5409CB89" w14:textId="55102D19" w:rsidR="00FD4EA7" w:rsidRDefault="00750163">
      <w:pPr>
        <w:pStyle w:val="TableofFigures"/>
        <w:tabs>
          <w:tab w:val="right" w:leader="dot" w:pos="9350"/>
        </w:tabs>
        <w:rPr>
          <w:rFonts w:asciiTheme="minorHAnsi" w:eastAsiaTheme="minorEastAsia" w:hAnsiTheme="minorHAnsi" w:cstheme="minorBidi"/>
          <w:noProof/>
          <w:sz w:val="22"/>
        </w:rPr>
      </w:pPr>
      <w:hyperlink w:anchor="_Toc92462638" w:history="1">
        <w:r w:rsidR="00FD4EA7" w:rsidRPr="00DA604B">
          <w:rPr>
            <w:rStyle w:val="Hyperlink"/>
            <w:noProof/>
          </w:rPr>
          <w:t>Figure 24: GH43_16 Krona multi-layered taxonomic pie-chart</w:t>
        </w:r>
        <w:r w:rsidR="00FD4EA7">
          <w:rPr>
            <w:noProof/>
            <w:webHidden/>
          </w:rPr>
          <w:tab/>
        </w:r>
        <w:r w:rsidR="00FD4EA7">
          <w:rPr>
            <w:noProof/>
            <w:webHidden/>
          </w:rPr>
          <w:fldChar w:fldCharType="begin"/>
        </w:r>
        <w:r w:rsidR="00FD4EA7">
          <w:rPr>
            <w:noProof/>
            <w:webHidden/>
          </w:rPr>
          <w:instrText xml:space="preserve"> PAGEREF _Toc92462638 \h </w:instrText>
        </w:r>
        <w:r w:rsidR="00FD4EA7">
          <w:rPr>
            <w:noProof/>
            <w:webHidden/>
          </w:rPr>
        </w:r>
        <w:r w:rsidR="00FD4EA7">
          <w:rPr>
            <w:noProof/>
            <w:webHidden/>
          </w:rPr>
          <w:fldChar w:fldCharType="separate"/>
        </w:r>
        <w:r w:rsidR="00FD4EA7">
          <w:rPr>
            <w:noProof/>
            <w:webHidden/>
          </w:rPr>
          <w:t>70</w:t>
        </w:r>
        <w:r w:rsidR="00FD4EA7">
          <w:rPr>
            <w:noProof/>
            <w:webHidden/>
          </w:rPr>
          <w:fldChar w:fldCharType="end"/>
        </w:r>
      </w:hyperlink>
    </w:p>
    <w:p w14:paraId="16D23391" w14:textId="3C9A72DD" w:rsidR="00FD4EA7" w:rsidRDefault="00750163">
      <w:pPr>
        <w:pStyle w:val="TableofFigures"/>
        <w:tabs>
          <w:tab w:val="right" w:leader="dot" w:pos="9350"/>
        </w:tabs>
        <w:rPr>
          <w:rFonts w:asciiTheme="minorHAnsi" w:eastAsiaTheme="minorEastAsia" w:hAnsiTheme="minorHAnsi" w:cstheme="minorBidi"/>
          <w:noProof/>
          <w:sz w:val="22"/>
        </w:rPr>
      </w:pPr>
      <w:hyperlink w:anchor="_Toc92462639" w:history="1">
        <w:r w:rsidR="00FD4EA7" w:rsidRPr="00DA604B">
          <w:rPr>
            <w:rStyle w:val="Hyperlink"/>
            <w:noProof/>
          </w:rPr>
          <w:t>Figure 25: GH51 Krona multi-layered taxonomic pie-chart</w:t>
        </w:r>
        <w:r w:rsidR="00FD4EA7">
          <w:rPr>
            <w:noProof/>
            <w:webHidden/>
          </w:rPr>
          <w:tab/>
        </w:r>
        <w:r w:rsidR="00FD4EA7">
          <w:rPr>
            <w:noProof/>
            <w:webHidden/>
          </w:rPr>
          <w:fldChar w:fldCharType="begin"/>
        </w:r>
        <w:r w:rsidR="00FD4EA7">
          <w:rPr>
            <w:noProof/>
            <w:webHidden/>
          </w:rPr>
          <w:instrText xml:space="preserve"> PAGEREF _Toc92462639 \h </w:instrText>
        </w:r>
        <w:r w:rsidR="00FD4EA7">
          <w:rPr>
            <w:noProof/>
            <w:webHidden/>
          </w:rPr>
        </w:r>
        <w:r w:rsidR="00FD4EA7">
          <w:rPr>
            <w:noProof/>
            <w:webHidden/>
          </w:rPr>
          <w:fldChar w:fldCharType="separate"/>
        </w:r>
        <w:r w:rsidR="00FD4EA7">
          <w:rPr>
            <w:noProof/>
            <w:webHidden/>
          </w:rPr>
          <w:t>71</w:t>
        </w:r>
        <w:r w:rsidR="00FD4EA7">
          <w:rPr>
            <w:noProof/>
            <w:webHidden/>
          </w:rPr>
          <w:fldChar w:fldCharType="end"/>
        </w:r>
      </w:hyperlink>
    </w:p>
    <w:p w14:paraId="57AA3C7F" w14:textId="77777777" w:rsidR="00D2168F" w:rsidRDefault="00811DE3" w:rsidP="00DE2792">
      <w:pPr>
        <w:pStyle w:val="TableofFigures"/>
        <w:tabs>
          <w:tab w:val="right" w:leader="dot" w:pos="9350"/>
        </w:tabs>
        <w:rPr>
          <w:rStyle w:val="normaltextrun"/>
          <w:b/>
          <w:color w:val="0E101A"/>
          <w:szCs w:val="24"/>
          <w:lang w:val="en-GB"/>
        </w:rPr>
      </w:pPr>
      <w:r>
        <w:rPr>
          <w:rStyle w:val="normaltextrun"/>
          <w:b/>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461652"/>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750163"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461653"/>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461654"/>
      <w:r w:rsidR="00855EF0" w:rsidRPr="004260F4">
        <w:lastRenderedPageBreak/>
        <w:t>ABSTRACT</w:t>
      </w:r>
      <w:bookmarkStart w:id="4" w:name="_GoBack"/>
      <w:bookmarkEnd w:id="3"/>
      <w:bookmarkEnd w:id="4"/>
    </w:p>
    <w:p w14:paraId="135AEAF9" w14:textId="7D23E123" w:rsidR="0035766A" w:rsidRDefault="0089122C" w:rsidP="005004DD">
      <w:pPr>
        <w:pStyle w:val="paragraph"/>
        <w:spacing w:before="0" w:beforeAutospacing="0" w:after="0" w:line="360" w:lineRule="auto"/>
        <w:jc w:val="both"/>
        <w:textAlignment w:val="baseline"/>
      </w:pPr>
      <w:commentRangeStart w:id="5"/>
      <w:commentRangeStart w:id="6"/>
      <w:r>
        <w:t>S</w:t>
      </w:r>
      <w:r w:rsidRPr="004260F4">
        <w:t>econd-generation</w:t>
      </w:r>
      <w:r w:rsidR="00093F13" w:rsidRPr="004260F4">
        <w:t xml:space="preserve"> biofuel production has emerged as a sustainable and alternative energy option </w:t>
      </w:r>
      <w:commentRangeEnd w:id="5"/>
      <w:r w:rsidR="00246F18">
        <w:rPr>
          <w:rStyle w:val="CommentReference"/>
          <w:rFonts w:ascii="Calibri" w:eastAsia="Calibri" w:hAnsi="Calibri"/>
        </w:rPr>
        <w:commentReference w:id="5"/>
      </w:r>
      <w:commentRangeEnd w:id="6"/>
      <w:r w:rsidR="00651F75">
        <w:rPr>
          <w:rStyle w:val="CommentReference"/>
          <w:rFonts w:ascii="Calibri" w:eastAsia="Calibri" w:hAnsi="Calibri"/>
        </w:rPr>
        <w:commentReference w:id="6"/>
      </w:r>
      <w:r w:rsidR="00093F13" w:rsidRPr="004260F4">
        <w:t xml:space="preserve">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7"/>
      <w:commentRangeStart w:id="8"/>
      <w:r w:rsidR="00093F13" w:rsidRPr="004260F4">
        <w:t>a</w:t>
      </w:r>
      <w:r w:rsidR="007A7BFD">
        <w:t>s a</w:t>
      </w:r>
      <w:r w:rsidR="00093F13" w:rsidRPr="004260F4">
        <w:t xml:space="preserve"> useful tool in the valorization of organic biomass and other biodegradable wastes</w:t>
      </w:r>
      <w:commentRangeEnd w:id="7"/>
      <w:commentRangeEnd w:id="8"/>
      <w:r w:rsidR="007A7BFD">
        <w:t>, mainly attributed to their potent larval gut microbiome</w:t>
      </w:r>
      <w:r w:rsidR="001A415C">
        <w:rPr>
          <w:rStyle w:val="CommentReference"/>
          <w:rFonts w:ascii="Calibri" w:eastAsia="Calibri" w:hAnsi="Calibri"/>
        </w:rPr>
        <w:commentReference w:id="7"/>
      </w:r>
      <w:r w:rsidR="00730003">
        <w:rPr>
          <w:rStyle w:val="CommentReference"/>
          <w:rFonts w:ascii="Calibri" w:eastAsia="Calibri" w:hAnsi="Calibri"/>
        </w:rPr>
        <w:commentReference w:id="8"/>
      </w:r>
      <w:r w:rsidR="00093F13" w:rsidRPr="004260F4">
        <w:t>.</w:t>
      </w:r>
      <w:r w:rsidR="004524EB">
        <w:t xml:space="preserve"> </w:t>
      </w:r>
      <w:commentRangeStart w:id="9"/>
      <w:commentRangeStart w:id="10"/>
      <w:r w:rsidR="007A7BFD" w:rsidRPr="004260F4">
        <w:t xml:space="preserve">The BSF larval gut microbiome is an active area of study due to </w:t>
      </w:r>
      <w:r w:rsidR="007A7BFD">
        <w:t xml:space="preserve">the </w:t>
      </w:r>
      <w:r w:rsidR="007A7BFD" w:rsidRPr="004260F4">
        <w:t>rapid growth</w:t>
      </w:r>
      <w:commentRangeEnd w:id="9"/>
      <w:r w:rsidR="007A7BFD">
        <w:rPr>
          <w:rStyle w:val="CommentReference"/>
          <w:rFonts w:ascii="Calibri" w:eastAsia="Calibri" w:hAnsi="Calibri"/>
        </w:rPr>
        <w:commentReference w:id="9"/>
      </w:r>
      <w:commentRangeEnd w:id="10"/>
      <w:r w:rsidR="007A10CE">
        <w:rPr>
          <w:rStyle w:val="CommentReference"/>
          <w:rFonts w:ascii="Calibri" w:eastAsia="Calibri" w:hAnsi="Calibri"/>
        </w:rPr>
        <w:commentReference w:id="10"/>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11"/>
      <w:r w:rsidR="007A7BFD">
        <w:t>This presents the BSF larvae as a potential source of lignocellulolytic microorganisms and enzymes capable of the breakdown of recalcitrant organic biomass and potential applications in the second-generation biofuel industry.</w:t>
      </w:r>
      <w:commentRangeEnd w:id="11"/>
      <w:r w:rsidR="00E5451C">
        <w:rPr>
          <w:rStyle w:val="CommentReference"/>
          <w:rFonts w:ascii="Calibri" w:eastAsia="Calibri" w:hAnsi="Calibri"/>
        </w:rPr>
        <w:commentReference w:id="11"/>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12"/>
      <w:commentRangeStart w:id="13"/>
      <w:commentRangeEnd w:id="12"/>
      <w:r w:rsidR="000833B3">
        <w:rPr>
          <w:rStyle w:val="CommentReference"/>
          <w:rFonts w:ascii="Calibri" w:eastAsia="Calibri" w:hAnsi="Calibri"/>
        </w:rPr>
        <w:commentReference w:id="12"/>
      </w:r>
      <w:commentRangeEnd w:id="13"/>
      <w:r w:rsidR="00C856DE">
        <w:rPr>
          <w:rStyle w:val="CommentReference"/>
          <w:rFonts w:ascii="Calibri" w:eastAsia="Calibri" w:hAnsi="Calibri"/>
        </w:rPr>
        <w:commentReference w:id="13"/>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14"/>
      <w:commentRangeStart w:id="15"/>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14"/>
      <w:r>
        <w:rPr>
          <w:rStyle w:val="CommentReference"/>
          <w:rFonts w:ascii="Calibri" w:eastAsia="Calibri" w:hAnsi="Calibri"/>
        </w:rPr>
        <w:commentReference w:id="14"/>
      </w:r>
      <w:commentRangeEnd w:id="15"/>
      <w:r w:rsidR="007A10CE">
        <w:rPr>
          <w:rStyle w:val="CommentReference"/>
          <w:rFonts w:ascii="Calibri" w:eastAsia="Calibri" w:hAnsi="Calibri"/>
        </w:rPr>
        <w:commentReference w:id="15"/>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5"/>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commentRangeStart w:id="16"/>
      <w:commentRangeStart w:id="17"/>
      <w:r w:rsidR="00365731">
        <w:t>PUL</w:t>
      </w:r>
      <w:commentRangeEnd w:id="16"/>
      <w:commentRangeEnd w:id="17"/>
      <w:r w:rsidR="00615E0B">
        <w:t>)</w:t>
      </w:r>
      <w:r w:rsidR="005A7AB4">
        <w:rPr>
          <w:rStyle w:val="CommentReference"/>
          <w:rFonts w:ascii="Calibri" w:eastAsia="Calibri" w:hAnsi="Calibri"/>
        </w:rPr>
        <w:commentReference w:id="16"/>
      </w:r>
      <w:r w:rsidR="00C40A79">
        <w:rPr>
          <w:rStyle w:val="CommentReference"/>
          <w:rFonts w:ascii="Calibri" w:eastAsia="Calibri" w:hAnsi="Calibri"/>
        </w:rPr>
        <w:commentReference w:id="17"/>
      </w:r>
      <w:r w:rsidR="00365731">
        <w:t xml:space="preserve"> screening further revealed PUL0013 and PUL0395 gene clusters that encode for the </w:t>
      </w:r>
      <w:r>
        <w:t xml:space="preserve">hemicellulolytic </w:t>
      </w:r>
      <w:r w:rsidR="00365731">
        <w:t xml:space="preserve">enzyme </w:t>
      </w:r>
      <w:commentRangeStart w:id="18"/>
      <w:commentRangeStart w:id="19"/>
      <w:r w:rsidR="00365731">
        <w:t>abfB in CAZy family GH51</w:t>
      </w:r>
      <w:commentRangeEnd w:id="18"/>
      <w:r w:rsidR="00610747">
        <w:rPr>
          <w:rStyle w:val="CommentReference"/>
          <w:rFonts w:ascii="Calibri" w:eastAsia="Calibri" w:hAnsi="Calibri"/>
        </w:rPr>
        <w:commentReference w:id="18"/>
      </w:r>
      <w:commentRangeEnd w:id="19"/>
      <w:r>
        <w:rPr>
          <w:rStyle w:val="CommentReference"/>
          <w:rFonts w:ascii="Calibri" w:eastAsia="Calibri" w:hAnsi="Calibri"/>
        </w:rPr>
        <w:commentReference w:id="19"/>
      </w:r>
      <w:r w:rsidR="0089122C">
        <w:t>.</w:t>
      </w:r>
      <w:r w:rsidR="00093F13" w:rsidRPr="004260F4">
        <w:t xml:space="preserve"> </w:t>
      </w:r>
      <w:r w:rsidR="00610747">
        <w:t>We</w:t>
      </w:r>
      <w:r w:rsidR="0089122C">
        <w:t xml:space="preserve"> conclude that the BSF larvae gut microbiome profiles were significantly </w:t>
      </w:r>
      <w:commentRangeStart w:id="20"/>
      <w:commentRangeStart w:id="21"/>
      <w:r w:rsidR="0089122C">
        <w:t xml:space="preserve">altered with dietary intervention </w:t>
      </w:r>
      <w:commentRangeEnd w:id="20"/>
      <w:r w:rsidR="00610747">
        <w:rPr>
          <w:rStyle w:val="CommentReference"/>
          <w:rFonts w:ascii="Calibri" w:eastAsia="Calibri" w:hAnsi="Calibri"/>
        </w:rPr>
        <w:commentReference w:id="20"/>
      </w:r>
      <w:commentRangeEnd w:id="21"/>
      <w:r w:rsidR="00DE073F">
        <w:rPr>
          <w:rStyle w:val="CommentReference"/>
          <w:rFonts w:ascii="Calibri" w:eastAsia="Calibri" w:hAnsi="Calibri"/>
        </w:rPr>
        <w:commentReference w:id="21"/>
      </w:r>
      <w:r w:rsidR="0089122C">
        <w:t xml:space="preserve">and that the BSF gut microbiome could </w:t>
      </w:r>
      <w:r w:rsidR="00DE073F">
        <w:t xml:space="preserve">not only </w:t>
      </w:r>
      <w:r w:rsidR="0089122C">
        <w:t xml:space="preserve">be used as a </w:t>
      </w:r>
      <w:commentRangeStart w:id="22"/>
      <w:commentRangeStart w:id="23"/>
      <w:r w:rsidR="0089122C">
        <w:t xml:space="preserve">source </w:t>
      </w:r>
      <w:commentRangeEnd w:id="22"/>
      <w:r w:rsidR="00610747">
        <w:rPr>
          <w:rStyle w:val="CommentReference"/>
          <w:rFonts w:ascii="Calibri" w:eastAsia="Calibri" w:hAnsi="Calibri"/>
        </w:rPr>
        <w:commentReference w:id="22"/>
      </w:r>
      <w:commentRangeEnd w:id="23"/>
      <w:r w:rsidR="003851D0">
        <w:rPr>
          <w:rStyle w:val="CommentReference"/>
          <w:rFonts w:ascii="Calibri" w:eastAsia="Calibri" w:hAnsi="Calibri"/>
        </w:rPr>
        <w:commentReference w:id="23"/>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53CB4B26" w14:textId="6E4B3F40" w:rsidR="00246F18" w:rsidRDefault="00E60851" w:rsidP="003233F2">
      <w:pPr>
        <w:pStyle w:val="Heading1"/>
        <w:jc w:val="center"/>
        <w:rPr>
          <w:shd w:val="clear" w:color="auto" w:fill="FFFFFF"/>
        </w:rPr>
      </w:pPr>
      <w:bookmarkStart w:id="24" w:name="_Toc92461655"/>
      <w:r w:rsidRPr="004260F4">
        <w:rPr>
          <w:shd w:val="clear" w:color="auto" w:fill="FFFFFF"/>
        </w:rPr>
        <w:lastRenderedPageBreak/>
        <w:t>CHAPTER ONE</w:t>
      </w:r>
      <w:bookmarkEnd w:id="24"/>
    </w:p>
    <w:p w14:paraId="7DF73077" w14:textId="1344DC7C" w:rsidR="00E60851" w:rsidRPr="004260F4" w:rsidRDefault="007F635E" w:rsidP="003233F2">
      <w:pPr>
        <w:pStyle w:val="Heading1"/>
        <w:jc w:val="center"/>
        <w:rPr>
          <w:b w:val="0"/>
          <w:shd w:val="clear" w:color="auto" w:fill="FFFFFF"/>
        </w:rPr>
      </w:pPr>
      <w:r w:rsidRPr="004260F4">
        <w:rPr>
          <w:shd w:val="clear" w:color="auto" w:fill="FFFFFF"/>
        </w:rPr>
        <w:t xml:space="preserve"> </w:t>
      </w:r>
      <w:bookmarkStart w:id="25" w:name="_Toc92461656"/>
      <w:r w:rsidR="00246F18" w:rsidRPr="004260F4">
        <w:rPr>
          <w:shd w:val="clear" w:color="auto" w:fill="FFFFFF"/>
        </w:rPr>
        <w:t xml:space="preserve">1.0 </w:t>
      </w:r>
      <w:r w:rsidRPr="004260F4">
        <w:rPr>
          <w:shd w:val="clear" w:color="auto" w:fill="FFFFFF"/>
        </w:rPr>
        <w:t>INTRODUCTION</w:t>
      </w:r>
      <w:bookmarkEnd w:id="25"/>
    </w:p>
    <w:p w14:paraId="0F0B35A0" w14:textId="77777777" w:rsidR="00C729AE" w:rsidRPr="004260F4" w:rsidRDefault="007F635E" w:rsidP="00093F13">
      <w:pPr>
        <w:pStyle w:val="Heading2"/>
      </w:pPr>
      <w:bookmarkStart w:id="26" w:name="_Toc92461657"/>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26"/>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27"/>
      <w:commentRangeStart w:id="28"/>
      <w:r w:rsidRPr="004260F4">
        <w:rPr>
          <w:rStyle w:val="normaltextrun"/>
          <w:rFonts w:ascii="Times New Roman" w:hAnsi="Times New Roman"/>
          <w:color w:val="0E101A"/>
          <w:sz w:val="24"/>
          <w:szCs w:val="24"/>
          <w:lang w:val="en-GB"/>
        </w:rPr>
        <w:t>.</w:t>
      </w:r>
      <w:commentRangeEnd w:id="27"/>
      <w:r w:rsidR="005C3138">
        <w:rPr>
          <w:rStyle w:val="CommentReference"/>
        </w:rPr>
        <w:commentReference w:id="27"/>
      </w:r>
      <w:commentRangeEnd w:id="28"/>
      <w:r w:rsidR="002D38E4">
        <w:rPr>
          <w:rStyle w:val="CommentReference"/>
        </w:rPr>
        <w:commentReference w:id="28"/>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29"/>
      <w:commentRangeStart w:id="30"/>
      <w:r w:rsidRPr="004260F4">
        <w:rPr>
          <w:rStyle w:val="normaltextrun"/>
          <w:color w:val="0E101A"/>
          <w:lang w:val="en-GB"/>
        </w:rPr>
        <w:t xml:space="preserve"> </w:t>
      </w:r>
      <w:commentRangeEnd w:id="29"/>
      <w:r w:rsidR="005C3138">
        <w:rPr>
          <w:rStyle w:val="CommentReference"/>
          <w:rFonts w:ascii="Calibri" w:eastAsia="Calibri" w:hAnsi="Calibri"/>
        </w:rPr>
        <w:commentReference w:id="29"/>
      </w:r>
      <w:commentRangeEnd w:id="30"/>
      <w:r w:rsidR="00830697">
        <w:rPr>
          <w:rStyle w:val="CommentReference"/>
          <w:rFonts w:ascii="Calibri" w:eastAsia="Calibri" w:hAnsi="Calibri"/>
        </w:rPr>
        <w:commentReference w:id="30"/>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31"/>
      <w:commentRangeStart w:id="32"/>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31"/>
      <w:r w:rsidR="00A2384D">
        <w:rPr>
          <w:rStyle w:val="CommentReference"/>
          <w:rFonts w:ascii="Calibri" w:eastAsia="Calibri" w:hAnsi="Calibri"/>
        </w:rPr>
        <w:commentReference w:id="31"/>
      </w:r>
      <w:commentRangeEnd w:id="32"/>
      <w:r w:rsidR="00830697">
        <w:rPr>
          <w:rStyle w:val="CommentReference"/>
          <w:rFonts w:ascii="Calibri" w:eastAsia="Calibri" w:hAnsi="Calibri"/>
        </w:rPr>
        <w:commentReference w:id="32"/>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33"/>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33"/>
      <w:r w:rsidR="00550E6B">
        <w:rPr>
          <w:rStyle w:val="CommentReference"/>
          <w:rFonts w:ascii="Calibri" w:eastAsia="Calibri" w:hAnsi="Calibri"/>
        </w:rPr>
        <w:commentReference w:id="33"/>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commentRangeStart w:id="34"/>
      <w:commentRangeEnd w:id="34"/>
      <w:r w:rsidR="007E4F16">
        <w:rPr>
          <w:rStyle w:val="CommentReference"/>
          <w:rFonts w:ascii="Calibri" w:eastAsia="Calibri" w:hAnsi="Calibri"/>
        </w:rPr>
        <w:commentReference w:id="34"/>
      </w:r>
      <w:commentRangeStart w:id="35"/>
      <w:commentRangeEnd w:id="35"/>
      <w:r w:rsidR="004D7530">
        <w:rPr>
          <w:rStyle w:val="CommentReference"/>
          <w:rFonts w:ascii="Calibri" w:eastAsia="Calibri" w:hAnsi="Calibri"/>
        </w:rPr>
        <w:commentReference w:id="35"/>
      </w:r>
      <w:r w:rsidRPr="004260F4">
        <w:rPr>
          <w:rStyle w:val="normaltextrun"/>
          <w:color w:val="0E101A"/>
          <w:lang w:val="en-GB"/>
        </w:rPr>
        <w:t xml:space="preserve">their lignocellulolytic capabilities, and </w:t>
      </w:r>
      <w:r w:rsidRPr="004260F4">
        <w:rPr>
          <w:rStyle w:val="normaltextrun"/>
          <w:color w:val="0E101A"/>
          <w:lang w:val="en-GB"/>
        </w:rPr>
        <w:lastRenderedPageBreak/>
        <w:t>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36"/>
      <w:commentRangeEnd w:id="36"/>
      <w:r w:rsidR="0023463B">
        <w:rPr>
          <w:rStyle w:val="CommentReference"/>
          <w:rFonts w:ascii="Calibri" w:eastAsia="Calibri" w:hAnsi="Calibri"/>
        </w:rPr>
        <w:commentReference w:id="36"/>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37"/>
      <w:commentRangeStart w:id="38"/>
      <w:r w:rsidRPr="004260F4">
        <w:rPr>
          <w:rStyle w:val="normaltextrun"/>
          <w:color w:val="0E101A"/>
          <w:lang w:val="en-GB"/>
        </w:rPr>
        <w:t>s</w:t>
      </w:r>
      <w:commentRangeEnd w:id="37"/>
      <w:r w:rsidR="00A2384D">
        <w:rPr>
          <w:rStyle w:val="CommentReference"/>
          <w:rFonts w:ascii="Calibri" w:eastAsia="Calibri" w:hAnsi="Calibri"/>
        </w:rPr>
        <w:commentReference w:id="37"/>
      </w:r>
      <w:commentRangeEnd w:id="38"/>
      <w:r w:rsidR="0023463B">
        <w:rPr>
          <w:rStyle w:val="CommentReference"/>
          <w:rFonts w:ascii="Calibri" w:eastAsia="Calibri" w:hAnsi="Calibri"/>
        </w:rPr>
        <w:commentReference w:id="38"/>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39"/>
      <w:commentRangeStart w:id="40"/>
      <w:r>
        <w:rPr>
          <w:rStyle w:val="eop"/>
          <w:rFonts w:ascii="Times New Roman" w:hAnsi="Times New Roman"/>
          <w:color w:val="0E101A"/>
          <w:sz w:val="24"/>
          <w:szCs w:val="24"/>
        </w:rPr>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41"/>
      <w:commentRangeStart w:id="42"/>
      <w:r w:rsidR="00810AA8">
        <w:rPr>
          <w:rStyle w:val="eop"/>
          <w:rFonts w:ascii="Times New Roman" w:hAnsi="Times New Roman"/>
          <w:color w:val="0E101A"/>
          <w:sz w:val="24"/>
          <w:szCs w:val="24"/>
        </w:rPr>
        <w:t xml:space="preserve">shifts </w:t>
      </w:r>
      <w:commentRangeEnd w:id="41"/>
      <w:r w:rsidR="00A2384D">
        <w:rPr>
          <w:rStyle w:val="CommentReference"/>
        </w:rPr>
        <w:commentReference w:id="41"/>
      </w:r>
      <w:commentRangeEnd w:id="42"/>
      <w:r w:rsidR="00535213">
        <w:rPr>
          <w:rStyle w:val="CommentReference"/>
        </w:rPr>
        <w:commentReference w:id="42"/>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43"/>
      <w:commentRangeStart w:id="44"/>
      <w:r w:rsidR="00093F13" w:rsidRPr="004260F4">
        <w:rPr>
          <w:rStyle w:val="eop"/>
          <w:rFonts w:ascii="Times New Roman" w:hAnsi="Times New Roman"/>
          <w:color w:val="0E101A"/>
          <w:sz w:val="24"/>
          <w:szCs w:val="24"/>
        </w:rPr>
        <w:t xml:space="preserve"> </w:t>
      </w:r>
      <w:commentRangeEnd w:id="43"/>
      <w:r w:rsidR="003B2A24">
        <w:rPr>
          <w:rStyle w:val="CommentReference"/>
        </w:rPr>
        <w:commentReference w:id="43"/>
      </w:r>
      <w:commentRangeEnd w:id="44"/>
      <w:r w:rsidR="00916B25">
        <w:rPr>
          <w:rStyle w:val="CommentReference"/>
        </w:rPr>
        <w:commentReference w:id="44"/>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39"/>
      <w:r w:rsidR="003B2A24">
        <w:rPr>
          <w:rStyle w:val="CommentReference"/>
        </w:rPr>
        <w:commentReference w:id="39"/>
      </w:r>
      <w:commentRangeEnd w:id="40"/>
      <w:r>
        <w:rPr>
          <w:rStyle w:val="CommentReference"/>
        </w:rPr>
        <w:commentReference w:id="40"/>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46"/>
      <w:commentRangeStart w:id="47"/>
      <w:r>
        <w:rPr>
          <w:rStyle w:val="eop"/>
          <w:rFonts w:ascii="Times New Roman" w:hAnsi="Times New Roman"/>
          <w:color w:val="0E101A"/>
          <w:sz w:val="24"/>
          <w:szCs w:val="24"/>
        </w:rPr>
        <w:t xml:space="preserve">Further annotation </w:t>
      </w:r>
      <w:commentRangeEnd w:id="46"/>
      <w:r w:rsidR="00DB5B15">
        <w:rPr>
          <w:rStyle w:val="CommentReference"/>
        </w:rPr>
        <w:commentReference w:id="46"/>
      </w:r>
      <w:commentRangeEnd w:id="47"/>
      <w:r w:rsidR="004A36E6">
        <w:rPr>
          <w:rStyle w:val="CommentReference"/>
        </w:rPr>
        <w:commentReference w:id="47"/>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48" w:name="_Toc92461658"/>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48"/>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w:t>
      </w:r>
      <w:r w:rsidRPr="004260F4">
        <w:rPr>
          <w:rFonts w:ascii="Times New Roman" w:hAnsi="Times New Roman"/>
          <w:color w:val="222222"/>
          <w:sz w:val="24"/>
          <w:szCs w:val="24"/>
          <w:shd w:val="clear" w:color="auto" w:fill="FFFFFF"/>
        </w:rPr>
        <w:lastRenderedPageBreak/>
        <w:t xml:space="preserve">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down the 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49" w:name="_Toc92461659"/>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49"/>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50" w:name="_Toc92461660"/>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50"/>
    </w:p>
    <w:p w14:paraId="704CCEEA" w14:textId="77777777" w:rsidR="008F39C4" w:rsidRDefault="008F39C4" w:rsidP="003233F2">
      <w:pPr>
        <w:pStyle w:val="Heading2"/>
        <w:rPr>
          <w:rStyle w:val="normaltextrun"/>
          <w:b w:val="0"/>
          <w:color w:val="0E101A"/>
          <w:szCs w:val="24"/>
          <w:lang w:val="en-GB"/>
        </w:rPr>
      </w:pPr>
      <w:bookmarkStart w:id="51" w:name="_Toc92461661"/>
      <w:r w:rsidRPr="008F39C4">
        <w:rPr>
          <w:rStyle w:val="normaltextrun"/>
          <w:b w:val="0"/>
          <w:color w:val="0E101A"/>
          <w:szCs w:val="24"/>
          <w:lang w:val="en-GB"/>
        </w:rPr>
        <w:t>To identify and functionally characterize lignocellulosic biomass-degrading microbes and enzymes from the BSF larval gut microbiome.</w:t>
      </w:r>
      <w:bookmarkEnd w:id="51"/>
    </w:p>
    <w:p w14:paraId="4DAAE09E" w14:textId="77777777" w:rsidR="0073490B" w:rsidRPr="004260F4" w:rsidRDefault="007F635E" w:rsidP="003233F2">
      <w:pPr>
        <w:pStyle w:val="Heading2"/>
      </w:pPr>
      <w:bookmarkStart w:id="52" w:name="_Toc92461662"/>
      <w:r w:rsidRPr="004260F4">
        <w:rPr>
          <w:rStyle w:val="normaltextrun"/>
        </w:rPr>
        <w:t>1.</w:t>
      </w:r>
      <w:r w:rsidR="00331B45" w:rsidRPr="004260F4">
        <w:rPr>
          <w:rStyle w:val="normaltextrun"/>
        </w:rPr>
        <w:t>5</w:t>
      </w:r>
      <w:r w:rsidRPr="004260F4">
        <w:rPr>
          <w:rStyle w:val="normaltextrun"/>
        </w:rPr>
        <w:t xml:space="preserve"> </w:t>
      </w:r>
      <w:bookmarkStart w:id="53" w:name="_Toc56512934"/>
      <w:r w:rsidR="00093F13" w:rsidRPr="004260F4">
        <w:rPr>
          <w:rStyle w:val="normaltextrun"/>
        </w:rPr>
        <w:t>Specific Objectives</w:t>
      </w:r>
      <w:bookmarkEnd w:id="52"/>
      <w:bookmarkEnd w:id="53"/>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lastRenderedPageBreak/>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54" w:name="_Toc92461663"/>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54"/>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55" w:name="_Toc92461664"/>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55"/>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56"/>
      <w:commentRangeStart w:id="57"/>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56"/>
      <w:r w:rsidR="00B800D5">
        <w:rPr>
          <w:rStyle w:val="CommentReference"/>
        </w:rPr>
        <w:commentReference w:id="56"/>
      </w:r>
      <w:commentRangeEnd w:id="57"/>
      <w:r w:rsidR="00535AD6">
        <w:rPr>
          <w:rStyle w:val="CommentReference"/>
        </w:rPr>
        <w:commentReference w:id="57"/>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58"/>
      <w:commentRangeStart w:id="59"/>
      <w:r w:rsidR="00B32234">
        <w:rPr>
          <w:rStyle w:val="normaltextrun"/>
          <w:rFonts w:ascii="Times New Roman" w:hAnsi="Times New Roman"/>
          <w:color w:val="0E101A"/>
          <w:sz w:val="24"/>
          <w:szCs w:val="24"/>
          <w:lang w:val="en-GB"/>
        </w:rPr>
        <w:t xml:space="preserve">lignocellulosic </w:t>
      </w:r>
      <w:commentRangeEnd w:id="58"/>
      <w:commentRangeEnd w:id="59"/>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58"/>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59"/>
      </w:r>
      <w:r w:rsidR="00982942" w:rsidRPr="00982942">
        <w:rPr>
          <w:rStyle w:val="normaltextrun"/>
          <w:rFonts w:ascii="Times New Roman" w:hAnsi="Times New Roman"/>
          <w:i/>
          <w:iCs/>
          <w:color w:val="0E101A"/>
          <w:sz w:val="24"/>
          <w:szCs w:val="24"/>
          <w:lang w:val="en-GB"/>
        </w:rPr>
        <w:t xml:space="preserve"> </w:t>
      </w:r>
      <w:commentRangeStart w:id="60"/>
      <w:commentRangeStart w:id="61"/>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w:t>
      </w:r>
      <w:r w:rsidR="00982942" w:rsidRPr="004260F4">
        <w:rPr>
          <w:rStyle w:val="normaltextrun"/>
          <w:rFonts w:ascii="Times New Roman" w:hAnsi="Times New Roman"/>
          <w:color w:val="0E101A"/>
          <w:sz w:val="24"/>
          <w:szCs w:val="24"/>
          <w:lang w:val="en-GB"/>
        </w:rPr>
        <w:lastRenderedPageBreak/>
        <w:t xml:space="preserve">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60"/>
      <w:r w:rsidR="00982942">
        <w:rPr>
          <w:rStyle w:val="CommentReference"/>
        </w:rPr>
        <w:commentReference w:id="60"/>
      </w:r>
      <w:commentRangeEnd w:id="61"/>
      <w:r w:rsidR="00982942">
        <w:rPr>
          <w:rStyle w:val="CommentReference"/>
        </w:rPr>
        <w:commentReference w:id="61"/>
      </w:r>
      <w:r w:rsidR="00982942">
        <w:rPr>
          <w:rStyle w:val="normaltextrun"/>
          <w:rFonts w:ascii="Times New Roman" w:hAnsi="Times New Roman"/>
          <w:color w:val="0E101A"/>
          <w:sz w:val="24"/>
          <w:szCs w:val="24"/>
          <w:lang w:val="en-GB"/>
        </w:rPr>
        <w:t xml:space="preserve">Also identified from these highly lignocellulosic diets, were </w:t>
      </w:r>
      <w:commentRangeStart w:id="62"/>
      <w:commentRangeStart w:id="63"/>
      <w:r w:rsidR="00B32234">
        <w:rPr>
          <w:rStyle w:val="normaltextrun"/>
          <w:rFonts w:ascii="Times New Roman" w:hAnsi="Times New Roman"/>
          <w:color w:val="0E101A"/>
          <w:sz w:val="24"/>
          <w:szCs w:val="24"/>
          <w:lang w:val="en-GB"/>
        </w:rPr>
        <w:t>CAZyme classes involved in xylan degradation</w:t>
      </w:r>
      <w:commentRangeEnd w:id="62"/>
      <w:r w:rsidR="00B800D5">
        <w:rPr>
          <w:rStyle w:val="CommentReference"/>
        </w:rPr>
        <w:commentReference w:id="62"/>
      </w:r>
      <w:commentRangeEnd w:id="63"/>
      <w:r w:rsidR="000A7152">
        <w:rPr>
          <w:rStyle w:val="CommentReference"/>
        </w:rPr>
        <w:commentReference w:id="63"/>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64" w:name="_Toc92461665"/>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64"/>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65767BCD" w:rsidR="00301FCB" w:rsidRPr="003233F2" w:rsidRDefault="00301FCB" w:rsidP="00043382">
                            <w:pPr>
                              <w:pStyle w:val="Caption"/>
                              <w:rPr>
                                <w:noProof/>
                              </w:rPr>
                            </w:pPr>
                            <w:bookmarkStart w:id="65" w:name="_Toc92187827"/>
                            <w:bookmarkStart w:id="66" w:name="_Toc92461750"/>
                            <w:bookmarkStart w:id="67" w:name="_Toc92462615"/>
                            <w:r w:rsidRPr="008703E0">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1</w:t>
                            </w:r>
                            <w:r w:rsidR="00750163">
                              <w:rPr>
                                <w:noProof/>
                              </w:rPr>
                              <w:fldChar w:fldCharType="end"/>
                            </w:r>
                            <w:r w:rsidRPr="002A0A81">
                              <w:t xml:space="preserve"> : </w:t>
                            </w:r>
                            <w:r w:rsidRPr="008703E0">
                              <w:t>An illustration of the conceptual framework</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65767BCD" w:rsidR="00301FCB" w:rsidRPr="003233F2" w:rsidRDefault="00301FCB" w:rsidP="00043382">
                      <w:pPr>
                        <w:pStyle w:val="Caption"/>
                        <w:rPr>
                          <w:noProof/>
                        </w:rPr>
                      </w:pPr>
                      <w:bookmarkStart w:id="73" w:name="_Toc92187827"/>
                      <w:bookmarkStart w:id="74" w:name="_Toc92461750"/>
                      <w:bookmarkStart w:id="75" w:name="_Toc92462615"/>
                      <w:r w:rsidRPr="008703E0">
                        <w:t xml:space="preserve">Figure </w:t>
                      </w:r>
                      <w:fldSimple w:instr=" SEQ Figure \* ARABIC ">
                        <w:r>
                          <w:rPr>
                            <w:noProof/>
                          </w:rPr>
                          <w:t>1</w:t>
                        </w:r>
                      </w:fldSimple>
                      <w:r w:rsidRPr="002A0A81">
                        <w:t xml:space="preserve"> : </w:t>
                      </w:r>
                      <w:r w:rsidRPr="008703E0">
                        <w:t>An illustration of the conceptual framework</w:t>
                      </w:r>
                      <w:bookmarkEnd w:id="73"/>
                      <w:bookmarkEnd w:id="74"/>
                      <w:bookmarkEnd w:id="75"/>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Outcomes</w:t>
                            </w:r>
                          </w:p>
                          <w:p w14:paraId="742B8089"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301FCB" w:rsidRPr="00D32F8C"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Outcomes</w:t>
                      </w:r>
                    </w:p>
                    <w:p w14:paraId="742B8089"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301FCB" w:rsidRPr="00D32F8C"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Applications</w:t>
                            </w:r>
                          </w:p>
                          <w:p w14:paraId="2E6DE740" w14:textId="77777777" w:rsidR="00301FCB" w:rsidRPr="00C647F1" w:rsidRDefault="00301FCB"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Applications</w:t>
                      </w:r>
                    </w:p>
                    <w:p w14:paraId="2E6DE740" w14:textId="77777777" w:rsidR="00301FCB" w:rsidRPr="00C647F1" w:rsidRDefault="00301FCB"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301FCB" w:rsidRPr="00C647F1" w:rsidRDefault="00301FCB">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301FCB" w:rsidRPr="007904BE" w:rsidRDefault="00301FCB"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301FCB" w:rsidRPr="00C647F1" w:rsidRDefault="00301FCB">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301FCB" w:rsidRPr="007904BE" w:rsidRDefault="00301FCB"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Attribute</w:t>
                            </w:r>
                          </w:p>
                          <w:p w14:paraId="1A47D8C0" w14:textId="77777777" w:rsidR="00301FCB" w:rsidRPr="00E96B65"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301FCB"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301FCB" w:rsidRDefault="00301FCB"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301FCB" w:rsidRPr="00E96B65" w:rsidRDefault="00301FCB"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301FCB" w:rsidRDefault="00301F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Attribute</w:t>
                      </w:r>
                    </w:p>
                    <w:p w14:paraId="1A47D8C0" w14:textId="77777777" w:rsidR="00301FCB" w:rsidRPr="00E96B65"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301FCB"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301FCB" w:rsidRDefault="00301FCB"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301FCB" w:rsidRPr="00E96B65" w:rsidRDefault="00301FCB"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301FCB" w:rsidRDefault="00301FCB"/>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Mechanisms</w:t>
                            </w:r>
                          </w:p>
                          <w:p w14:paraId="1D774555"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301FCB" w:rsidRDefault="00301FCB"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301FCB" w:rsidRPr="00C647F1" w:rsidRDefault="00301FCB"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301FCB" w:rsidRPr="00D32F8C"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301FCB"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301FCB" w:rsidRPr="003233F2" w:rsidRDefault="00301FCB"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301FCB" w:rsidRPr="00D32F8C" w:rsidRDefault="00301FCB">
                            <w:pPr>
                              <w:rPr>
                                <w:rFonts w:ascii="Times New Roman" w:hAnsi="Times New Roman"/>
                                <w:sz w:val="24"/>
                                <w:szCs w:val="24"/>
                              </w:rPr>
                            </w:pPr>
                          </w:p>
                          <w:p w14:paraId="3D9F03D1" w14:textId="77777777" w:rsidR="00301FCB" w:rsidRPr="00D32F8C" w:rsidRDefault="00301FCB">
                            <w:pPr>
                              <w:rPr>
                                <w:rFonts w:ascii="Times New Roman" w:hAnsi="Times New Roman"/>
                                <w:sz w:val="24"/>
                                <w:szCs w:val="24"/>
                              </w:rPr>
                            </w:pPr>
                          </w:p>
                          <w:p w14:paraId="1862374E" w14:textId="77777777" w:rsidR="00301FCB" w:rsidRPr="00D32F8C" w:rsidRDefault="00301FCB">
                            <w:pPr>
                              <w:rPr>
                                <w:rFonts w:ascii="Times New Roman" w:hAnsi="Times New Roman"/>
                                <w:sz w:val="24"/>
                                <w:szCs w:val="24"/>
                              </w:rPr>
                            </w:pPr>
                          </w:p>
                          <w:p w14:paraId="0AF05EAA" w14:textId="77777777" w:rsidR="00301FCB" w:rsidRPr="00D32F8C" w:rsidRDefault="00301FCB">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Mechanisms</w:t>
                      </w:r>
                    </w:p>
                    <w:p w14:paraId="1D774555"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301FCB" w:rsidRDefault="00301FCB"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301FCB" w:rsidRPr="00C647F1" w:rsidRDefault="00301FCB"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301FCB" w:rsidRPr="00D32F8C"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301FCB"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301FCB" w:rsidRPr="003233F2" w:rsidRDefault="00301FCB"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301FCB" w:rsidRPr="00D32F8C" w:rsidRDefault="00301FCB">
                      <w:pPr>
                        <w:rPr>
                          <w:rFonts w:ascii="Times New Roman" w:hAnsi="Times New Roman"/>
                          <w:sz w:val="24"/>
                          <w:szCs w:val="24"/>
                        </w:rPr>
                      </w:pPr>
                    </w:p>
                    <w:p w14:paraId="3D9F03D1" w14:textId="77777777" w:rsidR="00301FCB" w:rsidRPr="00D32F8C" w:rsidRDefault="00301FCB">
                      <w:pPr>
                        <w:rPr>
                          <w:rFonts w:ascii="Times New Roman" w:hAnsi="Times New Roman"/>
                          <w:sz w:val="24"/>
                          <w:szCs w:val="24"/>
                        </w:rPr>
                      </w:pPr>
                    </w:p>
                    <w:p w14:paraId="1862374E" w14:textId="77777777" w:rsidR="00301FCB" w:rsidRPr="00D32F8C" w:rsidRDefault="00301FCB">
                      <w:pPr>
                        <w:rPr>
                          <w:rFonts w:ascii="Times New Roman" w:hAnsi="Times New Roman"/>
                          <w:sz w:val="24"/>
                          <w:szCs w:val="24"/>
                        </w:rPr>
                      </w:pPr>
                    </w:p>
                    <w:p w14:paraId="0AF05EAA" w14:textId="77777777" w:rsidR="00301FCB" w:rsidRPr="00D32F8C" w:rsidRDefault="00301FCB">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7D75A8C3" w14:textId="6BAD544B" w:rsidR="00246F18" w:rsidRDefault="00E60851" w:rsidP="007F635E">
      <w:pPr>
        <w:pStyle w:val="Heading2"/>
        <w:jc w:val="center"/>
        <w:rPr>
          <w:rStyle w:val="eop"/>
        </w:rPr>
      </w:pPr>
      <w:bookmarkStart w:id="68" w:name="_Toc92461666"/>
      <w:r w:rsidRPr="004260F4">
        <w:rPr>
          <w:rStyle w:val="eop"/>
        </w:rPr>
        <w:lastRenderedPageBreak/>
        <w:t xml:space="preserve">CHAPTER </w:t>
      </w:r>
      <w:r w:rsidR="00246F18">
        <w:rPr>
          <w:rStyle w:val="eop"/>
        </w:rPr>
        <w:t>TWO</w:t>
      </w:r>
      <w:bookmarkEnd w:id="68"/>
    </w:p>
    <w:p w14:paraId="13623285" w14:textId="319D217D" w:rsidR="007F635E" w:rsidRPr="004260F4" w:rsidRDefault="00246F18" w:rsidP="007F635E">
      <w:pPr>
        <w:pStyle w:val="Heading2"/>
        <w:jc w:val="center"/>
        <w:rPr>
          <w:rStyle w:val="eop"/>
          <w:b w:val="0"/>
        </w:rPr>
      </w:pPr>
      <w:bookmarkStart w:id="69" w:name="_Toc92461667"/>
      <w:r w:rsidRPr="004260F4">
        <w:rPr>
          <w:rStyle w:val="eop"/>
        </w:rPr>
        <w:t xml:space="preserve">2.0 </w:t>
      </w:r>
      <w:r w:rsidR="007F635E" w:rsidRPr="004260F4">
        <w:rPr>
          <w:rStyle w:val="eop"/>
        </w:rPr>
        <w:t>LITERATURE REVIEW</w:t>
      </w:r>
      <w:bookmarkEnd w:id="69"/>
    </w:p>
    <w:p w14:paraId="3938C75F" w14:textId="44EFA57E" w:rsidR="00001C16" w:rsidRPr="004260F4" w:rsidRDefault="007F635E" w:rsidP="003233F2">
      <w:pPr>
        <w:pStyle w:val="Heading3"/>
        <w:rPr>
          <w:rStyle w:val="eop"/>
          <w:b w:val="0"/>
        </w:rPr>
      </w:pPr>
      <w:bookmarkStart w:id="70" w:name="_Toc92461668"/>
      <w:commentRangeStart w:id="71"/>
      <w:commentRangeStart w:id="72"/>
      <w:r w:rsidRPr="004260F4">
        <w:rPr>
          <w:rStyle w:val="eop"/>
        </w:rPr>
        <w:t xml:space="preserve">2.1 </w:t>
      </w:r>
      <w:r w:rsidR="00301A87">
        <w:rPr>
          <w:rStyle w:val="eop"/>
        </w:rPr>
        <w:t>Second-generat</w:t>
      </w:r>
      <w:r w:rsidR="00BD6F7A" w:rsidRPr="004260F4">
        <w:rPr>
          <w:rStyle w:val="eop"/>
        </w:rPr>
        <w:t>ion</w:t>
      </w:r>
      <w:r w:rsidR="00BD6F7A">
        <w:rPr>
          <w:rStyle w:val="CommentReference"/>
          <w:rFonts w:ascii="Calibri" w:eastAsia="Calibri" w:hAnsi="Calibri"/>
          <w:b w:val="0"/>
        </w:rPr>
        <w:commentReference w:id="71"/>
      </w:r>
      <w:r w:rsidR="002E0722">
        <w:rPr>
          <w:rStyle w:val="CommentReference"/>
          <w:rFonts w:ascii="Calibri" w:eastAsia="Calibri" w:hAnsi="Calibri"/>
          <w:b w:val="0"/>
        </w:rPr>
        <w:commentReference w:id="72"/>
      </w:r>
      <w:r w:rsidR="00301A87">
        <w:rPr>
          <w:rStyle w:val="eop"/>
        </w:rPr>
        <w:t xml:space="preserve"> Biofuels</w:t>
      </w:r>
      <w:bookmarkEnd w:id="70"/>
      <w:commentRangeEnd w:id="71"/>
      <w:commentRangeEnd w:id="72"/>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73"/>
      <w:commentRangeStart w:id="74"/>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75"/>
      <w:commentRangeStart w:id="76"/>
      <w:r w:rsidR="00A96699" w:rsidRPr="004260F4">
        <w:rPr>
          <w:rStyle w:val="eop"/>
          <w:rFonts w:ascii="Times New Roman" w:hAnsi="Times New Roman"/>
          <w:color w:val="0E101A"/>
          <w:sz w:val="24"/>
          <w:szCs w:val="24"/>
          <w:lang w:val="en-GB"/>
        </w:rPr>
        <w:t xml:space="preserve">key factor </w:t>
      </w:r>
      <w:commentRangeEnd w:id="75"/>
      <w:r w:rsidR="00A96699">
        <w:rPr>
          <w:rStyle w:val="CommentReference"/>
        </w:rPr>
        <w:commentReference w:id="75"/>
      </w:r>
      <w:commentRangeEnd w:id="76"/>
      <w:r w:rsidR="00A96699">
        <w:rPr>
          <w:rStyle w:val="CommentReference"/>
        </w:rPr>
        <w:commentReference w:id="76"/>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77"/>
      <w:commentRangeStart w:id="78"/>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77"/>
      <w:r w:rsidR="007F2ADC">
        <w:rPr>
          <w:rStyle w:val="CommentReference"/>
        </w:rPr>
        <w:commentReference w:id="77"/>
      </w:r>
      <w:commentRangeEnd w:id="78"/>
      <w:r w:rsidR="00DE0A1A">
        <w:rPr>
          <w:rStyle w:val="CommentReference"/>
        </w:rPr>
        <w:commentReference w:id="78"/>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73"/>
      <w:r w:rsidR="00877F73">
        <w:rPr>
          <w:rStyle w:val="CommentReference"/>
        </w:rPr>
        <w:commentReference w:id="73"/>
      </w:r>
      <w:commentRangeEnd w:id="74"/>
      <w:r w:rsidR="00A96699">
        <w:rPr>
          <w:rStyle w:val="CommentReference"/>
        </w:rPr>
        <w:commentReference w:id="74"/>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w:t>
      </w:r>
      <w:r w:rsidRPr="004260F4">
        <w:rPr>
          <w:rStyle w:val="eop"/>
          <w:rFonts w:ascii="Times New Roman" w:hAnsi="Times New Roman"/>
          <w:color w:val="0E101A"/>
          <w:sz w:val="24"/>
          <w:szCs w:val="24"/>
          <w:lang w:val="en-GB"/>
        </w:rPr>
        <w:lastRenderedPageBreak/>
        <w:t xml:space="preserve">lignocellulosic biomass into more fermentable intermediates. </w:t>
      </w:r>
      <w:r w:rsidRPr="009B2740">
        <w:rPr>
          <w:rStyle w:val="eop"/>
          <w:rFonts w:ascii="Times New Roman" w:hAnsi="Times New Roman"/>
          <w:color w:val="0E101A"/>
          <w:sz w:val="24"/>
          <w:szCs w:val="24"/>
          <w:lang w:val="en-GB"/>
        </w:rPr>
        <w:t>This is translated into high 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79" w:name="_Toc92461669"/>
      <w:r w:rsidRPr="004260F4">
        <w:rPr>
          <w:rStyle w:val="eop"/>
          <w:color w:val="0E101A"/>
          <w:lang w:val="en-GB"/>
        </w:rPr>
        <w:t xml:space="preserve">2.2 </w:t>
      </w:r>
      <w:r w:rsidR="007A020C" w:rsidRPr="004260F4">
        <w:rPr>
          <w:rStyle w:val="eop"/>
          <w:color w:val="0E101A"/>
          <w:lang w:val="en-GB"/>
        </w:rPr>
        <w:t>Aims of Feedstock Pretreatment</w:t>
      </w:r>
      <w:bookmarkEnd w:id="79"/>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0D87E849" w:rsidR="00043382" w:rsidRPr="00043382" w:rsidRDefault="00043382" w:rsidP="00043382">
      <w:pPr>
        <w:pStyle w:val="Caption"/>
      </w:pPr>
      <w:bookmarkStart w:id="80" w:name="_Toc9246261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w:t>
      </w:r>
      <w:r w:rsidR="00750163">
        <w:rPr>
          <w:noProof/>
        </w:rPr>
        <w:fldChar w:fldCharType="end"/>
      </w:r>
      <w:r>
        <w:t>:</w:t>
      </w:r>
      <w:r w:rsidRPr="00AC0992">
        <w:t>The structure of lignocellulose (Baruah et al., 2018)</w:t>
      </w:r>
      <w:bookmarkEnd w:id="80"/>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81" w:name="_Toc92461670"/>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81"/>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82"/>
      <w:commentRangeStart w:id="83"/>
      <w:r w:rsidRPr="004260F4">
        <w:rPr>
          <w:rStyle w:val="eop"/>
          <w:rFonts w:ascii="Times New Roman" w:hAnsi="Times New Roman"/>
          <w:color w:val="0E101A"/>
          <w:sz w:val="24"/>
          <w:szCs w:val="24"/>
          <w:lang w:val="en-GB"/>
        </w:rPr>
        <w:t xml:space="preserve">recalcitrance </w:t>
      </w:r>
      <w:commentRangeEnd w:id="82"/>
      <w:r w:rsidR="0061542D">
        <w:rPr>
          <w:rStyle w:val="CommentReference"/>
        </w:rPr>
        <w:commentReference w:id="82"/>
      </w:r>
      <w:commentRangeEnd w:id="83"/>
      <w:r w:rsidR="008C638F">
        <w:rPr>
          <w:rStyle w:val="CommentReference"/>
        </w:rPr>
        <w:commentReference w:id="83"/>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84"/>
      <w:commentRangeStart w:id="85"/>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84"/>
      <w:r w:rsidR="00C71550">
        <w:rPr>
          <w:rStyle w:val="CommentReference"/>
        </w:rPr>
        <w:commentReference w:id="84"/>
      </w:r>
      <w:commentRangeEnd w:id="85"/>
      <w:r w:rsidR="00B96293">
        <w:rPr>
          <w:rStyle w:val="CommentReference"/>
        </w:rPr>
        <w:commentReference w:id="85"/>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86" w:name="_Toc92461671"/>
      <w:r w:rsidRPr="004260F4">
        <w:rPr>
          <w:rStyle w:val="eop"/>
          <w:color w:val="0E101A"/>
          <w:lang w:val="en-GB"/>
        </w:rPr>
        <w:t xml:space="preserve">2.4 </w:t>
      </w:r>
      <w:commentRangeStart w:id="87"/>
      <w:commentRangeStart w:id="88"/>
      <w:r w:rsidR="00C03773" w:rsidRPr="004260F4">
        <w:rPr>
          <w:rStyle w:val="eop"/>
          <w:color w:val="0E101A"/>
          <w:lang w:val="en-GB"/>
        </w:rPr>
        <w:t>The Black Soldier Fly</w:t>
      </w:r>
      <w:r w:rsidR="00BE6D9F" w:rsidRPr="004260F4">
        <w:rPr>
          <w:rStyle w:val="eop"/>
          <w:color w:val="0E101A"/>
          <w:lang w:val="en-GB"/>
        </w:rPr>
        <w:t xml:space="preserve"> </w:t>
      </w:r>
      <w:commentRangeEnd w:id="87"/>
      <w:r w:rsidR="00726F58">
        <w:rPr>
          <w:rStyle w:val="CommentReference"/>
          <w:rFonts w:ascii="Calibri" w:eastAsia="Calibri" w:hAnsi="Calibri"/>
          <w:b w:val="0"/>
        </w:rPr>
        <w:commentReference w:id="87"/>
      </w:r>
      <w:commentRangeEnd w:id="88"/>
      <w:r w:rsidR="005B4D30">
        <w:rPr>
          <w:rStyle w:val="CommentReference"/>
          <w:rFonts w:ascii="Calibri" w:eastAsia="Calibri" w:hAnsi="Calibri"/>
          <w:b w:val="0"/>
        </w:rPr>
        <w:commentReference w:id="88"/>
      </w:r>
      <w:bookmarkEnd w:id="86"/>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28783683" w:rsidR="00AE183A" w:rsidRPr="00AE183A" w:rsidRDefault="001C14E1" w:rsidP="00043382">
      <w:pPr>
        <w:pStyle w:val="Caption"/>
      </w:pPr>
      <w:bookmarkStart w:id="89" w:name="_Toc92462617"/>
      <w:r w:rsidRPr="001C14E1">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3</w:t>
      </w:r>
      <w:r w:rsidR="00750163">
        <w:rPr>
          <w:noProof/>
        </w:rPr>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89"/>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90"/>
      <w:commentRangeStart w:id="91"/>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90"/>
      <w:r w:rsidR="00F531FD">
        <w:rPr>
          <w:rStyle w:val="CommentReference"/>
        </w:rPr>
        <w:commentReference w:id="90"/>
      </w:r>
      <w:commentRangeEnd w:id="91"/>
      <w:r w:rsidR="00E65CE5">
        <w:rPr>
          <w:rStyle w:val="CommentReference"/>
        </w:rPr>
        <w:commentReference w:id="91"/>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92" w:name="_Toc92461672"/>
      <w:r>
        <w:rPr>
          <w:rStyle w:val="eop"/>
        </w:rPr>
        <w:t xml:space="preserve">2.5 </w:t>
      </w:r>
      <w:commentRangeStart w:id="93"/>
      <w:commentRangeStart w:id="94"/>
      <w:r>
        <w:rPr>
          <w:rStyle w:val="eop"/>
        </w:rPr>
        <w:t>Diet</w:t>
      </w:r>
      <w:r w:rsidR="005B4D30" w:rsidRPr="004260F4">
        <w:rPr>
          <w:rStyle w:val="eop"/>
        </w:rPr>
        <w:t xml:space="preserve"> Selection and Breeding Conditions</w:t>
      </w:r>
      <w:commentRangeEnd w:id="93"/>
      <w:r w:rsidR="005B4D30">
        <w:rPr>
          <w:rStyle w:val="CommentReference"/>
          <w:rFonts w:ascii="Calibri" w:eastAsia="Calibri" w:hAnsi="Calibri"/>
          <w:b w:val="0"/>
        </w:rPr>
        <w:commentReference w:id="93"/>
      </w:r>
      <w:commentRangeEnd w:id="94"/>
      <w:r w:rsidR="007428E3">
        <w:rPr>
          <w:rStyle w:val="CommentReference"/>
          <w:rFonts w:ascii="Calibri" w:eastAsia="Calibri" w:hAnsi="Calibri"/>
          <w:b w:val="0"/>
        </w:rPr>
        <w:commentReference w:id="94"/>
      </w:r>
      <w:r>
        <w:rPr>
          <w:rStyle w:val="eop"/>
        </w:rPr>
        <w:t xml:space="preserve"> for the BSF Larvae</w:t>
      </w:r>
      <w:bookmarkEnd w:id="92"/>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 xml:space="preserve">are degraded faster compared to </w:t>
      </w:r>
      <w:commentRangeStart w:id="95"/>
      <w:commentRangeStart w:id="96"/>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95"/>
      <w:r>
        <w:rPr>
          <w:rStyle w:val="CommentReference"/>
        </w:rPr>
        <w:commentReference w:id="95"/>
      </w:r>
      <w:commentRangeEnd w:id="96"/>
      <w:r w:rsidR="00E65CE5">
        <w:rPr>
          <w:rStyle w:val="CommentReference"/>
        </w:rPr>
        <w:commentReference w:id="96"/>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97"/>
      <w:commentRangeStart w:id="98"/>
      <w:r w:rsidRPr="004260F4">
        <w:rPr>
          <w:rStyle w:val="eop"/>
          <w:rFonts w:ascii="Times New Roman" w:hAnsi="Times New Roman"/>
          <w:color w:val="0E101A"/>
          <w:sz w:val="24"/>
          <w:szCs w:val="24"/>
          <w:lang w:val="en-GB"/>
        </w:rPr>
        <w:t>conditions</w:t>
      </w:r>
      <w:commentRangeEnd w:id="97"/>
      <w:r>
        <w:rPr>
          <w:rStyle w:val="CommentReference"/>
        </w:rPr>
        <w:commentReference w:id="97"/>
      </w:r>
      <w:commentRangeEnd w:id="98"/>
      <w:r>
        <w:rPr>
          <w:rStyle w:val="CommentReference"/>
        </w:rPr>
        <w:commentReference w:id="98"/>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99"/>
      <w:commentRangeStart w:id="100"/>
      <w:r w:rsidRPr="004260F4">
        <w:rPr>
          <w:rStyle w:val="eop"/>
          <w:rFonts w:ascii="Times New Roman" w:hAnsi="Times New Roman"/>
          <w:color w:val="0E101A"/>
          <w:sz w:val="24"/>
          <w:szCs w:val="24"/>
          <w:lang w:val="en-GB"/>
        </w:rPr>
        <w:t xml:space="preserve">To investigate the </w:t>
      </w:r>
      <w:commentRangeStart w:id="101"/>
      <w:commentRangeStart w:id="102"/>
      <w:r w:rsidRPr="004260F4">
        <w:rPr>
          <w:rStyle w:val="eop"/>
          <w:rFonts w:ascii="Times New Roman" w:hAnsi="Times New Roman"/>
          <w:color w:val="0E101A"/>
          <w:sz w:val="24"/>
          <w:szCs w:val="24"/>
          <w:lang w:val="en-GB"/>
        </w:rPr>
        <w:t>impact</w:t>
      </w:r>
      <w:commentRangeEnd w:id="101"/>
      <w:r>
        <w:rPr>
          <w:rStyle w:val="CommentReference"/>
        </w:rPr>
        <w:commentReference w:id="101"/>
      </w:r>
      <w:commentRangeEnd w:id="102"/>
      <w:r>
        <w:rPr>
          <w:rStyle w:val="CommentReference"/>
        </w:rPr>
        <w:commentReference w:id="102"/>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103"/>
      <w:commentRangeStart w:id="104"/>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103"/>
      <w:r>
        <w:rPr>
          <w:rStyle w:val="CommentReference"/>
        </w:rPr>
        <w:commentReference w:id="103"/>
      </w:r>
      <w:commentRangeEnd w:id="104"/>
      <w:r>
        <w:rPr>
          <w:rStyle w:val="CommentReference"/>
        </w:rPr>
        <w:commentReference w:id="104"/>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105"/>
      <w:commentRangeStart w:id="106"/>
      <w:r w:rsidRPr="004260F4">
        <w:rPr>
          <w:rStyle w:val="eop"/>
          <w:rFonts w:ascii="Times New Roman" w:hAnsi="Times New Roman"/>
          <w:color w:val="0E101A"/>
          <w:sz w:val="24"/>
          <w:szCs w:val="24"/>
          <w:lang w:val="en-GB"/>
        </w:rPr>
        <w:t>e</w:t>
      </w:r>
      <w:commentRangeEnd w:id="105"/>
      <w:r>
        <w:rPr>
          <w:rStyle w:val="CommentReference"/>
        </w:rPr>
        <w:commentReference w:id="105"/>
      </w:r>
      <w:commentRangeEnd w:id="106"/>
      <w:r>
        <w:rPr>
          <w:rStyle w:val="CommentReference"/>
        </w:rPr>
        <w:commentReference w:id="106"/>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107"/>
      <w:commentRangeStart w:id="108"/>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107"/>
      <w:r>
        <w:rPr>
          <w:rStyle w:val="CommentReference"/>
        </w:rPr>
        <w:commentReference w:id="107"/>
      </w:r>
      <w:commentRangeEnd w:id="108"/>
      <w:r w:rsidR="004C2D34">
        <w:rPr>
          <w:rStyle w:val="CommentReference"/>
        </w:rPr>
        <w:commentReference w:id="108"/>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109"/>
      <w:commentRangeStart w:id="110"/>
      <w:commentRangeStart w:id="111"/>
      <w:commentRangeStart w:id="112"/>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109"/>
      <w:r>
        <w:rPr>
          <w:rStyle w:val="CommentReference"/>
        </w:rPr>
        <w:commentReference w:id="109"/>
      </w:r>
      <w:commentRangeEnd w:id="110"/>
      <w:r>
        <w:rPr>
          <w:rStyle w:val="CommentReference"/>
        </w:rPr>
        <w:commentReference w:id="110"/>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11"/>
      <w:r>
        <w:rPr>
          <w:rStyle w:val="CommentReference"/>
        </w:rPr>
        <w:commentReference w:id="111"/>
      </w:r>
      <w:commentRangeEnd w:id="112"/>
      <w:r>
        <w:rPr>
          <w:rStyle w:val="CommentReference"/>
        </w:rPr>
        <w:commentReference w:id="112"/>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13"/>
      <w:commentRangeStart w:id="114"/>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13"/>
      <w:r>
        <w:rPr>
          <w:rStyle w:val="CommentReference"/>
        </w:rPr>
        <w:commentReference w:id="113"/>
      </w:r>
      <w:commentRangeEnd w:id="114"/>
      <w:r>
        <w:rPr>
          <w:rStyle w:val="CommentReference"/>
        </w:rPr>
        <w:commentReference w:id="114"/>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15"/>
      <w:commentRangeStart w:id="116"/>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15"/>
      <w:r>
        <w:rPr>
          <w:rStyle w:val="CommentReference"/>
        </w:rPr>
        <w:commentReference w:id="115"/>
      </w:r>
      <w:commentRangeEnd w:id="116"/>
      <w:r w:rsidR="007428E3">
        <w:rPr>
          <w:rStyle w:val="CommentReference"/>
        </w:rPr>
        <w:commentReference w:id="116"/>
      </w:r>
      <w:commentRangeStart w:id="117"/>
      <w:commentRangeStart w:id="118"/>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17"/>
      <w:r>
        <w:rPr>
          <w:rStyle w:val="CommentReference"/>
        </w:rPr>
        <w:commentReference w:id="117"/>
      </w:r>
      <w:commentRangeEnd w:id="118"/>
      <w:r>
        <w:rPr>
          <w:rStyle w:val="eop"/>
          <w:rFonts w:ascii="Times New Roman" w:hAnsi="Times New Roman"/>
          <w:color w:val="0E101A"/>
          <w:sz w:val="24"/>
          <w:szCs w:val="24"/>
          <w:lang w:val="en-GB"/>
        </w:rPr>
        <w:t xml:space="preserve"> </w:t>
      </w:r>
      <w:commentRangeStart w:id="119"/>
      <w:r>
        <w:rPr>
          <w:rStyle w:val="eop"/>
          <w:rFonts w:ascii="Times New Roman" w:hAnsi="Times New Roman"/>
          <w:color w:val="0E101A"/>
          <w:sz w:val="24"/>
          <w:szCs w:val="24"/>
          <w:lang w:val="en-GB"/>
        </w:rPr>
        <w:t>For this study, 3 samples were sequenced for each dietary subst</w:t>
      </w:r>
      <w:r>
        <w:rPr>
          <w:rStyle w:val="CommentReference"/>
        </w:rPr>
        <w:commentReference w:id="118"/>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19"/>
      <w:r>
        <w:rPr>
          <w:rStyle w:val="CommentReference"/>
        </w:rPr>
        <w:commentReference w:id="119"/>
      </w:r>
      <w:commentRangeEnd w:id="99"/>
      <w:r w:rsidR="0070323B">
        <w:rPr>
          <w:rStyle w:val="CommentReference"/>
        </w:rPr>
        <w:commentReference w:id="99"/>
      </w:r>
      <w:commentRangeEnd w:id="100"/>
      <w:r w:rsidR="004C2D34">
        <w:rPr>
          <w:rStyle w:val="CommentReference"/>
        </w:rPr>
        <w:commentReference w:id="100"/>
      </w:r>
    </w:p>
    <w:p w14:paraId="76024407" w14:textId="77777777" w:rsidR="005B4D30" w:rsidRDefault="00A94D1B" w:rsidP="00A94D1B">
      <w:pPr>
        <w:pStyle w:val="Heading2"/>
        <w:rPr>
          <w:rStyle w:val="eop"/>
          <w:color w:val="0E101A"/>
          <w:szCs w:val="24"/>
          <w:lang w:val="en-GB"/>
        </w:rPr>
      </w:pPr>
      <w:bookmarkStart w:id="120" w:name="_Toc92461673"/>
      <w:r>
        <w:rPr>
          <w:rStyle w:val="eop"/>
          <w:color w:val="0E101A"/>
          <w:szCs w:val="24"/>
          <w:lang w:val="en-GB"/>
        </w:rPr>
        <w:t xml:space="preserve">2.6 </w:t>
      </w:r>
      <w:r w:rsidR="005B4D30">
        <w:rPr>
          <w:rStyle w:val="eop"/>
          <w:color w:val="0E101A"/>
          <w:szCs w:val="24"/>
          <w:lang w:val="en-GB"/>
        </w:rPr>
        <w:t>The Black Soldier Fly larval microbiome</w:t>
      </w:r>
      <w:bookmarkEnd w:id="120"/>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21"/>
      <w:commentRangeEnd w:id="121"/>
      <w:r w:rsidR="00712562">
        <w:rPr>
          <w:rStyle w:val="CommentReference"/>
        </w:rPr>
        <w:commentReference w:id="121"/>
      </w:r>
      <w:r w:rsidR="006B3838">
        <w:rPr>
          <w:rStyle w:val="eop"/>
          <w:rFonts w:ascii="Times New Roman" w:hAnsi="Times New Roman"/>
          <w:color w:val="0E101A"/>
          <w:sz w:val="24"/>
          <w:szCs w:val="24"/>
          <w:lang w:val="en-GB"/>
        </w:rPr>
        <w:t xml:space="preserve"> </w:t>
      </w:r>
      <w:commentRangeStart w:id="122"/>
      <w:commentRangeEnd w:id="122"/>
      <w:r w:rsidR="006B3838">
        <w:rPr>
          <w:rStyle w:val="CommentReference"/>
        </w:rPr>
        <w:commentReference w:id="122"/>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23"/>
      <w:commentRangeStart w:id="124"/>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23"/>
      <w:r w:rsidR="00712562">
        <w:rPr>
          <w:rStyle w:val="CommentReference"/>
        </w:rPr>
        <w:commentReference w:id="123"/>
      </w:r>
      <w:commentRangeEnd w:id="124"/>
      <w:r w:rsidR="00ED2E10">
        <w:rPr>
          <w:rStyle w:val="CommentReference"/>
        </w:rPr>
        <w:commentReference w:id="124"/>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25"/>
      <w:commentRangeStart w:id="126"/>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25"/>
      <w:r w:rsidR="00712562">
        <w:rPr>
          <w:rStyle w:val="CommentReference"/>
        </w:rPr>
        <w:commentReference w:id="125"/>
      </w:r>
      <w:commentRangeEnd w:id="126"/>
      <w:r w:rsidR="007428E3">
        <w:rPr>
          <w:rStyle w:val="CommentReference"/>
        </w:rPr>
        <w:commentReference w:id="126"/>
      </w:r>
      <w:r w:rsidR="003F3E99" w:rsidRPr="004260F4">
        <w:rPr>
          <w:rStyle w:val="eop"/>
          <w:rFonts w:ascii="Times New Roman" w:hAnsi="Times New Roman"/>
          <w:color w:val="0E101A"/>
          <w:sz w:val="24"/>
          <w:szCs w:val="24"/>
          <w:lang w:val="en-GB"/>
        </w:rPr>
        <w:t xml:space="preserve">. </w:t>
      </w:r>
      <w:commentRangeStart w:id="127"/>
      <w:commentRangeStart w:id="128"/>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29"/>
      <w:r w:rsidR="003F3E99" w:rsidRPr="004260F4">
        <w:rPr>
          <w:rStyle w:val="eop"/>
          <w:rFonts w:ascii="Times New Roman" w:hAnsi="Times New Roman"/>
          <w:color w:val="0E101A"/>
          <w:sz w:val="24"/>
          <w:szCs w:val="24"/>
          <w:lang w:val="en-GB"/>
        </w:rPr>
        <w:t>.</w:t>
      </w:r>
      <w:commentRangeEnd w:id="129"/>
      <w:r w:rsidR="00712562">
        <w:rPr>
          <w:rStyle w:val="CommentReference"/>
        </w:rPr>
        <w:commentReference w:id="129"/>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27"/>
      <w:commentRangeEnd w:id="128"/>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27"/>
      </w:r>
      <w:r w:rsidR="004C2D34">
        <w:rPr>
          <w:rStyle w:val="CommentReference"/>
        </w:rPr>
        <w:commentReference w:id="128"/>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30"/>
      <w:commentRangeStart w:id="131"/>
      <w:commentRangeStart w:id="132"/>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30"/>
      <w:r w:rsidR="00726F58">
        <w:rPr>
          <w:rStyle w:val="CommentReference"/>
        </w:rPr>
        <w:commentReference w:id="130"/>
      </w:r>
      <w:commentRangeEnd w:id="131"/>
      <w:r w:rsidR="00792534">
        <w:rPr>
          <w:rStyle w:val="CommentReference"/>
        </w:rPr>
        <w:commentReference w:id="131"/>
      </w:r>
      <w:commentRangeEnd w:id="132"/>
      <w:r w:rsidR="00A401AF">
        <w:rPr>
          <w:rStyle w:val="CommentReference"/>
        </w:rPr>
        <w:commentReference w:id="132"/>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33"/>
      <w:commentRangeStart w:id="134"/>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33"/>
      <w:r w:rsidR="00726F58">
        <w:rPr>
          <w:rStyle w:val="CommentReference"/>
        </w:rPr>
        <w:commentReference w:id="133"/>
      </w:r>
      <w:commentRangeEnd w:id="134"/>
      <w:r w:rsidR="00EC7A60">
        <w:rPr>
          <w:rStyle w:val="CommentReference"/>
        </w:rPr>
        <w:commentReference w:id="134"/>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35"/>
      <w:commentRangeStart w:id="136"/>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35"/>
      <w:r w:rsidR="007069CA">
        <w:rPr>
          <w:rStyle w:val="CommentReference"/>
        </w:rPr>
        <w:commentReference w:id="135"/>
      </w:r>
      <w:commentRangeEnd w:id="136"/>
      <w:r w:rsidR="00876528">
        <w:rPr>
          <w:rStyle w:val="CommentReference"/>
        </w:rPr>
        <w:commentReference w:id="136"/>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37"/>
      <w:commentRangeEnd w:id="137"/>
      <w:r w:rsidR="007069CA">
        <w:rPr>
          <w:rStyle w:val="CommentReference"/>
        </w:rPr>
        <w:commentReference w:id="137"/>
      </w:r>
      <w:commentRangeStart w:id="138"/>
      <w:commentRangeEnd w:id="138"/>
      <w:r w:rsidR="00A445C1">
        <w:rPr>
          <w:rStyle w:val="CommentReference"/>
        </w:rPr>
        <w:commentReference w:id="138"/>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39"/>
      <w:commentRangeStart w:id="140"/>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39"/>
      <w:r w:rsidR="007069CA">
        <w:rPr>
          <w:rStyle w:val="CommentReference"/>
        </w:rPr>
        <w:commentReference w:id="139"/>
      </w:r>
      <w:commentRangeEnd w:id="140"/>
      <w:r w:rsidR="007570BD">
        <w:rPr>
          <w:rStyle w:val="CommentReference"/>
        </w:rPr>
        <w:commentReference w:id="140"/>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41"/>
      <w:commentRangeStart w:id="142"/>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41"/>
      <w:r w:rsidR="007069CA">
        <w:rPr>
          <w:rStyle w:val="CommentReference"/>
        </w:rPr>
        <w:commentReference w:id="141"/>
      </w:r>
      <w:commentRangeEnd w:id="142"/>
      <w:r w:rsidR="00B50D18">
        <w:rPr>
          <w:rStyle w:val="CommentReference"/>
        </w:rPr>
        <w:commentReference w:id="142"/>
      </w:r>
      <w:r w:rsidRPr="004260F4">
        <w:rPr>
          <w:rStyle w:val="eop"/>
          <w:rFonts w:ascii="Times New Roman" w:hAnsi="Times New Roman"/>
          <w:color w:val="0E101A"/>
          <w:sz w:val="24"/>
          <w:szCs w:val="24"/>
          <w:lang w:val="en-GB"/>
        </w:rPr>
        <w:t>larval guts exposed to various diets, laying</w:t>
      </w:r>
      <w:commentRangeStart w:id="143"/>
      <w:commentRangeStart w:id="144"/>
      <w:r w:rsidRPr="004260F4">
        <w:rPr>
          <w:rStyle w:val="eop"/>
          <w:rFonts w:ascii="Times New Roman" w:hAnsi="Times New Roman"/>
          <w:color w:val="0E101A"/>
          <w:sz w:val="24"/>
          <w:szCs w:val="24"/>
          <w:lang w:val="en-GB"/>
        </w:rPr>
        <w:t xml:space="preserve"> </w:t>
      </w:r>
      <w:commentRangeEnd w:id="143"/>
      <w:r w:rsidR="007069CA">
        <w:rPr>
          <w:rStyle w:val="CommentReference"/>
        </w:rPr>
        <w:commentReference w:id="143"/>
      </w:r>
      <w:commentRangeEnd w:id="144"/>
      <w:r w:rsidR="003529D3">
        <w:rPr>
          <w:rStyle w:val="CommentReference"/>
        </w:rPr>
        <w:commentReference w:id="144"/>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45"/>
      <w:commentRangeEnd w:id="145"/>
      <w:r w:rsidR="009D5F7A">
        <w:rPr>
          <w:rStyle w:val="CommentReference"/>
        </w:rPr>
        <w:commentReference w:id="145"/>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46"/>
      <w:commentRangeStart w:id="147"/>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46"/>
      <w:r w:rsidR="009D5F7A">
        <w:rPr>
          <w:rStyle w:val="CommentReference"/>
        </w:rPr>
        <w:commentReference w:id="146"/>
      </w:r>
      <w:commentRangeEnd w:id="147"/>
      <w:r w:rsidR="00773859">
        <w:rPr>
          <w:rStyle w:val="CommentReference"/>
        </w:rPr>
        <w:commentReference w:id="147"/>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48"/>
      <w:commentRangeStart w:id="149"/>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48"/>
      <w:r w:rsidR="009D5F7A">
        <w:rPr>
          <w:rStyle w:val="CommentReference"/>
        </w:rPr>
        <w:commentReference w:id="148"/>
      </w:r>
      <w:commentRangeEnd w:id="149"/>
      <w:r w:rsidR="003510C2">
        <w:rPr>
          <w:rStyle w:val="CommentReference"/>
        </w:rPr>
        <w:commentReference w:id="149"/>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50"/>
      <w:commentRangeStart w:id="151"/>
      <w:r>
        <w:rPr>
          <w:rStyle w:val="eop"/>
          <w:rFonts w:ascii="Times New Roman" w:hAnsi="Times New Roman"/>
          <w:color w:val="0E101A"/>
          <w:sz w:val="24"/>
          <w:szCs w:val="24"/>
          <w:lang w:val="en-GB"/>
        </w:rPr>
        <w:t xml:space="preserve">In some microbiomes such as the human gut microbiome, </w:t>
      </w:r>
      <w:commentRangeStart w:id="152"/>
      <w:commentRangeStart w:id="153"/>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52"/>
      <w:r w:rsidR="009D5F7A">
        <w:rPr>
          <w:rStyle w:val="CommentReference"/>
        </w:rPr>
        <w:commentReference w:id="152"/>
      </w:r>
      <w:commentRangeEnd w:id="153"/>
      <w:r w:rsidR="008A1A84">
        <w:rPr>
          <w:rStyle w:val="CommentReference"/>
        </w:rPr>
        <w:commentReference w:id="153"/>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54"/>
      <w:commentRangeStart w:id="155"/>
      <w:r w:rsidR="00F93EBD">
        <w:rPr>
          <w:rStyle w:val="eop"/>
          <w:rFonts w:ascii="Times New Roman" w:hAnsi="Times New Roman"/>
          <w:color w:val="0E101A"/>
          <w:sz w:val="24"/>
          <w:szCs w:val="24"/>
          <w:lang w:val="en-GB"/>
        </w:rPr>
        <w:t>CAZyme</w:t>
      </w:r>
      <w:commentRangeEnd w:id="154"/>
      <w:r w:rsidR="00272947">
        <w:rPr>
          <w:rStyle w:val="CommentReference"/>
        </w:rPr>
        <w:commentReference w:id="154"/>
      </w:r>
      <w:commentRangeEnd w:id="155"/>
      <w:r w:rsidR="008A1A84">
        <w:rPr>
          <w:rStyle w:val="CommentReference"/>
        </w:rPr>
        <w:commentReference w:id="155"/>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50"/>
      <w:r w:rsidR="00272947">
        <w:rPr>
          <w:rStyle w:val="CommentReference"/>
        </w:rPr>
        <w:commentReference w:id="150"/>
      </w:r>
      <w:commentRangeEnd w:id="151"/>
      <w:r w:rsidR="00B32DF4">
        <w:rPr>
          <w:rStyle w:val="CommentReference"/>
        </w:rPr>
        <w:commentReference w:id="151"/>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56" w:name="_Toc92461674"/>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56"/>
    </w:p>
    <w:p w14:paraId="462B8780" w14:textId="77777777" w:rsidR="00BA470F" w:rsidRPr="00BA470F" w:rsidRDefault="00BA470F" w:rsidP="00BA470F">
      <w:pPr>
        <w:pStyle w:val="Heading3"/>
        <w:rPr>
          <w:lang w:val="en-GB"/>
        </w:rPr>
      </w:pPr>
      <w:bookmarkStart w:id="157" w:name="_Toc92461675"/>
      <w:r>
        <w:rPr>
          <w:lang w:val="en-GB"/>
        </w:rPr>
        <w:t>2.</w:t>
      </w:r>
      <w:r w:rsidR="00A94D1B">
        <w:rPr>
          <w:lang w:val="en-GB"/>
        </w:rPr>
        <w:t>7</w:t>
      </w:r>
      <w:r>
        <w:rPr>
          <w:lang w:val="en-GB"/>
        </w:rPr>
        <w:t>.1 The Advancement of Microbiome Research</w:t>
      </w:r>
      <w:bookmarkEnd w:id="157"/>
    </w:p>
    <w:p w14:paraId="0EFA16DD" w14:textId="0383B4FA" w:rsidR="00BE6D9F" w:rsidRPr="004260F4" w:rsidRDefault="00BA470F" w:rsidP="003233F2">
      <w:pPr>
        <w:spacing w:line="360" w:lineRule="auto"/>
        <w:jc w:val="both"/>
        <w:rPr>
          <w:rStyle w:val="eop"/>
          <w:rFonts w:ascii="Times New Roman" w:hAnsi="Times New Roman"/>
          <w:color w:val="0E101A"/>
          <w:sz w:val="24"/>
          <w:szCs w:val="24"/>
          <w:lang w:val="en-GB"/>
        </w:rPr>
      </w:pPr>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58"/>
      <w:commentRangeStart w:id="159"/>
      <w:r w:rsidR="00BE6D9F" w:rsidRPr="004260F4">
        <w:rPr>
          <w:rStyle w:val="eop"/>
          <w:rFonts w:ascii="Times New Roman" w:hAnsi="Times New Roman"/>
          <w:color w:val="0E101A"/>
          <w:sz w:val="24"/>
          <w:szCs w:val="24"/>
          <w:lang w:val="en-GB"/>
        </w:rPr>
        <w:t xml:space="preserve"> </w:t>
      </w:r>
      <w:commentRangeEnd w:id="158"/>
      <w:r w:rsidR="007469F5">
        <w:rPr>
          <w:rStyle w:val="CommentReference"/>
        </w:rPr>
        <w:commentReference w:id="158"/>
      </w:r>
      <w:commentRangeEnd w:id="159"/>
      <w:r>
        <w:rPr>
          <w:rStyle w:val="CommentReference"/>
        </w:rPr>
        <w:commentReference w:id="159"/>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60"/>
      <w:commentRangeStart w:id="161"/>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60"/>
      <w:r w:rsidR="00E84B59">
        <w:rPr>
          <w:rStyle w:val="eop"/>
          <w:rFonts w:ascii="Times New Roman" w:hAnsi="Times New Roman"/>
          <w:color w:val="0E101A"/>
          <w:sz w:val="24"/>
          <w:szCs w:val="24"/>
          <w:lang w:val="en-GB"/>
        </w:rPr>
        <w:t>s</w:t>
      </w:r>
      <w:r w:rsidR="00CC5982">
        <w:rPr>
          <w:rStyle w:val="CommentReference"/>
        </w:rPr>
        <w:commentReference w:id="160"/>
      </w:r>
      <w:commentRangeEnd w:id="161"/>
      <w:r w:rsidR="007549AC">
        <w:rPr>
          <w:rStyle w:val="CommentReference"/>
        </w:rPr>
        <w:commentReference w:id="161"/>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62"/>
      <w:commentRangeStart w:id="163"/>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62"/>
      <w:r w:rsidR="00CC5982">
        <w:rPr>
          <w:rStyle w:val="CommentReference"/>
        </w:rPr>
        <w:commentReference w:id="162"/>
      </w:r>
      <w:commentRangeEnd w:id="163"/>
      <w:r w:rsidR="00E84B59">
        <w:rPr>
          <w:rStyle w:val="CommentReference"/>
        </w:rPr>
        <w:commentReference w:id="163"/>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64"/>
      <w:commentRangeStart w:id="165"/>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64"/>
      <w:r w:rsidR="00CC5982">
        <w:rPr>
          <w:rStyle w:val="CommentReference"/>
        </w:rPr>
        <w:commentReference w:id="164"/>
      </w:r>
      <w:commentRangeEnd w:id="165"/>
      <w:r w:rsidR="00E84B59">
        <w:rPr>
          <w:rStyle w:val="CommentReference"/>
        </w:rPr>
        <w:commentReference w:id="165"/>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66"/>
      <w:commentRangeStart w:id="167"/>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66"/>
      <w:r w:rsidR="00CC5982">
        <w:rPr>
          <w:rStyle w:val="CommentReference"/>
        </w:rPr>
        <w:commentReference w:id="166"/>
      </w:r>
      <w:commentRangeEnd w:id="167"/>
      <w:r w:rsidR="00CF2FC1">
        <w:rPr>
          <w:rStyle w:val="CommentReference"/>
        </w:rPr>
        <w:commentReference w:id="167"/>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68"/>
      <w:commentRangeStart w:id="169"/>
      <w:r w:rsidRPr="004260F4">
        <w:rPr>
          <w:rStyle w:val="eop"/>
          <w:rFonts w:ascii="Times New Roman" w:hAnsi="Times New Roman"/>
          <w:color w:val="0E101A"/>
          <w:sz w:val="24"/>
          <w:szCs w:val="24"/>
          <w:lang w:val="en-GB"/>
        </w:rPr>
        <w:t>of DNA methods</w:t>
      </w:r>
      <w:commentRangeEnd w:id="168"/>
      <w:r w:rsidR="00CC5982">
        <w:rPr>
          <w:rStyle w:val="CommentReference"/>
        </w:rPr>
        <w:commentReference w:id="168"/>
      </w:r>
      <w:commentRangeEnd w:id="169"/>
      <w:r w:rsidR="007A32EF">
        <w:rPr>
          <w:rStyle w:val="CommentReference"/>
        </w:rPr>
        <w:commentReference w:id="169"/>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70"/>
      <w:commentRangeStart w:id="171"/>
      <w:r w:rsidRPr="004260F4">
        <w:rPr>
          <w:rStyle w:val="eop"/>
          <w:rFonts w:ascii="Times New Roman" w:hAnsi="Times New Roman"/>
          <w:color w:val="0E101A"/>
          <w:sz w:val="24"/>
          <w:szCs w:val="24"/>
          <w:lang w:val="en-GB"/>
        </w:rPr>
        <w:t>metatranscriptomic level</w:t>
      </w:r>
      <w:commentRangeEnd w:id="170"/>
      <w:r w:rsidR="00CC5982">
        <w:rPr>
          <w:rStyle w:val="CommentReference"/>
        </w:rPr>
        <w:commentReference w:id="170"/>
      </w:r>
      <w:commentRangeEnd w:id="171"/>
      <w:r w:rsidR="007A32EF">
        <w:rPr>
          <w:rStyle w:val="CommentReference"/>
        </w:rPr>
        <w:commentReference w:id="171"/>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72" w:name="_Toc92461676"/>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72"/>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73"/>
      <w:commentRangeStart w:id="174"/>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73"/>
      <w:commentRangeEnd w:id="174"/>
      <w:r w:rsidR="00C40A79">
        <w:rPr>
          <w:rStyle w:val="eop"/>
          <w:rFonts w:ascii="Times New Roman" w:hAnsi="Times New Roman"/>
          <w:color w:val="0E101A"/>
          <w:sz w:val="24"/>
          <w:szCs w:val="24"/>
          <w:lang w:val="en-GB"/>
        </w:rPr>
        <w:t>)</w:t>
      </w:r>
      <w:r w:rsidR="00131B2F">
        <w:rPr>
          <w:rStyle w:val="CommentReference"/>
        </w:rPr>
        <w:commentReference w:id="173"/>
      </w:r>
      <w:r w:rsidR="00C40A79">
        <w:rPr>
          <w:rStyle w:val="CommentReference"/>
        </w:rPr>
        <w:commentReference w:id="174"/>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75" w:name="_Toc92461677"/>
      <w:r>
        <w:rPr>
          <w:rStyle w:val="eop"/>
          <w:color w:val="0E101A"/>
          <w:lang w:val="en-GB"/>
        </w:rPr>
        <w:t>2.</w:t>
      </w:r>
      <w:r w:rsidR="00A94D1B">
        <w:rPr>
          <w:rStyle w:val="eop"/>
          <w:color w:val="0E101A"/>
          <w:lang w:val="en-GB"/>
        </w:rPr>
        <w:t>7</w:t>
      </w:r>
      <w:r>
        <w:rPr>
          <w:rStyle w:val="eop"/>
          <w:color w:val="0E101A"/>
          <w:lang w:val="en-GB"/>
        </w:rPr>
        <w:t xml:space="preserve">.3 </w:t>
      </w:r>
      <w:commentRangeStart w:id="176"/>
      <w:r>
        <w:rPr>
          <w:rStyle w:val="eop"/>
          <w:color w:val="0E101A"/>
          <w:lang w:val="en-GB"/>
        </w:rPr>
        <w:t>The ONT MinION Sequencing Platform</w:t>
      </w:r>
      <w:commentRangeEnd w:id="176"/>
      <w:r w:rsidR="00AF00B1">
        <w:rPr>
          <w:rStyle w:val="CommentReference"/>
          <w:rFonts w:ascii="Calibri" w:eastAsia="Calibri" w:hAnsi="Calibri"/>
          <w:b w:val="0"/>
        </w:rPr>
        <w:commentReference w:id="176"/>
      </w:r>
      <w:bookmarkEnd w:id="175"/>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commentRangeStart w:id="177"/>
      <w:commentRangeStart w:id="178"/>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77"/>
      <w:r w:rsidR="005A72A3">
        <w:rPr>
          <w:rStyle w:val="CommentReference"/>
        </w:rPr>
        <w:commentReference w:id="177"/>
      </w:r>
      <w:commentRangeEnd w:id="178"/>
      <w:r w:rsidR="007819BF">
        <w:rPr>
          <w:rStyle w:val="CommentReference"/>
        </w:rPr>
        <w:commentReference w:id="178"/>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79"/>
      <w:commentRangeStart w:id="180"/>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79"/>
      <w:r w:rsidR="00CF245A">
        <w:rPr>
          <w:rStyle w:val="CommentReference"/>
        </w:rPr>
        <w:commentReference w:id="179"/>
      </w:r>
      <w:commentRangeEnd w:id="180"/>
      <w:r w:rsidR="00B16FE4">
        <w:rPr>
          <w:rStyle w:val="CommentReference"/>
        </w:rPr>
        <w:commentReference w:id="180"/>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81"/>
      <w:commentRangeStart w:id="182"/>
      <w:r w:rsidRPr="004260F4">
        <w:rPr>
          <w:rStyle w:val="eop"/>
          <w:rFonts w:ascii="Times New Roman" w:hAnsi="Times New Roman"/>
          <w:color w:val="0E101A"/>
          <w:sz w:val="24"/>
          <w:szCs w:val="24"/>
          <w:lang w:val="en-GB"/>
        </w:rPr>
        <w:t>variant discovery</w:t>
      </w:r>
      <w:commentRangeEnd w:id="181"/>
      <w:r w:rsidR="007E7891">
        <w:rPr>
          <w:rStyle w:val="CommentReference"/>
        </w:rPr>
        <w:commentReference w:id="181"/>
      </w:r>
      <w:commentRangeEnd w:id="182"/>
      <w:r w:rsidR="00013D95">
        <w:rPr>
          <w:rStyle w:val="CommentReference"/>
        </w:rPr>
        <w:commentReference w:id="182"/>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83" w:name="_Toc92461678"/>
      <w:r>
        <w:rPr>
          <w:rStyle w:val="eop"/>
          <w:color w:val="0E101A"/>
          <w:lang w:val="en-GB"/>
        </w:rPr>
        <w:t>2.</w:t>
      </w:r>
      <w:r w:rsidR="00A94D1B">
        <w:rPr>
          <w:rStyle w:val="eop"/>
          <w:color w:val="0E101A"/>
          <w:lang w:val="en-GB"/>
        </w:rPr>
        <w:t>7</w:t>
      </w:r>
      <w:r>
        <w:rPr>
          <w:rStyle w:val="eop"/>
          <w:color w:val="0E101A"/>
          <w:lang w:val="en-GB"/>
        </w:rPr>
        <w:t>.4 Multiplexing Sequencing Approach</w:t>
      </w:r>
      <w:bookmarkEnd w:id="183"/>
    </w:p>
    <w:p w14:paraId="4746FD2E" w14:textId="6048DEF3" w:rsidR="00FA3BF7" w:rsidRDefault="00743486" w:rsidP="00FA3BF7">
      <w:pPr>
        <w:spacing w:line="360" w:lineRule="auto"/>
        <w:jc w:val="both"/>
        <w:rPr>
          <w:rFonts w:ascii="Times New Roman" w:hAnsi="Times New Roman"/>
          <w:sz w:val="24"/>
          <w:szCs w:val="24"/>
          <w:lang w:val="en-GB"/>
        </w:rPr>
      </w:pPr>
      <w:commentRangeStart w:id="184"/>
      <w:commentRangeStart w:id="185"/>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84"/>
      <w:r w:rsidR="00B23BEC">
        <w:rPr>
          <w:rStyle w:val="CommentReference"/>
        </w:rPr>
        <w:commentReference w:id="184"/>
      </w:r>
      <w:commentRangeEnd w:id="185"/>
      <w:r w:rsidR="004C2D34">
        <w:rPr>
          <w:rStyle w:val="CommentReference"/>
        </w:rPr>
        <w:commentReference w:id="185"/>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86" w:name="_Toc92461679"/>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86"/>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87" w:name="_Toc92461680"/>
      <w:commentRangeStart w:id="188"/>
      <w:commentRangeStart w:id="189"/>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88"/>
      <w:r w:rsidR="00FD7E42">
        <w:rPr>
          <w:rStyle w:val="CommentReference"/>
          <w:rFonts w:ascii="Calibri" w:eastAsia="Calibri" w:hAnsi="Calibri"/>
          <w:b w:val="0"/>
        </w:rPr>
        <w:commentReference w:id="188"/>
      </w:r>
      <w:commentRangeEnd w:id="189"/>
      <w:r w:rsidR="00FA4D97">
        <w:rPr>
          <w:rStyle w:val="CommentReference"/>
          <w:rFonts w:ascii="Calibri" w:eastAsia="Calibri" w:hAnsi="Calibri"/>
          <w:b w:val="0"/>
        </w:rPr>
        <w:commentReference w:id="189"/>
      </w:r>
      <w:bookmarkEnd w:id="187"/>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190"/>
      <w:commentRangeStart w:id="191"/>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190"/>
      <w:r w:rsidR="00C3048E">
        <w:rPr>
          <w:rStyle w:val="CommentReference"/>
        </w:rPr>
        <w:commentReference w:id="190"/>
      </w:r>
      <w:commentRangeEnd w:id="191"/>
      <w:r w:rsidR="009D1537">
        <w:rPr>
          <w:rStyle w:val="CommentReference"/>
        </w:rPr>
        <w:commentReference w:id="191"/>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192" w:name="_Toc92461681"/>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192"/>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193" w:name="_Toc92461682"/>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commentRangeStart w:id="194"/>
      <w:commentRangeStart w:id="195"/>
      <w:r w:rsidR="00A959F9" w:rsidRPr="004260F4">
        <w:rPr>
          <w:rStyle w:val="eop"/>
          <w:color w:val="0E101A"/>
          <w:lang w:val="en-GB"/>
        </w:rPr>
        <w:t xml:space="preserve">Differential Expression of Genes (DEGs) </w:t>
      </w:r>
      <w:commentRangeEnd w:id="194"/>
      <w:r w:rsidR="00B66B92">
        <w:rPr>
          <w:rStyle w:val="CommentReference"/>
          <w:rFonts w:ascii="Calibri" w:eastAsia="Calibri" w:hAnsi="Calibri"/>
          <w:b w:val="0"/>
        </w:rPr>
        <w:commentReference w:id="194"/>
      </w:r>
      <w:commentRangeEnd w:id="195"/>
      <w:r w:rsidR="00F903A3">
        <w:rPr>
          <w:rStyle w:val="CommentReference"/>
          <w:rFonts w:ascii="Calibri" w:eastAsia="Calibri" w:hAnsi="Calibri"/>
          <w:b w:val="0"/>
        </w:rPr>
        <w:commentReference w:id="195"/>
      </w:r>
      <w:bookmarkEnd w:id="193"/>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196" w:name="_Toc92461683"/>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196"/>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8"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6FED70EA" w14:textId="7D5AA0A6" w:rsidR="00246F18" w:rsidRDefault="00E244E6" w:rsidP="00331B45">
      <w:pPr>
        <w:pStyle w:val="Heading1"/>
        <w:jc w:val="center"/>
        <w:rPr>
          <w:rStyle w:val="eop"/>
        </w:rPr>
      </w:pPr>
      <w:bookmarkStart w:id="197" w:name="_Toc92461684"/>
      <w:r w:rsidRPr="004260F4">
        <w:rPr>
          <w:rStyle w:val="eop"/>
        </w:rPr>
        <w:lastRenderedPageBreak/>
        <w:t>CHAPTER THREE</w:t>
      </w:r>
      <w:bookmarkEnd w:id="197"/>
    </w:p>
    <w:p w14:paraId="081D3496" w14:textId="43962912" w:rsidR="00C729AE" w:rsidRPr="004260F4" w:rsidRDefault="00246F18" w:rsidP="00331B45">
      <w:pPr>
        <w:pStyle w:val="Heading1"/>
        <w:jc w:val="center"/>
      </w:pPr>
      <w:bookmarkStart w:id="198" w:name="_Toc92461685"/>
      <w:r w:rsidRPr="004260F4">
        <w:rPr>
          <w:rStyle w:val="eop"/>
          <w:color w:val="0E101A"/>
          <w:lang w:val="en-GB"/>
        </w:rPr>
        <w:t xml:space="preserve">3.0 </w:t>
      </w:r>
      <w:r w:rsidR="007F635E" w:rsidRPr="004260F4">
        <w:rPr>
          <w:rStyle w:val="eop"/>
        </w:rPr>
        <w:t>MATERIALS AND METHODS</w:t>
      </w:r>
      <w:bookmarkEnd w:id="198"/>
    </w:p>
    <w:p w14:paraId="63771A5C" w14:textId="77777777" w:rsidR="00293F87" w:rsidRPr="004260F4" w:rsidRDefault="007F635E" w:rsidP="003233F2">
      <w:pPr>
        <w:pStyle w:val="Heading3"/>
        <w:rPr>
          <w:b w:val="0"/>
        </w:rPr>
      </w:pPr>
      <w:bookmarkStart w:id="199" w:name="_Toc92461686"/>
      <w:r w:rsidRPr="004260F4">
        <w:t>3.</w:t>
      </w:r>
      <w:r w:rsidR="00331B45" w:rsidRPr="004260F4">
        <w:t>1</w:t>
      </w:r>
      <w:r w:rsidRPr="004260F4">
        <w:t xml:space="preserve"> </w:t>
      </w:r>
      <w:r w:rsidR="00293F87" w:rsidRPr="004260F4">
        <w:t xml:space="preserve">Research Design </w:t>
      </w:r>
      <w:r w:rsidR="005D7B89" w:rsidRPr="004260F4">
        <w:t>and Approach</w:t>
      </w:r>
      <w:bookmarkEnd w:id="199"/>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200" w:name="_Toc92461687"/>
      <w:r w:rsidRPr="004260F4">
        <w:t>3.</w:t>
      </w:r>
      <w:r w:rsidR="00331B45" w:rsidRPr="004260F4">
        <w:t>2</w:t>
      </w:r>
      <w:r w:rsidRPr="004260F4">
        <w:t xml:space="preserve"> Ethical Considerations</w:t>
      </w:r>
      <w:bookmarkEnd w:id="200"/>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201" w:name="_Toc92461688"/>
      <w:r w:rsidRPr="004260F4">
        <w:t>3.</w:t>
      </w:r>
      <w:r w:rsidR="00331B45" w:rsidRPr="004260F4">
        <w:t>3</w:t>
      </w:r>
      <w:r w:rsidRPr="004260F4">
        <w:t xml:space="preserve"> </w:t>
      </w:r>
      <w:r w:rsidR="007C1C6B" w:rsidRPr="004260F4">
        <w:t>Growth conditions and colony maintenance</w:t>
      </w:r>
      <w:bookmarkEnd w:id="201"/>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w:t>
      </w:r>
      <w:r w:rsidR="003F0215">
        <w:rPr>
          <w:rFonts w:ascii="Times New Roman" w:hAnsi="Times New Roman"/>
          <w:sz w:val="24"/>
          <w:szCs w:val="24"/>
        </w:rPr>
        <w:lastRenderedPageBreak/>
        <w:t>proportions (1:4) feed mix (FM) was used as the starting substrate from Day 0- Day 9 after the BSF eggs were collected, and was used as an additional control. From Day 10, the larvae were 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202" w:name="_Toc92461689"/>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202"/>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203" w:name="_Toc92461690"/>
      <w:r w:rsidRPr="004260F4">
        <w:t>3.5</w:t>
      </w:r>
      <w:r w:rsidR="007F635E" w:rsidRPr="004260F4">
        <w:t xml:space="preserve"> </w:t>
      </w:r>
      <w:r w:rsidR="004E40A0" w:rsidRPr="004260F4">
        <w:t>RNA isolation</w:t>
      </w:r>
      <w:bookmarkEnd w:id="203"/>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 xml:space="preserve">from Meridian Bioscience as per the manufacturer’s </w:t>
      </w:r>
      <w:r w:rsidR="00B12B90">
        <w:rPr>
          <w:rFonts w:ascii="Times New Roman" w:hAnsi="Times New Roman"/>
          <w:sz w:val="24"/>
          <w:szCs w:val="24"/>
        </w:rPr>
        <w:lastRenderedPageBreak/>
        <w:t>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204" w:name="_Toc92461691"/>
      <w:r w:rsidRPr="004260F4">
        <w:t>3.</w:t>
      </w:r>
      <w:r w:rsidR="00331B45" w:rsidRPr="004260F4">
        <w:t>6</w:t>
      </w:r>
      <w:r w:rsidRPr="004260F4">
        <w:t xml:space="preserve"> </w:t>
      </w:r>
      <w:r w:rsidR="007A4A71">
        <w:t xml:space="preserve">cDNA Synthesis and mRNA </w:t>
      </w:r>
      <w:r w:rsidR="2C665B41" w:rsidRPr="004260F4">
        <w:t>Enrichment</w:t>
      </w:r>
      <w:bookmarkEnd w:id="204"/>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w:t>
      </w:r>
      <w:r>
        <w:rPr>
          <w:rFonts w:ascii="Times New Roman" w:hAnsi="Times New Roman"/>
          <w:sz w:val="24"/>
          <w:szCs w:val="24"/>
        </w:rPr>
        <w:lastRenderedPageBreak/>
        <w:t>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205" w:name="_Toc92461692"/>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205"/>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206" w:name="_Toc92461693"/>
      <w:r w:rsidRPr="004260F4">
        <w:lastRenderedPageBreak/>
        <w:t>3.8 Data Analysis</w:t>
      </w:r>
      <w:bookmarkEnd w:id="206"/>
    </w:p>
    <w:p w14:paraId="48CF05E6" w14:textId="77777777" w:rsidR="0063321E" w:rsidRPr="0063321E" w:rsidRDefault="00335E46" w:rsidP="0063321E">
      <w:pPr>
        <w:pStyle w:val="Heading3"/>
      </w:pPr>
      <w:bookmarkStart w:id="207" w:name="_Toc92461694"/>
      <w:r w:rsidRPr="0063321E">
        <w:t xml:space="preserve">3.8.1 </w:t>
      </w:r>
      <w:r w:rsidR="0063321E" w:rsidRPr="0063321E">
        <w:t>Physicochemical parameter collection</w:t>
      </w:r>
      <w:bookmarkEnd w:id="207"/>
    </w:p>
    <w:p w14:paraId="492223AB" w14:textId="45C60F32" w:rsidR="0063321E" w:rsidRPr="0063321E" w:rsidRDefault="0063321E" w:rsidP="0063321E">
      <w:pPr>
        <w:spacing w:line="360" w:lineRule="auto"/>
        <w:jc w:val="both"/>
        <w:rPr>
          <w:rFonts w:ascii="Times New Roman" w:hAnsi="Times New Roman"/>
          <w:sz w:val="24"/>
          <w:szCs w:val="24"/>
        </w:rPr>
      </w:pPr>
      <w:commentRangeStart w:id="208"/>
      <w:commentRangeStart w:id="209"/>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08"/>
      <w:r w:rsidR="00A65020">
        <w:rPr>
          <w:rStyle w:val="CommentReference"/>
        </w:rPr>
        <w:commentReference w:id="208"/>
      </w:r>
      <w:commentRangeEnd w:id="209"/>
      <w:r w:rsidR="001541C3">
        <w:rPr>
          <w:rStyle w:val="CommentReference"/>
        </w:rPr>
        <w:commentReference w:id="209"/>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10" w:name="_Toc92461695"/>
      <w:r>
        <w:t xml:space="preserve">3.8.2 </w:t>
      </w:r>
      <w:r w:rsidR="00335E46">
        <w:t>Feed composition analysis</w:t>
      </w:r>
      <w:bookmarkEnd w:id="210"/>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11" w:name="_Toc92461696"/>
      <w:r>
        <w:t>3.8.</w:t>
      </w:r>
      <w:r w:rsidR="0063321E">
        <w:t>3</w:t>
      </w:r>
      <w:r>
        <w:t xml:space="preserve"> Quality statistics of basecalled reads with pycoQC</w:t>
      </w:r>
      <w:bookmarkEnd w:id="211"/>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12" w:name="_Toc92461697"/>
      <w:r>
        <w:t>3.8.4</w:t>
      </w:r>
      <w:r w:rsidR="002127FA">
        <w:t xml:space="preserve"> Trimming, orienting, and defusing cDNA reads with Pychopper</w:t>
      </w:r>
      <w:bookmarkEnd w:id="212"/>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Pr="00246F18" w:rsidRDefault="0077250B" w:rsidP="00D55FCA">
      <w:pPr>
        <w:spacing w:line="360" w:lineRule="auto"/>
        <w:jc w:val="both"/>
        <w:rPr>
          <w:rFonts w:ascii="Times New Roman" w:hAnsi="Times New Roman"/>
          <w:i/>
          <w:iCs/>
          <w:sz w:val="24"/>
          <w:szCs w:val="24"/>
        </w:rPr>
      </w:pPr>
      <w:r w:rsidRPr="00246F18">
        <w:rPr>
          <w:rFonts w:ascii="Times New Roman" w:hAnsi="Times New Roman"/>
          <w:i/>
          <w:iCs/>
          <w:sz w:val="24"/>
          <w:szCs w:val="24"/>
        </w:rPr>
        <w:t>cdna_classifier.py -t 32 -m edlib -r $RESULTS/report.pdf -u $unclassified.fastq -w $rescued.fastq $output.fastq $full_length_output.fq</w:t>
      </w:r>
    </w:p>
    <w:p w14:paraId="19CB9B7E" w14:textId="77777777" w:rsidR="0077250B" w:rsidRDefault="0063321E" w:rsidP="0077250B">
      <w:pPr>
        <w:pStyle w:val="Heading3"/>
      </w:pPr>
      <w:bookmarkStart w:id="213" w:name="_Toc92461698"/>
      <w:r>
        <w:t>3.8.5</w:t>
      </w:r>
      <w:r w:rsidR="0077250B">
        <w:t xml:space="preserve"> Adapter trimming with Porechop</w:t>
      </w:r>
      <w:bookmarkEnd w:id="213"/>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14" w:name="_Toc92461699"/>
      <w:r w:rsidRPr="0063321E">
        <w:t>3.8.6</w:t>
      </w:r>
      <w:r w:rsidR="0077250B" w:rsidRPr="0063321E">
        <w:t xml:space="preserve"> De novo clustering of cDNA isoforms with IsONclust</w:t>
      </w:r>
      <w:bookmarkEnd w:id="214"/>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Pr="00246F18" w:rsidRDefault="00D02D6E"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lastRenderedPageBreak/>
        <w:t>isONclust --ont --t 32 --fastq $mergfqs/$adapter_free.fastq --outfolder $isonclust/$clustered.fastq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Pr="00246F18" w:rsidRDefault="00335E46"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t>isONclust write_fastq --clusters $isonclust/$clustered.fastq/final_clusters.tsv --fastq $mergfqs/$adapter_free.fastq --outfolder $isonclust/fastq_clusters --N 1</w:t>
      </w:r>
    </w:p>
    <w:p w14:paraId="41C45028" w14:textId="77777777" w:rsidR="00335E46" w:rsidRDefault="0063321E" w:rsidP="00335E46">
      <w:pPr>
        <w:pStyle w:val="Heading3"/>
      </w:pPr>
      <w:bookmarkStart w:id="215" w:name="_Toc92461700"/>
      <w:r>
        <w:t>3.8.7</w:t>
      </w:r>
      <w:r w:rsidR="00335E46">
        <w:t xml:space="preserve"> Error correction of clustered cDNA reads with IsONcorrect</w:t>
      </w:r>
      <w:bookmarkEnd w:id="215"/>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Pr="00246F18" w:rsidRDefault="00335E46" w:rsidP="00335E46">
      <w:pPr>
        <w:spacing w:line="360" w:lineRule="auto"/>
        <w:jc w:val="both"/>
        <w:rPr>
          <w:rFonts w:ascii="Times New Roman" w:hAnsi="Times New Roman"/>
          <w:i/>
          <w:iCs/>
          <w:sz w:val="24"/>
          <w:szCs w:val="24"/>
        </w:rPr>
      </w:pPr>
      <w:r w:rsidRPr="00246F18">
        <w:rPr>
          <w:rFonts w:ascii="Times New Roman" w:hAnsi="Times New Roman"/>
          <w:i/>
          <w:iCs/>
          <w:sz w:val="24"/>
          <w:szCs w:val="24"/>
        </w:rPr>
        <w:t xml:space="preserve">run_isoncorrect --t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16" w:name="_Toc92461701"/>
      <w:r>
        <w:t>3.8.8</w:t>
      </w:r>
      <w:r w:rsidR="00493818">
        <w:t xml:space="preserve"> Ribodepletion with SortMeRNA</w:t>
      </w:r>
      <w:bookmarkEnd w:id="216"/>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17" w:name="_Toc92461702"/>
      <w:r w:rsidRPr="003D543C">
        <w:t>3.8.9 Taxonomic Validation using Filtered rRNA reads</w:t>
      </w:r>
      <w:bookmarkEnd w:id="217"/>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18" w:name="_Toc92461703"/>
      <w:r>
        <w:t>3.8.10</w:t>
      </w:r>
      <w:r w:rsidR="00493818">
        <w:t xml:space="preserve"> </w:t>
      </w:r>
      <w:r w:rsidR="00767054">
        <w:t>Alignment with Minimap2</w:t>
      </w:r>
      <w:bookmarkEnd w:id="218"/>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9"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19" w:name="_Toc92461704"/>
      <w:r>
        <w:lastRenderedPageBreak/>
        <w:t>3.8.11</w:t>
      </w:r>
      <w:r w:rsidR="00D70859">
        <w:t xml:space="preserve"> </w:t>
      </w:r>
      <w:r w:rsidR="00493818" w:rsidRPr="00493818">
        <w:t>Alignment statistics with samtools</w:t>
      </w:r>
      <w:bookmarkEnd w:id="219"/>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20"/>
      <w:commentRangeStart w:id="221"/>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20"/>
      <w:r w:rsidR="00E40D5A">
        <w:rPr>
          <w:rStyle w:val="CommentReference"/>
        </w:rPr>
        <w:commentReference w:id="220"/>
      </w:r>
      <w:commentRangeEnd w:id="221"/>
      <w:r w:rsidR="0093086B">
        <w:rPr>
          <w:rStyle w:val="CommentReference"/>
        </w:rPr>
        <w:commentReference w:id="221"/>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22" w:name="_Toc92461705"/>
      <w:r>
        <w:t>3.8.12</w:t>
      </w:r>
      <w:r w:rsidR="00E729EC">
        <w:t xml:space="preserve"> Obtaining raw read counts</w:t>
      </w:r>
      <w:bookmarkEnd w:id="222"/>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commentRangeStart w:id="223"/>
      <w:commentRangeStart w:id="224"/>
      <w:r w:rsidR="005B50F5">
        <w:rPr>
          <w:rFonts w:ascii="Times New Roman" w:hAnsi="Times New Roman"/>
          <w:sz w:val="24"/>
          <w:szCs w:val="24"/>
        </w:rPr>
        <w:t>recorded</w:t>
      </w:r>
      <w:commentRangeEnd w:id="223"/>
      <w:r w:rsidR="005B50F5">
        <w:rPr>
          <w:rStyle w:val="CommentReference"/>
        </w:rPr>
        <w:commentReference w:id="223"/>
      </w:r>
      <w:commentRangeEnd w:id="224"/>
      <w:r w:rsidR="005B50F5">
        <w:rPr>
          <w:rStyle w:val="CommentReference"/>
        </w:rPr>
        <w:commentReference w:id="224"/>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246F18" w:rsidRDefault="00E729EC" w:rsidP="005B50F5">
      <w:pPr>
        <w:spacing w:line="360" w:lineRule="auto"/>
        <w:rPr>
          <w:rFonts w:ascii="Times New Roman" w:hAnsi="Times New Roman"/>
          <w:i/>
          <w:iCs/>
          <w:sz w:val="24"/>
          <w:szCs w:val="24"/>
        </w:rPr>
      </w:pPr>
      <w:r w:rsidRPr="00246F18">
        <w:rPr>
          <w:rFonts w:ascii="Times New Roman" w:hAnsi="Times New Roman"/>
          <w:i/>
          <w:iCs/>
          <w:sz w:val="24"/>
          <w:szCs w:val="24"/>
        </w:rPr>
        <w:t>python $raw_read_counter.py –I $Unmapped_corrected.fastq -O $ rawcounts.txt</w:t>
      </w:r>
    </w:p>
    <w:p w14:paraId="2E79C3AF" w14:textId="77777777" w:rsidR="00493818" w:rsidRDefault="003D543C" w:rsidP="009E1D8E">
      <w:pPr>
        <w:pStyle w:val="Heading3"/>
      </w:pPr>
      <w:bookmarkStart w:id="225" w:name="_Toc92461706"/>
      <w:r>
        <w:t>3.8.13</w:t>
      </w:r>
      <w:r w:rsidR="006907CE">
        <w:t xml:space="preserve"> Annotation of unmapped reads with DIAMOND</w:t>
      </w:r>
      <w:bookmarkEnd w:id="225"/>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Pr="00246F18" w:rsidRDefault="00A44167" w:rsidP="009E1D8E">
      <w:pPr>
        <w:spacing w:line="360" w:lineRule="auto"/>
        <w:jc w:val="both"/>
        <w:rPr>
          <w:rFonts w:ascii="Times New Roman" w:hAnsi="Times New Roman"/>
          <w:i/>
          <w:iCs/>
          <w:sz w:val="24"/>
          <w:szCs w:val="24"/>
        </w:rPr>
      </w:pPr>
      <w:r w:rsidRPr="00246F18">
        <w:rPr>
          <w:rFonts w:ascii="Times New Roman" w:hAnsi="Times New Roman"/>
          <w:i/>
          <w:iCs/>
          <w:sz w:val="24"/>
          <w:szCs w:val="24"/>
        </w:rPr>
        <w:t>diamond makedb --in $diamond</w:t>
      </w:r>
      <w:r w:rsidR="003A43EC" w:rsidRPr="00246F18">
        <w:rPr>
          <w:rFonts w:ascii="Times New Roman" w:hAnsi="Times New Roman"/>
          <w:i/>
          <w:iCs/>
          <w:sz w:val="24"/>
          <w:szCs w:val="24"/>
        </w:rPr>
        <w:t xml:space="preserve"> </w:t>
      </w:r>
      <w:r w:rsidRPr="00246F18">
        <w:rPr>
          <w:rFonts w:ascii="Times New Roman" w:hAnsi="Times New Roman"/>
          <w:i/>
          <w:iCs/>
          <w:sz w:val="24"/>
          <w:szCs w:val="24"/>
        </w:rPr>
        <w:t>_database --db $database_basename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Pr="00246F18" w:rsidRDefault="009E1D8E" w:rsidP="003A43EC">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blastx --db $diamond_database -q $diamond_indexed_input_sequences -a $</w:t>
      </w:r>
      <w:r w:rsidR="003A43EC" w:rsidRPr="00246F18">
        <w:rPr>
          <w:rFonts w:ascii="Times New Roman" w:hAnsi="Times New Roman"/>
          <w:i/>
          <w:iCs/>
          <w:sz w:val="24"/>
          <w:szCs w:val="24"/>
        </w:rPr>
        <w:t>output</w:t>
      </w:r>
      <w:r w:rsidRPr="00246F18">
        <w:rPr>
          <w:rFonts w:ascii="Times New Roman" w:hAnsi="Times New Roman"/>
          <w:i/>
          <w:iCs/>
          <w:sz w:val="24"/>
          <w:szCs w:val="24"/>
        </w:rPr>
        <w:t xml:space="preserve"> --sensitive -t ./ -k 1</w:t>
      </w:r>
    </w:p>
    <w:p w14:paraId="4A60E3A0" w14:textId="77777777" w:rsidR="009E1D8E" w:rsidRPr="00246F18" w:rsidRDefault="00A44167" w:rsidP="009E1D8E">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view --daa $RefSeq.daa -o $</w:t>
      </w:r>
      <w:r w:rsidR="003A43EC" w:rsidRPr="00246F18">
        <w:rPr>
          <w:rFonts w:ascii="Times New Roman" w:hAnsi="Times New Roman"/>
          <w:i/>
          <w:iCs/>
          <w:sz w:val="24"/>
          <w:szCs w:val="24"/>
        </w:rPr>
        <w:t>output</w:t>
      </w:r>
      <w:r w:rsidR="009E1D8E" w:rsidRPr="00246F18">
        <w:rPr>
          <w:rFonts w:ascii="Times New Roman" w:hAnsi="Times New Roman"/>
          <w:i/>
          <w:iCs/>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26" w:name="_Toc92461707"/>
      <w:r>
        <w:t>3.8.13</w:t>
      </w:r>
      <w:r w:rsidR="00F9748E">
        <w:t xml:space="preserve"> Aggregation of annotated reads</w:t>
      </w:r>
      <w:bookmarkEnd w:id="226"/>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lastRenderedPageBreak/>
        <w:t>python $standardized_DIAMOND_analysis_counter.py -I $anotation_file –D $RefSeq_db -O</w:t>
      </w:r>
    </w:p>
    <w:p w14:paraId="6A22EE3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t>python $standardized_DIAMOND_analysis_counter.py -I $anotation_file –D $RefSeq_db –F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246F18"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w:t>
      </w:r>
      <w:r w:rsidRPr="00246F18">
        <w:rPr>
          <w:rFonts w:ascii="Times New Roman" w:hAnsi="Times New Roman"/>
          <w:i/>
          <w:iCs/>
          <w:sz w:val="24"/>
          <w:szCs w:val="24"/>
        </w:rPr>
        <w:t>python $DIAMOND_subsystems_analysis_counter.py -I $file -D $Subsys_db –O $file.hierarchy -P $file.receipt</w:t>
      </w:r>
    </w:p>
    <w:p w14:paraId="395DCFE4" w14:textId="77777777" w:rsidR="003A43EC" w:rsidRPr="00246F18" w:rsidRDefault="003A43EC" w:rsidP="003A43EC">
      <w:pPr>
        <w:numPr>
          <w:ilvl w:val="0"/>
          <w:numId w:val="36"/>
        </w:numPr>
        <w:spacing w:line="360" w:lineRule="auto"/>
        <w:rPr>
          <w:rFonts w:ascii="Times New Roman" w:hAnsi="Times New Roman"/>
          <w:i/>
          <w:iCs/>
          <w:sz w:val="24"/>
          <w:szCs w:val="24"/>
        </w:rPr>
      </w:pPr>
      <w:r w:rsidRPr="00246F18">
        <w:rPr>
          <w:rFonts w:ascii="Times New Roman" w:hAnsi="Times New Roman"/>
          <w:i/>
          <w:iCs/>
          <w:sz w:val="24"/>
          <w:szCs w:val="24"/>
        </w:rPr>
        <w:t>python $DIAMOND_subsystems_reducer.py -I $file.hierarchy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27" w:name="_Toc92461708"/>
      <w:r>
        <w:t>3.8.14</w:t>
      </w:r>
      <w:r w:rsidR="00F87B62">
        <w:t xml:space="preserve"> Statistical analysis and visualization</w:t>
      </w:r>
      <w:bookmarkEnd w:id="227"/>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228" w:name="_Toc92461709"/>
      <w:r>
        <w:t>3.8.15</w:t>
      </w:r>
      <w:r w:rsidR="00270382">
        <w:t xml:space="preserve"> Annotation of CAZymes with the Hotpep module of dbCAN</w:t>
      </w:r>
      <w:bookmarkEnd w:id="228"/>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20"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29" w:name="_Toc92461710"/>
      <w:r>
        <w:t>3.8.16</w:t>
      </w:r>
      <w:r w:rsidR="00BD0F70">
        <w:t xml:space="preserve"> Identification of species of interest with Krona enzyme-specific multi-layered pie-charts</w:t>
      </w:r>
      <w:bookmarkEnd w:id="229"/>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21"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30" w:name="_Toc92461711"/>
      <w:r>
        <w:t xml:space="preserve">3.8.17 </w:t>
      </w:r>
      <w:r w:rsidRPr="000B77B4">
        <w:t>Screening for PULs from lignocellulolytic CAZyme families</w:t>
      </w:r>
      <w:bookmarkEnd w:id="230"/>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2"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5A26C49B" w14:textId="1F4255F3" w:rsidR="00246F18" w:rsidRDefault="008F7776" w:rsidP="008F7776">
      <w:pPr>
        <w:pStyle w:val="Heading1"/>
        <w:jc w:val="center"/>
      </w:pPr>
      <w:r>
        <w:br w:type="page"/>
      </w:r>
      <w:bookmarkStart w:id="231" w:name="_Toc92461712"/>
      <w:commentRangeStart w:id="232"/>
      <w:commentRangeStart w:id="233"/>
      <w:r>
        <w:lastRenderedPageBreak/>
        <w:t xml:space="preserve">CHAPTER </w:t>
      </w:r>
      <w:r w:rsidR="00246F18">
        <w:t>FOUR</w:t>
      </w:r>
      <w:bookmarkEnd w:id="231"/>
    </w:p>
    <w:p w14:paraId="06D606AC" w14:textId="3659544F" w:rsidR="008F7776" w:rsidRDefault="008F7776" w:rsidP="008F7776">
      <w:pPr>
        <w:pStyle w:val="Heading1"/>
        <w:jc w:val="center"/>
      </w:pPr>
      <w:r>
        <w:t xml:space="preserve"> </w:t>
      </w:r>
      <w:bookmarkStart w:id="234" w:name="_Toc92461713"/>
      <w:r w:rsidR="00246F18">
        <w:t xml:space="preserve">4.0 </w:t>
      </w:r>
      <w:r>
        <w:t>RESULTS</w:t>
      </w:r>
      <w:commentRangeEnd w:id="232"/>
      <w:r w:rsidR="00910375">
        <w:rPr>
          <w:rStyle w:val="CommentReference"/>
          <w:rFonts w:ascii="Calibri" w:eastAsia="Calibri" w:hAnsi="Calibri"/>
          <w:b w:val="0"/>
        </w:rPr>
        <w:commentReference w:id="232"/>
      </w:r>
      <w:commentRangeEnd w:id="233"/>
      <w:r w:rsidR="00C74231">
        <w:rPr>
          <w:rStyle w:val="CommentReference"/>
          <w:rFonts w:ascii="Calibri" w:eastAsia="Calibri" w:hAnsi="Calibri"/>
          <w:b w:val="0"/>
        </w:rPr>
        <w:commentReference w:id="233"/>
      </w:r>
      <w:bookmarkEnd w:id="234"/>
    </w:p>
    <w:p w14:paraId="5BCAB705" w14:textId="77777777" w:rsidR="0063321E" w:rsidRDefault="0063321E" w:rsidP="009D6DBB">
      <w:pPr>
        <w:pStyle w:val="Heading2"/>
      </w:pPr>
      <w:bookmarkStart w:id="235" w:name="_Toc92461714"/>
      <w:r>
        <w:t xml:space="preserve">4.1 </w:t>
      </w:r>
      <w:r w:rsidR="00A15962">
        <w:t>Growth p</w:t>
      </w:r>
      <w:r>
        <w:t>arameter</w:t>
      </w:r>
      <w:r w:rsidR="00A15962">
        <w:t>s</w:t>
      </w:r>
      <w:r>
        <w:t xml:space="preserve"> collection</w:t>
      </w:r>
      <w:bookmarkEnd w:id="235"/>
    </w:p>
    <w:p w14:paraId="39C62F0C" w14:textId="4B9668C2" w:rsidR="005B4FEC" w:rsidRP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E32D1F">
        <w:rPr>
          <w:rFonts w:ascii="Times New Roman" w:hAnsi="Times New Roman"/>
          <w:b/>
          <w:sz w:val="24"/>
          <w:szCs w:val="24"/>
        </w:rPr>
        <w:t>7</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6F6EB8F" w:rsidR="00176962" w:rsidRPr="00176962" w:rsidRDefault="00176962" w:rsidP="00043382">
      <w:pPr>
        <w:pStyle w:val="Caption"/>
      </w:pPr>
      <w:bookmarkStart w:id="236" w:name="_Toc92462618"/>
      <w:r w:rsidRPr="00176962">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4</w:t>
      </w:r>
      <w:r w:rsidR="00750163">
        <w:rPr>
          <w:noProof/>
        </w:rPr>
        <w:fldChar w:fldCharType="end"/>
      </w:r>
      <w:r w:rsidRPr="00176962">
        <w:t>: Substrate reduction index</w:t>
      </w:r>
      <w:bookmarkEnd w:id="236"/>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02940444">
            <wp:extent cx="4876800" cy="307086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l="1198" r="1730"/>
                    <a:stretch>
                      <a:fillRect/>
                    </a:stretch>
                  </pic:blipFill>
                  <pic:spPr bwMode="auto">
                    <a:xfrm>
                      <a:off x="0" y="0"/>
                      <a:ext cx="4876800" cy="3070860"/>
                    </a:xfrm>
                    <a:prstGeom prst="rect">
                      <a:avLst/>
                    </a:prstGeom>
                    <a:noFill/>
                    <a:ln>
                      <a:noFill/>
                    </a:ln>
                  </pic:spPr>
                </pic:pic>
              </a:graphicData>
            </a:graphic>
          </wp:inline>
        </w:drawing>
      </w:r>
    </w:p>
    <w:p w14:paraId="3F261C6D" w14:textId="4219E932" w:rsidR="00795010" w:rsidRPr="00AC0884" w:rsidRDefault="00795010" w:rsidP="00043382">
      <w:pPr>
        <w:pStyle w:val="Caption"/>
      </w:pPr>
      <w:bookmarkStart w:id="237" w:name="_Toc92462619"/>
      <w:r w:rsidRPr="00AC0884">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5</w:t>
      </w:r>
      <w:r w:rsidR="00750163">
        <w:rPr>
          <w:noProof/>
        </w:rPr>
        <w:fldChar w:fldCharType="end"/>
      </w:r>
      <w:r w:rsidRPr="00AC0884">
        <w:t>: Mean weight of larvae</w:t>
      </w:r>
      <w:bookmarkEnd w:id="237"/>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6A70EC57" w14:textId="0870C6C3" w:rsidR="006C6332" w:rsidRDefault="006C6332" w:rsidP="006C6332">
      <w:pPr>
        <w:pStyle w:val="Caption"/>
      </w:pPr>
      <w:bookmarkStart w:id="238" w:name="_Toc9246262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6</w:t>
      </w:r>
      <w:r w:rsidR="00750163">
        <w:rPr>
          <w:noProof/>
        </w:rPr>
        <w:fldChar w:fldCharType="end"/>
      </w:r>
      <w:r>
        <w:t xml:space="preserve">: </w:t>
      </w:r>
      <w:r w:rsidRPr="002B60B8">
        <w:t>Mean larval lengths</w:t>
      </w:r>
      <w:bookmarkEnd w:id="238"/>
    </w:p>
    <w:p w14:paraId="681266F6" w14:textId="4C17F55D"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E32D1F">
        <w:rPr>
          <w:rFonts w:ascii="Times New Roman" w:hAnsi="Times New Roman"/>
          <w:b/>
          <w:noProof/>
          <w:sz w:val="24"/>
          <w:szCs w:val="24"/>
        </w:rPr>
        <w:t>6</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52A3E46B" w14:textId="48E6A866" w:rsidR="006C6332" w:rsidRDefault="006C6332" w:rsidP="006C6332">
      <w:pPr>
        <w:pStyle w:val="Caption"/>
      </w:pPr>
      <w:bookmarkStart w:id="239" w:name="_Toc9246262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7</w:t>
      </w:r>
      <w:r w:rsidR="00750163">
        <w:rPr>
          <w:noProof/>
        </w:rPr>
        <w:fldChar w:fldCharType="end"/>
      </w:r>
      <w:r>
        <w:t xml:space="preserve">: </w:t>
      </w:r>
      <w:r w:rsidRPr="001807CE">
        <w:t>Pupation rates observed per dietary substrate</w:t>
      </w:r>
      <w:bookmarkEnd w:id="239"/>
    </w:p>
    <w:p w14:paraId="36C0570B" w14:textId="391DB881"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 xml:space="preserve">Figure </w:t>
      </w:r>
      <w:r w:rsidR="006A444A">
        <w:rPr>
          <w:rFonts w:ascii="Times New Roman" w:hAnsi="Times New Roman"/>
          <w:b/>
          <w:sz w:val="24"/>
          <w:szCs w:val="24"/>
        </w:rPr>
        <w:t>7</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40" w:name="_Toc92461715"/>
      <w:r>
        <w:t xml:space="preserve">4.2 </w:t>
      </w:r>
      <w:r w:rsidR="00F91CA5">
        <w:t>Feed composition analysis</w:t>
      </w:r>
      <w:bookmarkEnd w:id="240"/>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commentRangeStart w:id="241"/>
      <w:commentRangeStart w:id="242"/>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commentRangeEnd w:id="241"/>
      <w:r w:rsidR="002A4DD0">
        <w:rPr>
          <w:rStyle w:val="CommentReference"/>
        </w:rPr>
        <w:commentReference w:id="241"/>
      </w:r>
      <w:commentRangeEnd w:id="242"/>
      <w:r>
        <w:rPr>
          <w:rStyle w:val="CommentReference"/>
        </w:rPr>
        <w:commentReference w:id="242"/>
      </w:r>
    </w:p>
    <w:p w14:paraId="1EE30C97" w14:textId="77777777" w:rsidR="0065236B" w:rsidRDefault="0065236B" w:rsidP="00043382">
      <w:pPr>
        <w:pStyle w:val="Caption"/>
      </w:pPr>
      <w:bookmarkStart w:id="243" w:name="_Toc89593846"/>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1</w:t>
      </w:r>
      <w:r w:rsidR="00750163">
        <w:rPr>
          <w:noProof/>
        </w:rPr>
        <w:fldChar w:fldCharType="end"/>
      </w:r>
      <w:r>
        <w:t xml:space="preserve">: </w:t>
      </w:r>
      <w:r w:rsidRPr="00910583">
        <w:t>ICP-MS composition analysis</w:t>
      </w:r>
      <w:bookmarkEnd w:id="243"/>
    </w:p>
    <w:p w14:paraId="0766C145" w14:textId="4F35F208" w:rsidR="005E129A" w:rsidRDefault="005E129A" w:rsidP="00E26152">
      <w:pPr>
        <w:spacing w:line="240" w:lineRule="auto"/>
        <w:rPr>
          <w:rFonts w:ascii="Times New Roman" w:hAnsi="Times New Roman"/>
          <w:sz w:val="24"/>
          <w:szCs w:val="24"/>
        </w:rPr>
      </w:pPr>
      <w:r w:rsidRPr="00486CD1">
        <w:rPr>
          <w:rFonts w:ascii="Times New Roman" w:hAnsi="Times New Roman"/>
          <w:b/>
          <w:sz w:val="24"/>
          <w:szCs w:val="24"/>
        </w:rPr>
        <w:t xml:space="preserve">Table </w:t>
      </w:r>
      <w:r w:rsidR="00486CD1" w:rsidRPr="00486CD1">
        <w:rPr>
          <w:rFonts w:ascii="Times New Roman" w:hAnsi="Times New Roman"/>
          <w:b/>
          <w:sz w:val="24"/>
          <w:szCs w:val="24"/>
        </w:rPr>
        <w:t>4.1</w:t>
      </w:r>
      <w:r>
        <w:rPr>
          <w:rFonts w:ascii="Times New Roman" w:hAnsi="Times New Roman"/>
          <w:sz w:val="24"/>
          <w:szCs w:val="24"/>
        </w:rPr>
        <w:t xml:space="preserve">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A2F8969" w:rsidR="004F4910" w:rsidRDefault="004F4910" w:rsidP="00F91CA5">
      <w:pPr>
        <w:spacing w:line="360" w:lineRule="auto"/>
        <w:rPr>
          <w:rFonts w:ascii="Times New Roman" w:hAnsi="Times New Roman"/>
          <w:sz w:val="24"/>
          <w:szCs w:val="24"/>
        </w:rPr>
      </w:pPr>
    </w:p>
    <w:p w14:paraId="0CB77D14" w14:textId="2E715CD9" w:rsidR="00614EC9" w:rsidRDefault="00614EC9" w:rsidP="00F91CA5">
      <w:pPr>
        <w:spacing w:line="360" w:lineRule="auto"/>
        <w:rPr>
          <w:rFonts w:ascii="Times New Roman" w:hAnsi="Times New Roman"/>
          <w:sz w:val="24"/>
          <w:szCs w:val="24"/>
        </w:rPr>
      </w:pPr>
    </w:p>
    <w:p w14:paraId="4E03B4F1" w14:textId="156B9344" w:rsidR="00614EC9" w:rsidRDefault="00614EC9" w:rsidP="00F91CA5">
      <w:pPr>
        <w:spacing w:line="360" w:lineRule="auto"/>
        <w:rPr>
          <w:rFonts w:ascii="Times New Roman" w:hAnsi="Times New Roman"/>
          <w:sz w:val="24"/>
          <w:szCs w:val="24"/>
        </w:rPr>
      </w:pPr>
    </w:p>
    <w:p w14:paraId="5AFD5B36" w14:textId="6672CDAF" w:rsidR="00614EC9" w:rsidRDefault="00614EC9" w:rsidP="00F91CA5">
      <w:pPr>
        <w:spacing w:line="360" w:lineRule="auto"/>
        <w:rPr>
          <w:rFonts w:ascii="Times New Roman" w:hAnsi="Times New Roman"/>
          <w:sz w:val="24"/>
          <w:szCs w:val="24"/>
        </w:rPr>
      </w:pPr>
    </w:p>
    <w:p w14:paraId="5D49B27A" w14:textId="77777777" w:rsidR="00614EC9" w:rsidRDefault="00614EC9"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lastRenderedPageBreak/>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301FCB" w:rsidRPr="0011411B" w:rsidRDefault="00301FCB">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301FCB" w:rsidRPr="0011411B" w:rsidRDefault="00301FCB">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301FCB" w:rsidRPr="0011411B" w:rsidRDefault="00301FCB"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301FCB" w:rsidRPr="0011411B" w:rsidRDefault="00301FCB"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34282297" w:rsidR="00184F3A" w:rsidRDefault="006C6332" w:rsidP="006C6332">
      <w:pPr>
        <w:pStyle w:val="Caption"/>
      </w:pPr>
      <w:bookmarkStart w:id="244" w:name="_Toc9246262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8</w:t>
      </w:r>
      <w:r w:rsidR="00750163">
        <w:rPr>
          <w:noProof/>
        </w:rPr>
        <w:fldChar w:fldCharType="end"/>
      </w:r>
      <w:r>
        <w:t xml:space="preserve">: </w:t>
      </w:r>
      <w:r w:rsidRPr="00E66897">
        <w:t>Comparison of macronutrients and micronutrients in the dietary substrates</w:t>
      </w:r>
      <w:bookmarkEnd w:id="244"/>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lastRenderedPageBreak/>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bookmarkStart w:id="245" w:name="_Toc92461716"/>
    <w:p w14:paraId="105EAB27" w14:textId="77777777" w:rsidR="008C6CEC" w:rsidRDefault="002F2422" w:rsidP="00426C14">
      <w:pPr>
        <w:pStyle w:val="Heading2"/>
      </w:pPr>
      <w:r>
        <w:rPr>
          <w:noProof/>
        </w:rPr>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301FCB" w:rsidRPr="008C6CEC" w:rsidRDefault="00301FCB"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301FCB" w:rsidRPr="008C6CEC" w:rsidRDefault="00301FCB"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301FCB" w:rsidRPr="008C6CEC" w:rsidRDefault="00301FCB">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301FCB" w:rsidRPr="008C6CEC" w:rsidRDefault="00301FCB">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45"/>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9"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4B27EA17" w:rsidR="00240ACF" w:rsidRDefault="006C6332" w:rsidP="006C6332">
      <w:pPr>
        <w:pStyle w:val="Caption"/>
      </w:pPr>
      <w:bookmarkStart w:id="246" w:name="_Toc9246262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9</w:t>
      </w:r>
      <w:r w:rsidR="00750163">
        <w:rPr>
          <w:noProof/>
        </w:rPr>
        <w:fldChar w:fldCharType="end"/>
      </w:r>
      <w:r>
        <w:t xml:space="preserve">: </w:t>
      </w:r>
      <w:r w:rsidRPr="000858D5">
        <w:t>Agarose gel electrophoresis</w:t>
      </w:r>
      <w:bookmarkEnd w:id="246"/>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47" w:name="_Toc92461717"/>
      <w:r>
        <w:t>4.4</w:t>
      </w:r>
      <w:r w:rsidR="009D6DBB">
        <w:t xml:space="preserve"> </w:t>
      </w:r>
      <w:r w:rsidR="002127FA" w:rsidRPr="002127FA">
        <w:t>Quality statistics of basecalled reads with pycoQC</w:t>
      </w:r>
      <w:bookmarkEnd w:id="247"/>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248" w:name="_Toc89593847"/>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2</w:t>
      </w:r>
      <w:r w:rsidR="00750163">
        <w:rPr>
          <w:noProof/>
        </w:rPr>
        <w:fldChar w:fldCharType="end"/>
      </w:r>
      <w:r>
        <w:t>: Sequencing summary statistics (sequencing run 1)</w:t>
      </w:r>
      <w:bookmarkEnd w:id="248"/>
    </w:p>
    <w:p w14:paraId="126111A7" w14:textId="1138D599" w:rsidR="004A54FB" w:rsidRDefault="009C200E" w:rsidP="00E26152">
      <w:pPr>
        <w:spacing w:line="240" w:lineRule="auto"/>
        <w:jc w:val="both"/>
        <w:rPr>
          <w:rFonts w:ascii="Times New Roman" w:hAnsi="Times New Roman"/>
          <w:sz w:val="24"/>
          <w:szCs w:val="24"/>
        </w:rPr>
      </w:pPr>
      <w:r w:rsidRPr="008E58E9">
        <w:rPr>
          <w:rFonts w:ascii="Times New Roman" w:hAnsi="Times New Roman"/>
          <w:b/>
          <w:sz w:val="24"/>
          <w:szCs w:val="24"/>
        </w:rPr>
        <w:t>Table 4.2</w:t>
      </w:r>
      <w:r>
        <w:rPr>
          <w:rFonts w:ascii="Times New Roman" w:hAnsi="Times New Roman"/>
          <w:sz w:val="24"/>
          <w:szCs w:val="24"/>
        </w:rPr>
        <w:t xml:space="preserve">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p w14:paraId="4C66FA91" w14:textId="1CAC5E76" w:rsidR="008E58E9" w:rsidRDefault="008E58E9" w:rsidP="00E26152">
      <w:pPr>
        <w:spacing w:line="240" w:lineRule="auto"/>
        <w:jc w:val="both"/>
        <w:rPr>
          <w:rFonts w:ascii="Times New Roman" w:hAnsi="Times New Roman"/>
          <w:sz w:val="24"/>
          <w:szCs w:val="24"/>
        </w:rPr>
      </w:pPr>
    </w:p>
    <w:p w14:paraId="1BB09B61" w14:textId="6C2023F5" w:rsidR="008E58E9" w:rsidRDefault="008E58E9" w:rsidP="00E26152">
      <w:pPr>
        <w:spacing w:line="240" w:lineRule="auto"/>
        <w:jc w:val="both"/>
        <w:rPr>
          <w:rFonts w:ascii="Times New Roman" w:hAnsi="Times New Roman"/>
          <w:sz w:val="24"/>
          <w:szCs w:val="24"/>
        </w:rPr>
      </w:pPr>
    </w:p>
    <w:p w14:paraId="2810654B" w14:textId="77777777" w:rsidR="008E58E9" w:rsidRDefault="008E58E9" w:rsidP="00E26152">
      <w:pPr>
        <w:spacing w:line="240" w:lineRule="auto"/>
        <w:jc w:val="both"/>
        <w:rPr>
          <w:rFonts w:ascii="Times New Roman" w:hAnsi="Times New Roman"/>
          <w:sz w:val="24"/>
          <w:szCs w:val="24"/>
        </w:rPr>
      </w:pP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lastRenderedPageBreak/>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249" w:name="_Toc89593848"/>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3</w:t>
      </w:r>
      <w:r w:rsidR="00750163">
        <w:rPr>
          <w:noProof/>
        </w:rPr>
        <w:fldChar w:fldCharType="end"/>
      </w:r>
      <w:r>
        <w:t xml:space="preserve">: </w:t>
      </w:r>
      <w:r w:rsidRPr="00F05FC0">
        <w:t>Sequencing summ</w:t>
      </w:r>
      <w:r>
        <w:t>ary statistics (sequencing run 2</w:t>
      </w:r>
      <w:r w:rsidRPr="00F05FC0">
        <w:t>)</w:t>
      </w:r>
      <w:bookmarkEnd w:id="249"/>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50"/>
            <w:commentRangeStart w:id="251"/>
            <w:r w:rsidRPr="00A44290">
              <w:rPr>
                <w:rFonts w:ascii="Times New Roman" w:eastAsia="Times New Roman" w:hAnsi="Times New Roman"/>
                <w:b/>
                <w:i/>
                <w:iCs/>
                <w:sz w:val="24"/>
                <w:szCs w:val="24"/>
              </w:rPr>
              <w:t>Barcode</w:t>
            </w:r>
            <w:commentRangeEnd w:id="250"/>
            <w:r w:rsidR="009715FB">
              <w:rPr>
                <w:rStyle w:val="CommentReference"/>
              </w:rPr>
              <w:commentReference w:id="250"/>
            </w:r>
            <w:commentRangeEnd w:id="251"/>
            <w:r w:rsidR="003F18B3">
              <w:rPr>
                <w:rStyle w:val="CommentReference"/>
              </w:rPr>
              <w:commentReference w:id="251"/>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w:lastRenderedPageBreak/>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1">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2">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1">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4"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5"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4"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67172ADA" w:rsidR="001F08FB" w:rsidRDefault="006C6332" w:rsidP="006C6332">
      <w:pPr>
        <w:pStyle w:val="Caption"/>
      </w:pPr>
      <w:bookmarkStart w:id="252" w:name="_Toc9246262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10</w:t>
      </w:r>
      <w:r w:rsidR="00750163">
        <w:rPr>
          <w:noProof/>
        </w:rPr>
        <w:fldChar w:fldCharType="end"/>
      </w:r>
      <w:r>
        <w:t xml:space="preserve">: </w:t>
      </w:r>
      <w:r w:rsidRPr="00150520">
        <w:t>Sequencing quality statistics with pycoQC</w:t>
      </w:r>
      <w:bookmarkEnd w:id="252"/>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6">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7">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6">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8"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9"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8"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322CDD60" w:rsidR="0013261E" w:rsidRDefault="006C6332" w:rsidP="006C6332">
      <w:pPr>
        <w:pStyle w:val="Caption"/>
      </w:pPr>
      <w:bookmarkStart w:id="253" w:name="_Toc9246262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11</w:t>
      </w:r>
      <w:r w:rsidR="00750163">
        <w:rPr>
          <w:noProof/>
        </w:rPr>
        <w:fldChar w:fldCharType="end"/>
      </w:r>
      <w:r>
        <w:t xml:space="preserve">: </w:t>
      </w:r>
      <w:r w:rsidRPr="00136F3A">
        <w:t>Demultiplexing with Guppy</w:t>
      </w:r>
      <w:bookmarkEnd w:id="253"/>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lastRenderedPageBreak/>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54" w:name="_Toc92461718"/>
      <w:r>
        <w:t>4.5</w:t>
      </w:r>
      <w:r w:rsidR="009D6DBB">
        <w:t xml:space="preserve"> </w:t>
      </w:r>
      <w:r w:rsidR="00DD372F" w:rsidRPr="00DD372F">
        <w:t>Trimming, orienting, and defusing cDNA reads with Pychopper</w:t>
      </w:r>
      <w:bookmarkEnd w:id="254"/>
    </w:p>
    <w:p w14:paraId="2EB59702" w14:textId="4710D9C5"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1">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2"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3"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AF6509">
        <w:rPr>
          <w:rFonts w:ascii="Times New Roman" w:hAnsi="Times New Roman"/>
          <w:b/>
          <w:sz w:val="24"/>
          <w:szCs w:val="24"/>
        </w:rPr>
        <w:t>2</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5A594F1A" w:rsidR="004F4910" w:rsidRDefault="006C6332" w:rsidP="006C6332">
      <w:pPr>
        <w:pStyle w:val="Caption"/>
      </w:pPr>
      <w:bookmarkStart w:id="255" w:name="_Toc9246262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12</w:t>
      </w:r>
      <w:r w:rsidR="00750163">
        <w:rPr>
          <w:noProof/>
        </w:rPr>
        <w:fldChar w:fldCharType="end"/>
      </w:r>
      <w:r>
        <w:t xml:space="preserve">: </w:t>
      </w:r>
      <w:r w:rsidRPr="00D915B8">
        <w:t>Classification and orientation of cDNA reads with Pychopper</w:t>
      </w:r>
      <w:bookmarkEnd w:id="255"/>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256" w:name="_Toc89593849"/>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4</w:t>
      </w:r>
      <w:r w:rsidR="00750163">
        <w:rPr>
          <w:noProof/>
        </w:rPr>
        <w:fldChar w:fldCharType="end"/>
      </w:r>
      <w:r w:rsidR="009C200E">
        <w:t xml:space="preserve">: </w:t>
      </w:r>
      <w:r w:rsidR="009C200E" w:rsidRPr="0038614E">
        <w:t>Classification and orientation of sequence reads</w:t>
      </w:r>
      <w:bookmarkEnd w:id="256"/>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lastRenderedPageBreak/>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57" w:name="_Toc92461719"/>
      <w:r>
        <w:t>4.</w:t>
      </w:r>
      <w:r w:rsidR="00426C14">
        <w:t>6</w:t>
      </w:r>
      <w:r>
        <w:t xml:space="preserve"> </w:t>
      </w:r>
      <w:r w:rsidR="00515A12">
        <w:t>rRNA filtering with SortMeRNA</w:t>
      </w:r>
      <w:bookmarkEnd w:id="257"/>
    </w:p>
    <w:p w14:paraId="4C536D61" w14:textId="310BF2F9" w:rsidR="00515A12" w:rsidRDefault="00515A12" w:rsidP="00515A12">
      <w:pPr>
        <w:spacing w:line="360" w:lineRule="auto"/>
        <w:jc w:val="both"/>
        <w:rPr>
          <w:rFonts w:ascii="Times New Roman" w:hAnsi="Times New Roman"/>
          <w:sz w:val="24"/>
          <w:szCs w:val="24"/>
        </w:rPr>
      </w:pPr>
      <w:commentRangeStart w:id="258"/>
      <w:commentRangeStart w:id="259"/>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AF6509">
        <w:rPr>
          <w:rFonts w:ascii="Times New Roman" w:hAnsi="Times New Roman"/>
          <w:b/>
          <w:sz w:val="24"/>
          <w:szCs w:val="24"/>
        </w:rPr>
        <w:t>3</w:t>
      </w:r>
      <w:r>
        <w:rPr>
          <w:rFonts w:ascii="Times New Roman" w:hAnsi="Times New Roman"/>
          <w:sz w:val="24"/>
          <w:szCs w:val="24"/>
        </w:rPr>
        <w:t>.</w:t>
      </w:r>
      <w:commentRangeEnd w:id="258"/>
      <w:r w:rsidR="00B42C33">
        <w:rPr>
          <w:rStyle w:val="CommentReference"/>
        </w:rPr>
        <w:commentReference w:id="258"/>
      </w:r>
      <w:commentRangeEnd w:id="259"/>
      <w:r w:rsidR="003869B4">
        <w:rPr>
          <w:rStyle w:val="CommentReference"/>
        </w:rPr>
        <w:commentReference w:id="259"/>
      </w:r>
    </w:p>
    <w:p w14:paraId="3797FFD3" w14:textId="77777777" w:rsidR="00515A12" w:rsidRDefault="001A1AD7" w:rsidP="00043382">
      <w:pPr>
        <w:pStyle w:val="Caption"/>
      </w:pPr>
      <w:bookmarkStart w:id="260" w:name="_Toc89593850"/>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5</w:t>
      </w:r>
      <w:r w:rsidR="00750163">
        <w:rPr>
          <w:noProof/>
        </w:rPr>
        <w:fldChar w:fldCharType="end"/>
      </w:r>
      <w:r w:rsidR="00D7746A">
        <w:t xml:space="preserve">: </w:t>
      </w:r>
      <w:r w:rsidR="00D7746A" w:rsidRPr="0075594D">
        <w:t xml:space="preserve">Percentage of rRNA reads per </w:t>
      </w:r>
      <w:r w:rsidR="00811ABD">
        <w:t>sample</w:t>
      </w:r>
      <w:bookmarkEnd w:id="260"/>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lastRenderedPageBreak/>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47A5708A" w:rsidR="00D7746A" w:rsidRPr="00D7746A" w:rsidRDefault="006C6332" w:rsidP="006C6332">
      <w:pPr>
        <w:pStyle w:val="Caption"/>
        <w:rPr>
          <w:b w:val="0"/>
        </w:rPr>
      </w:pPr>
      <w:bookmarkStart w:id="261" w:name="_Toc92462627"/>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13</w:t>
      </w:r>
      <w:r w:rsidR="00750163">
        <w:rPr>
          <w:noProof/>
        </w:rPr>
        <w:fldChar w:fldCharType="end"/>
      </w:r>
      <w:r>
        <w:t xml:space="preserve">: </w:t>
      </w:r>
      <w:r w:rsidRPr="009816B2">
        <w:t>Ribodepletion statistics using MultiQC (v1.11)</w:t>
      </w:r>
      <w:bookmarkEnd w:id="261"/>
    </w:p>
    <w:p w14:paraId="5FFB0BEE" w14:textId="307215A0"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A6792E">
        <w:rPr>
          <w:rFonts w:ascii="Times New Roman" w:hAnsi="Times New Roman"/>
          <w:b/>
          <w:sz w:val="24"/>
          <w:szCs w:val="24"/>
        </w:rPr>
        <w:t>3</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262" w:name="_Toc92461720"/>
      <w:r>
        <w:t>4.</w:t>
      </w:r>
      <w:r w:rsidR="00F17A3E">
        <w:t>7</w:t>
      </w:r>
      <w:r w:rsidR="009D6DBB">
        <w:t xml:space="preserve"> </w:t>
      </w:r>
      <w:r w:rsidR="00335E46" w:rsidRPr="00335E46">
        <w:t xml:space="preserve">Error correction of </w:t>
      </w:r>
      <w:r w:rsidR="00F17A3E" w:rsidRPr="00335E46">
        <w:t>IsONclust</w:t>
      </w:r>
      <w:commentRangeStart w:id="263"/>
      <w:commentRangeEnd w:id="263"/>
      <w:r w:rsidR="00F17A3E">
        <w:rPr>
          <w:rStyle w:val="CommentReference"/>
          <w:rFonts w:ascii="Calibri" w:eastAsia="Calibri" w:hAnsi="Calibri"/>
          <w:b w:val="0"/>
        </w:rPr>
        <w:commentReference w:id="263"/>
      </w:r>
      <w:commentRangeStart w:id="264"/>
      <w:commentRangeEnd w:id="264"/>
      <w:r w:rsidR="00F17A3E">
        <w:rPr>
          <w:rStyle w:val="CommentReference"/>
          <w:rFonts w:ascii="Calibri" w:eastAsia="Calibri" w:hAnsi="Calibri"/>
          <w:b w:val="0"/>
        </w:rPr>
        <w:commentReference w:id="264"/>
      </w:r>
      <w:r w:rsidR="00043382">
        <w:t xml:space="preserve"> </w:t>
      </w:r>
      <w:r w:rsidR="00335E46" w:rsidRPr="00335E46">
        <w:t>clustered cDNA reads with IsONcorrect</w:t>
      </w:r>
      <w:bookmarkEnd w:id="262"/>
    </w:p>
    <w:p w14:paraId="182BEB68" w14:textId="70698DE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commentRangeStart w:id="265"/>
      <w:commentRangeStart w:id="266"/>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A6792E">
        <w:rPr>
          <w:rFonts w:ascii="Times New Roman" w:hAnsi="Times New Roman"/>
          <w:b/>
          <w:sz w:val="24"/>
          <w:szCs w:val="24"/>
        </w:rPr>
        <w:t>4</w:t>
      </w:r>
      <w:r w:rsidR="00E546B3">
        <w:rPr>
          <w:rFonts w:ascii="Times New Roman" w:hAnsi="Times New Roman"/>
          <w:sz w:val="24"/>
          <w:szCs w:val="24"/>
        </w:rPr>
        <w:t xml:space="preserve">. </w:t>
      </w:r>
      <w:commentRangeEnd w:id="265"/>
      <w:r w:rsidR="008A5FF7">
        <w:rPr>
          <w:rStyle w:val="CommentReference"/>
        </w:rPr>
        <w:commentReference w:id="265"/>
      </w:r>
      <w:commentRangeEnd w:id="266"/>
      <w:r w:rsidR="00F17A3E">
        <w:rPr>
          <w:rStyle w:val="CommentReference"/>
        </w:rPr>
        <w:commentReference w:id="266"/>
      </w:r>
    </w:p>
    <w:p w14:paraId="53F131D1" w14:textId="77777777" w:rsidR="00A6792E" w:rsidRDefault="00A6792E" w:rsidP="00043382">
      <w:pPr>
        <w:pStyle w:val="Caption"/>
      </w:pPr>
      <w:bookmarkStart w:id="267" w:name="_Toc89593851"/>
    </w:p>
    <w:p w14:paraId="67F2A735" w14:textId="11F08A2A" w:rsidR="006B64CE" w:rsidRDefault="001A1AD7" w:rsidP="00043382">
      <w:pPr>
        <w:pStyle w:val="Caption"/>
      </w:pPr>
      <w:r>
        <w:lastRenderedPageBreak/>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6</w:t>
      </w:r>
      <w:r w:rsidR="00750163">
        <w:rPr>
          <w:noProof/>
        </w:rPr>
        <w:fldChar w:fldCharType="end"/>
      </w:r>
      <w:r>
        <w:t xml:space="preserve">: </w:t>
      </w:r>
      <w:r w:rsidRPr="0018799D">
        <w:t>Evaluation of the read error-correction efficacy</w:t>
      </w:r>
      <w:bookmarkEnd w:id="267"/>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w:lastRenderedPageBreak/>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15479F7C" w:rsidR="0090631F" w:rsidRPr="004F4910" w:rsidRDefault="006C6332" w:rsidP="006C6332">
      <w:pPr>
        <w:pStyle w:val="Caption"/>
        <w:rPr>
          <w:noProof/>
        </w:rPr>
      </w:pPr>
      <w:bookmarkStart w:id="268" w:name="_Toc9246262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14</w:t>
      </w:r>
      <w:r w:rsidR="00750163">
        <w:rPr>
          <w:noProof/>
        </w:rPr>
        <w:fldChar w:fldCharType="end"/>
      </w:r>
      <w:r>
        <w:t xml:space="preserve">: </w:t>
      </w:r>
      <w:r w:rsidRPr="0080094F">
        <w:t>Differences in mapping percentages and mapping quality of reads mapped to the BSF reference between the uncorrected and corrected reads</w:t>
      </w:r>
      <w:bookmarkEnd w:id="268"/>
    </w:p>
    <w:p w14:paraId="7FE88132" w14:textId="7B5E08BF"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A6792E">
        <w:rPr>
          <w:rFonts w:ascii="Times New Roman" w:hAnsi="Times New Roman"/>
          <w:b/>
          <w:noProof/>
          <w:sz w:val="24"/>
          <w:szCs w:val="24"/>
        </w:rPr>
        <w:t>4</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w:t>
      </w:r>
      <w:r w:rsidR="00A6792E">
        <w:rPr>
          <w:rFonts w:ascii="Times New Roman" w:hAnsi="Times New Roman"/>
          <w:b/>
          <w:noProof/>
          <w:sz w:val="24"/>
          <w:szCs w:val="24"/>
        </w:rPr>
        <w:t>4</w:t>
      </w:r>
      <w:r w:rsidR="00043382" w:rsidRPr="00043382">
        <w:rPr>
          <w:rFonts w:ascii="Times New Roman" w:hAnsi="Times New Roman"/>
          <w:b/>
          <w:noProof/>
          <w:sz w:val="24"/>
          <w:szCs w:val="24"/>
        </w:rPr>
        <w:t>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269" w:name="_Toc92461721"/>
      <w:r>
        <w:t>4.</w:t>
      </w:r>
      <w:r w:rsidR="00F17A3E">
        <w:t>8</w:t>
      </w:r>
      <w:r w:rsidR="009D6DBB">
        <w:t xml:space="preserve"> </w:t>
      </w:r>
      <w:r w:rsidR="00E729EC">
        <w:t>Raw read counts</w:t>
      </w:r>
      <w:bookmarkEnd w:id="269"/>
    </w:p>
    <w:p w14:paraId="50C8AE5C" w14:textId="3656628D" w:rsidR="00E729EC" w:rsidRDefault="00E729EC" w:rsidP="00E729EC">
      <w:pPr>
        <w:spacing w:line="360" w:lineRule="auto"/>
        <w:jc w:val="both"/>
        <w:rPr>
          <w:rFonts w:ascii="Times New Roman" w:hAnsi="Times New Roman"/>
          <w:sz w:val="24"/>
          <w:szCs w:val="24"/>
        </w:rPr>
      </w:pPr>
      <w:commentRangeStart w:id="270"/>
      <w:commentRangeStart w:id="271"/>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70"/>
      <w:r w:rsidR="00693283">
        <w:rPr>
          <w:rStyle w:val="CommentReference"/>
        </w:rPr>
        <w:commentReference w:id="270"/>
      </w:r>
      <w:commentRangeEnd w:id="271"/>
      <w:r w:rsidR="00266E8A">
        <w:rPr>
          <w:rStyle w:val="CommentReference"/>
        </w:rPr>
        <w:commentReference w:id="271"/>
      </w:r>
    </w:p>
    <w:p w14:paraId="3DD5DC55" w14:textId="77777777" w:rsidR="006B64CE" w:rsidRDefault="001A1AD7" w:rsidP="00043382">
      <w:pPr>
        <w:pStyle w:val="Caption"/>
      </w:pPr>
      <w:bookmarkStart w:id="272" w:name="_Toc89593852"/>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7</w:t>
      </w:r>
      <w:r w:rsidR="00750163">
        <w:rPr>
          <w:noProof/>
        </w:rPr>
        <w:fldChar w:fldCharType="end"/>
      </w:r>
      <w:r>
        <w:t>:</w:t>
      </w:r>
      <w:r w:rsidRPr="00555B54">
        <w:t>Total number of unmapped reads per metatranscriptome</w:t>
      </w:r>
      <w:bookmarkEnd w:id="272"/>
    </w:p>
    <w:p w14:paraId="55668EFF" w14:textId="1B620ABD" w:rsidR="00123618" w:rsidRDefault="00774D57" w:rsidP="00266E8A">
      <w:pPr>
        <w:spacing w:line="240" w:lineRule="auto"/>
        <w:jc w:val="both"/>
        <w:rPr>
          <w:rFonts w:ascii="Times New Roman" w:hAnsi="Times New Roman"/>
          <w:sz w:val="24"/>
          <w:szCs w:val="24"/>
        </w:rPr>
      </w:pPr>
      <w:commentRangeStart w:id="273"/>
      <w:commentRangeStart w:id="274"/>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commentRangeEnd w:id="273"/>
      <w:commentRangeEnd w:id="274"/>
    </w:p>
    <w:p w14:paraId="1B42C00A" w14:textId="529A7DB2" w:rsidR="00A6792E" w:rsidRDefault="00A6792E" w:rsidP="00266E8A">
      <w:pPr>
        <w:spacing w:line="240" w:lineRule="auto"/>
        <w:jc w:val="both"/>
        <w:rPr>
          <w:rFonts w:ascii="Times New Roman" w:hAnsi="Times New Roman"/>
          <w:sz w:val="24"/>
          <w:szCs w:val="24"/>
        </w:rPr>
      </w:pPr>
    </w:p>
    <w:p w14:paraId="0BD4F80C" w14:textId="04098050" w:rsidR="00A6792E" w:rsidRDefault="00A6792E" w:rsidP="00266E8A">
      <w:pPr>
        <w:spacing w:line="240" w:lineRule="auto"/>
        <w:jc w:val="both"/>
        <w:rPr>
          <w:rFonts w:ascii="Times New Roman" w:hAnsi="Times New Roman"/>
          <w:sz w:val="24"/>
          <w:szCs w:val="24"/>
        </w:rPr>
      </w:pPr>
    </w:p>
    <w:p w14:paraId="7B8C2825" w14:textId="79A50E1C" w:rsidR="00A6792E" w:rsidRDefault="00A6792E" w:rsidP="00266E8A">
      <w:pPr>
        <w:spacing w:line="240" w:lineRule="auto"/>
        <w:jc w:val="both"/>
        <w:rPr>
          <w:rFonts w:ascii="Times New Roman" w:hAnsi="Times New Roman"/>
          <w:sz w:val="24"/>
          <w:szCs w:val="24"/>
        </w:rPr>
      </w:pPr>
    </w:p>
    <w:p w14:paraId="4C1B4DB2" w14:textId="71392CE6" w:rsidR="00A6792E" w:rsidRDefault="00A6792E" w:rsidP="00266E8A">
      <w:pPr>
        <w:spacing w:line="240" w:lineRule="auto"/>
        <w:jc w:val="both"/>
        <w:rPr>
          <w:rFonts w:ascii="Times New Roman" w:hAnsi="Times New Roman"/>
          <w:sz w:val="24"/>
          <w:szCs w:val="24"/>
        </w:rPr>
      </w:pPr>
    </w:p>
    <w:p w14:paraId="397C62AD" w14:textId="43325AC0" w:rsidR="00A6792E" w:rsidRDefault="00A6792E" w:rsidP="00266E8A">
      <w:pPr>
        <w:spacing w:line="240" w:lineRule="auto"/>
        <w:jc w:val="both"/>
        <w:rPr>
          <w:rFonts w:ascii="Times New Roman" w:hAnsi="Times New Roman"/>
          <w:sz w:val="24"/>
          <w:szCs w:val="24"/>
        </w:rPr>
      </w:pPr>
    </w:p>
    <w:p w14:paraId="7DD03F4E" w14:textId="77777777" w:rsidR="00A6792E" w:rsidRDefault="00A6792E" w:rsidP="00266E8A">
      <w:pPr>
        <w:spacing w:line="240" w:lineRule="auto"/>
        <w:jc w:val="both"/>
        <w:rPr>
          <w:rFonts w:ascii="Times New Roman" w:hAnsi="Times New Roman"/>
          <w:sz w:val="24"/>
          <w:szCs w:val="24"/>
        </w:rPr>
      </w:pPr>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lastRenderedPageBreak/>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t>The subsequent annotation steps were performed on these unmapped reads, while statistical analyses steps in R required these read counts to perform library normalization and differential statistics between the sample metatranscriptomes.</w:t>
      </w:r>
      <w:r>
        <w:rPr>
          <w:rStyle w:val="CommentReference"/>
        </w:rPr>
        <w:commentReference w:id="273"/>
      </w:r>
      <w:r>
        <w:rPr>
          <w:rStyle w:val="CommentReference"/>
        </w:rPr>
        <w:commentReference w:id="274"/>
      </w:r>
    </w:p>
    <w:p w14:paraId="524DB986" w14:textId="34C0CBA5" w:rsidR="0013261E" w:rsidRDefault="00426C14" w:rsidP="009D6DBB">
      <w:pPr>
        <w:pStyle w:val="Heading2"/>
      </w:pPr>
      <w:bookmarkStart w:id="275" w:name="_Toc92461722"/>
      <w:r>
        <w:t>4.</w:t>
      </w:r>
      <w:r w:rsidR="00F17A3E">
        <w:t xml:space="preserve">9 </w:t>
      </w:r>
      <w:r w:rsidR="0013261E">
        <w:t>Annotation and aggregation of with DIAMOND</w:t>
      </w:r>
      <w:bookmarkEnd w:id="275"/>
    </w:p>
    <w:p w14:paraId="0AD337D4" w14:textId="32092E5D" w:rsidR="0013261E" w:rsidRDefault="00006F53" w:rsidP="004F4910">
      <w:pPr>
        <w:spacing w:line="360" w:lineRule="auto"/>
        <w:jc w:val="both"/>
        <w:rPr>
          <w:rFonts w:ascii="Times New Roman" w:hAnsi="Times New Roman"/>
          <w:sz w:val="24"/>
          <w:szCs w:val="24"/>
        </w:rPr>
      </w:pPr>
      <w:commentRangeStart w:id="276"/>
      <w:commentRangeStart w:id="277"/>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sidR="00D86FF5">
        <w:rPr>
          <w:rFonts w:ascii="Times New Roman" w:hAnsi="Times New Roman"/>
          <w:sz w:val="24"/>
          <w:szCs w:val="24"/>
        </w:rPr>
        <w:t xml:space="preserve">using the DIAMOND aligner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76"/>
      <w:r>
        <w:rPr>
          <w:rStyle w:val="CommentReference"/>
        </w:rPr>
        <w:commentReference w:id="276"/>
      </w:r>
      <w:commentRangeEnd w:id="277"/>
      <w:r w:rsidR="00D86FF5">
        <w:rPr>
          <w:rStyle w:val="CommentReference"/>
        </w:rPr>
        <w:commentReference w:id="277"/>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 xml:space="preserve">To get a clearer picture of the most abundant samples in every dietary substrate, all the samples belonging to one dietary substrate were pooled together, and the 4 most abundant genera and their </w:t>
      </w:r>
      <w:r>
        <w:rPr>
          <w:rFonts w:ascii="Times New Roman" w:hAnsi="Times New Roman"/>
          <w:sz w:val="24"/>
          <w:szCs w:val="24"/>
        </w:rPr>
        <w:lastRenderedPageBreak/>
        <w:t>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278" w:name="_Toc89593853"/>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8</w:t>
      </w:r>
      <w:r w:rsidR="00750163">
        <w:rPr>
          <w:noProof/>
        </w:rPr>
        <w:fldChar w:fldCharType="end"/>
      </w:r>
      <w:r>
        <w:t xml:space="preserve">: </w:t>
      </w:r>
      <w:r w:rsidRPr="00193C31">
        <w:t>Most abundant organisms per dietary substrate</w:t>
      </w:r>
      <w:bookmarkEnd w:id="278"/>
    </w:p>
    <w:p w14:paraId="1FCF3BC4" w14:textId="77777777" w:rsidR="00610FCE" w:rsidRDefault="00006F53" w:rsidP="00610FCE">
      <w:pPr>
        <w:spacing w:line="240" w:lineRule="auto"/>
        <w:jc w:val="both"/>
        <w:rPr>
          <w:rFonts w:ascii="Times New Roman" w:hAnsi="Times New Roman"/>
          <w:sz w:val="24"/>
          <w:szCs w:val="24"/>
        </w:rPr>
      </w:pPr>
      <w:commentRangeStart w:id="279"/>
      <w:commentRangeStart w:id="280"/>
      <w:r>
        <w:rPr>
          <w:rFonts w:ascii="Times New Roman" w:hAnsi="Times New Roman"/>
          <w:sz w:val="24"/>
          <w:szCs w:val="24"/>
        </w:rPr>
        <w:t xml:space="preserve">This table shows a summary of the 4 most abundant genera and their species exceeding 0.1% abundance in each sample. </w:t>
      </w:r>
    </w:p>
    <w:p w14:paraId="32139339" w14:textId="387C9E3C" w:rsidR="00006F53" w:rsidRDefault="00006F53" w:rsidP="00006F53">
      <w:pPr>
        <w:spacing w:line="360" w:lineRule="auto"/>
        <w:jc w:val="both"/>
        <w:rPr>
          <w:rFonts w:ascii="Times New Roman" w:hAnsi="Times New Roman"/>
          <w:sz w:val="24"/>
          <w:szCs w:val="24"/>
        </w:rPr>
      </w:pPr>
      <w:r>
        <w:rPr>
          <w:rFonts w:ascii="Times New Roman" w:hAnsi="Times New Roman"/>
          <w:sz w:val="24"/>
          <w:szCs w:val="24"/>
        </w:rPr>
        <w:t xml:space="preserve">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79"/>
      <w:r>
        <w:rPr>
          <w:rStyle w:val="CommentReference"/>
        </w:rPr>
        <w:commentReference w:id="279"/>
      </w:r>
      <w:commentRangeEnd w:id="280"/>
      <w:r w:rsidR="00610FCE">
        <w:rPr>
          <w:rStyle w:val="CommentReference"/>
        </w:rPr>
        <w:commentReference w:id="280"/>
      </w:r>
    </w:p>
    <w:p w14:paraId="08C2D36A" w14:textId="77777777" w:rsidR="00610FCE" w:rsidRDefault="00610FC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281" w:name="_Toc92461723"/>
      <w:r>
        <w:lastRenderedPageBreak/>
        <w:t>4.1</w:t>
      </w:r>
      <w:r w:rsidR="00F17A3E">
        <w:t>0</w:t>
      </w:r>
      <w:r w:rsidR="00B11BFD" w:rsidRPr="00B11BFD">
        <w:t xml:space="preserve"> </w:t>
      </w:r>
      <w:r w:rsidR="00AA45C5" w:rsidRPr="00B11BFD">
        <w:t>Statistical analysis and visualization</w:t>
      </w:r>
      <w:bookmarkEnd w:id="281"/>
    </w:p>
    <w:p w14:paraId="64CB48FD" w14:textId="126581B9" w:rsidR="00AA45C5" w:rsidRPr="00B11BFD" w:rsidRDefault="00426C14" w:rsidP="00B11BFD">
      <w:pPr>
        <w:pStyle w:val="Heading3"/>
      </w:pPr>
      <w:bookmarkStart w:id="282" w:name="_Toc92461724"/>
      <w:r>
        <w:t>4.1</w:t>
      </w:r>
      <w:r w:rsidR="00F17A3E">
        <w:t>0</w:t>
      </w:r>
      <w:r w:rsidR="00B11BFD" w:rsidRPr="00B11BFD">
        <w:t xml:space="preserve">.1 </w:t>
      </w:r>
      <w:commentRangeStart w:id="283"/>
      <w:commentRangeStart w:id="284"/>
      <w:r w:rsidR="00AA45C5" w:rsidRPr="00B11BFD">
        <w:t xml:space="preserve">Relative activity of microorganisms in the </w:t>
      </w:r>
      <w:r w:rsidR="00910364">
        <w:t>metatranscriptomes</w:t>
      </w:r>
      <w:commentRangeEnd w:id="283"/>
      <w:r w:rsidR="009715FB">
        <w:rPr>
          <w:rStyle w:val="CommentReference"/>
          <w:rFonts w:ascii="Calibri" w:eastAsia="Calibri" w:hAnsi="Calibri"/>
          <w:b w:val="0"/>
        </w:rPr>
        <w:commentReference w:id="283"/>
      </w:r>
      <w:commentRangeEnd w:id="284"/>
      <w:r w:rsidR="00CE535C">
        <w:rPr>
          <w:rStyle w:val="CommentReference"/>
          <w:rFonts w:ascii="Calibri" w:eastAsia="Calibri" w:hAnsi="Calibri"/>
          <w:b w:val="0"/>
        </w:rPr>
        <w:commentReference w:id="284"/>
      </w:r>
      <w:bookmarkEnd w:id="282"/>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693E6471" w:rsidR="00EE0934" w:rsidRDefault="006C6332" w:rsidP="006C6332">
      <w:pPr>
        <w:pStyle w:val="Caption"/>
        <w:rPr>
          <w:noProof/>
        </w:rPr>
      </w:pPr>
      <w:bookmarkStart w:id="285" w:name="_Toc92462629"/>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15</w:t>
      </w:r>
      <w:r w:rsidR="00750163">
        <w:rPr>
          <w:noProof/>
        </w:rPr>
        <w:fldChar w:fldCharType="end"/>
      </w:r>
      <w:r>
        <w:t xml:space="preserve">: </w:t>
      </w:r>
      <w:r w:rsidRPr="006A2D00">
        <w:t xml:space="preserve">Stacked bar plots </w:t>
      </w:r>
      <w:r>
        <w:t xml:space="preserve">showing </w:t>
      </w:r>
      <w:r w:rsidRPr="006A2D00">
        <w:t>microbial activity in each metatranscriptome</w:t>
      </w:r>
      <w:bookmarkEnd w:id="285"/>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286" w:name="_Toc92461725"/>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286"/>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2837F8F" w:rsidR="00381721" w:rsidRDefault="006C6332" w:rsidP="006C6332">
      <w:pPr>
        <w:pStyle w:val="Caption"/>
        <w:rPr>
          <w:noProof/>
        </w:rPr>
      </w:pPr>
      <w:bookmarkStart w:id="287" w:name="_Toc9246263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16</w:t>
      </w:r>
      <w:r w:rsidR="00750163">
        <w:rPr>
          <w:noProof/>
        </w:rPr>
        <w:fldChar w:fldCharType="end"/>
      </w:r>
      <w:r>
        <w:t xml:space="preserve">: </w:t>
      </w:r>
      <w:r w:rsidRPr="00C4118D">
        <w:t>Taxonomic profiling using 16S rRNA sequences filtered at the ribodepletion step</w:t>
      </w:r>
      <w:bookmarkEnd w:id="287"/>
    </w:p>
    <w:p w14:paraId="304575D9" w14:textId="262E40D5"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D35B5A">
        <w:rPr>
          <w:rFonts w:ascii="Times New Roman" w:hAnsi="Times New Roman"/>
          <w:b/>
          <w:noProof/>
          <w:sz w:val="24"/>
          <w:szCs w:val="24"/>
        </w:rPr>
        <w:t>6</w:t>
      </w:r>
      <w:r w:rsidR="00043382">
        <w:rPr>
          <w:rFonts w:ascii="Times New Roman" w:hAnsi="Times New Roman"/>
          <w:noProof/>
          <w:sz w:val="24"/>
          <w:szCs w:val="24"/>
        </w:rPr>
        <w:t xml:space="preserve">) </w:t>
      </w:r>
      <w:commentRangeStart w:id="288"/>
      <w:commentRangeEnd w:id="288"/>
      <w:r w:rsidR="00427D7E">
        <w:rPr>
          <w:rStyle w:val="CommentReference"/>
        </w:rPr>
        <w:commentReference w:id="288"/>
      </w:r>
      <w:commentRangeStart w:id="289"/>
      <w:commentRangeEnd w:id="289"/>
      <w:r w:rsidR="00043382">
        <w:rPr>
          <w:rStyle w:val="CommentReference"/>
        </w:rPr>
        <w:commentReference w:id="289"/>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4C8A7A94" w:rsidR="00D2168F" w:rsidRPr="00D2168F" w:rsidRDefault="002C0D29" w:rsidP="002C0D29">
      <w:pPr>
        <w:pStyle w:val="Caption"/>
      </w:pPr>
      <w:bookmarkStart w:id="290" w:name="_Toc9246263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17</w:t>
      </w:r>
      <w:r w:rsidR="00750163">
        <w:rPr>
          <w:noProof/>
        </w:rPr>
        <w:fldChar w:fldCharType="end"/>
      </w:r>
      <w:r>
        <w:t xml:space="preserve">: </w:t>
      </w:r>
      <w:r w:rsidRPr="00DE438E">
        <w:t>Order Bacteroidales taxonomic profiling using 16S rRNA sequences</w:t>
      </w:r>
      <w:bookmarkEnd w:id="290"/>
    </w:p>
    <w:p w14:paraId="0F1E47BF" w14:textId="78D48333"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D35B5A">
        <w:rPr>
          <w:rFonts w:ascii="Times New Roman" w:hAnsi="Times New Roman"/>
          <w:b/>
          <w:noProof/>
          <w:sz w:val="24"/>
          <w:szCs w:val="24"/>
        </w:rPr>
        <w:t>7</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D35B5A">
        <w:rPr>
          <w:rFonts w:ascii="Times New Roman" w:hAnsi="Times New Roman"/>
          <w:b/>
          <w:noProof/>
          <w:sz w:val="24"/>
          <w:szCs w:val="24"/>
        </w:rPr>
        <w:t>Appendix 3</w:t>
      </w:r>
      <w:r>
        <w:rPr>
          <w:rFonts w:ascii="Times New Roman" w:hAnsi="Times New Roman"/>
          <w:noProof/>
          <w:sz w:val="24"/>
          <w:szCs w:val="24"/>
        </w:rPr>
        <w:t>).</w:t>
      </w:r>
    </w:p>
    <w:p w14:paraId="0617EAA0" w14:textId="77777777" w:rsidR="00B865A6" w:rsidRDefault="00B865A6" w:rsidP="00043382">
      <w:pPr>
        <w:spacing w:after="0" w:line="240" w:lineRule="auto"/>
        <w:jc w:val="both"/>
        <w:rPr>
          <w:rFonts w:ascii="Times New Roman" w:hAnsi="Times New Roman"/>
          <w:noProof/>
          <w:sz w:val="24"/>
          <w:szCs w:val="24"/>
        </w:rPr>
      </w:pPr>
    </w:p>
    <w:p w14:paraId="07711553" w14:textId="269C1CD1" w:rsidR="00AA45C5" w:rsidRPr="00AA45C5" w:rsidRDefault="00B11BFD" w:rsidP="00AA45C5">
      <w:pPr>
        <w:pStyle w:val="Heading3"/>
        <w:jc w:val="both"/>
      </w:pPr>
      <w:bookmarkStart w:id="291" w:name="_Toc92461726"/>
      <w:r>
        <w:t>4.</w:t>
      </w:r>
      <w:r w:rsidR="00515A12">
        <w:t>1</w:t>
      </w:r>
      <w:r w:rsidR="00F17A3E">
        <w:t>0</w:t>
      </w:r>
      <w:r w:rsidR="009B2752">
        <w:t>.3</w:t>
      </w:r>
      <w:r>
        <w:t xml:space="preserve"> </w:t>
      </w:r>
      <w:r w:rsidR="00AA45C5" w:rsidRPr="00AA45C5">
        <w:t>Metatranscriptome d</w:t>
      </w:r>
      <w:r w:rsidR="00E30D6E" w:rsidRPr="00AA45C5">
        <w:t>iversity statistics</w:t>
      </w:r>
      <w:bookmarkEnd w:id="291"/>
    </w:p>
    <w:p w14:paraId="184BD8F0" w14:textId="66037C9A" w:rsidR="00E30D6E" w:rsidRDefault="005B253C" w:rsidP="00AA45C5">
      <w:pPr>
        <w:tabs>
          <w:tab w:val="left" w:pos="7860"/>
        </w:tabs>
        <w:spacing w:line="360" w:lineRule="auto"/>
        <w:jc w:val="both"/>
        <w:rPr>
          <w:rFonts w:ascii="Times New Roman" w:hAnsi="Times New Roman"/>
          <w:sz w:val="24"/>
          <w:szCs w:val="24"/>
        </w:rPr>
      </w:pPr>
      <w:commentRangeStart w:id="292"/>
      <w:commentRangeStart w:id="293"/>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1</w:t>
      </w:r>
      <w:r w:rsidR="002E051D">
        <w:rPr>
          <w:rFonts w:ascii="Times New Roman" w:hAnsi="Times New Roman"/>
          <w:b/>
          <w:sz w:val="24"/>
          <w:szCs w:val="24"/>
        </w:rPr>
        <w:t>8</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92"/>
      <w:r w:rsidR="002F64D8">
        <w:rPr>
          <w:rStyle w:val="CommentReference"/>
        </w:rPr>
        <w:commentReference w:id="292"/>
      </w:r>
      <w:commentRangeEnd w:id="293"/>
      <w:r w:rsidR="004179D8">
        <w:rPr>
          <w:rStyle w:val="CommentReference"/>
        </w:rPr>
        <w:commentReference w:id="293"/>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2653DAE5" w:rsidR="00AA45C5" w:rsidRPr="00AA45C5" w:rsidRDefault="002C0D29" w:rsidP="002C0D29">
      <w:pPr>
        <w:pStyle w:val="Caption"/>
      </w:pPr>
      <w:bookmarkStart w:id="294" w:name="_Toc9246263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18</w:t>
      </w:r>
      <w:r w:rsidR="00750163">
        <w:rPr>
          <w:noProof/>
        </w:rPr>
        <w:fldChar w:fldCharType="end"/>
      </w:r>
      <w:r>
        <w:t xml:space="preserve">: </w:t>
      </w:r>
      <w:r w:rsidRPr="00D14CF8">
        <w:t>Alpha diversity evaluated using the Shannon-Wiener index (H)</w:t>
      </w:r>
      <w:bookmarkEnd w:id="294"/>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295" w:name="_Toc92461727"/>
      <w:r>
        <w:t>4.</w:t>
      </w:r>
      <w:r w:rsidR="00426C14">
        <w:t>1</w:t>
      </w:r>
      <w:r w:rsidR="00F17A3E">
        <w:t>0</w:t>
      </w:r>
      <w:r w:rsidR="009B2752">
        <w:t>.4</w:t>
      </w:r>
      <w:r>
        <w:t xml:space="preserve"> </w:t>
      </w:r>
      <w:r w:rsidR="005B253C">
        <w:t>DESeq2 organism heatmap</w:t>
      </w:r>
      <w:bookmarkEnd w:id="295"/>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16BE01A0" w:rsidR="005B253C" w:rsidRPr="005B253C" w:rsidRDefault="002C0D29" w:rsidP="002C0D29">
      <w:pPr>
        <w:pStyle w:val="Caption"/>
      </w:pPr>
      <w:bookmarkStart w:id="296" w:name="_Toc9246263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19</w:t>
      </w:r>
      <w:r w:rsidR="00750163">
        <w:rPr>
          <w:noProof/>
        </w:rPr>
        <w:fldChar w:fldCharType="end"/>
      </w:r>
      <w:r>
        <w:t xml:space="preserve">: </w:t>
      </w:r>
      <w:r w:rsidRPr="004B5B2C">
        <w:t>DESeq2 distance heatmap for metatranscriptome function profiles</w:t>
      </w:r>
      <w:bookmarkEnd w:id="296"/>
    </w:p>
    <w:p w14:paraId="2C17340B" w14:textId="77777777" w:rsidR="005B253C" w:rsidRDefault="005B253C" w:rsidP="003D61B4">
      <w:pPr>
        <w:tabs>
          <w:tab w:val="left" w:pos="7860"/>
        </w:tabs>
        <w:spacing w:line="24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297" w:name="_Toc92461728"/>
      <w:r>
        <w:t>4.1</w:t>
      </w:r>
      <w:r w:rsidR="00F17A3E">
        <w:t>0</w:t>
      </w:r>
      <w:r w:rsidR="009B2752">
        <w:t>.5</w:t>
      </w:r>
      <w:r w:rsidR="00B11BFD">
        <w:t xml:space="preserve"> </w:t>
      </w:r>
      <w:r w:rsidR="00041ED6" w:rsidRPr="00635CE3">
        <w:t>Organism PCA plot</w:t>
      </w:r>
      <w:bookmarkEnd w:id="297"/>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956F959" w:rsidR="00FD4EF3" w:rsidRDefault="000F5AB2" w:rsidP="000F5AB2">
      <w:pPr>
        <w:pStyle w:val="Caption"/>
      </w:pPr>
      <w:bookmarkStart w:id="298" w:name="_Toc9246263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20</w:t>
      </w:r>
      <w:r w:rsidR="00750163">
        <w:rPr>
          <w:noProof/>
        </w:rPr>
        <w:fldChar w:fldCharType="end"/>
      </w:r>
      <w:r>
        <w:t xml:space="preserve">: </w:t>
      </w:r>
      <w:r w:rsidRPr="003D6657">
        <w:t>Organism PCA plot from metatranscriptomics analysis</w:t>
      </w:r>
      <w:bookmarkEnd w:id="298"/>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765EDC46"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299"/>
      <w:commentRangeStart w:id="300"/>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 xml:space="preserve">Figure </w:t>
      </w:r>
      <w:commentRangeEnd w:id="299"/>
      <w:r w:rsidR="00006F53">
        <w:rPr>
          <w:rStyle w:val="CommentReference"/>
        </w:rPr>
        <w:commentReference w:id="299"/>
      </w:r>
      <w:commentRangeEnd w:id="300"/>
      <w:r w:rsidR="00006F53">
        <w:rPr>
          <w:rStyle w:val="CommentReference"/>
        </w:rPr>
        <w:commentReference w:id="300"/>
      </w:r>
      <w:r w:rsidR="00006F53" w:rsidRPr="00CE7028">
        <w:rPr>
          <w:rFonts w:ascii="Times New Roman" w:hAnsi="Times New Roman"/>
          <w:b/>
          <w:sz w:val="24"/>
          <w:szCs w:val="24"/>
        </w:rPr>
        <w:t>2</w:t>
      </w:r>
      <w:r w:rsidR="00C533BA">
        <w:rPr>
          <w:rFonts w:ascii="Times New Roman" w:hAnsi="Times New Roman"/>
          <w:b/>
          <w:sz w:val="24"/>
          <w:szCs w:val="24"/>
        </w:rPr>
        <w:t>1</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1953FAA9" w:rsidR="00C0454C" w:rsidRPr="00C0454C" w:rsidRDefault="000F5AB2" w:rsidP="000F5AB2">
      <w:pPr>
        <w:pStyle w:val="Caption"/>
        <w:rPr>
          <w:noProof/>
        </w:rPr>
      </w:pPr>
      <w:bookmarkStart w:id="301" w:name="_Toc9246263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21</w:t>
      </w:r>
      <w:r w:rsidR="00750163">
        <w:rPr>
          <w:noProof/>
        </w:rPr>
        <w:fldChar w:fldCharType="end"/>
      </w:r>
      <w:r>
        <w:t xml:space="preserve">: </w:t>
      </w:r>
      <w:r w:rsidRPr="005C3430">
        <w:t>Alpha diversity analysis using 16S rRNA sequences</w:t>
      </w:r>
      <w:bookmarkEnd w:id="301"/>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14FC6A51" w:rsidR="00DF412F" w:rsidRPr="00C0454C" w:rsidRDefault="000F5AB2" w:rsidP="000F5AB2">
      <w:pPr>
        <w:pStyle w:val="Caption"/>
        <w:rPr>
          <w:noProof/>
        </w:rPr>
      </w:pPr>
      <w:bookmarkStart w:id="302" w:name="_Toc9246263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22</w:t>
      </w:r>
      <w:r w:rsidR="00750163">
        <w:rPr>
          <w:noProof/>
        </w:rPr>
        <w:fldChar w:fldCharType="end"/>
      </w:r>
      <w:r>
        <w:t xml:space="preserve">: </w:t>
      </w:r>
      <w:r w:rsidRPr="008A1384">
        <w:t>Beta diversity analysis using 16S rRNA sequences</w:t>
      </w:r>
      <w:bookmarkEnd w:id="302"/>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303" w:name="_Toc92461729"/>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303"/>
    </w:p>
    <w:p w14:paraId="35740A2C" w14:textId="4C25CD5E"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w:t>
      </w:r>
      <w:r w:rsidR="00C533BA">
        <w:rPr>
          <w:rFonts w:ascii="Times New Roman" w:hAnsi="Times New Roman"/>
          <w:b/>
          <w:sz w:val="24"/>
          <w:szCs w:val="24"/>
        </w:rPr>
        <w:t>3</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C533BA">
        <w:rPr>
          <w:rFonts w:ascii="Times New Roman" w:hAnsi="Times New Roman"/>
          <w:b/>
          <w:sz w:val="24"/>
          <w:szCs w:val="24"/>
        </w:rPr>
        <w:t>Appendix 4</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76398B4" w:rsidR="00284F5A" w:rsidRDefault="000F5AB2" w:rsidP="000F5AB2">
      <w:pPr>
        <w:pStyle w:val="Caption"/>
      </w:pPr>
      <w:bookmarkStart w:id="304" w:name="_Toc92462637"/>
      <w:r>
        <w:lastRenderedPageBreak/>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23</w:t>
      </w:r>
      <w:r w:rsidR="00750163">
        <w:rPr>
          <w:noProof/>
        </w:rPr>
        <w:fldChar w:fldCharType="end"/>
      </w:r>
      <w:r>
        <w:t xml:space="preserve">: </w:t>
      </w:r>
      <w:r w:rsidRPr="00FC7AB2">
        <w:t>Dodged bar plots of active SEED subsystems level 1 functions against the average levels in the pooled experimental metatranscriptomes compared to the pooled control metatranscriptome (CF)</w:t>
      </w:r>
      <w:bookmarkEnd w:id="304"/>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5200E7D1" w14:textId="37782FBC" w:rsidR="006D4ED6" w:rsidRDefault="00515A12" w:rsidP="006D4ED6">
      <w:pPr>
        <w:pStyle w:val="Heading3"/>
      </w:pPr>
      <w:bookmarkStart w:id="305" w:name="_Toc92461730"/>
      <w:r>
        <w:t>4.1</w:t>
      </w:r>
      <w:r w:rsidR="00F17A3E">
        <w:t>0</w:t>
      </w:r>
      <w:r w:rsidR="009B2752">
        <w:t>.</w:t>
      </w:r>
      <w:r w:rsidR="00C533BA">
        <w:t>8</w:t>
      </w:r>
      <w:r w:rsidR="00B11BFD">
        <w:t xml:space="preserve"> </w:t>
      </w:r>
      <w:r w:rsidR="006D4ED6">
        <w:t>CAZymes annotation with dbCAN2 Hotpep module</w:t>
      </w:r>
      <w:bookmarkEnd w:id="305"/>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306" w:name="_Toc89593854"/>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9</w:t>
      </w:r>
      <w:r w:rsidR="00750163">
        <w:rPr>
          <w:noProof/>
        </w:rPr>
        <w:fldChar w:fldCharType="end"/>
      </w:r>
      <w:r>
        <w:t xml:space="preserve">: </w:t>
      </w:r>
      <w:r w:rsidRPr="003337F2">
        <w:t>CAZyme identification and annotation using the dbCAN2 Hotpep module</w:t>
      </w:r>
      <w:bookmarkEnd w:id="306"/>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lastRenderedPageBreak/>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4CA51FB4" w:rsidR="00E37896" w:rsidRDefault="00426C14" w:rsidP="00E37896">
      <w:pPr>
        <w:pStyle w:val="Heading3"/>
      </w:pPr>
      <w:bookmarkStart w:id="307" w:name="_Toc92461731"/>
      <w:r>
        <w:t>4.1</w:t>
      </w:r>
      <w:r w:rsidR="00F17A3E">
        <w:t>0</w:t>
      </w:r>
      <w:r w:rsidR="009B2752">
        <w:t>.</w:t>
      </w:r>
      <w:r w:rsidR="00C533BA">
        <w:t>9</w:t>
      </w:r>
      <w:r w:rsidR="00B11BFD">
        <w:t xml:space="preserve"> </w:t>
      </w:r>
      <w:r w:rsidR="00E37896">
        <w:t xml:space="preserve">CAZy family GH43 subfamily 16 (GH43_16) from the BSG </w:t>
      </w:r>
      <w:r w:rsidR="00811ABD">
        <w:t>sample</w:t>
      </w:r>
      <w:bookmarkEnd w:id="307"/>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 xml:space="preserve">The GH43 enzyme family contains 37 subfamilies whose conserved sequence residues correspond to the results of structural studies and biochemical assays. Enzymes identified from GH43_16 </w:t>
      </w:r>
      <w:r>
        <w:rPr>
          <w:rFonts w:ascii="Times New Roman" w:hAnsi="Times New Roman"/>
          <w:sz w:val="24"/>
          <w:szCs w:val="24"/>
        </w:rPr>
        <w:lastRenderedPageBreak/>
        <w:t>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347E343C" w:rsidR="006E3E0A" w:rsidRDefault="000F5AB2" w:rsidP="000F5AB2">
      <w:pPr>
        <w:pStyle w:val="Caption"/>
      </w:pPr>
      <w:bookmarkStart w:id="308" w:name="_Toc9246263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24</w:t>
      </w:r>
      <w:r w:rsidR="00750163">
        <w:rPr>
          <w:noProof/>
        </w:rPr>
        <w:fldChar w:fldCharType="end"/>
      </w:r>
      <w:r>
        <w:t xml:space="preserve">: </w:t>
      </w:r>
      <w:r w:rsidRPr="00340A00">
        <w:t>GH43_16 Krona multi-layered taxonomic pie-chart</w:t>
      </w:r>
      <w:bookmarkEnd w:id="308"/>
    </w:p>
    <w:p w14:paraId="20F2C49A" w14:textId="058410F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w:t>
      </w:r>
      <w:r w:rsidR="00C533BA">
        <w:rPr>
          <w:rFonts w:ascii="Times New Roman" w:hAnsi="Times New Roman"/>
          <w:b/>
          <w:sz w:val="24"/>
          <w:szCs w:val="24"/>
        </w:rPr>
        <w:t>4</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3CAA8BBE" w:rsidR="00E37896" w:rsidRDefault="00426C14" w:rsidP="00E37896">
      <w:pPr>
        <w:pStyle w:val="Heading3"/>
      </w:pPr>
      <w:bookmarkStart w:id="309" w:name="_Toc92461732"/>
      <w:r>
        <w:t>4.1</w:t>
      </w:r>
      <w:r w:rsidR="00F17A3E">
        <w:t>0</w:t>
      </w:r>
      <w:r w:rsidR="009B2752">
        <w:t>.1</w:t>
      </w:r>
      <w:r w:rsidR="00C533BA">
        <w:t>0</w:t>
      </w:r>
      <w:r w:rsidR="00B11BFD">
        <w:t xml:space="preserve"> </w:t>
      </w:r>
      <w:r w:rsidR="00E37896">
        <w:t xml:space="preserve">CAZy family GH51 subfamily 2 (GH51_2) from the </w:t>
      </w:r>
      <w:r w:rsidR="00586F8B">
        <w:t>WH</w:t>
      </w:r>
      <w:r w:rsidR="00E37896">
        <w:t xml:space="preserve"> </w:t>
      </w:r>
      <w:r w:rsidR="00811ABD">
        <w:t>sample</w:t>
      </w:r>
      <w:bookmarkEnd w:id="309"/>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w:t>
      </w:r>
      <w:r>
        <w:rPr>
          <w:rFonts w:ascii="Times New Roman" w:hAnsi="Times New Roman"/>
          <w:sz w:val="24"/>
          <w:szCs w:val="24"/>
        </w:rPr>
        <w:lastRenderedPageBreak/>
        <w:t xml:space="preserve">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1AD8763" w14:textId="7067EEC5" w:rsidR="00317F67" w:rsidRPr="00317F67" w:rsidRDefault="00317F67" w:rsidP="00317F67">
      <w:pPr>
        <w:pStyle w:val="Caption"/>
      </w:pPr>
      <w:bookmarkStart w:id="310" w:name="_Toc92462639"/>
      <w:r>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25</w:t>
      </w:r>
      <w:r w:rsidR="00750163">
        <w:rPr>
          <w:noProof/>
        </w:rPr>
        <w:fldChar w:fldCharType="end"/>
      </w:r>
      <w:r>
        <w:t xml:space="preserve">: </w:t>
      </w:r>
      <w:r w:rsidRPr="005315D8">
        <w:t>GH51 Krona multi-layered taxonomic pie-chart</w:t>
      </w:r>
      <w:bookmarkEnd w:id="310"/>
    </w:p>
    <w:p w14:paraId="3CEF4AEB" w14:textId="251E0EC8"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w:t>
      </w:r>
      <w:r w:rsidR="00767C15">
        <w:rPr>
          <w:rFonts w:ascii="Times New Roman" w:hAnsi="Times New Roman"/>
          <w:b/>
          <w:sz w:val="24"/>
          <w:szCs w:val="24"/>
        </w:rPr>
        <w:t>5</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767C15">
        <w:rPr>
          <w:rFonts w:ascii="Times New Roman" w:hAnsi="Times New Roman"/>
          <w:b/>
          <w:sz w:val="24"/>
          <w:szCs w:val="24"/>
        </w:rPr>
        <w:t>5</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335E99">
        <w:rPr>
          <w:rFonts w:ascii="Times New Roman" w:hAnsi="Times New Roman"/>
          <w:b/>
          <w:sz w:val="24"/>
          <w:szCs w:val="24"/>
        </w:rPr>
        <w:t>5</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69659B1D" w:rsidR="00D22A97" w:rsidRDefault="00426C14" w:rsidP="00D22A97">
      <w:pPr>
        <w:pStyle w:val="Heading3"/>
      </w:pPr>
      <w:bookmarkStart w:id="311" w:name="_Toc92461733"/>
      <w:r>
        <w:lastRenderedPageBreak/>
        <w:t>4.1</w:t>
      </w:r>
      <w:r w:rsidR="00F17A3E">
        <w:t>0</w:t>
      </w:r>
      <w:r w:rsidR="009B2752">
        <w:t>.1</w:t>
      </w:r>
      <w:r w:rsidR="00C533BA">
        <w:t>1</w:t>
      </w:r>
      <w:r w:rsidR="00B11BFD">
        <w:t xml:space="preserve"> </w:t>
      </w:r>
      <w:r w:rsidR="00525E21">
        <w:t>Screening for polysaccharide utilization loci (PULs)</w:t>
      </w:r>
      <w:bookmarkEnd w:id="311"/>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312" w:name="_Toc89593855"/>
      <w:r>
        <w:t xml:space="preserve">Table 4. </w:t>
      </w:r>
      <w:r w:rsidR="00750163">
        <w:rPr>
          <w:noProof/>
        </w:rPr>
        <w:fldChar w:fldCharType="begin"/>
      </w:r>
      <w:r w:rsidR="00750163">
        <w:rPr>
          <w:noProof/>
        </w:rPr>
        <w:instrText xml:space="preserve"> SEQ Table_4. \* ARABIC </w:instrText>
      </w:r>
      <w:r w:rsidR="00750163">
        <w:rPr>
          <w:noProof/>
        </w:rPr>
        <w:fldChar w:fldCharType="separate"/>
      </w:r>
      <w:r>
        <w:rPr>
          <w:noProof/>
        </w:rPr>
        <w:t>10</w:t>
      </w:r>
      <w:r w:rsidR="00750163">
        <w:rPr>
          <w:noProof/>
        </w:rPr>
        <w:fldChar w:fldCharType="end"/>
      </w:r>
      <w:r>
        <w:t xml:space="preserve">: </w:t>
      </w:r>
      <w:r w:rsidRPr="0075671A">
        <w:t>Screening for polysaccharide utilization loci (PULs)</w:t>
      </w:r>
      <w:bookmarkEnd w:id="312"/>
    </w:p>
    <w:p w14:paraId="3A860608" w14:textId="204721E3" w:rsidR="008920CD" w:rsidRDefault="00525E21" w:rsidP="004456CF">
      <w:pPr>
        <w:spacing w:line="24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15052E7B" w14:textId="299A4B33" w:rsidR="009D6A41" w:rsidRDefault="00F01590" w:rsidP="00F01590">
      <w:pPr>
        <w:pStyle w:val="Heading1"/>
        <w:spacing w:after="240"/>
        <w:jc w:val="center"/>
      </w:pPr>
      <w:r>
        <w:br w:type="page"/>
      </w:r>
      <w:bookmarkStart w:id="313" w:name="_Toc92461734"/>
      <w:r>
        <w:lastRenderedPageBreak/>
        <w:t xml:space="preserve">CHAPTER </w:t>
      </w:r>
      <w:r w:rsidR="009D6A41">
        <w:t>FIVE</w:t>
      </w:r>
      <w:bookmarkEnd w:id="313"/>
    </w:p>
    <w:p w14:paraId="64665234" w14:textId="07C22574" w:rsidR="00525E21" w:rsidRDefault="009D6A41" w:rsidP="00F01590">
      <w:pPr>
        <w:pStyle w:val="Heading1"/>
        <w:spacing w:after="240"/>
        <w:jc w:val="center"/>
      </w:pPr>
      <w:bookmarkStart w:id="314" w:name="_Toc92461735"/>
      <w:r>
        <w:t xml:space="preserve">5.0 </w:t>
      </w:r>
      <w:commentRangeStart w:id="315"/>
      <w:commentRangeStart w:id="316"/>
      <w:r w:rsidR="00F01590" w:rsidRPr="00F01590">
        <w:t>DISCUSSION</w:t>
      </w:r>
      <w:commentRangeEnd w:id="315"/>
      <w:r w:rsidR="00A72E3A">
        <w:rPr>
          <w:rStyle w:val="CommentReference"/>
          <w:rFonts w:ascii="Calibri" w:eastAsia="Calibri" w:hAnsi="Calibri"/>
          <w:b w:val="0"/>
        </w:rPr>
        <w:commentReference w:id="315"/>
      </w:r>
      <w:commentRangeEnd w:id="316"/>
      <w:r w:rsidR="0055771A">
        <w:rPr>
          <w:rStyle w:val="CommentReference"/>
          <w:rFonts w:ascii="Calibri" w:eastAsia="Calibri" w:hAnsi="Calibri"/>
          <w:b w:val="0"/>
        </w:rPr>
        <w:commentReference w:id="316"/>
      </w:r>
      <w:r>
        <w:t>, CONCLUSION</w:t>
      </w:r>
      <w:r w:rsidR="00066105">
        <w:t>,</w:t>
      </w:r>
      <w:r>
        <w:t xml:space="preserve"> AND RECOMMENDATION</w:t>
      </w:r>
      <w:r w:rsidR="001352A7">
        <w:t>S</w:t>
      </w:r>
      <w:bookmarkEnd w:id="314"/>
      <w:r>
        <w:t xml:space="preserve"> </w:t>
      </w:r>
    </w:p>
    <w:p w14:paraId="31E6BDEA" w14:textId="2F3A31CA" w:rsidR="009D6A41" w:rsidRDefault="009D6A41" w:rsidP="00B17272">
      <w:pPr>
        <w:pStyle w:val="Heading2"/>
      </w:pPr>
      <w:bookmarkStart w:id="317" w:name="_Toc92461736"/>
      <w:r>
        <w:t xml:space="preserve">5.1 </w:t>
      </w:r>
      <w:r w:rsidR="00B17272">
        <w:t>Discussion</w:t>
      </w:r>
      <w:bookmarkEnd w:id="317"/>
    </w:p>
    <w:p w14:paraId="65FB55F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There is a need for inexpensive and time-efficient methods to pretreat and hydrolyze lignocellulosic biomass to improve the economic feasibility of second-generation biofuels. Microbiome studies have continued to enrich our knowledge of complex microbial communities and reveal microorganisms capable of producing enzymes that can effectively degrade recalcitrant polymers and hydrolyze complex polysaccharides to readily utilizable forms. 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761DB02E" w14:textId="77777777" w:rsidR="00D521BE" w:rsidRDefault="00D521BE" w:rsidP="00D521BE">
      <w:pPr>
        <w:spacing w:line="360" w:lineRule="auto"/>
        <w:jc w:val="both"/>
        <w:rPr>
          <w:rFonts w:ascii="Times New Roman" w:hAnsi="Times New Roman"/>
          <w:sz w:val="24"/>
          <w:szCs w:val="24"/>
        </w:rPr>
      </w:pPr>
      <w:commentRangeStart w:id="318"/>
      <w:commentRangeStart w:id="319"/>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crude fiber, the dietary fraction that is associated with poorly digestible, recalcitrant components such as lignin, cellulose, and hemicellulose was found to be highest in diets BSG (19.5%) and WH (23.3%)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1F748C">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 xml:space="preserve">Figure </w:t>
      </w:r>
      <w:r>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Figure 5</w:t>
      </w:r>
      <w:r>
        <w:rPr>
          <w:rFonts w:ascii="Times New Roman" w:hAnsi="Times New Roman"/>
          <w:sz w:val="24"/>
          <w:szCs w:val="24"/>
        </w:rPr>
        <w:t>), mean larval lengths (</w:t>
      </w:r>
      <w:r>
        <w:rPr>
          <w:rFonts w:ascii="Times New Roman" w:hAnsi="Times New Roman"/>
          <w:b/>
          <w:sz w:val="24"/>
          <w:szCs w:val="24"/>
        </w:rPr>
        <w:t>Figure 6</w:t>
      </w:r>
      <w:r>
        <w:rPr>
          <w:rFonts w:ascii="Times New Roman" w:hAnsi="Times New Roman"/>
          <w:sz w:val="24"/>
          <w:szCs w:val="24"/>
        </w:rPr>
        <w:t>), and the fastest rates of pupation (</w:t>
      </w:r>
      <w:r>
        <w:rPr>
          <w:rFonts w:ascii="Times New Roman" w:hAnsi="Times New Roman"/>
          <w:b/>
          <w:sz w:val="24"/>
          <w:szCs w:val="24"/>
        </w:rPr>
        <w:t>Figure 7</w:t>
      </w:r>
      <w:r>
        <w:rPr>
          <w:rFonts w:ascii="Times New Roman" w:hAnsi="Times New Roman"/>
          <w:sz w:val="24"/>
          <w:szCs w:val="24"/>
        </w:rPr>
        <w:t xml:space="preserve">), were recorded in the control diet, CF, while the lowest were recorded in the WH dietary substrate. </w:t>
      </w:r>
      <w:commentRangeEnd w:id="318"/>
      <w:r>
        <w:rPr>
          <w:rStyle w:val="CommentReference"/>
        </w:rPr>
        <w:commentReference w:id="318"/>
      </w:r>
      <w:commentRangeEnd w:id="319"/>
      <w:r>
        <w:rPr>
          <w:rStyle w:val="CommentReference"/>
        </w:rPr>
        <w:commentReference w:id="319"/>
      </w:r>
      <w:commentRangeStart w:id="320"/>
      <w:commentRangeStart w:id="321"/>
      <w:r>
        <w:rPr>
          <w:rFonts w:ascii="Times New Roman" w:hAnsi="Times New Roman"/>
          <w:sz w:val="24"/>
          <w:szCs w:val="24"/>
        </w:rPr>
        <w:t xml:space="preserve">These were attributed to the low fiber levels of this diet which rendered it highly digestible. The diet also contains well-balanced nutrients which are readily available and utilizable translating to faster growth and pupation levels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Pr>
          <w:rFonts w:ascii="Times New Roman" w:hAnsi="Times New Roman"/>
          <w:sz w:val="24"/>
          <w:szCs w:val="24"/>
        </w:rPr>
        <w:fldChar w:fldCharType="separate"/>
      </w:r>
      <w:r w:rsidRPr="0089399C">
        <w:rPr>
          <w:rFonts w:ascii="Times New Roman" w:hAnsi="Times New Roman"/>
          <w:noProof/>
          <w:sz w:val="24"/>
          <w:szCs w:val="24"/>
        </w:rPr>
        <w:t>(Barragan-Fonseca et al., 2017; Klammsteiner et al., 2020, 2021)</w:t>
      </w:r>
      <w:r>
        <w:rPr>
          <w:rFonts w:ascii="Times New Roman" w:hAnsi="Times New Roman"/>
          <w:sz w:val="24"/>
          <w:szCs w:val="24"/>
        </w:rPr>
        <w:fldChar w:fldCharType="end"/>
      </w:r>
      <w:r>
        <w:rPr>
          <w:rFonts w:ascii="Times New Roman" w:hAnsi="Times New Roman"/>
          <w:sz w:val="24"/>
          <w:szCs w:val="24"/>
        </w:rPr>
        <w:t xml:space="preserve">. </w:t>
      </w:r>
      <w:commentRangeEnd w:id="320"/>
      <w:r>
        <w:rPr>
          <w:rStyle w:val="CommentReference"/>
        </w:rPr>
        <w:commentReference w:id="320"/>
      </w:r>
      <w:commentRangeEnd w:id="321"/>
      <w:r>
        <w:rPr>
          <w:rStyle w:val="CommentReference"/>
        </w:rPr>
        <w:commentReference w:id="321"/>
      </w:r>
      <w:r>
        <w:rPr>
          <w:rFonts w:ascii="Times New Roman" w:hAnsi="Times New Roman"/>
          <w:sz w:val="24"/>
          <w:szCs w:val="24"/>
        </w:rPr>
        <w:t xml:space="preserve">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Pr>
          <w:rFonts w:ascii="Times New Roman" w:hAnsi="Times New Roman"/>
          <w:sz w:val="24"/>
          <w:szCs w:val="24"/>
        </w:rPr>
        <w:fldChar w:fldCharType="separate"/>
      </w:r>
      <w:r w:rsidRPr="00784CFB">
        <w:rPr>
          <w:rFonts w:ascii="Times New Roman" w:hAnsi="Times New Roman"/>
          <w:noProof/>
          <w:sz w:val="24"/>
          <w:szCs w:val="24"/>
        </w:rPr>
        <w:t>(Diener et al., 2009)</w:t>
      </w:r>
      <w:r>
        <w:rPr>
          <w:rFonts w:ascii="Times New Roman" w:hAnsi="Times New Roman"/>
          <w:sz w:val="24"/>
          <w:szCs w:val="24"/>
        </w:rPr>
        <w:fldChar w:fldCharType="end"/>
      </w:r>
      <w:r>
        <w:rPr>
          <w:rFonts w:ascii="Times New Roman" w:hAnsi="Times New Roman"/>
          <w:sz w:val="24"/>
          <w:szCs w:val="24"/>
        </w:rPr>
        <w:t xml:space="preserve"> also reported higher feed bioconversion rates for the CF diet at lower feeding rations, 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 (</w:t>
      </w:r>
      <w:r w:rsidRPr="00784CFB">
        <w:rPr>
          <w:rFonts w:ascii="Times New Roman" w:hAnsi="Times New Roman"/>
          <w:b/>
          <w:sz w:val="24"/>
          <w:szCs w:val="24"/>
        </w:rPr>
        <w:t>Table 4.1</w:t>
      </w:r>
      <w:r>
        <w:rPr>
          <w:rFonts w:ascii="Times New Roman" w:hAnsi="Times New Roman"/>
          <w:sz w:val="24"/>
          <w:szCs w:val="24"/>
        </w:rPr>
        <w:t>). However, both BSG and CM diets recorded comparatively similar SRI levels and mean lengths</w:t>
      </w:r>
      <w:r>
        <w:rPr>
          <w:rFonts w:ascii="Times New Roman" w:hAnsi="Times New Roman"/>
          <w:b/>
          <w:sz w:val="24"/>
          <w:szCs w:val="24"/>
        </w:rPr>
        <w:t xml:space="preserve"> (Figures 4 and 6)</w:t>
      </w:r>
      <w:r>
        <w:rPr>
          <w:rFonts w:ascii="Times New Roman" w:hAnsi="Times New Roman"/>
          <w:sz w:val="24"/>
          <w:szCs w:val="24"/>
        </w:rPr>
        <w:t xml:space="preserve">. This could be attributed to the mechanical, biological, and chemical treatments such as milling, heating, mashing, and microbial transformations subjected to BSG during the production of beer reducing the structural integrity of the more recalcitrant components of the diet i.e. lignocellulosic </w:t>
      </w:r>
      <w:r>
        <w:rPr>
          <w:rFonts w:ascii="Times New Roman" w:hAnsi="Times New Roman"/>
          <w:sz w:val="24"/>
          <w:szCs w:val="24"/>
        </w:rPr>
        <w:lastRenderedPageBreak/>
        <w:t xml:space="preserve">fractions, in turn, increasing the levels of readily digestible carbon sources for the larvae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illucens)","type":"article-journal","volume":"208"},"uris":["http://www.mendeley.com/documents/?uuid=86970476-037d-4af5-9552-4335395932af"]},{"id":"ITEM-2","itemData":{"DOI":"10.3168/JDS.2018-15334","ISSN":"0022-0302","PMID":"30928262","abstract":"The forage lignocellulosic complex is one of the greatest limitations to utilization of the nutrients and energy in fiber. Consequently, several technologies have been developed to increase forage fiber utilization by dairy cows. Physical or mechanical processing techniques reduce forage particle size and gut fill and thereby increase intake. Such techniques increase the surface area for microbial colonization and may increase fiber utilization. Genetic technologies such as brown midrib mutants (BMR) with less lignin have been among the most repeatable and practical strategies to increase fiber utilization. Newer BMR corn hybrids are better yielding than the early hybrids and recent brachytic dwarf BMR sorghum hybrids avoid lodging problems of early hybrids. Several alkalis have been effective at increasing fiber digestibility. Among these, ammoniation has the added benefit of increasing the nitrogen concentration of the forage. However, few of these have been widely adopted due to the cost and the caustic nature of the chemicals. Urea treatment is more benign but requires sufficient urease and moisture for efficacy. Ammonia-fiber expansion technology uses high temperature, moisture, and pressure to degrade lignocellulose to a greater extent than ammoniation alone, but it occurs in reactors and is therefore not currently usable on farms. Biological technologies for increasing fiber utilization such as application of exogenous fibrolytic enzymes, live yeasts, and yeast culture have had equivocal effects on forage fiber digestion in individual studies, but recent meta-analyses indicate that their overall effects are positive. Nonhydrolytic expansin-like proteins act in synergy with fibrolytic enzymes to increase fiber digestion beyond that achieved by the enzyme alone due to their ability to expand cellulose microfibrils allowing greater enzyme penetration of the cell wall matrix. White-rot fungi are perhaps the biological agents with the greatest potential for lignocellulose deconstruction, but they require aerobic conditions and several strains degrade easily digestible carbohydrates. Less ruminant nutrition research has been conducted on brown rot fungi that deconstruct lignocellulose by generating highly destructive hydroxyl radicals via the Fenton reaction. More research is needed to increase the repeatability, efficacy, cost effectiveness, and on-farm applicability of technologies for increasing fiber utilization.","author":[{"dropping-particle":"","family":"Adesogan","given":"A. T.","non-dropping-particle":"","parse-names":false,"suffix":""},{"dropping-particle":"","family":"Arriola","given":"K. G.","non-dropping-particle":"","parse-names":false,"suffix":""},{"dropping-particle":"","family":"Jiang","given":"Y.","non-dropping-particle":"","parse-names":false,"suffix":""},{"dropping-particle":"","family":"Oyebade","given":"A.","non-dropping-particle":"","parse-names":false,"suffix":""},{"dropping-particle":"","family":"Paula","given":"E. M.","non-dropping-particle":"","parse-names":false,"suffix":""},{"dropping-particle":"","family":"Pech-Cervantes","given":"A. A.","non-dropping-particle":"","parse-names":false,"suffix":""},{"dropping-particle":"","family":"Romero","given":"J. J.","non-dropping-particle":"","parse-names":false,"suffix":""},{"dropping-particle":"","family":"Ferraretto","given":"L. F.","non-dropping-particle":"","parse-names":false,"suffix":""},{"dropping-particle":"","family":"Vyas","given":"D.","non-dropping-particle":"","parse-names":false,"suffix":""}],"container-title":"Journal of Dairy Science","id":"ITEM-2","issue":"6","issued":{"date-parts":[["2019","6","1"]]},"page":"5726-5755","publisher":"Elsevier","title":"Symposium review: Technologies for improving fiber utilization","type":"article-journal","volume":"102"},"uris":["http://www.mendeley.com/documents/?uuid=f81ec7c7-97f9-34f1-ac18-358e4dac6a61"]},{"id":"ITEM-3","itemData":{"DOI":"10.1007/S10123-002-0062-3","ISSN":"1139-6709","PMID":"12180781","abstract":"In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Microbiology","id":"ITEM-3","issue":"2","issued":{"date-parts":[["2002"]]},"page":"53-63","publisher":"Int Microbiol","title":"Biodegradation and biological treatments of cellulose, hemicellulose and lignin: an overview","type":"article-journal","volume":"5"},"uris":["http://www.mendeley.com/documents/?uuid=ab100898-309b-3440-ac98-fc00d3bafcfc"]}],"mendeley":{"formattedCitation":"(Adesogan et al., 2019; Lalander et al., 2019; Pérez et al., 2002)","plainTextFormattedCitation":"(Adesogan et al., 2019; Lalander et al., 2019; Pérez et al., 2002)","previouslyFormattedCitation":"(Adesogan et al., 2019; Lalander et al., 2019; Pérez et al., 2002)"},"properties":{"noteIndex":0},"schema":"https://github.com/citation-style-language/schema/raw/master/csl-citation.json"}</w:instrText>
      </w:r>
      <w:r>
        <w:rPr>
          <w:rFonts w:ascii="Times New Roman" w:hAnsi="Times New Roman"/>
          <w:sz w:val="24"/>
          <w:szCs w:val="24"/>
        </w:rPr>
        <w:fldChar w:fldCharType="separate"/>
      </w:r>
      <w:r w:rsidRPr="00643FB0">
        <w:rPr>
          <w:rFonts w:ascii="Times New Roman" w:hAnsi="Times New Roman"/>
          <w:noProof/>
          <w:sz w:val="24"/>
          <w:szCs w:val="24"/>
        </w:rPr>
        <w:t>(Adesogan et al., 2019; Lalander et al., 2019; Pérez et al., 2002)</w:t>
      </w:r>
      <w:r>
        <w:rPr>
          <w:rFonts w:ascii="Times New Roman" w:hAnsi="Times New Roman"/>
          <w:sz w:val="24"/>
          <w:szCs w:val="24"/>
        </w:rPr>
        <w:fldChar w:fldCharType="end"/>
      </w:r>
      <w:r>
        <w:rPr>
          <w:rFonts w:ascii="Times New Roman" w:hAnsi="Times New Roman"/>
          <w:sz w:val="24"/>
          <w:szCs w:val="24"/>
        </w:rPr>
        <w:t>.</w:t>
      </w:r>
    </w:p>
    <w:p w14:paraId="6BFCD18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An inherent challenge encountered with </w:t>
      </w:r>
      <w:commentRangeStart w:id="322"/>
      <w:commentRangeStart w:id="323"/>
      <w:r>
        <w:rPr>
          <w:rFonts w:ascii="Times New Roman" w:hAnsi="Times New Roman"/>
          <w:sz w:val="24"/>
          <w:szCs w:val="24"/>
        </w:rPr>
        <w:t>most ribodepletion kits</w:t>
      </w:r>
      <w:commentRangeEnd w:id="322"/>
      <w:r>
        <w:rPr>
          <w:rStyle w:val="CommentReference"/>
        </w:rPr>
        <w:commentReference w:id="322"/>
      </w:r>
      <w:commentRangeEnd w:id="323"/>
      <w:r>
        <w:rPr>
          <w:rStyle w:val="CommentReference"/>
        </w:rPr>
        <w:commentReference w:id="323"/>
      </w:r>
      <w:r>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commentRangeStart w:id="324"/>
      <w:commentRangeEnd w:id="324"/>
      <w:r>
        <w:rPr>
          <w:rStyle w:val="CommentReference"/>
        </w:rPr>
        <w:commentReference w:id="324"/>
      </w:r>
      <w:commentRangeStart w:id="325"/>
      <w:commentRangeEnd w:id="325"/>
      <w:r>
        <w:rPr>
          <w:rStyle w:val="CommentReference"/>
        </w:rPr>
        <w:commentReference w:id="325"/>
      </w:r>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Pr>
          <w:rFonts w:ascii="Times New Roman" w:hAnsi="Times New Roman"/>
          <w:b/>
          <w:sz w:val="24"/>
          <w:szCs w:val="24"/>
        </w:rPr>
        <w:t>Figure 9</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Such an approach has been adopted in the MetaTrans analysis pipeline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 xml:space="preserve">. </w:t>
      </w:r>
    </w:p>
    <w:p w14:paraId="5CFF8CA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t>Despite ribodepletion resulting in the loss of some indicators on organism abundance within study metatranscriptomes, mRNA sequences are a good substitute for examining the overall organism prevalence within a microbial community and offer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w:t>
      </w: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commentRangeStart w:id="326"/>
      <w:commentRangeStart w:id="327"/>
      <w:r w:rsidRPr="0013606B">
        <w:rPr>
          <w:rFonts w:ascii="Times New Roman" w:hAnsi="Times New Roman"/>
          <w:b/>
          <w:sz w:val="24"/>
          <w:szCs w:val="24"/>
        </w:rPr>
        <w:t>Table 4.7</w:t>
      </w:r>
      <w:r>
        <w:rPr>
          <w:rFonts w:ascii="Times New Roman" w:hAnsi="Times New Roman"/>
          <w:sz w:val="24"/>
          <w:szCs w:val="24"/>
        </w:rPr>
        <w:t xml:space="preserve">. </w:t>
      </w:r>
      <w:commentRangeEnd w:id="326"/>
      <w:r>
        <w:rPr>
          <w:rStyle w:val="CommentReference"/>
        </w:rPr>
        <w:commentReference w:id="326"/>
      </w:r>
      <w:commentRangeEnd w:id="327"/>
      <w:r>
        <w:rPr>
          <w:rStyle w:val="CommentReference"/>
        </w:rPr>
        <w:commentReference w:id="327"/>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which were originally designed for non-metatranscriptomic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lastRenderedPageBreak/>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52C39D5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Pr="00A9524D">
        <w:rPr>
          <w:rFonts w:ascii="Times New Roman" w:hAnsi="Times New Roman"/>
          <w:i/>
          <w:sz w:val="24"/>
          <w:szCs w:val="24"/>
        </w:rPr>
        <w:t>Bacteroides</w:t>
      </w:r>
      <w:r>
        <w:rPr>
          <w:rFonts w:ascii="Times New Roman" w:hAnsi="Times New Roman"/>
          <w:sz w:val="24"/>
          <w:szCs w:val="24"/>
        </w:rPr>
        <w:t xml:space="preserve"> and </w:t>
      </w:r>
      <w:r w:rsidRPr="00A9524D">
        <w:rPr>
          <w:rFonts w:ascii="Times New Roman" w:hAnsi="Times New Roman"/>
          <w:i/>
          <w:sz w:val="24"/>
          <w:szCs w:val="24"/>
        </w:rPr>
        <w:t>Dysgonomonas</w:t>
      </w:r>
      <w:r w:rsidRPr="00786990">
        <w:rPr>
          <w:rFonts w:ascii="Times New Roman" w:hAnsi="Times New Roman"/>
          <w:sz w:val="24"/>
          <w:szCs w:val="24"/>
        </w:rPr>
        <w:t>)</w:t>
      </w:r>
      <w:r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to be directly involved in the degradation of lignocellulosic substrates were found to be highly abundant in the two highly lignocellulosic metatranscriptomes, BSG and WH but not in the other metatranscriptomes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3577CEB3"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metatranscriptomes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sample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sample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Possible reasons behind this observation could be 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metatranscriptomes were involved in executing other functions in these metatranscriptomes</w:t>
      </w:r>
      <w:commentRangeStart w:id="328"/>
      <w:commentRangeEnd w:id="328"/>
      <w:r>
        <w:rPr>
          <w:rStyle w:val="CommentReference"/>
        </w:rPr>
        <w:commentReference w:id="328"/>
      </w:r>
      <w:commentRangeStart w:id="329"/>
      <w:commentRangeEnd w:id="329"/>
      <w:r>
        <w:rPr>
          <w:rStyle w:val="CommentReference"/>
        </w:rPr>
        <w:commentReference w:id="329"/>
      </w:r>
      <w:r>
        <w:rPr>
          <w:rFonts w:ascii="Times New Roman" w:hAnsi="Times New Roman"/>
          <w:sz w:val="24"/>
          <w:szCs w:val="24"/>
        </w:rPr>
        <w:t xml:space="preserve">, or that they were not organized into gene clusters (PULs) responsible for the breakdown of complex polysaccharides. However,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(Bruno et al., 2019)</w:t>
      </w:r>
      <w:r>
        <w:rPr>
          <w:rFonts w:ascii="Times New Roman" w:hAnsi="Times New Roman"/>
          <w:sz w:val="24"/>
          <w:szCs w:val="24"/>
        </w:rPr>
        <w:fldChar w:fldCharType="end"/>
      </w:r>
      <w:r>
        <w:rPr>
          <w:rFonts w:ascii="Times New Roman" w:hAnsi="Times New Roman"/>
          <w:sz w:val="24"/>
          <w:szCs w:val="24"/>
        </w:rPr>
        <w:t xml:space="preserve"> identified the high abundance of </w:t>
      </w:r>
      <w:r w:rsidRPr="00644A1F">
        <w:rPr>
          <w:rFonts w:ascii="Times New Roman" w:hAnsi="Times New Roman"/>
          <w:i/>
          <w:sz w:val="24"/>
          <w:szCs w:val="24"/>
        </w:rPr>
        <w:t>Sphingobacterium</w:t>
      </w:r>
      <w:r>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Pr="00644A1F">
        <w:rPr>
          <w:rFonts w:ascii="Times New Roman" w:hAnsi="Times New Roman"/>
          <w:i/>
          <w:sz w:val="24"/>
          <w:szCs w:val="24"/>
        </w:rPr>
        <w:t>Sphingobacterium</w:t>
      </w:r>
      <w:r>
        <w:rPr>
          <w:rFonts w:ascii="Times New Roman" w:hAnsi="Times New Roman"/>
          <w:sz w:val="24"/>
          <w:szCs w:val="24"/>
        </w:rPr>
        <w:t xml:space="preserve"> sp. are yet to be identified and curated.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identified </w:t>
      </w:r>
      <w:r w:rsidRPr="00644A1F">
        <w:rPr>
          <w:rFonts w:ascii="Times New Roman" w:hAnsi="Times New Roman"/>
          <w:i/>
          <w:sz w:val="24"/>
          <w:szCs w:val="24"/>
        </w:rPr>
        <w:t>Shphingobacterium</w:t>
      </w:r>
      <w:r>
        <w:rPr>
          <w:rFonts w:ascii="Times New Roman" w:hAnsi="Times New Roman"/>
          <w:sz w:val="24"/>
          <w:szCs w:val="24"/>
        </w:rPr>
        <w:t xml:space="preserve"> sp. to be highly abundant (&gt;5%) in </w:t>
      </w:r>
      <w:r>
        <w:rPr>
          <w:rFonts w:ascii="Times New Roman" w:hAnsi="Times New Roman"/>
          <w:sz w:val="24"/>
          <w:szCs w:val="24"/>
        </w:rPr>
        <w:lastRenderedPageBreak/>
        <w:t xml:space="preserve">starved groups of BSF larvae. This differed from the results obtained in our study, which showed higher dominance of </w:t>
      </w:r>
      <w:r w:rsidRPr="00644A1F">
        <w:rPr>
          <w:rFonts w:ascii="Times New Roman" w:hAnsi="Times New Roman"/>
          <w:i/>
          <w:sz w:val="24"/>
          <w:szCs w:val="24"/>
        </w:rPr>
        <w:t xml:space="preserve">Sphingobacterium </w:t>
      </w:r>
      <w:r w:rsidRPr="00644A1F">
        <w:rPr>
          <w:rFonts w:ascii="Times New Roman" w:hAnsi="Times New Roman"/>
          <w:sz w:val="24"/>
          <w:szCs w:val="24"/>
        </w:rPr>
        <w:t>sp</w:t>
      </w:r>
      <w:r w:rsidRPr="00644A1F">
        <w:rPr>
          <w:rFonts w:ascii="Times New Roman" w:hAnsi="Times New Roman"/>
          <w:i/>
          <w:sz w:val="24"/>
          <w:szCs w:val="24"/>
        </w:rPr>
        <w:t>.</w:t>
      </w:r>
      <w:r>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Sphingobacterium</w:t>
      </w:r>
      <w:r>
        <w:rPr>
          <w:rFonts w:ascii="Times New Roman" w:hAnsi="Times New Roman"/>
          <w:sz w:val="24"/>
          <w:szCs w:val="24"/>
        </w:rPr>
        <w:t xml:space="preserve"> sp. have been identified from some BSF studies to constitute the core gut microbiota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Pr>
          <w:rFonts w:ascii="Times New Roman" w:hAnsi="Times New Roman"/>
          <w:sz w:val="24"/>
          <w:szCs w:val="24"/>
        </w:rPr>
        <w:fldChar w:fldCharType="separate"/>
      </w:r>
      <w:r w:rsidRPr="004B3E60">
        <w:rPr>
          <w:rFonts w:ascii="Times New Roman" w:hAnsi="Times New Roman"/>
          <w:noProof/>
          <w:sz w:val="24"/>
          <w:szCs w:val="24"/>
        </w:rPr>
        <w:t>(Tegtmeier et al., 2021; Yang et al., 2021; Zhineng et al., 2021)</w:t>
      </w:r>
      <w:r>
        <w:rPr>
          <w:rFonts w:ascii="Times New Roman" w:hAnsi="Times New Roman"/>
          <w:sz w:val="24"/>
          <w:szCs w:val="24"/>
        </w:rPr>
        <w:fldChar w:fldCharType="end"/>
      </w:r>
      <w:commentRangeStart w:id="330"/>
      <w:commentRangeStart w:id="331"/>
      <w:r>
        <w:rPr>
          <w:rFonts w:ascii="Times New Roman" w:hAnsi="Times New Roman"/>
          <w:sz w:val="24"/>
          <w:szCs w:val="24"/>
        </w:rPr>
        <w:t xml:space="preserve">, </w:t>
      </w:r>
      <w:commentRangeEnd w:id="330"/>
      <w:r>
        <w:rPr>
          <w:rStyle w:val="CommentReference"/>
        </w:rPr>
        <w:commentReference w:id="330"/>
      </w:r>
      <w:commentRangeEnd w:id="331"/>
      <w:r>
        <w:rPr>
          <w:rStyle w:val="CommentReference"/>
        </w:rPr>
        <w:commentReference w:id="331"/>
      </w:r>
      <w:r>
        <w:rPr>
          <w:rFonts w:ascii="Times New Roman" w:hAnsi="Times New Roman"/>
          <w:sz w:val="24"/>
          <w:szCs w:val="24"/>
        </w:rPr>
        <w:t xml:space="preserve">but in none of these studies were they been identified as the most dominant species. </w:t>
      </w:r>
    </w:p>
    <w:p w14:paraId="5041766D" w14:textId="77777777" w:rsidR="00D521BE" w:rsidRDefault="00D521BE" w:rsidP="00D521BE">
      <w:pPr>
        <w:spacing w:line="360" w:lineRule="auto"/>
        <w:jc w:val="both"/>
        <w:rPr>
          <w:rFonts w:ascii="Times New Roman" w:hAnsi="Times New Roman"/>
          <w:sz w:val="24"/>
          <w:szCs w:val="24"/>
        </w:rPr>
      </w:pPr>
      <w:commentRangeStart w:id="332"/>
      <w:r>
        <w:rPr>
          <w:rFonts w:ascii="Times New Roman" w:hAnsi="Times New Roman"/>
          <w:sz w:val="24"/>
          <w:szCs w:val="24"/>
        </w:rPr>
        <w:t xml:space="preserve">Taxonomic validation using 16S rRNA sequences subset to order Bacteroidales revealed genera </w:t>
      </w:r>
      <w:commentRangeStart w:id="333"/>
      <w:commentRangeStart w:id="334"/>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33"/>
      <w:r>
        <w:rPr>
          <w:rStyle w:val="CommentReference"/>
        </w:rPr>
        <w:commentReference w:id="333"/>
      </w:r>
      <w:commentRangeEnd w:id="334"/>
      <w:r>
        <w:rPr>
          <w:rStyle w:val="CommentReference"/>
        </w:rPr>
        <w:commentReference w:id="334"/>
      </w:r>
      <w:r>
        <w:rPr>
          <w:rFonts w:ascii="Times New Roman" w:hAnsi="Times New Roman"/>
          <w:sz w:val="24"/>
          <w:szCs w:val="24"/>
        </w:rPr>
        <w:t>(</w:t>
      </w:r>
      <w:r w:rsidRPr="00176678">
        <w:rPr>
          <w:rFonts w:ascii="Times New Roman" w:hAnsi="Times New Roman"/>
          <w:b/>
          <w:sz w:val="24"/>
          <w:szCs w:val="24"/>
        </w:rPr>
        <w:t>Figure 1</w:t>
      </w:r>
      <w:r>
        <w:rPr>
          <w:rFonts w:ascii="Times New Roman" w:hAnsi="Times New Roman"/>
          <w:b/>
          <w:sz w:val="24"/>
          <w:szCs w:val="24"/>
        </w:rPr>
        <w:t>6</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w:t>
      </w:r>
      <w:r w:rsidRPr="00690905">
        <w:rPr>
          <w:rFonts w:ascii="Times New Roman" w:hAnsi="Times New Roman"/>
          <w:b/>
          <w:sz w:val="24"/>
          <w:szCs w:val="24"/>
        </w:rPr>
        <w:t>(Table 4.8)</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 </w:t>
      </w:r>
      <w:commentRangeEnd w:id="332"/>
      <w:r>
        <w:rPr>
          <w:rStyle w:val="CommentReference"/>
        </w:rPr>
        <w:commentReference w:id="332"/>
      </w:r>
      <w:commentRangeStart w:id="335"/>
      <w:r>
        <w:rPr>
          <w:rFonts w:ascii="Times New Roman" w:hAnsi="Times New Roman"/>
          <w:sz w:val="24"/>
          <w:szCs w:val="24"/>
        </w:rPr>
        <w:t>These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35"/>
      <w:r>
        <w:rPr>
          <w:rStyle w:val="CommentReference"/>
        </w:rPr>
        <w:commentReference w:id="335"/>
      </w:r>
      <w:r>
        <w:rPr>
          <w:rFonts w:ascii="Times New Roman" w:hAnsi="Times New Roman"/>
          <w:sz w:val="24"/>
          <w:szCs w:val="24"/>
        </w:rPr>
        <w:t xml:space="preserve"> Other possible reasons behind this discrepancy may have arisen from the misclassification of short-length sequences that are highly similar, or due to sequencing and basecalling errors. Moreover, the 16S rRNA sequences were filtered before the error correction step, and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85%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A6925C9"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Pr>
          <w:rFonts w:ascii="Times New Roman" w:hAnsi="Times New Roman"/>
          <w:b/>
          <w:sz w:val="24"/>
          <w:szCs w:val="24"/>
        </w:rPr>
        <w:t>Figure 23</w:t>
      </w:r>
      <w:r>
        <w:rPr>
          <w:rFonts w:ascii="Times New Roman" w:hAnsi="Times New Roman"/>
          <w:sz w:val="24"/>
          <w:szCs w:val="24"/>
        </w:rPr>
        <w:t xml:space="preserve"> show that most of the functions were highly enriched in the CF metatranscriptomes with a few exceptions</w:t>
      </w:r>
      <w:commentRangeStart w:id="336"/>
      <w:commentRangeStart w:id="337"/>
      <w:r>
        <w:rPr>
          <w:rFonts w:ascii="Times New Roman" w:hAnsi="Times New Roman"/>
          <w:sz w:val="24"/>
          <w:szCs w:val="24"/>
        </w:rPr>
        <w:t>, indicative of the high metabolic activity in the control diet. This could be attributed to the ease of digestibility of this diet</w:t>
      </w:r>
      <w:commentRangeEnd w:id="336"/>
      <w:r>
        <w:rPr>
          <w:rStyle w:val="CommentReference"/>
        </w:rPr>
        <w:commentReference w:id="336"/>
      </w:r>
      <w:commentRangeEnd w:id="337"/>
      <w:r>
        <w:rPr>
          <w:rFonts w:ascii="Times New Roman" w:hAnsi="Times New Roman"/>
          <w:sz w:val="24"/>
          <w:szCs w:val="24"/>
        </w:rPr>
        <w:t>,</w:t>
      </w:r>
      <w:r>
        <w:rPr>
          <w:rStyle w:val="CommentReference"/>
        </w:rPr>
        <w:commentReference w:id="337"/>
      </w:r>
      <w:r>
        <w:rPr>
          <w:rFonts w:ascii="Times New Roman" w:hAnsi="Times New Roman"/>
          <w:sz w:val="24"/>
          <w:szCs w:val="24"/>
        </w:rPr>
        <w:t xml:space="preserve"> which contains more balanced levels of macronutrients and micronutrients (</w:t>
      </w:r>
      <w:r>
        <w:rPr>
          <w:rFonts w:ascii="Times New Roman" w:hAnsi="Times New Roman"/>
          <w:b/>
          <w:sz w:val="24"/>
          <w:szCs w:val="24"/>
        </w:rPr>
        <w:t>Figure 8</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t>
      </w:r>
      <w:r>
        <w:rPr>
          <w:rFonts w:ascii="Times New Roman" w:hAnsi="Times New Roman"/>
          <w:sz w:val="24"/>
          <w:szCs w:val="24"/>
        </w:rPr>
        <w:lastRenderedPageBreak/>
        <w:t>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Pr>
          <w:rFonts w:ascii="Times New Roman" w:hAnsi="Times New Roman"/>
          <w:b/>
          <w:sz w:val="24"/>
          <w:szCs w:val="24"/>
        </w:rPr>
        <w:t>Figure 6</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 xml:space="preserve">larvae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2EDB8954"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metatranscriptomes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xml:space="preserve">. Complete degradation of hemicellulosic fractions of lignocellulosic biomass can therefore be achieved by the joint activity of these enzyme families. A study conducted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C72390">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 xml:space="preserve"> that characterized the GH43 enzymes into subfamilies, found carbohydrate-binding module 6 (CBM6) </w:t>
      </w:r>
      <w:r w:rsidRPr="0099481A">
        <w:rPr>
          <w:rFonts w:ascii="Times New Roman" w:hAnsi="Times New Roman"/>
          <w:sz w:val="24"/>
          <w:szCs w:val="24"/>
        </w:rPr>
        <w:t>with a</w:t>
      </w:r>
      <w:r>
        <w:rPr>
          <w:rFonts w:ascii="Times New Roman" w:hAnsi="Times New Roman"/>
          <w:sz w:val="24"/>
          <w:szCs w:val="24"/>
        </w:rPr>
        <w:t>n</w:t>
      </w:r>
      <w:r w:rsidRPr="0099481A">
        <w:rPr>
          <w:rFonts w:ascii="Times New Roman" w:hAnsi="Times New Roman"/>
          <w:sz w:val="24"/>
          <w:szCs w:val="24"/>
        </w:rPr>
        <w:t xml:space="preserve"> established function of bi</w:t>
      </w:r>
      <w:r>
        <w:rPr>
          <w:rFonts w:ascii="Times New Roman" w:hAnsi="Times New Roman"/>
          <w:sz w:val="24"/>
          <w:szCs w:val="24"/>
        </w:rPr>
        <w:t xml:space="preserve">nding to </w:t>
      </w:r>
      <w:r w:rsidRPr="0099481A">
        <w:rPr>
          <w:rFonts w:ascii="Times New Roman" w:hAnsi="Times New Roman"/>
          <w:sz w:val="24"/>
          <w:szCs w:val="24"/>
        </w:rPr>
        <w:t>β-1,4-xylan</w:t>
      </w:r>
      <w:r>
        <w:rPr>
          <w:rFonts w:ascii="Times New Roman" w:hAnsi="Times New Roman"/>
          <w:sz w:val="24"/>
          <w:szCs w:val="24"/>
        </w:rPr>
        <w:t xml:space="preserve"> and amorphous cellulose, to be highly prevalent in the GH43_16 subfamily which was identified in the BSG metatranscriptome (</w:t>
      </w:r>
      <w:r w:rsidRPr="0099481A">
        <w:rPr>
          <w:rFonts w:ascii="Times New Roman" w:hAnsi="Times New Roman"/>
          <w:b/>
          <w:sz w:val="24"/>
          <w:szCs w:val="24"/>
        </w:rPr>
        <w:t>Table 4. 9</w:t>
      </w:r>
      <w:r>
        <w:rPr>
          <w:rFonts w:ascii="Times New Roman" w:hAnsi="Times New Roman"/>
          <w:sz w:val="24"/>
          <w:szCs w:val="24"/>
        </w:rPr>
        <w:t xml:space="preserve">). This subfamily was also found to be multimodular, sharing some protein modules with other GH43 subfamilies potentially broadening its substrate specificity. CAZy class GH0 which was identified in the WH  metatranscriptome is annotated as “Not classified” in the CAZy database. This CAZy class possesses enzymes with </w:t>
      </w:r>
      <w:commentRangeStart w:id="338"/>
      <w:commentRangeStart w:id="339"/>
      <w:r>
        <w:rPr>
          <w:rFonts w:ascii="Times New Roman" w:hAnsi="Times New Roman"/>
          <w:sz w:val="24"/>
          <w:szCs w:val="24"/>
        </w:rPr>
        <w:t xml:space="preserve">CAZyme functionality based on significant amino-acid similarity, but await biochemical characterization since they might display characteristics of multiple CAZy families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rPr>
        <w:fldChar w:fldCharType="separate"/>
      </w:r>
      <w:r w:rsidRPr="00E32393">
        <w:rPr>
          <w:rFonts w:ascii="Times New Roman" w:hAnsi="Times New Roman"/>
          <w:noProof/>
          <w:sz w:val="24"/>
          <w:szCs w:val="24"/>
        </w:rPr>
        <w:t>(Lombard et al., 2014)</w:t>
      </w:r>
      <w:r>
        <w:rPr>
          <w:rFonts w:ascii="Times New Roman" w:hAnsi="Times New Roman"/>
          <w:sz w:val="24"/>
          <w:szCs w:val="24"/>
        </w:rPr>
        <w:fldChar w:fldCharType="end"/>
      </w:r>
      <w:r>
        <w:rPr>
          <w:rFonts w:ascii="Times New Roman" w:hAnsi="Times New Roman"/>
          <w:sz w:val="24"/>
          <w:szCs w:val="24"/>
        </w:rPr>
        <w:t>.</w:t>
      </w:r>
      <w:commentRangeEnd w:id="338"/>
      <w:r>
        <w:rPr>
          <w:rStyle w:val="CommentReference"/>
        </w:rPr>
        <w:commentReference w:id="338"/>
      </w:r>
      <w:commentRangeEnd w:id="339"/>
      <w:r>
        <w:rPr>
          <w:rStyle w:val="CommentReference"/>
        </w:rPr>
        <w:commentReference w:id="339"/>
      </w:r>
      <w:r>
        <w:rPr>
          <w:rFonts w:ascii="Times New Roman" w:hAnsi="Times New Roman"/>
          <w:sz w:val="24"/>
          <w:szCs w:val="24"/>
        </w:rPr>
        <w:t xml:space="preserve"> Therefore, novel CAZy families could be identified from our </w:t>
      </w:r>
      <w:commentRangeStart w:id="340"/>
      <w:commentRangeStart w:id="341"/>
      <w:r>
        <w:rPr>
          <w:rFonts w:ascii="Times New Roman" w:hAnsi="Times New Roman"/>
          <w:sz w:val="24"/>
          <w:szCs w:val="24"/>
        </w:rPr>
        <w:t>data upon further biochemical characterization assays.</w:t>
      </w:r>
      <w:commentRangeEnd w:id="340"/>
      <w:r>
        <w:rPr>
          <w:rStyle w:val="CommentReference"/>
        </w:rPr>
        <w:commentReference w:id="340"/>
      </w:r>
      <w:commentRangeEnd w:id="341"/>
      <w:r>
        <w:rPr>
          <w:rStyle w:val="CommentReference"/>
        </w:rPr>
        <w:commentReference w:id="341"/>
      </w:r>
      <w:r>
        <w:rPr>
          <w:rFonts w:ascii="Times New Roman" w:hAnsi="Times New Roman"/>
          <w:sz w:val="24"/>
          <w:szCs w:val="24"/>
        </w:rPr>
        <w:t xml:space="preserve"> This </w:t>
      </w:r>
      <w:r>
        <w:rPr>
          <w:rFonts w:ascii="Times New Roman" w:hAnsi="Times New Roman"/>
          <w:sz w:val="24"/>
          <w:szCs w:val="24"/>
        </w:rPr>
        <w:lastRenderedPageBreak/>
        <w:t>necessitates subsequent studies aimed at characterizing these novel CAZy families and annotating the extant CAZy resources to bridge this knowledge gap.</w:t>
      </w:r>
    </w:p>
    <w:p w14:paraId="3730385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PULs PUL0395 and PUL0013 were identified in both the BSG and WH metatranscriptomes but were not associated with any organism clusters in their respective metatranscriptomes (</w:t>
      </w:r>
      <w:r w:rsidRPr="000A343B">
        <w:rPr>
          <w:rFonts w:ascii="Times New Roman" w:hAnsi="Times New Roman"/>
          <w:b/>
          <w:sz w:val="24"/>
          <w:szCs w:val="24"/>
        </w:rPr>
        <w:t>Table 4.10 b,c</w:t>
      </w:r>
      <w:r>
        <w:rPr>
          <w:rFonts w:ascii="Times New Roman" w:hAnsi="Times New Roman"/>
          <w:sz w:val="24"/>
          <w:szCs w:val="24"/>
        </w:rPr>
        <w:t xml:space="preserve">). This finding does not rule out the presence of PULs responsible for the breakdown of complex polysaccharides and the production of lignocellulolytic enzymes in our metatranscriptome sequences, since the dbCAN-PUL database used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only </w:t>
      </w:r>
      <w:r w:rsidRPr="000A343B">
        <w:rPr>
          <w:rFonts w:ascii="Times New Roman" w:hAnsi="Times New Roman"/>
          <w:sz w:val="24"/>
          <w:szCs w:val="24"/>
        </w:rPr>
        <w:t xml:space="preserve">focuses on CAZyme-containing PULs </w:t>
      </w:r>
      <w:r>
        <w:rPr>
          <w:rFonts w:ascii="Times New Roman" w:hAnsi="Times New Roman"/>
          <w:sz w:val="24"/>
          <w:szCs w:val="24"/>
        </w:rPr>
        <w:t>annotated</w:t>
      </w:r>
      <w:r w:rsidRPr="000A343B">
        <w:rPr>
          <w:rFonts w:ascii="Times New Roman" w:hAnsi="Times New Roman"/>
          <w:sz w:val="24"/>
          <w:szCs w:val="24"/>
        </w:rPr>
        <w:t xml:space="preserve"> from </w:t>
      </w:r>
      <w:r>
        <w:rPr>
          <w:rFonts w:ascii="Times New Roman" w:hAnsi="Times New Roman"/>
          <w:sz w:val="24"/>
          <w:szCs w:val="24"/>
        </w:rPr>
        <w:t xml:space="preserve">the extant </w:t>
      </w:r>
      <w:r w:rsidRPr="000A343B">
        <w:rPr>
          <w:rFonts w:ascii="Times New Roman" w:hAnsi="Times New Roman"/>
          <w:sz w:val="24"/>
          <w:szCs w:val="24"/>
        </w:rPr>
        <w:t>literature</w:t>
      </w:r>
      <w:r>
        <w:rPr>
          <w:rFonts w:ascii="Times New Roman" w:hAnsi="Times New Roman"/>
          <w:sz w:val="24"/>
          <w:szCs w:val="24"/>
        </w:rPr>
        <w:t>. T</w:t>
      </w:r>
      <w:commentRangeStart w:id="342"/>
      <w:commentRangeStart w:id="343"/>
      <w:r>
        <w:rPr>
          <w:rFonts w:ascii="Times New Roman" w:hAnsi="Times New Roman"/>
          <w:sz w:val="24"/>
          <w:szCs w:val="24"/>
        </w:rPr>
        <w:t>herefore, novel or unannotated PULs may have likely been missing from this resource.</w:t>
      </w:r>
      <w:commentRangeEnd w:id="342"/>
      <w:r>
        <w:rPr>
          <w:rStyle w:val="CommentReference"/>
        </w:rPr>
        <w:commentReference w:id="342"/>
      </w:r>
      <w:commentRangeEnd w:id="343"/>
      <w:r>
        <w:rPr>
          <w:rStyle w:val="CommentReference"/>
        </w:rPr>
        <w:commentReference w:id="343"/>
      </w:r>
      <w:r>
        <w:rPr>
          <w:rFonts w:ascii="Times New Roman" w:hAnsi="Times New Roman"/>
          <w:sz w:val="24"/>
          <w:szCs w:val="24"/>
        </w:rPr>
        <w:t xml:space="preserve"> The PULs identified from the BSF larvae bred on the highly lignocellulosic BSG and WH diets (PUL0013 and PUL0395),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and have been found to possess both CAZy families GH43 and GH51 which were identified in our metatranscriptome sequences.</w:t>
      </w:r>
      <w:r>
        <w:rPr>
          <w:rFonts w:ascii="Times New Roman" w:hAnsi="Times New Roman"/>
          <w:noProof/>
          <w:sz w:val="24"/>
          <w:szCs w:val="24"/>
        </w:rPr>
        <w:t xml:space="preserve"> </w:t>
      </w:r>
      <w:r>
        <w:rPr>
          <w:rFonts w:ascii="Times New Roman" w:hAnsi="Times New Roman"/>
          <w:sz w:val="24"/>
          <w:szCs w:val="24"/>
        </w:rPr>
        <w:t xml:space="preserve">PUL0013 is involved in the degradation of arabinan moieties while PUL0395 is involved in the degradation of arabinan and arabinose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xml:space="preserve">. Arabinan is a polymer constituted of chains of the aldopentose arabinose, which make up part of the hemicellulose heteropolymer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(Ariffin et al., 2019; Suib, 2013)</w:t>
      </w:r>
      <w:r>
        <w:rPr>
          <w:rFonts w:ascii="Times New Roman" w:hAnsi="Times New Roman"/>
          <w:sz w:val="24"/>
          <w:szCs w:val="24"/>
        </w:rPr>
        <w:fldChar w:fldCharType="end"/>
      </w:r>
      <w:r>
        <w:rPr>
          <w:rFonts w:ascii="Times New Roman" w:hAnsi="Times New Roman"/>
          <w:sz w:val="24"/>
          <w:szCs w:val="24"/>
        </w:rPr>
        <w:t>. Despite the functions of the identified PULs being known and documented from previous studies, a subsequent study should involve biochemical characterization assays to assign these PULs to their respective organisms.</w:t>
      </w:r>
    </w:p>
    <w:p w14:paraId="4FEEB08F" w14:textId="77777777" w:rsidR="00D521BE" w:rsidRDefault="00D521BE" w:rsidP="00D521BE">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Pr>
          <w:rFonts w:ascii="Times New Roman" w:hAnsi="Times New Roman"/>
          <w:b/>
          <w:sz w:val="24"/>
          <w:szCs w:val="24"/>
        </w:rPr>
        <w:t xml:space="preserve">4.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were corrected and retained based on their common regions, regardless of their mean depths.</w:t>
      </w:r>
    </w:p>
    <w:p w14:paraId="12F82BF4" w14:textId="77777777" w:rsidR="00D521BE" w:rsidRDefault="00D521BE" w:rsidP="00D521BE"/>
    <w:p w14:paraId="34F446F9" w14:textId="26B16818" w:rsidR="00BE64BA" w:rsidRDefault="009D6A41" w:rsidP="00BE64BA">
      <w:pPr>
        <w:pStyle w:val="Heading2"/>
        <w:jc w:val="both"/>
      </w:pPr>
      <w:bookmarkStart w:id="344" w:name="_Toc92461737"/>
      <w:r>
        <w:t>5</w:t>
      </w:r>
      <w:r w:rsidR="00BE64BA" w:rsidRPr="00BE64BA">
        <w:t>.</w:t>
      </w:r>
      <w:r>
        <w:t>2</w:t>
      </w:r>
      <w:r w:rsidR="00BE64BA" w:rsidRPr="00BE64BA">
        <w:t xml:space="preserve"> Conclusion</w:t>
      </w:r>
      <w:bookmarkEnd w:id="344"/>
    </w:p>
    <w:p w14:paraId="1A538E09" w14:textId="77777777" w:rsidR="00135F5D" w:rsidRDefault="00BE64BA" w:rsidP="000C026F">
      <w:pPr>
        <w:spacing w:line="360" w:lineRule="auto"/>
        <w:jc w:val="both"/>
        <w:rPr>
          <w:rFonts w:ascii="Times New Roman" w:hAnsi="Times New Roman"/>
          <w:sz w:val="24"/>
          <w:szCs w:val="24"/>
        </w:rPr>
      </w:pPr>
      <w:commentRangeStart w:id="345"/>
      <w:commentRangeStart w:id="346"/>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45"/>
      <w:r w:rsidR="00BF6EEF">
        <w:rPr>
          <w:rStyle w:val="CommentReference"/>
        </w:rPr>
        <w:commentReference w:id="345"/>
      </w:r>
      <w:commentRangeEnd w:id="346"/>
      <w:r w:rsidR="00F206D2">
        <w:rPr>
          <w:rStyle w:val="CommentReference"/>
        </w:rPr>
        <w:commentReference w:id="346"/>
      </w:r>
    </w:p>
    <w:p w14:paraId="7B97A94D" w14:textId="418F1EEF" w:rsidR="00BE64BA" w:rsidRPr="00BE64BA" w:rsidRDefault="009D6A41" w:rsidP="00BE64BA">
      <w:pPr>
        <w:pStyle w:val="Heading2"/>
        <w:jc w:val="both"/>
      </w:pPr>
      <w:bookmarkStart w:id="347" w:name="_Toc92461738"/>
      <w:r>
        <w:lastRenderedPageBreak/>
        <w:t>5</w:t>
      </w:r>
      <w:r w:rsidR="00BE64BA" w:rsidRPr="00BE64BA">
        <w:t>.</w:t>
      </w:r>
      <w:r>
        <w:t>3</w:t>
      </w:r>
      <w:r w:rsidR="00BE64BA" w:rsidRPr="00BE64BA">
        <w:t xml:space="preserve"> Re</w:t>
      </w:r>
      <w:commentRangeStart w:id="348"/>
      <w:commentRangeStart w:id="349"/>
      <w:r w:rsidR="00BE64BA" w:rsidRPr="00BE64BA">
        <w:t>commend</w:t>
      </w:r>
      <w:commentRangeEnd w:id="348"/>
      <w:r w:rsidR="00A93003">
        <w:rPr>
          <w:rStyle w:val="CommentReference"/>
          <w:rFonts w:ascii="Calibri" w:eastAsia="Calibri" w:hAnsi="Calibri"/>
          <w:b w:val="0"/>
        </w:rPr>
        <w:commentReference w:id="348"/>
      </w:r>
      <w:commentRangeEnd w:id="349"/>
      <w:r w:rsidR="00B17272">
        <w:rPr>
          <w:rStyle w:val="CommentReference"/>
          <w:rFonts w:ascii="Calibri" w:eastAsia="Calibri" w:hAnsi="Calibri"/>
          <w:b w:val="0"/>
        </w:rPr>
        <w:commentReference w:id="349"/>
      </w:r>
      <w:r w:rsidR="00BE64BA" w:rsidRPr="00BE64BA">
        <w:t>ation</w:t>
      </w:r>
      <w:r w:rsidR="00BE64BA">
        <w:t>s</w:t>
      </w:r>
      <w:bookmarkEnd w:id="347"/>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50"/>
      <w:commentRangeStart w:id="351"/>
      <w:r>
        <w:rPr>
          <w:rFonts w:ascii="Times New Roman" w:hAnsi="Times New Roman"/>
          <w:sz w:val="24"/>
          <w:szCs w:val="24"/>
        </w:rPr>
        <w:t>host</w:t>
      </w:r>
      <w:commentRangeEnd w:id="350"/>
      <w:r>
        <w:rPr>
          <w:rStyle w:val="CommentReference"/>
        </w:rPr>
        <w:commentReference w:id="350"/>
      </w:r>
      <w:commentRangeEnd w:id="351"/>
      <w:r>
        <w:rPr>
          <w:rStyle w:val="CommentReference"/>
        </w:rPr>
        <w:commentReference w:id="351"/>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52"/>
      <w:commentRangeStart w:id="353"/>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52"/>
      <w:r w:rsidR="00A93003">
        <w:rPr>
          <w:rStyle w:val="CommentReference"/>
        </w:rPr>
        <w:commentReference w:id="352"/>
      </w:r>
      <w:commentRangeEnd w:id="353"/>
      <w:r>
        <w:rPr>
          <w:rStyle w:val="CommentReference"/>
        </w:rPr>
        <w:commentReference w:id="353"/>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54"/>
      <w:commentRangeStart w:id="355"/>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54"/>
      <w:r w:rsidR="00A93003">
        <w:rPr>
          <w:rStyle w:val="CommentReference"/>
        </w:rPr>
        <w:commentReference w:id="354"/>
      </w:r>
      <w:commentRangeEnd w:id="355"/>
      <w:r w:rsidR="00F206D2">
        <w:rPr>
          <w:rStyle w:val="CommentReference"/>
        </w:rPr>
        <w:commentReference w:id="355"/>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56" w:name="_Toc92461739"/>
      <w:r w:rsidRPr="004260F4">
        <w:lastRenderedPageBreak/>
        <w:t>REFERENCES</w:t>
      </w:r>
      <w:bookmarkEnd w:id="356"/>
    </w:p>
    <w:p w14:paraId="35A278D8" w14:textId="4B879413" w:rsidR="00066105" w:rsidRPr="00066105" w:rsidRDefault="003029EE"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066105" w:rsidRPr="00066105">
        <w:rPr>
          <w:rFonts w:ascii="Times New Roman" w:hAnsi="Times New Roman"/>
          <w:noProof/>
          <w:sz w:val="24"/>
          <w:szCs w:val="24"/>
        </w:rPr>
        <w:t xml:space="preserve">Adesogan, A. T., Arriola, K. G., Jiang, Y., Oyebade, A., Paula, E. M., Pech-Cervantes, A. A., Romero, J. J., Ferraretto, L. F., &amp; Vyas, D. (2019). Symposium review: Technologies for improving fiber utilization. </w:t>
      </w:r>
      <w:r w:rsidR="00066105" w:rsidRPr="00066105">
        <w:rPr>
          <w:rFonts w:ascii="Times New Roman" w:hAnsi="Times New Roman"/>
          <w:i/>
          <w:iCs/>
          <w:noProof/>
          <w:sz w:val="24"/>
          <w:szCs w:val="24"/>
        </w:rPr>
        <w:t>Journal of Dairy Science</w:t>
      </w:r>
      <w:r w:rsidR="00066105" w:rsidRPr="00066105">
        <w:rPr>
          <w:rFonts w:ascii="Times New Roman" w:hAnsi="Times New Roman"/>
          <w:noProof/>
          <w:sz w:val="24"/>
          <w:szCs w:val="24"/>
        </w:rPr>
        <w:t xml:space="preserve">, </w:t>
      </w:r>
      <w:r w:rsidR="00066105" w:rsidRPr="00066105">
        <w:rPr>
          <w:rFonts w:ascii="Times New Roman" w:hAnsi="Times New Roman"/>
          <w:i/>
          <w:iCs/>
          <w:noProof/>
          <w:sz w:val="24"/>
          <w:szCs w:val="24"/>
        </w:rPr>
        <w:t>102</w:t>
      </w:r>
      <w:r w:rsidR="00066105" w:rsidRPr="00066105">
        <w:rPr>
          <w:rFonts w:ascii="Times New Roman" w:hAnsi="Times New Roman"/>
          <w:noProof/>
          <w:sz w:val="24"/>
          <w:szCs w:val="24"/>
        </w:rPr>
        <w:t>(6), 5726–5755. https://doi.org/10.3168/JDS.2018-15334</w:t>
      </w:r>
    </w:p>
    <w:p w14:paraId="3502D1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02</w:t>
      </w:r>
      <w:r w:rsidRPr="00066105">
        <w:rPr>
          <w:rFonts w:ascii="Times New Roman" w:hAnsi="Times New Roman"/>
          <w:noProof/>
          <w:sz w:val="24"/>
          <w:szCs w:val="24"/>
        </w:rPr>
        <w:t>(5), 1. http://genomebiology.com/2013/14/5/R51%5Cnhttp://www.biomedcentral.com/1471-2164/13/1%5Cnhttp://genomebiology.com/2011/12/2/R18</w:t>
      </w:r>
    </w:p>
    <w:p w14:paraId="483A95A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Amin, F. R., Khalid, H., Zhang, H., Rahman, S., Zhang, R., Liu, G., &amp; Chen, C. (2017). Pretreatment methods of lignocellulosic biomass for anaerobic digestion. In </w:t>
      </w:r>
      <w:r w:rsidRPr="00066105">
        <w:rPr>
          <w:rFonts w:ascii="Times New Roman" w:hAnsi="Times New Roman"/>
          <w:i/>
          <w:iCs/>
          <w:noProof/>
          <w:sz w:val="24"/>
          <w:szCs w:val="24"/>
        </w:rPr>
        <w:t>AMB Express</w:t>
      </w:r>
      <w:r w:rsidRPr="00066105">
        <w:rPr>
          <w:rFonts w:ascii="Times New Roman" w:hAnsi="Times New Roman"/>
          <w:noProof/>
          <w:sz w:val="24"/>
          <w:szCs w:val="24"/>
        </w:rPr>
        <w:t xml:space="preserve"> (Vol. 7, Issue 1, p. 72). Springer Verlag. https://doi.org/10.1186/s13568-017-0375-4</w:t>
      </w:r>
    </w:p>
    <w:p w14:paraId="0A8C1D9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Antonov, A., Ivanov, G., Pastukhova, N., &amp; Bovykina, G. (2019). Production of chitin from dead Hermetia Illucens. </w:t>
      </w:r>
      <w:r w:rsidRPr="00066105">
        <w:rPr>
          <w:rFonts w:ascii="Times New Roman" w:hAnsi="Times New Roman"/>
          <w:i/>
          <w:iCs/>
          <w:noProof/>
          <w:sz w:val="24"/>
          <w:szCs w:val="24"/>
        </w:rPr>
        <w:t>IOP Conference Series: Earth and Environmental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315</w:t>
      </w:r>
      <w:r w:rsidRPr="00066105">
        <w:rPr>
          <w:rFonts w:ascii="Times New Roman" w:hAnsi="Times New Roman"/>
          <w:noProof/>
          <w:sz w:val="24"/>
          <w:szCs w:val="24"/>
        </w:rPr>
        <w:t>(4). https://doi.org/10.1088/1755-1315/315/4/042003</w:t>
      </w:r>
    </w:p>
    <w:p w14:paraId="3C58996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066105">
        <w:rPr>
          <w:rFonts w:ascii="Times New Roman" w:hAnsi="Times New Roman"/>
          <w:i/>
          <w:iCs/>
          <w:noProof/>
          <w:sz w:val="24"/>
          <w:szCs w:val="24"/>
        </w:rPr>
        <w:t>3 Biotech</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(6). https://doi.org/10.1007/s13205-019-1761-1</w:t>
      </w:r>
    </w:p>
    <w:p w14:paraId="2E01D2F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AR5 Climate Change 2014: Mitigation of Climate Change — IPCC</w:t>
      </w:r>
      <w:r w:rsidRPr="00066105">
        <w:rPr>
          <w:rFonts w:ascii="Times New Roman" w:hAnsi="Times New Roman"/>
          <w:noProof/>
          <w:sz w:val="24"/>
          <w:szCs w:val="24"/>
        </w:rPr>
        <w:t>. (n.d.). Retrieved November 4, 2020, from https://www.ipcc.ch/report/ar5/wg3/</w:t>
      </w:r>
    </w:p>
    <w:p w14:paraId="17064F2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Ariffin, H., Sapuan, S. M., &amp; Hassan, M. A. (2019). Lignocellulose for future bioeconomy. </w:t>
      </w:r>
      <w:r w:rsidRPr="00066105">
        <w:rPr>
          <w:rFonts w:ascii="Times New Roman" w:hAnsi="Times New Roman"/>
          <w:i/>
          <w:iCs/>
          <w:noProof/>
          <w:sz w:val="24"/>
          <w:szCs w:val="24"/>
        </w:rPr>
        <w:t>Lignocellulose for Future Bioeconomy</w:t>
      </w:r>
      <w:r w:rsidRPr="00066105">
        <w:rPr>
          <w:rFonts w:ascii="Times New Roman" w:hAnsi="Times New Roman"/>
          <w:noProof/>
          <w:sz w:val="24"/>
          <w:szCs w:val="24"/>
        </w:rPr>
        <w:t>, 1–348. https://doi.org/10.1016/C2018-0-00037-7</w:t>
      </w:r>
    </w:p>
    <w:p w14:paraId="6818533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Au, K. F., Underwood, J. G., Lee, L., &amp; Wong, W. H. (2012). Improving PacBio long read accuracy by short read alignment.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7</w:t>
      </w:r>
      <w:r w:rsidRPr="00066105">
        <w:rPr>
          <w:rFonts w:ascii="Times New Roman" w:hAnsi="Times New Roman"/>
          <w:noProof/>
          <w:sz w:val="24"/>
          <w:szCs w:val="24"/>
        </w:rPr>
        <w:t>(10). https://doi.org/10.1371/JOURNAL.PONE.0046679</w:t>
      </w:r>
    </w:p>
    <w:p w14:paraId="083CD44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Ausland, C., Zheng, J., Yi, H., Yang, B., Li, T., Feng, X., Zheng, B., &amp; Yin, Y. (2021). dbCAN-PUL: A database of experimentally characterized CAZyme gene clusters and their </w:t>
      </w:r>
      <w:r w:rsidRPr="00066105">
        <w:rPr>
          <w:rFonts w:ascii="Times New Roman" w:hAnsi="Times New Roman"/>
          <w:noProof/>
          <w:sz w:val="24"/>
          <w:szCs w:val="24"/>
        </w:rPr>
        <w:lastRenderedPageBreak/>
        <w:t xml:space="preserve">substrates.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(D1), D523–D528. https://doi.org/10.1093/nar/gkaa742</w:t>
      </w:r>
    </w:p>
    <w:p w14:paraId="20A847D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Badiei, M., Asim, N., Jahim, J. M., &amp; Sopian, K. (2014). Comparison of Chemical Pretreatment Methods for Cellulosic Biomass. </w:t>
      </w:r>
      <w:r w:rsidRPr="00066105">
        <w:rPr>
          <w:rFonts w:ascii="Times New Roman" w:hAnsi="Times New Roman"/>
          <w:i/>
          <w:iCs/>
          <w:noProof/>
          <w:sz w:val="24"/>
          <w:szCs w:val="24"/>
        </w:rPr>
        <w:t>APCBEE Procedia</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(Icbee 2013), 170–174. https://doi.org/10.1016/j.apcbee.2014.01.030</w:t>
      </w:r>
    </w:p>
    <w:p w14:paraId="72D9B93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Balan, V. (2014). Current Challenges in Commercially Producing Biofuels from Lignocellulosic Biomass. </w:t>
      </w:r>
      <w:r w:rsidRPr="00066105">
        <w:rPr>
          <w:rFonts w:ascii="Times New Roman" w:hAnsi="Times New Roman"/>
          <w:i/>
          <w:iCs/>
          <w:noProof/>
          <w:sz w:val="24"/>
          <w:szCs w:val="24"/>
        </w:rPr>
        <w:t>ISRN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2014</w:t>
      </w:r>
      <w:r w:rsidRPr="00066105">
        <w:rPr>
          <w:rFonts w:ascii="Times New Roman" w:hAnsi="Times New Roman"/>
          <w:noProof/>
          <w:sz w:val="24"/>
          <w:szCs w:val="24"/>
        </w:rPr>
        <w:t>(i), 1–31. https://doi.org/10.1155/2014/463074</w:t>
      </w:r>
    </w:p>
    <w:p w14:paraId="25A4055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066105">
        <w:rPr>
          <w:rFonts w:ascii="Times New Roman" w:hAnsi="Times New Roman"/>
          <w:i/>
          <w:iCs/>
          <w:noProof/>
          <w:sz w:val="24"/>
          <w:szCs w:val="24"/>
        </w:rPr>
        <w:t>Journal of Insects as Food and Feed</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(2), 105–120. https://doi.org/10.3920/JIFF2016.0055</w:t>
      </w:r>
    </w:p>
    <w:p w14:paraId="206EC79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066105">
        <w:rPr>
          <w:rFonts w:ascii="Times New Roman" w:hAnsi="Times New Roman"/>
          <w:i/>
          <w:iCs/>
          <w:noProof/>
          <w:sz w:val="24"/>
          <w:szCs w:val="24"/>
        </w:rPr>
        <w:t>Frontiers in Energy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(DEC), 141. https://doi.org/10.3389/FENRG.2018.00141/BIBTEX</w:t>
      </w:r>
    </w:p>
    <w:p w14:paraId="54EB703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Bashiardes, S., Zilberman-Schapira, G., &amp; Elinav, E. (2016). Use of metatranscriptomics in microbiome research. </w:t>
      </w:r>
      <w:r w:rsidRPr="00066105">
        <w:rPr>
          <w:rFonts w:ascii="Times New Roman" w:hAnsi="Times New Roman"/>
          <w:i/>
          <w:iCs/>
          <w:noProof/>
          <w:sz w:val="24"/>
          <w:szCs w:val="24"/>
        </w:rPr>
        <w:t>Bioinformatics and Biology Insights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 19–25. https://doi.org/10.4137/BBI.S34610</w:t>
      </w:r>
    </w:p>
    <w:p w14:paraId="673C42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33</w:t>
      </w:r>
      <w:r w:rsidRPr="00066105">
        <w:rPr>
          <w:rFonts w:ascii="Times New Roman" w:hAnsi="Times New Roman"/>
          <w:noProof/>
          <w:sz w:val="24"/>
          <w:szCs w:val="24"/>
        </w:rPr>
        <w:t>(6), 623–630. https://doi.org/10.1038/NBT.3238</w:t>
      </w:r>
    </w:p>
    <w:p w14:paraId="0DDF3A6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066105">
        <w:rPr>
          <w:rFonts w:ascii="Times New Roman" w:hAnsi="Times New Roman"/>
          <w:i/>
          <w:iCs/>
          <w:noProof/>
          <w:sz w:val="24"/>
          <w:szCs w:val="24"/>
        </w:rPr>
        <w:t>Chemosphere</w:t>
      </w:r>
      <w:r w:rsidRPr="00066105">
        <w:rPr>
          <w:rFonts w:ascii="Times New Roman" w:hAnsi="Times New Roman"/>
          <w:noProof/>
          <w:sz w:val="24"/>
          <w:szCs w:val="24"/>
        </w:rPr>
        <w:t xml:space="preserve">, </w:t>
      </w:r>
      <w:r w:rsidRPr="00066105">
        <w:rPr>
          <w:rFonts w:ascii="Times New Roman" w:hAnsi="Times New Roman"/>
          <w:i/>
          <w:iCs/>
          <w:noProof/>
          <w:sz w:val="24"/>
          <w:szCs w:val="24"/>
        </w:rPr>
        <w:t>94</w:t>
      </w:r>
      <w:r w:rsidRPr="00066105">
        <w:rPr>
          <w:rFonts w:ascii="Times New Roman" w:hAnsi="Times New Roman"/>
          <w:noProof/>
          <w:sz w:val="24"/>
          <w:szCs w:val="24"/>
        </w:rPr>
        <w:t>, 177–182. https://doi.org/10.1016/j.chemosphere.2013.09.096</w:t>
      </w:r>
    </w:p>
    <w:p w14:paraId="47CFB0B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066105">
        <w:rPr>
          <w:rFonts w:ascii="Times New Roman" w:hAnsi="Times New Roman"/>
          <w:i/>
          <w:iCs/>
          <w:noProof/>
          <w:sz w:val="24"/>
          <w:szCs w:val="24"/>
        </w:rPr>
        <w:t>Molecular Ecology</w:t>
      </w:r>
      <w:r w:rsidRPr="00066105">
        <w:rPr>
          <w:rFonts w:ascii="Times New Roman" w:hAnsi="Times New Roman"/>
          <w:noProof/>
          <w:sz w:val="24"/>
          <w:szCs w:val="24"/>
        </w:rPr>
        <w:t xml:space="preserve">, </w:t>
      </w:r>
      <w:r w:rsidRPr="00066105">
        <w:rPr>
          <w:rFonts w:ascii="Times New Roman" w:hAnsi="Times New Roman"/>
          <w:i/>
          <w:iCs/>
          <w:noProof/>
          <w:sz w:val="24"/>
          <w:szCs w:val="24"/>
        </w:rPr>
        <w:t>27</w:t>
      </w:r>
      <w:r w:rsidRPr="00066105">
        <w:rPr>
          <w:rFonts w:ascii="Times New Roman" w:hAnsi="Times New Roman"/>
          <w:noProof/>
          <w:sz w:val="24"/>
          <w:szCs w:val="24"/>
        </w:rPr>
        <w:t>(8), 1848–1859. https://doi.org/10.1111/MEC.14413</w:t>
      </w:r>
    </w:p>
    <w:p w14:paraId="05BB6AF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066105">
        <w:rPr>
          <w:rFonts w:ascii="Times New Roman" w:hAnsi="Times New Roman"/>
          <w:i/>
          <w:iCs/>
          <w:noProof/>
          <w:sz w:val="24"/>
          <w:szCs w:val="24"/>
        </w:rPr>
        <w:t>Cell Biology Education</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(2), 157. https://doi.org/10.1187/CBE.04-09-0051</w:t>
      </w:r>
    </w:p>
    <w:p w14:paraId="02047E8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Brock Biology of Microorganisms</w:t>
      </w:r>
      <w:r w:rsidRPr="00066105">
        <w:rPr>
          <w:rFonts w:ascii="Times New Roman" w:hAnsi="Times New Roman"/>
          <w:noProof/>
          <w:sz w:val="24"/>
          <w:szCs w:val="24"/>
        </w:rPr>
        <w:t xml:space="preserve"> (11th ed.). (2005). Prentice Hall.</w:t>
      </w:r>
    </w:p>
    <w:p w14:paraId="0177866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Bruno, D., Bonelli, M., De Filippis, F., Di Lelio, I., Tettamanti, G., Casartelli, M., Ercolini, D., &amp; Caccia, S. (2019). The intestinal microbiota of Hermetia illucens larvae is affected by diet and shows a diverse composition in the different midgut regions.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85</w:t>
      </w:r>
      <w:r w:rsidRPr="00066105">
        <w:rPr>
          <w:rFonts w:ascii="Times New Roman" w:hAnsi="Times New Roman"/>
          <w:noProof/>
          <w:sz w:val="24"/>
          <w:szCs w:val="24"/>
        </w:rPr>
        <w:t>(2). https://doi.org/10.1128/AEM.01864-18</w:t>
      </w:r>
    </w:p>
    <w:p w14:paraId="616B99B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Buchfink, B., Reuter, K., &amp; Drost, H.-G. (2021). Sensitive protein alignments at tree-of-life scale using DIAMOND. </w:t>
      </w:r>
      <w:r w:rsidRPr="00066105">
        <w:rPr>
          <w:rFonts w:ascii="Times New Roman" w:hAnsi="Times New Roman"/>
          <w:i/>
          <w:iCs/>
          <w:noProof/>
          <w:sz w:val="24"/>
          <w:szCs w:val="24"/>
        </w:rPr>
        <w:t>Nature Methods 2021 18:4</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(4), 366–368. https://doi.org/10.1038/s41592-021-01101-x</w:t>
      </w:r>
    </w:p>
    <w:p w14:paraId="77F6290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1–9. https://doi.org/10.1186/S12859-017-1625-9/TABLES/4</w:t>
      </w:r>
    </w:p>
    <w:p w14:paraId="399170F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Canabarro, N., Soares, J. F., Anchieta, C. G., Kelling, C. S., &amp; Mazutti, M. A. (2013). Thermochemical processes for biofuels production from biomass. </w:t>
      </w:r>
      <w:r w:rsidRPr="00066105">
        <w:rPr>
          <w:rFonts w:ascii="Times New Roman" w:hAnsi="Times New Roman"/>
          <w:i/>
          <w:iCs/>
          <w:noProof/>
          <w:sz w:val="24"/>
          <w:szCs w:val="24"/>
        </w:rPr>
        <w:t>Sustainable Chemical Processes 2013 1:1</w:t>
      </w:r>
      <w:r w:rsidRPr="00066105">
        <w:rPr>
          <w:rFonts w:ascii="Times New Roman" w:hAnsi="Times New Roman"/>
          <w:noProof/>
          <w:sz w:val="24"/>
          <w:szCs w:val="24"/>
        </w:rPr>
        <w:t xml:space="preserve">, </w:t>
      </w:r>
      <w:r w:rsidRPr="00066105">
        <w:rPr>
          <w:rFonts w:ascii="Times New Roman" w:hAnsi="Times New Roman"/>
          <w:i/>
          <w:iCs/>
          <w:noProof/>
          <w:sz w:val="24"/>
          <w:szCs w:val="24"/>
        </w:rPr>
        <w:t>1</w:t>
      </w:r>
      <w:r w:rsidRPr="00066105">
        <w:rPr>
          <w:rFonts w:ascii="Times New Roman" w:hAnsi="Times New Roman"/>
          <w:noProof/>
          <w:sz w:val="24"/>
          <w:szCs w:val="24"/>
        </w:rPr>
        <w:t>(1), 1–10. https://doi.org/10.1186/2043-7129-1-22</w:t>
      </w:r>
    </w:p>
    <w:p w14:paraId="1BA7E28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066105">
        <w:rPr>
          <w:rFonts w:ascii="Times New Roman" w:hAnsi="Times New Roman"/>
          <w:i/>
          <w:iCs/>
          <w:noProof/>
          <w:sz w:val="24"/>
          <w:szCs w:val="24"/>
        </w:rPr>
        <w:t>Controlled Clinical Trials</w:t>
      </w:r>
      <w:r w:rsidRPr="00066105">
        <w:rPr>
          <w:rFonts w:ascii="Times New Roman" w:hAnsi="Times New Roman"/>
          <w:noProof/>
          <w:sz w:val="24"/>
          <w:szCs w:val="24"/>
        </w:rPr>
        <w:t xml:space="preserve">, </w:t>
      </w:r>
      <w:r w:rsidRPr="00066105">
        <w:rPr>
          <w:rFonts w:ascii="Times New Roman" w:hAnsi="Times New Roman"/>
          <w:i/>
          <w:iCs/>
          <w:noProof/>
          <w:sz w:val="24"/>
          <w:szCs w:val="24"/>
        </w:rPr>
        <w:t>2</w:t>
      </w:r>
      <w:r w:rsidRPr="00066105">
        <w:rPr>
          <w:rFonts w:ascii="Times New Roman" w:hAnsi="Times New Roman"/>
          <w:noProof/>
          <w:sz w:val="24"/>
          <w:szCs w:val="24"/>
        </w:rPr>
        <w:t>(1), 31–49. https://doi.org/10.1016/0197-2456(81)90056-8</w:t>
      </w:r>
    </w:p>
    <w:p w14:paraId="12AA990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066105">
        <w:rPr>
          <w:rFonts w:ascii="Times New Roman" w:hAnsi="Times New Roman"/>
          <w:i/>
          <w:iCs/>
          <w:noProof/>
          <w:sz w:val="24"/>
          <w:szCs w:val="24"/>
        </w:rPr>
        <w:t>Entomologia Experimentalis et Applicata</w:t>
      </w:r>
      <w:r w:rsidRPr="00066105">
        <w:rPr>
          <w:rFonts w:ascii="Times New Roman" w:hAnsi="Times New Roman"/>
          <w:noProof/>
          <w:sz w:val="24"/>
          <w:szCs w:val="24"/>
        </w:rPr>
        <w:t xml:space="preserve">, </w:t>
      </w:r>
      <w:r w:rsidRPr="00066105">
        <w:rPr>
          <w:rFonts w:ascii="Times New Roman" w:hAnsi="Times New Roman"/>
          <w:i/>
          <w:iCs/>
          <w:noProof/>
          <w:sz w:val="24"/>
          <w:szCs w:val="24"/>
        </w:rPr>
        <w:t>168</w:t>
      </w:r>
      <w:r w:rsidRPr="00066105">
        <w:rPr>
          <w:rFonts w:ascii="Times New Roman" w:hAnsi="Times New Roman"/>
          <w:noProof/>
          <w:sz w:val="24"/>
          <w:szCs w:val="24"/>
        </w:rPr>
        <w:t>(6–7), 472–481. https://doi.org/10.1111/eea.12940</w:t>
      </w:r>
    </w:p>
    <w:p w14:paraId="35BE8E8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(1), 1–19. https://doi.org/10.1371/journal.pone.0227886</w:t>
      </w:r>
    </w:p>
    <w:p w14:paraId="6A6E556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Čičková, H., Newton, G. L., Lacy, R. C., &amp; Kozánek, M. (2015). The use of fly larvae for organic waste treatment. </w:t>
      </w:r>
      <w:r w:rsidRPr="00066105">
        <w:rPr>
          <w:rFonts w:ascii="Times New Roman" w:hAnsi="Times New Roman"/>
          <w:i/>
          <w:iCs/>
          <w:noProof/>
          <w:sz w:val="24"/>
          <w:szCs w:val="24"/>
        </w:rPr>
        <w:t>Waste Management</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 68–80. https://doi.org/10.1016/j.wasman.2014.09.026</w:t>
      </w:r>
    </w:p>
    <w:p w14:paraId="25CEA55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D633. https://doi.org/10.1093/NAR/GKT1244</w:t>
      </w:r>
    </w:p>
    <w:p w14:paraId="03A99D1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Contesini, F. J., Frandsen, R. J. N., &amp; Damasio, A. (2021). Editorial: CAZymes in Biorefinery: From Genes to Application. </w:t>
      </w:r>
      <w:r w:rsidRPr="00066105">
        <w:rPr>
          <w:rFonts w:ascii="Times New Roman" w:hAnsi="Times New Roman"/>
          <w:i/>
          <w:iCs/>
          <w:noProof/>
          <w:sz w:val="24"/>
          <w:szCs w:val="24"/>
        </w:rPr>
        <w:t>Frontiers in Bioengineering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 86. https://doi.org/10.3389/FBIOE.2021.622817/BIBTEX</w:t>
      </w:r>
    </w:p>
    <w:p w14:paraId="1CFBAAA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066105">
        <w:rPr>
          <w:rFonts w:ascii="Times New Roman" w:hAnsi="Times New Roman"/>
          <w:i/>
          <w:iCs/>
          <w:noProof/>
          <w:sz w:val="24"/>
          <w:szCs w:val="24"/>
        </w:rPr>
        <w:t>Environmental Science and Technology</w:t>
      </w:r>
      <w:r w:rsidRPr="00066105">
        <w:rPr>
          <w:rFonts w:ascii="Times New Roman" w:hAnsi="Times New Roman"/>
          <w:noProof/>
          <w:sz w:val="24"/>
          <w:szCs w:val="24"/>
        </w:rPr>
        <w:t xml:space="preserve"> (Vol. 48, Issue 13, pp. 7200–7203). American Chemical Society. https://doi.org/10.1021/es5025433</w:t>
      </w:r>
    </w:p>
    <w:p w14:paraId="7DCED72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(Vol. 84, Issue 9). American Society for Microbiology. https://doi.org/10.1128/AEM.02722-17</w:t>
      </w:r>
    </w:p>
    <w:p w14:paraId="0321EBF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Diener, S., Zurbrugg, C., &amp; Tockner, K. (2009). Swiss feeding rate.pdf. In </w:t>
      </w:r>
      <w:r w:rsidRPr="00066105">
        <w:rPr>
          <w:rFonts w:ascii="Times New Roman" w:hAnsi="Times New Roman"/>
          <w:i/>
          <w:iCs/>
          <w:noProof/>
          <w:sz w:val="24"/>
          <w:szCs w:val="24"/>
        </w:rPr>
        <w:t>Waste Management &amp; Research</w:t>
      </w:r>
      <w:r w:rsidRPr="00066105">
        <w:rPr>
          <w:rFonts w:ascii="Times New Roman" w:hAnsi="Times New Roman"/>
          <w:noProof/>
          <w:sz w:val="24"/>
          <w:szCs w:val="24"/>
        </w:rPr>
        <w:t xml:space="preserve"> (Vol. 27, pp. 603–610).</w:t>
      </w:r>
    </w:p>
    <w:p w14:paraId="4766E82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066105">
        <w:rPr>
          <w:rFonts w:ascii="Times New Roman" w:hAnsi="Times New Roman"/>
          <w:i/>
          <w:iCs/>
          <w:noProof/>
          <w:sz w:val="24"/>
          <w:szCs w:val="24"/>
        </w:rPr>
        <w:t>Biotechnology for Biofuels</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1–19. https://doi.org/10.1186/S13068-018-1212-Y/TABLES/2</w:t>
      </w:r>
    </w:p>
    <w:p w14:paraId="51E5168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Edgar, R. C., &amp; Bateman, A. (2010). Search and clustering orders of magnitude faster than BLAST.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26</w:t>
      </w:r>
      <w:r w:rsidRPr="00066105">
        <w:rPr>
          <w:rFonts w:ascii="Times New Roman" w:hAnsi="Times New Roman"/>
          <w:noProof/>
          <w:sz w:val="24"/>
          <w:szCs w:val="24"/>
        </w:rPr>
        <w:t>(19), 2460–2461. https://doi.org/10.1093/BIOINFORMATICS/BTQ461</w:t>
      </w:r>
    </w:p>
    <w:p w14:paraId="5C9F362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EPA. (n.d.). </w:t>
      </w:r>
      <w:r w:rsidRPr="00066105">
        <w:rPr>
          <w:rFonts w:ascii="Times New Roman" w:hAnsi="Times New Roman"/>
          <w:i/>
          <w:iCs/>
          <w:noProof/>
          <w:sz w:val="24"/>
          <w:szCs w:val="24"/>
        </w:rPr>
        <w:t>Overview for Renewable Fuel Standard</w:t>
      </w:r>
      <w:r w:rsidRPr="00066105">
        <w:rPr>
          <w:rFonts w:ascii="Times New Roman" w:hAnsi="Times New Roman"/>
          <w:noProof/>
          <w:sz w:val="24"/>
          <w:szCs w:val="24"/>
        </w:rPr>
        <w:t>. Retrieved December 9, 2021, from https://www.epa.gov/renewable-fuel-standard-program/overview-renewable-fuel-standard</w:t>
      </w:r>
    </w:p>
    <w:p w14:paraId="62EC631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Ewels, P., Magnusson, M., Lundin, S., &amp; Käller, M. (2016). MultiQC: summarize analysis results for multiple tools and samples in a single report.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32</w:t>
      </w:r>
      <w:r w:rsidRPr="00066105">
        <w:rPr>
          <w:rFonts w:ascii="Times New Roman" w:hAnsi="Times New Roman"/>
          <w:noProof/>
          <w:sz w:val="24"/>
          <w:szCs w:val="24"/>
        </w:rPr>
        <w:t>(19), 3047–3048. https://doi.org/10.1093/BIOINFORMATICS/BTW354</w:t>
      </w:r>
    </w:p>
    <w:p w14:paraId="21A2075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Fu, S., Wang, A., &amp; Au, K. F. (2019). A comparative evaluation of hybrid error correction methods for error-prone long reads.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20</w:t>
      </w:r>
      <w:r w:rsidRPr="00066105">
        <w:rPr>
          <w:rFonts w:ascii="Times New Roman" w:hAnsi="Times New Roman"/>
          <w:noProof/>
          <w:sz w:val="24"/>
          <w:szCs w:val="24"/>
        </w:rPr>
        <w:t>(1), 1–17. https://doi.org/10.1186/s13059-018-1605-z</w:t>
      </w:r>
    </w:p>
    <w:p w14:paraId="5FFFEE2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Grünberger, F., Ferreira-Cerca, S., &amp; Grohmann, D. (2021). Nanopore sequencing of RNA and cDNA molecules expands the transcriptomic toolbox in prokaryotes. </w:t>
      </w:r>
      <w:r w:rsidRPr="00066105">
        <w:rPr>
          <w:rFonts w:ascii="Times New Roman" w:hAnsi="Times New Roman"/>
          <w:i/>
          <w:iCs/>
          <w:noProof/>
          <w:sz w:val="24"/>
          <w:szCs w:val="24"/>
        </w:rPr>
        <w:t>BioRxiv</w:t>
      </w:r>
      <w:r w:rsidRPr="00066105">
        <w:rPr>
          <w:rFonts w:ascii="Times New Roman" w:hAnsi="Times New Roman"/>
          <w:noProof/>
          <w:sz w:val="24"/>
          <w:szCs w:val="24"/>
        </w:rPr>
        <w:t>, 2021.06.14.448286. https://doi.org/10.1101/2021.06.14.448286</w:t>
      </w:r>
    </w:p>
    <w:p w14:paraId="7860BA7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Guerriero, G., Hausman, J. F., Strauss, J., Ertan, H., &amp; Siddiqui, K. S. (2016). Lignocellulosic biomass: Biosynthesis, degradation, and industrial utilization. </w:t>
      </w:r>
      <w:r w:rsidRPr="00066105">
        <w:rPr>
          <w:rFonts w:ascii="Times New Roman" w:hAnsi="Times New Roman"/>
          <w:i/>
          <w:iCs/>
          <w:noProof/>
          <w:sz w:val="24"/>
          <w:szCs w:val="24"/>
        </w:rPr>
        <w:t>Engineering in Life Sciences</w:t>
      </w:r>
      <w:r w:rsidRPr="00066105">
        <w:rPr>
          <w:rFonts w:ascii="Times New Roman" w:hAnsi="Times New Roman"/>
          <w:noProof/>
          <w:sz w:val="24"/>
          <w:szCs w:val="24"/>
        </w:rPr>
        <w:t xml:space="preserve">, </w:t>
      </w:r>
      <w:r w:rsidRPr="00066105">
        <w:rPr>
          <w:rFonts w:ascii="Times New Roman" w:hAnsi="Times New Roman"/>
          <w:i/>
          <w:iCs/>
          <w:noProof/>
          <w:sz w:val="24"/>
          <w:szCs w:val="24"/>
        </w:rPr>
        <w:t>16</w:t>
      </w:r>
      <w:r w:rsidRPr="00066105">
        <w:rPr>
          <w:rFonts w:ascii="Times New Roman" w:hAnsi="Times New Roman"/>
          <w:noProof/>
          <w:sz w:val="24"/>
          <w:szCs w:val="24"/>
        </w:rPr>
        <w:t>(1), 1–16. https://doi.org/10.1002/ELSC.201400196</w:t>
      </w:r>
    </w:p>
    <w:p w14:paraId="31DF499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Hackl, T., Hedrich, R., Schultz, J., &amp; Förster, F. (2014). proovread: large-scale high-accuracy PacBio correction through iterative short read consensus. </w:t>
      </w:r>
      <w:r w:rsidRPr="00066105">
        <w:rPr>
          <w:rFonts w:ascii="Times New Roman" w:hAnsi="Times New Roman"/>
          <w:i/>
          <w:iCs/>
          <w:noProof/>
          <w:sz w:val="24"/>
          <w:szCs w:val="24"/>
        </w:rPr>
        <w:t>Bioinformatics (Oxford, England)</w:t>
      </w:r>
      <w:r w:rsidRPr="00066105">
        <w:rPr>
          <w:rFonts w:ascii="Times New Roman" w:hAnsi="Times New Roman"/>
          <w:noProof/>
          <w:sz w:val="24"/>
          <w:szCs w:val="24"/>
        </w:rPr>
        <w:t xml:space="preserve">, </w:t>
      </w:r>
      <w:r w:rsidRPr="00066105">
        <w:rPr>
          <w:rFonts w:ascii="Times New Roman" w:hAnsi="Times New Roman"/>
          <w:i/>
          <w:iCs/>
          <w:noProof/>
          <w:sz w:val="24"/>
          <w:szCs w:val="24"/>
        </w:rPr>
        <w:t>30</w:t>
      </w:r>
      <w:r w:rsidRPr="00066105">
        <w:rPr>
          <w:rFonts w:ascii="Times New Roman" w:hAnsi="Times New Roman"/>
          <w:noProof/>
          <w:sz w:val="24"/>
          <w:szCs w:val="24"/>
        </w:rPr>
        <w:t>(21), 3004–3011. https://doi.org/10.1093/BIOINFORMATICS/BTU392</w:t>
      </w:r>
    </w:p>
    <w:p w14:paraId="5E1618C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Henson, J., Tischler, G., &amp; Ning, Z. (2012). Next-generation sequencing and large genome assemblies. </w:t>
      </w:r>
      <w:r w:rsidRPr="00066105">
        <w:rPr>
          <w:rFonts w:ascii="Times New Roman" w:hAnsi="Times New Roman"/>
          <w:i/>
          <w:iCs/>
          <w:noProof/>
          <w:sz w:val="24"/>
          <w:szCs w:val="24"/>
        </w:rPr>
        <w:t>Pharmacogenomics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(8), 901–915. https://doi.org/10.2217/pgs.12.72</w:t>
      </w:r>
    </w:p>
    <w:p w14:paraId="10C0EFE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(12), 40–45. https://doi.org/10.1371/journal.pone.0226670</w:t>
      </w:r>
    </w:p>
    <w:p w14:paraId="54C0E69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066105">
        <w:rPr>
          <w:rFonts w:ascii="Times New Roman" w:hAnsi="Times New Roman"/>
          <w:i/>
          <w:iCs/>
          <w:noProof/>
          <w:sz w:val="24"/>
          <w:szCs w:val="24"/>
        </w:rPr>
        <w:t>Science</w:t>
      </w:r>
      <w:r w:rsidRPr="00066105">
        <w:rPr>
          <w:rFonts w:ascii="Times New Roman" w:hAnsi="Times New Roman"/>
          <w:noProof/>
          <w:sz w:val="24"/>
          <w:szCs w:val="24"/>
        </w:rPr>
        <w:t xml:space="preserve"> (Vol. 315, Issue 5813, pp. 804–807). Science. https://doi.org/10.1126/science.1137016</w:t>
      </w:r>
    </w:p>
    <w:p w14:paraId="075BB92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066105">
        <w:rPr>
          <w:rFonts w:ascii="Times New Roman" w:hAnsi="Times New Roman"/>
          <w:i/>
          <w:iCs/>
          <w:noProof/>
          <w:sz w:val="24"/>
          <w:szCs w:val="24"/>
        </w:rPr>
        <w:t>BMC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1–22. https://doi.org/10.1186/s12864-017-3757-8</w:t>
      </w:r>
    </w:p>
    <w:p w14:paraId="64DAD5C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84</w:t>
      </w:r>
      <w:r w:rsidRPr="00066105">
        <w:rPr>
          <w:rFonts w:ascii="Times New Roman" w:hAnsi="Times New Roman"/>
          <w:noProof/>
          <w:sz w:val="24"/>
          <w:szCs w:val="24"/>
        </w:rPr>
        <w:t>(13), 181–199. https://doi.org/10.1128/AEM.00181-18/SUPPL_FILE/ZAM013188596S1.PDF</w:t>
      </w:r>
    </w:p>
    <w:p w14:paraId="3A47E72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Huang, L., Zhang, H., Wu, P., Entwistle, S., Li, X., Yohe, T., Yi, H., Yang, Z., &amp; Yin, Y. (2018). dbCAN-seq: a database of carbohydrate-active enzyme (CAZyme) sequence and annotation.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46</w:t>
      </w:r>
      <w:r w:rsidRPr="00066105">
        <w:rPr>
          <w:rFonts w:ascii="Times New Roman" w:hAnsi="Times New Roman"/>
          <w:noProof/>
          <w:sz w:val="24"/>
          <w:szCs w:val="24"/>
        </w:rPr>
        <w:t>(D1), D516–D521. https://doi.org/10.1093/NAR/GKX894</w:t>
      </w:r>
    </w:p>
    <w:p w14:paraId="737B449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ISOLATE II RNA Mini Kit | Bioline | Meridian Bioscience</w:t>
      </w:r>
      <w:r w:rsidRPr="00066105">
        <w:rPr>
          <w:rFonts w:ascii="Times New Roman" w:hAnsi="Times New Roman"/>
          <w:noProof/>
          <w:sz w:val="24"/>
          <w:szCs w:val="24"/>
        </w:rPr>
        <w:t>. (n.d.). Retrieved November 14, 2020, from https://www.bioline.com/isolate-ii-rna-mini-kit.html</w:t>
      </w:r>
    </w:p>
    <w:p w14:paraId="5B03400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Jain, M., Olsen, H. E., Paten, B., &amp; Akeson, M. (2016). The Oxford Nanopore MinION: delivery of nanopore sequencing to the genomics community.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17</w:t>
      </w:r>
      <w:r w:rsidRPr="00066105">
        <w:rPr>
          <w:rFonts w:ascii="Times New Roman" w:hAnsi="Times New Roman"/>
          <w:noProof/>
          <w:sz w:val="24"/>
          <w:szCs w:val="24"/>
        </w:rPr>
        <w:t>(1), 1–11. https://doi.org/10.1186/s13059-016-1103-0</w:t>
      </w:r>
    </w:p>
    <w:p w14:paraId="26BB369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066105">
        <w:rPr>
          <w:rFonts w:ascii="Times New Roman" w:hAnsi="Times New Roman"/>
          <w:i/>
          <w:iCs/>
          <w:noProof/>
          <w:sz w:val="24"/>
          <w:szCs w:val="24"/>
        </w:rPr>
        <w:t>Scientific Reports 2021 11:1</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1–12. https://doi.org/10.1038/s41598-020-80826-9</w:t>
      </w:r>
    </w:p>
    <w:p w14:paraId="772AED1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Jiang, T., Liu, Y., Jiang, Y., Li, J., Gao, Y., Cui, Z., Liu, Y., Liu, B., &amp; Wang, Y. (2020). Long-read-based human genomic structural variation detection with cuteSV.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21</w:t>
      </w:r>
      <w:r w:rsidRPr="00066105">
        <w:rPr>
          <w:rFonts w:ascii="Times New Roman" w:hAnsi="Times New Roman"/>
          <w:noProof/>
          <w:sz w:val="24"/>
          <w:szCs w:val="24"/>
        </w:rPr>
        <w:t>(1), 1–24. https://doi.org/10.1186/S13059-020-02107-Y/FIGURES/5</w:t>
      </w:r>
    </w:p>
    <w:p w14:paraId="44D767B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Jost, L. (2006). Entropy and diversity. </w:t>
      </w:r>
      <w:r w:rsidRPr="00066105">
        <w:rPr>
          <w:rFonts w:ascii="Times New Roman" w:hAnsi="Times New Roman"/>
          <w:i/>
          <w:iCs/>
          <w:noProof/>
          <w:sz w:val="24"/>
          <w:szCs w:val="24"/>
        </w:rPr>
        <w:t>Oikos</w:t>
      </w:r>
      <w:r w:rsidRPr="00066105">
        <w:rPr>
          <w:rFonts w:ascii="Times New Roman" w:hAnsi="Times New Roman"/>
          <w:noProof/>
          <w:sz w:val="24"/>
          <w:szCs w:val="24"/>
        </w:rPr>
        <w:t xml:space="preserve">, </w:t>
      </w:r>
      <w:r w:rsidRPr="00066105">
        <w:rPr>
          <w:rFonts w:ascii="Times New Roman" w:hAnsi="Times New Roman"/>
          <w:i/>
          <w:iCs/>
          <w:noProof/>
          <w:sz w:val="24"/>
          <w:szCs w:val="24"/>
        </w:rPr>
        <w:t>113</w:t>
      </w:r>
      <w:r w:rsidRPr="00066105">
        <w:rPr>
          <w:rFonts w:ascii="Times New Roman" w:hAnsi="Times New Roman"/>
          <w:noProof/>
          <w:sz w:val="24"/>
          <w:szCs w:val="24"/>
        </w:rPr>
        <w:t>(2), 363–375. https://doi.org/10.1111/J.2006.0030-1299.14714.X</w:t>
      </w:r>
    </w:p>
    <w:p w14:paraId="16B202B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066105">
        <w:rPr>
          <w:rFonts w:ascii="Times New Roman" w:hAnsi="Times New Roman"/>
          <w:i/>
          <w:iCs/>
          <w:noProof/>
          <w:sz w:val="24"/>
          <w:szCs w:val="24"/>
        </w:rPr>
        <w:t>Nature Communications 2019 10:1</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1–10. https://doi.org/10.1038/s41467-019-12669-6</w:t>
      </w:r>
    </w:p>
    <w:p w14:paraId="461FD5C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066105">
        <w:rPr>
          <w:rFonts w:ascii="Times New Roman" w:hAnsi="Times New Roman"/>
          <w:i/>
          <w:iCs/>
          <w:noProof/>
          <w:sz w:val="24"/>
          <w:szCs w:val="24"/>
        </w:rPr>
        <w:t>Nature Methods 2021 18:2</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(2), 165–169. https://doi.org/10.1038/s41592-020-01041-y</w:t>
      </w:r>
    </w:p>
    <w:p w14:paraId="4E598B0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 1538. https://doi.org/10.3389/fmicb.2020.01538</w:t>
      </w:r>
    </w:p>
    <w:p w14:paraId="5C36C9C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Kim, Y. B., Kim, D. H., Jeong, S. B., Lee, J. W., Kim, T. H., Lee, H. G., &amp; Lee, K. W. (2020). Black soldier fly larvae oil as an alternative fat source in broiler nutrition. </w:t>
      </w:r>
      <w:r w:rsidRPr="00066105">
        <w:rPr>
          <w:rFonts w:ascii="Times New Roman" w:hAnsi="Times New Roman"/>
          <w:i/>
          <w:iCs/>
          <w:noProof/>
          <w:sz w:val="24"/>
          <w:szCs w:val="24"/>
        </w:rPr>
        <w:t>Poultry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99</w:t>
      </w:r>
      <w:r w:rsidRPr="00066105">
        <w:rPr>
          <w:rFonts w:ascii="Times New Roman" w:hAnsi="Times New Roman"/>
          <w:noProof/>
          <w:sz w:val="24"/>
          <w:szCs w:val="24"/>
        </w:rPr>
        <w:t>(6), 3133–3143. https://doi.org/10.1016/J.PSJ.2020.01.018</w:t>
      </w:r>
    </w:p>
    <w:p w14:paraId="3CE6DE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(May), 1–14. https://doi.org/10.3389/fmicb.2020.00993</w:t>
      </w:r>
    </w:p>
    <w:p w14:paraId="000161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20. https://doi.org/10.3389/FMICB.2021.619112/BIBTEX</w:t>
      </w:r>
    </w:p>
    <w:p w14:paraId="5016115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Klingenberg, H., &amp; Meinicke, P. (2017). How to normalize metatranscriptomic count data for differential expression analysis. </w:t>
      </w:r>
      <w:r w:rsidRPr="00066105">
        <w:rPr>
          <w:rFonts w:ascii="Times New Roman" w:hAnsi="Times New Roman"/>
          <w:i/>
          <w:iCs/>
          <w:noProof/>
          <w:sz w:val="24"/>
          <w:szCs w:val="24"/>
        </w:rPr>
        <w:t>PeerJ</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(10). https://doi.org/10.7717/PEERJ.3859</w:t>
      </w:r>
    </w:p>
    <w:p w14:paraId="79A5284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Kopylova, E., Noé, L., &amp; Touzet, H. (2012). SortMeRNA: fast and accurate filtering of ribosomal RNAs in metatranscriptomic data.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28</w:t>
      </w:r>
      <w:r w:rsidRPr="00066105">
        <w:rPr>
          <w:rFonts w:ascii="Times New Roman" w:hAnsi="Times New Roman"/>
          <w:noProof/>
          <w:sz w:val="24"/>
          <w:szCs w:val="24"/>
        </w:rPr>
        <w:t>(24), 3211–3217. https://doi.org/10.1093/BIOINFORMATICS/BTS611</w:t>
      </w:r>
    </w:p>
    <w:p w14:paraId="500801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066105">
        <w:rPr>
          <w:rFonts w:ascii="Times New Roman" w:hAnsi="Times New Roman"/>
          <w:i/>
          <w:iCs/>
          <w:noProof/>
          <w:sz w:val="24"/>
          <w:szCs w:val="24"/>
        </w:rPr>
        <w:t>Journal of Experimental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220</w:t>
      </w:r>
      <w:r w:rsidRPr="00066105">
        <w:rPr>
          <w:rFonts w:ascii="Times New Roman" w:hAnsi="Times New Roman"/>
          <w:noProof/>
          <w:sz w:val="24"/>
          <w:szCs w:val="24"/>
        </w:rPr>
        <w:t>(22), 4204–4212. https://doi.org/10.1242/JEB.169227/262697/AM/MICROBIOME-SYMBIONTS-AND-DIET-DIVERSITY-INCUR</w:t>
      </w:r>
    </w:p>
    <w:p w14:paraId="5E3E563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066105">
        <w:rPr>
          <w:rFonts w:ascii="Times New Roman" w:hAnsi="Times New Roman"/>
          <w:i/>
          <w:iCs/>
          <w:noProof/>
          <w:sz w:val="24"/>
          <w:szCs w:val="24"/>
        </w:rPr>
        <w:t>Scientific Reports 2016 6:1</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(1), 1–10. https://doi.org/10.1038/srep34850</w:t>
      </w:r>
    </w:p>
    <w:p w14:paraId="187F08A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066105">
        <w:rPr>
          <w:rFonts w:ascii="Times New Roman" w:hAnsi="Times New Roman"/>
          <w:i/>
          <w:iCs/>
          <w:noProof/>
          <w:sz w:val="24"/>
          <w:szCs w:val="24"/>
        </w:rPr>
        <w:t>Industrial and Engineering Chemistry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48</w:t>
      </w:r>
      <w:r w:rsidRPr="00066105">
        <w:rPr>
          <w:rFonts w:ascii="Times New Roman" w:hAnsi="Times New Roman"/>
          <w:noProof/>
          <w:sz w:val="24"/>
          <w:szCs w:val="24"/>
        </w:rPr>
        <w:t>(8), 3713–3729. https://doi.org/10.1021/ie801542g</w:t>
      </w:r>
    </w:p>
    <w:p w14:paraId="5C7C964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Lalander, C., Diener, S., Zurbrügg, C., &amp; Vinnerås, B. (2019). Effects of feedstock on larval </w:t>
      </w:r>
      <w:r w:rsidRPr="00066105">
        <w:rPr>
          <w:rFonts w:ascii="Times New Roman" w:hAnsi="Times New Roman"/>
          <w:noProof/>
          <w:sz w:val="24"/>
          <w:szCs w:val="24"/>
        </w:rPr>
        <w:lastRenderedPageBreak/>
        <w:t xml:space="preserve">development and process efficiency in waste treatment with black soldier fly (Hermetia illucens). </w:t>
      </w:r>
      <w:r w:rsidRPr="00066105">
        <w:rPr>
          <w:rFonts w:ascii="Times New Roman" w:hAnsi="Times New Roman"/>
          <w:i/>
          <w:iCs/>
          <w:noProof/>
          <w:sz w:val="24"/>
          <w:szCs w:val="24"/>
        </w:rPr>
        <w:t>Journal of Cleaner Production</w:t>
      </w:r>
      <w:r w:rsidRPr="00066105">
        <w:rPr>
          <w:rFonts w:ascii="Times New Roman" w:hAnsi="Times New Roman"/>
          <w:noProof/>
          <w:sz w:val="24"/>
          <w:szCs w:val="24"/>
        </w:rPr>
        <w:t xml:space="preserve">, </w:t>
      </w:r>
      <w:r w:rsidRPr="00066105">
        <w:rPr>
          <w:rFonts w:ascii="Times New Roman" w:hAnsi="Times New Roman"/>
          <w:i/>
          <w:iCs/>
          <w:noProof/>
          <w:sz w:val="24"/>
          <w:szCs w:val="24"/>
        </w:rPr>
        <w:t>208</w:t>
      </w:r>
      <w:r w:rsidRPr="00066105">
        <w:rPr>
          <w:rFonts w:ascii="Times New Roman" w:hAnsi="Times New Roman"/>
          <w:noProof/>
          <w:sz w:val="24"/>
          <w:szCs w:val="24"/>
        </w:rPr>
        <w:t>, 211–219. https://doi.org/10.1016/j.jclepro.2018.10.017</w:t>
      </w:r>
    </w:p>
    <w:p w14:paraId="329D51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066105">
        <w:rPr>
          <w:rFonts w:ascii="Times New Roman" w:hAnsi="Times New Roman"/>
          <w:i/>
          <w:iCs/>
          <w:noProof/>
          <w:sz w:val="24"/>
          <w:szCs w:val="24"/>
        </w:rPr>
        <w:t>Nature Biotechnology 2013 31:9</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(9), 814–821. https://doi.org/10.1038/nbt.2676</w:t>
      </w:r>
    </w:p>
    <w:p w14:paraId="5856CCB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066105">
        <w:rPr>
          <w:rFonts w:ascii="Times New Roman" w:hAnsi="Times New Roman"/>
          <w:i/>
          <w:iCs/>
          <w:noProof/>
          <w:sz w:val="24"/>
          <w:szCs w:val="24"/>
        </w:rPr>
        <w:t>Biomolecular Detection and Quantification</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 1–8. https://doi.org/10.1016/j.bdq.2015.02.001</w:t>
      </w:r>
    </w:p>
    <w:p w14:paraId="14F802F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Lederberg, B. J., &amp; McCray, A. T. (2001). ’ Ome Sweet ’ Omics-- A Genealogical Treasury of Words. </w:t>
      </w:r>
      <w:r w:rsidRPr="00066105">
        <w:rPr>
          <w:rFonts w:ascii="Times New Roman" w:hAnsi="Times New Roman"/>
          <w:i/>
          <w:iCs/>
          <w:noProof/>
          <w:sz w:val="24"/>
          <w:szCs w:val="24"/>
        </w:rPr>
        <w:t>The Scientist</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(7), 8.</w:t>
      </w:r>
    </w:p>
    <w:p w14:paraId="09957A1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LEDERBERG, J., &amp; MCCRAY, A. T. (2001). `Ome Sweet `Omics--A Genealogical Treasury of Words. </w:t>
      </w:r>
      <w:r w:rsidRPr="00066105">
        <w:rPr>
          <w:rFonts w:ascii="Times New Roman" w:hAnsi="Times New Roman"/>
          <w:i/>
          <w:iCs/>
          <w:noProof/>
          <w:sz w:val="24"/>
          <w:szCs w:val="24"/>
        </w:rPr>
        <w:t>The Scientist</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(7), 8–8. https://go.gale.com/ps/i.do?p=AONE&amp;sw=w&amp;issn=08903670&amp;v=2.1&amp;it=r&amp;id=GALE%7CA73535513&amp;sid=googleScholar&amp;linkaccess=fulltext</w:t>
      </w:r>
    </w:p>
    <w:p w14:paraId="4679BA7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066105">
        <w:rPr>
          <w:rFonts w:ascii="Times New Roman" w:hAnsi="Times New Roman"/>
          <w:i/>
          <w:iCs/>
          <w:noProof/>
          <w:sz w:val="24"/>
          <w:szCs w:val="24"/>
        </w:rPr>
        <w:t>Journal of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279</w:t>
      </w:r>
      <w:r w:rsidRPr="00066105">
        <w:rPr>
          <w:rFonts w:ascii="Times New Roman" w:hAnsi="Times New Roman"/>
          <w:noProof/>
          <w:sz w:val="24"/>
          <w:szCs w:val="24"/>
        </w:rPr>
        <w:t>, 47–54. https://doi.org/10.1016/j.jbiotec.2018.05.003</w:t>
      </w:r>
    </w:p>
    <w:p w14:paraId="46F2651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Lee, H. C. (2018). Review of inductively coupled plasmas: Nano-applications and bistable hysteresis physics. </w:t>
      </w:r>
      <w:r w:rsidRPr="00066105">
        <w:rPr>
          <w:rFonts w:ascii="Times New Roman" w:hAnsi="Times New Roman"/>
          <w:i/>
          <w:iCs/>
          <w:noProof/>
          <w:sz w:val="24"/>
          <w:szCs w:val="24"/>
        </w:rPr>
        <w:t>Applied Physics Reviews</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(1), 011108. https://doi.org/10.1063/1.5012001</w:t>
      </w:r>
    </w:p>
    <w:p w14:paraId="5C1C9CE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Leger, A., &amp; Leonardi, T. (2019). pycoQC, interactive quality control for Oxford Nanopore Sequencing. </w:t>
      </w:r>
      <w:r w:rsidRPr="00066105">
        <w:rPr>
          <w:rFonts w:ascii="Times New Roman" w:hAnsi="Times New Roman"/>
          <w:i/>
          <w:iCs/>
          <w:noProof/>
          <w:sz w:val="24"/>
          <w:szCs w:val="24"/>
        </w:rPr>
        <w:t>Journal of Open Source Software</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(34), 1236. https://doi.org/10.21105/JOSS.01236</w:t>
      </w:r>
    </w:p>
    <w:p w14:paraId="50BC7F0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Leidenfrost, R. M., Pöther, D.-C., Jäckel, U., &amp; Wünschiers, R. (2020). Benchmarking the MinION: Evaluating long reads for microbial profiling. </w:t>
      </w:r>
      <w:r w:rsidRPr="00066105">
        <w:rPr>
          <w:rFonts w:ascii="Times New Roman" w:hAnsi="Times New Roman"/>
          <w:i/>
          <w:iCs/>
          <w:noProof/>
          <w:sz w:val="24"/>
          <w:szCs w:val="24"/>
        </w:rPr>
        <w:t>Scientific Reports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https://doi.org/10.1038/S41598-020-61989-X</w:t>
      </w:r>
    </w:p>
    <w:p w14:paraId="6A61BDA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066105">
        <w:rPr>
          <w:rFonts w:ascii="Times New Roman" w:hAnsi="Times New Roman"/>
          <w:i/>
          <w:iCs/>
          <w:noProof/>
          <w:sz w:val="24"/>
          <w:szCs w:val="24"/>
        </w:rPr>
        <w:t>Microbiome</w:t>
      </w:r>
      <w:r w:rsidRPr="00066105">
        <w:rPr>
          <w:rFonts w:ascii="Times New Roman" w:hAnsi="Times New Roman"/>
          <w:noProof/>
          <w:sz w:val="24"/>
          <w:szCs w:val="24"/>
        </w:rPr>
        <w:t xml:space="preserve">, </w:t>
      </w:r>
      <w:r w:rsidRPr="00066105">
        <w:rPr>
          <w:rFonts w:ascii="Times New Roman" w:hAnsi="Times New Roman"/>
          <w:i/>
          <w:iCs/>
          <w:noProof/>
          <w:sz w:val="24"/>
          <w:szCs w:val="24"/>
        </w:rPr>
        <w:t>7</w:t>
      </w:r>
      <w:r w:rsidRPr="00066105">
        <w:rPr>
          <w:rFonts w:ascii="Times New Roman" w:hAnsi="Times New Roman"/>
          <w:noProof/>
          <w:sz w:val="24"/>
          <w:szCs w:val="24"/>
        </w:rPr>
        <w:t>(1), 6. https://doi.org/10.1186/s40168-019-0618-5</w:t>
      </w:r>
    </w:p>
    <w:p w14:paraId="42B4A90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H. (2018). Minimap2: pairwise alignment for nucleotide sequences.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34</w:t>
      </w:r>
      <w:r w:rsidRPr="00066105">
        <w:rPr>
          <w:rFonts w:ascii="Times New Roman" w:hAnsi="Times New Roman"/>
          <w:noProof/>
          <w:sz w:val="24"/>
          <w:szCs w:val="24"/>
        </w:rPr>
        <w:t>(18), 3094–3100. https://doi.org/10.1093/BIOINFORMATICS/BTY191</w:t>
      </w:r>
    </w:p>
    <w:p w14:paraId="27C5155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25</w:t>
      </w:r>
      <w:r w:rsidRPr="00066105">
        <w:rPr>
          <w:rFonts w:ascii="Times New Roman" w:hAnsi="Times New Roman"/>
          <w:noProof/>
          <w:sz w:val="24"/>
          <w:szCs w:val="24"/>
        </w:rPr>
        <w:t>(16), 2078–2079. https://doi.org/10.1093/BIOINFORMATICS/BTP352</w:t>
      </w:r>
    </w:p>
    <w:p w14:paraId="4ED13D8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066105">
        <w:rPr>
          <w:rFonts w:ascii="Times New Roman" w:hAnsi="Times New Roman"/>
          <w:i/>
          <w:iCs/>
          <w:noProof/>
          <w:sz w:val="24"/>
          <w:szCs w:val="24"/>
        </w:rPr>
        <w:t>Waste Management (New York, N.Y.)</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(6), 1316–1320. https://doi.org/10.1016/J.WASMAN.2011.01.005</w:t>
      </w:r>
    </w:p>
    <w:p w14:paraId="4C31DBA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066105">
        <w:rPr>
          <w:rFonts w:ascii="Times New Roman" w:hAnsi="Times New Roman"/>
          <w:i/>
          <w:iCs/>
          <w:noProof/>
          <w:sz w:val="24"/>
          <w:szCs w:val="24"/>
        </w:rPr>
        <w:t>Briefings in Functional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25–37. https://doi.org/10.1093/BFGP/ELR035</w:t>
      </w:r>
    </w:p>
    <w:p w14:paraId="2FC4625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Limayem, A., &amp; Ricke, S. C. (2012). Lignocellulosic biomass for bioethanol production: Current perspectives, potential issues and future prospects. </w:t>
      </w:r>
      <w:r w:rsidRPr="00066105">
        <w:rPr>
          <w:rFonts w:ascii="Times New Roman" w:hAnsi="Times New Roman"/>
          <w:i/>
          <w:iCs/>
          <w:noProof/>
          <w:sz w:val="24"/>
          <w:szCs w:val="24"/>
        </w:rPr>
        <w:t>Progress in Energy and Combustion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38</w:t>
      </w:r>
      <w:r w:rsidRPr="00066105">
        <w:rPr>
          <w:rFonts w:ascii="Times New Roman" w:hAnsi="Times New Roman"/>
          <w:noProof/>
          <w:sz w:val="24"/>
          <w:szCs w:val="24"/>
        </w:rPr>
        <w:t>(4), 449–467. https://doi.org/10.1016/j.pecs.2012.03.002</w:t>
      </w:r>
    </w:p>
    <w:p w14:paraId="1BFCB6A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Lombard, V., Golaconda Ramulu, H., Drula, E., Coutinho, P. M., &amp; Henrissat, B. (2014). The carbohydrate-active enzymes database (CAZy) in 2013.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D490. https://doi.org/10.1093/NAR/GKT1178</w:t>
      </w:r>
    </w:p>
    <w:p w14:paraId="48F8473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Love, M. I., Huber, W., &amp; Anders, S. (2014). Moderated estimation of fold change and dispersion for RNA-seq data with DESeq2. </w:t>
      </w:r>
      <w:r w:rsidRPr="00066105">
        <w:rPr>
          <w:rFonts w:ascii="Times New Roman" w:hAnsi="Times New Roman"/>
          <w:i/>
          <w:iCs/>
          <w:noProof/>
          <w:sz w:val="24"/>
          <w:szCs w:val="24"/>
        </w:rPr>
        <w:t>Genome Biology 2014 15:12</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(12), 1–21. https://doi.org/10.1186/S13059-014-0550-8</w:t>
      </w:r>
    </w:p>
    <w:p w14:paraId="77CFD57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Lu, H., Giordano, F., &amp; Ning, Z. (2016). Oxford Nanopore MinION Sequencing and Genome Assembly. </w:t>
      </w:r>
      <w:r w:rsidRPr="00066105">
        <w:rPr>
          <w:rFonts w:ascii="Times New Roman" w:hAnsi="Times New Roman"/>
          <w:i/>
          <w:iCs/>
          <w:noProof/>
          <w:sz w:val="24"/>
          <w:szCs w:val="24"/>
        </w:rPr>
        <w:t>Genomics, Proteomics and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(5), 265–279. https://doi.org/10.1016/j.gpb.2016.05.004</w:t>
      </w:r>
    </w:p>
    <w:p w14:paraId="7B3C94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Luo, W., Friedman, M. S., Shedden, K., Hankenson, K. D., &amp; Woolf, P. J. (2009). GAGE: Generally applicable gene set enrichment for pathway analysis.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1–17. https://doi.org/10.1186/1471-2105-10-161/FIGURES/5</w:t>
      </w:r>
    </w:p>
    <w:p w14:paraId="5E28A8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Lynd, L. R. (2017). The grand challenge of cellulosic biofuels. In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(Vol. 35, Issue 10, pp. 912–915). Nature Publishing Group. https://doi.org/10.1038/nbt.3976</w:t>
      </w:r>
    </w:p>
    <w:p w14:paraId="58E450B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Madhavan, A., Sindhu, R., Parameswaran, B., Sukumaran, R. K., &amp; Pandey, A. (2017). Metagenome Analysis: a Powerful Tool for Enzyme Bioprospecting. </w:t>
      </w:r>
      <w:r w:rsidRPr="00066105">
        <w:rPr>
          <w:rFonts w:ascii="Times New Roman" w:hAnsi="Times New Roman"/>
          <w:i/>
          <w:iCs/>
          <w:noProof/>
          <w:sz w:val="24"/>
          <w:szCs w:val="24"/>
        </w:rPr>
        <w:t>Applied Biochemistry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183</w:t>
      </w:r>
      <w:r w:rsidRPr="00066105">
        <w:rPr>
          <w:rFonts w:ascii="Times New Roman" w:hAnsi="Times New Roman"/>
          <w:noProof/>
          <w:sz w:val="24"/>
          <w:szCs w:val="24"/>
        </w:rPr>
        <w:t>(2), 636–651. https://doi.org/10.1007/s12010-017-2568-3</w:t>
      </w:r>
    </w:p>
    <w:p w14:paraId="49F8D85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Magi, A., Giusti, B., &amp; Tattini, L. (2017). Characterization of MinION nanopore data for resequencing analyses. </w:t>
      </w:r>
      <w:r w:rsidRPr="00066105">
        <w:rPr>
          <w:rFonts w:ascii="Times New Roman" w:hAnsi="Times New Roman"/>
          <w:i/>
          <w:iCs/>
          <w:noProof/>
          <w:sz w:val="24"/>
          <w:szCs w:val="24"/>
        </w:rPr>
        <w:t>Briefings in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(6), 940–953. https://doi.org/10.1093/bib/bbw077</w:t>
      </w:r>
    </w:p>
    <w:p w14:paraId="6A9152D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69</w:t>
      </w:r>
      <w:r w:rsidRPr="00066105">
        <w:rPr>
          <w:rFonts w:ascii="Times New Roman" w:hAnsi="Times New Roman"/>
          <w:noProof/>
          <w:sz w:val="24"/>
          <w:szCs w:val="24"/>
        </w:rPr>
        <w:t>(9), 5096. https://doi.org/10.1128/AEM.69.9.5096-5103.2003</w:t>
      </w:r>
    </w:p>
    <w:p w14:paraId="64248B0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066105">
        <w:rPr>
          <w:rFonts w:ascii="Times New Roman" w:hAnsi="Times New Roman"/>
          <w:i/>
          <w:iCs/>
          <w:noProof/>
          <w:sz w:val="24"/>
          <w:szCs w:val="24"/>
        </w:rPr>
        <w:t>Scientific Reports 2016 6:1</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(1), 1–12. https://doi.org/10.1038/srep26447</w:t>
      </w:r>
    </w:p>
    <w:p w14:paraId="68F7565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McDonald, J. H. (2014). Handbook of Biological Statistics - Paired t–test. </w:t>
      </w:r>
      <w:r w:rsidRPr="00066105">
        <w:rPr>
          <w:rFonts w:ascii="Times New Roman" w:hAnsi="Times New Roman"/>
          <w:i/>
          <w:iCs/>
          <w:noProof/>
          <w:sz w:val="24"/>
          <w:szCs w:val="24"/>
        </w:rPr>
        <w:t>Sparky House Publishing</w:t>
      </w:r>
      <w:r w:rsidRPr="00066105">
        <w:rPr>
          <w:rFonts w:ascii="Times New Roman" w:hAnsi="Times New Roman"/>
          <w:noProof/>
          <w:sz w:val="24"/>
          <w:szCs w:val="24"/>
        </w:rPr>
        <w:t>, 180–185. http://www.biostathandbook.com/pairedttest.html</w:t>
      </w:r>
    </w:p>
    <w:p w14:paraId="73B8925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066105">
        <w:rPr>
          <w:rFonts w:ascii="Times New Roman" w:hAnsi="Times New Roman"/>
          <w:i/>
          <w:iCs/>
          <w:noProof/>
          <w:sz w:val="24"/>
          <w:szCs w:val="24"/>
        </w:rPr>
        <w:t>Journal of Microbiological Methods</w:t>
      </w:r>
      <w:r w:rsidRPr="00066105">
        <w:rPr>
          <w:rFonts w:ascii="Times New Roman" w:hAnsi="Times New Roman"/>
          <w:noProof/>
          <w:sz w:val="24"/>
          <w:szCs w:val="24"/>
        </w:rPr>
        <w:t xml:space="preserve">, </w:t>
      </w:r>
      <w:r w:rsidRPr="00066105">
        <w:rPr>
          <w:rFonts w:ascii="Times New Roman" w:hAnsi="Times New Roman"/>
          <w:i/>
          <w:iCs/>
          <w:noProof/>
          <w:sz w:val="24"/>
          <w:szCs w:val="24"/>
        </w:rPr>
        <w:t>75</w:t>
      </w:r>
      <w:r w:rsidRPr="00066105">
        <w:rPr>
          <w:rFonts w:ascii="Times New Roman" w:hAnsi="Times New Roman"/>
          <w:noProof/>
          <w:sz w:val="24"/>
          <w:szCs w:val="24"/>
        </w:rPr>
        <w:t>(2), 172–176. https://doi.org/10.1016/j.mimet.2008.05.019</w:t>
      </w:r>
    </w:p>
    <w:p w14:paraId="0AD3C13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066105">
        <w:rPr>
          <w:rFonts w:ascii="Times New Roman" w:hAnsi="Times New Roman"/>
          <w:i/>
          <w:iCs/>
          <w:noProof/>
          <w:sz w:val="24"/>
          <w:szCs w:val="24"/>
        </w:rPr>
        <w:t>Proceedings of the National Academy of Sciences of the United States of America</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(17), 6537–6542. https://doi.org/10.1073/PNAS.1117686109/-/DCSUPPLEMENTAL</w:t>
      </w:r>
    </w:p>
    <w:p w14:paraId="78A752A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McMurdie, P. J., &amp; Holmes, S. (2013). phyloseq: An R Package for Reproducible Interactive Analysis and Graphics of Microbiome Census Data.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8</w:t>
      </w:r>
      <w:r w:rsidRPr="00066105">
        <w:rPr>
          <w:rFonts w:ascii="Times New Roman" w:hAnsi="Times New Roman"/>
          <w:noProof/>
          <w:sz w:val="24"/>
          <w:szCs w:val="24"/>
        </w:rPr>
        <w:t xml:space="preserve">(4), e61217. </w:t>
      </w:r>
      <w:r w:rsidRPr="00066105">
        <w:rPr>
          <w:rFonts w:ascii="Times New Roman" w:hAnsi="Times New Roman"/>
          <w:noProof/>
          <w:sz w:val="24"/>
          <w:szCs w:val="24"/>
        </w:rPr>
        <w:lastRenderedPageBreak/>
        <w:t>https://doi.org/10.1371/JOURNAL.PONE.0061217</w:t>
      </w:r>
    </w:p>
    <w:p w14:paraId="461BF44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(8), e0202591. https://doi.org/10.1371/JOURNAL.PONE.0202591</w:t>
      </w:r>
    </w:p>
    <w:p w14:paraId="3976B5B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82</w:t>
      </w:r>
      <w:r w:rsidRPr="00066105">
        <w:rPr>
          <w:rFonts w:ascii="Times New Roman" w:hAnsi="Times New Roman"/>
          <w:noProof/>
          <w:sz w:val="24"/>
          <w:szCs w:val="24"/>
        </w:rPr>
        <w:t>(6), 1686–1692. https://doi.org/10.1128/AEM.03453-15/SUPPL_FILE/ZAM999116989SO1.PDF</w:t>
      </w:r>
    </w:p>
    <w:p w14:paraId="1A26CFC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Miclotte, G., Heydari, M., Demeester, P., Rombauts, S., Van de Peer, Y., Audenaert, P., &amp; Fostier, J. (2016). Jabba: Hybrid error correction for long sequencing reads. </w:t>
      </w:r>
      <w:r w:rsidRPr="00066105">
        <w:rPr>
          <w:rFonts w:ascii="Times New Roman" w:hAnsi="Times New Roman"/>
          <w:i/>
          <w:iCs/>
          <w:noProof/>
          <w:sz w:val="24"/>
          <w:szCs w:val="24"/>
        </w:rPr>
        <w:t>Algorithms for Molecular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1–12. https://doi.org/10.1186/S13015-016-0075-7/FIGURES/5</w:t>
      </w:r>
    </w:p>
    <w:p w14:paraId="5DFCEC8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066105">
        <w:rPr>
          <w:rFonts w:ascii="Times New Roman" w:hAnsi="Times New Roman"/>
          <w:i/>
          <w:iCs/>
          <w:noProof/>
          <w:sz w:val="24"/>
          <w:szCs w:val="24"/>
        </w:rPr>
        <w:t>Bioresource 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99</w:t>
      </w:r>
      <w:r w:rsidRPr="00066105">
        <w:rPr>
          <w:rFonts w:ascii="Times New Roman" w:hAnsi="Times New Roman"/>
          <w:noProof/>
          <w:sz w:val="24"/>
          <w:szCs w:val="24"/>
        </w:rPr>
        <w:t>(7), 2495–2500. https://doi.org/10.1016/J.BIORTECH.2007.04.056</w:t>
      </w:r>
    </w:p>
    <w:p w14:paraId="4B0A4FC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MS Swaminathan, Maryam Rahmanian, John Wilkinson, V. G. (2013). HPLE, 2013 Biofuels and food. In </w:t>
      </w:r>
      <w:r w:rsidRPr="00066105">
        <w:rPr>
          <w:rFonts w:ascii="Times New Roman" w:hAnsi="Times New Roman"/>
          <w:i/>
          <w:iCs/>
          <w:noProof/>
          <w:sz w:val="24"/>
          <w:szCs w:val="24"/>
        </w:rPr>
        <w:t>Biofuels and Food Security</w:t>
      </w:r>
      <w:r w:rsidRPr="00066105">
        <w:rPr>
          <w:rFonts w:ascii="Times New Roman" w:hAnsi="Times New Roman"/>
          <w:noProof/>
          <w:sz w:val="24"/>
          <w:szCs w:val="24"/>
        </w:rPr>
        <w:t xml:space="preserve"> (Issue 5).</w:t>
      </w:r>
    </w:p>
    <w:p w14:paraId="65A37E9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nanoporetech/pychopper: A tool to identify, orient, trim and rescue full length cDNA reads</w:t>
      </w:r>
      <w:r w:rsidRPr="00066105">
        <w:rPr>
          <w:rFonts w:ascii="Times New Roman" w:hAnsi="Times New Roman"/>
          <w:noProof/>
          <w:sz w:val="24"/>
          <w:szCs w:val="24"/>
        </w:rPr>
        <w:t>. (n.d.). Retrieved October 25, 2021, from https://github.com/nanoporetech/pychopper</w:t>
      </w:r>
    </w:p>
    <w:p w14:paraId="4C3CB6B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Nguyen, T. T. X., Tomberlin, J. K., &amp; Vanlaerhoven, S. (2015). Ability of Black Soldier Fly (Diptera: Stratiomyidae) Larvae to Recycle Food Waste.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44</w:t>
      </w:r>
      <w:r w:rsidRPr="00066105">
        <w:rPr>
          <w:rFonts w:ascii="Times New Roman" w:hAnsi="Times New Roman"/>
          <w:noProof/>
          <w:sz w:val="24"/>
          <w:szCs w:val="24"/>
        </w:rPr>
        <w:t>(2), 406–410. https://doi.org/10.1093/ee/nvv002</w:t>
      </w:r>
    </w:p>
    <w:p w14:paraId="503A12A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066105">
        <w:rPr>
          <w:rFonts w:ascii="Times New Roman" w:hAnsi="Times New Roman"/>
          <w:i/>
          <w:iCs/>
          <w:noProof/>
          <w:sz w:val="24"/>
          <w:szCs w:val="24"/>
        </w:rPr>
        <w:t>Journal of Sustainable Bioenergy Systems</w:t>
      </w:r>
      <w:r w:rsidRPr="00066105">
        <w:rPr>
          <w:rFonts w:ascii="Times New Roman" w:hAnsi="Times New Roman"/>
          <w:noProof/>
          <w:sz w:val="24"/>
          <w:szCs w:val="24"/>
        </w:rPr>
        <w:t xml:space="preserve">, </w:t>
      </w:r>
      <w:r w:rsidRPr="00066105">
        <w:rPr>
          <w:rFonts w:ascii="Times New Roman" w:hAnsi="Times New Roman"/>
          <w:i/>
          <w:iCs/>
          <w:noProof/>
          <w:sz w:val="24"/>
          <w:szCs w:val="24"/>
        </w:rPr>
        <w:t>03</w:t>
      </w:r>
      <w:r w:rsidRPr="00066105">
        <w:rPr>
          <w:rFonts w:ascii="Times New Roman" w:hAnsi="Times New Roman"/>
          <w:noProof/>
          <w:sz w:val="24"/>
          <w:szCs w:val="24"/>
        </w:rPr>
        <w:t>(01), 7–17. https://doi.org/10.4236/jsbs.2013.31002</w:t>
      </w:r>
    </w:p>
    <w:p w14:paraId="5EEA3C6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Nuelle, B. (2019). </w:t>
      </w:r>
      <w:r w:rsidRPr="00066105">
        <w:rPr>
          <w:rFonts w:ascii="Times New Roman" w:hAnsi="Times New Roman"/>
          <w:i/>
          <w:iCs/>
          <w:noProof/>
          <w:sz w:val="24"/>
          <w:szCs w:val="24"/>
        </w:rPr>
        <w:t>Cellulosic ethanol struggles to climb commercialization ladder| Agri-Pulse Communications, Inc.</w:t>
      </w:r>
      <w:r w:rsidRPr="00066105">
        <w:rPr>
          <w:rFonts w:ascii="Times New Roman" w:hAnsi="Times New Roman"/>
          <w:noProof/>
          <w:sz w:val="24"/>
          <w:szCs w:val="24"/>
        </w:rPr>
        <w:t xml:space="preserve"> Agri-Pulse. https://www.agri-pulse.com/articles/12894-cellulosic-ethanol-struggles-to-climb-commercialization-ladder</w:t>
      </w:r>
    </w:p>
    <w:p w14:paraId="5B1CFE6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Ondov, B. D., Bergman, N. H., &amp; Phillippy, A. M. (2011). Interactive metagenomic visualization in a Web browser.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https://doi.org/10.1186/1471-2105-12-385</w:t>
      </w:r>
    </w:p>
    <w:p w14:paraId="0259C43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Overbeek, R., Olson, R., Pusch, G. D., Olsen, G. J., Davis, J. J., Disz, T., Edwards, R. A., Gerdes, S., Parrello, B., Shukla, M., Vonstein, V., Wattam, A. R., Xia, F., &amp; Stevens, R. (2014). The SEED and the Rapid Annotation of microbial genomes using Subsystems Technology (RAST).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D206. https://doi.org/10.1093/NAR/GKT1226</w:t>
      </w:r>
    </w:p>
    <w:p w14:paraId="48C8337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Oxford Nanopore Technologies, O. (n.d.). </w:t>
      </w:r>
      <w:r w:rsidRPr="00066105">
        <w:rPr>
          <w:rFonts w:ascii="Times New Roman" w:hAnsi="Times New Roman"/>
          <w:i/>
          <w:iCs/>
          <w:noProof/>
          <w:sz w:val="24"/>
          <w:szCs w:val="24"/>
        </w:rPr>
        <w:t>Flow Cell (R9.4.1)</w:t>
      </w:r>
      <w:r w:rsidRPr="00066105">
        <w:rPr>
          <w:rFonts w:ascii="Times New Roman" w:hAnsi="Times New Roman"/>
          <w:noProof/>
          <w:sz w:val="24"/>
          <w:szCs w:val="24"/>
        </w:rPr>
        <w:t>. 2020. Retrieved October 22, 2021, from https://store.nanoporetech.com/flow-cell-r9-4-1.html</w:t>
      </w:r>
    </w:p>
    <w:p w14:paraId="436A2CE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Penaranda, C., &amp; Hung, D. T. (2019). Single-Cell RNA Sequencing to Understand Host–Pathogen Interactions. </w:t>
      </w:r>
      <w:r w:rsidRPr="00066105">
        <w:rPr>
          <w:rFonts w:ascii="Times New Roman" w:hAnsi="Times New Roman"/>
          <w:i/>
          <w:iCs/>
          <w:noProof/>
          <w:sz w:val="24"/>
          <w:szCs w:val="24"/>
        </w:rPr>
        <w:t>ACS Infectious Diseases</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(3), 336–344. https://doi.org/10.1021/ACSINFECDIS.8B00369</w:t>
      </w:r>
    </w:p>
    <w:p w14:paraId="5B4962E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066105">
        <w:rPr>
          <w:rFonts w:ascii="Times New Roman" w:hAnsi="Times New Roman"/>
          <w:i/>
          <w:iCs/>
          <w:noProof/>
          <w:sz w:val="24"/>
          <w:szCs w:val="24"/>
        </w:rPr>
        <w:t>International Microbiology : The Official Journal of the Spanish Society for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(2), 53–63. https://doi.org/10.1007/S10123-002-0062-3</w:t>
      </w:r>
    </w:p>
    <w:p w14:paraId="2963E84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066105">
        <w:rPr>
          <w:rFonts w:ascii="Times New Roman" w:hAnsi="Times New Roman"/>
          <w:i/>
          <w:iCs/>
          <w:noProof/>
          <w:sz w:val="24"/>
          <w:szCs w:val="24"/>
        </w:rPr>
        <w:t>Genome Medicine</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1–14. https://doi.org/10.1186/S13073-019-0672-4/FIGURES/5</w:t>
      </w:r>
    </w:p>
    <w:p w14:paraId="78D198C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066105">
        <w:rPr>
          <w:rFonts w:ascii="Times New Roman" w:hAnsi="Times New Roman"/>
          <w:i/>
          <w:iCs/>
          <w:noProof/>
          <w:sz w:val="24"/>
          <w:szCs w:val="24"/>
        </w:rPr>
        <w:t>Applied Spectroscopy, Vol. 66, Issue 8, Pp. 843-868</w:t>
      </w:r>
      <w:r w:rsidRPr="00066105">
        <w:rPr>
          <w:rFonts w:ascii="Times New Roman" w:hAnsi="Times New Roman"/>
          <w:noProof/>
          <w:sz w:val="24"/>
          <w:szCs w:val="24"/>
        </w:rPr>
        <w:t xml:space="preserve">, </w:t>
      </w:r>
      <w:r w:rsidRPr="00066105">
        <w:rPr>
          <w:rFonts w:ascii="Times New Roman" w:hAnsi="Times New Roman"/>
          <w:i/>
          <w:iCs/>
          <w:noProof/>
          <w:sz w:val="24"/>
          <w:szCs w:val="24"/>
        </w:rPr>
        <w:t>66</w:t>
      </w:r>
      <w:r w:rsidRPr="00066105">
        <w:rPr>
          <w:rFonts w:ascii="Times New Roman" w:hAnsi="Times New Roman"/>
          <w:noProof/>
          <w:sz w:val="24"/>
          <w:szCs w:val="24"/>
        </w:rPr>
        <w:t>(8), 843–868. https://doi.org/10.1366/12-06681</w:t>
      </w:r>
    </w:p>
    <w:p w14:paraId="1BDF90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066105">
        <w:rPr>
          <w:rFonts w:ascii="Times New Roman" w:hAnsi="Times New Roman"/>
          <w:i/>
          <w:iCs/>
          <w:noProof/>
          <w:sz w:val="24"/>
          <w:szCs w:val="24"/>
        </w:rPr>
        <w:t>Chinese Medical Journal</w:t>
      </w:r>
      <w:r w:rsidRPr="00066105">
        <w:rPr>
          <w:rFonts w:ascii="Times New Roman" w:hAnsi="Times New Roman"/>
          <w:noProof/>
          <w:sz w:val="24"/>
          <w:szCs w:val="24"/>
        </w:rPr>
        <w:t xml:space="preserve">, </w:t>
      </w:r>
      <w:r w:rsidRPr="00066105">
        <w:rPr>
          <w:rFonts w:ascii="Times New Roman" w:hAnsi="Times New Roman"/>
          <w:i/>
          <w:iCs/>
          <w:noProof/>
          <w:sz w:val="24"/>
          <w:szCs w:val="24"/>
        </w:rPr>
        <w:t>133</w:t>
      </w:r>
      <w:r w:rsidRPr="00066105">
        <w:rPr>
          <w:rFonts w:ascii="Times New Roman" w:hAnsi="Times New Roman"/>
          <w:noProof/>
          <w:sz w:val="24"/>
          <w:szCs w:val="24"/>
        </w:rPr>
        <w:t>(15), 1844–1855. https://doi.org/10.1097/CM9.0000000000000871</w:t>
      </w:r>
    </w:p>
    <w:p w14:paraId="6AC1942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41</w:t>
      </w:r>
      <w:r w:rsidRPr="00066105">
        <w:rPr>
          <w:rFonts w:ascii="Times New Roman" w:hAnsi="Times New Roman"/>
          <w:noProof/>
          <w:sz w:val="24"/>
          <w:szCs w:val="24"/>
        </w:rPr>
        <w:t>(Database issue), D590. https://doi.org/10.1093/NAR/GKS1219</w:t>
      </w:r>
    </w:p>
    <w:p w14:paraId="1F5CA98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R10.3: the newest nanopore for high accuracy nanopore sequencing – now available in store</w:t>
      </w:r>
      <w:r w:rsidRPr="00066105">
        <w:rPr>
          <w:rFonts w:ascii="Times New Roman" w:hAnsi="Times New Roman"/>
          <w:noProof/>
          <w:sz w:val="24"/>
          <w:szCs w:val="24"/>
        </w:rPr>
        <w:t xml:space="preserve">. </w:t>
      </w:r>
      <w:r w:rsidRPr="00066105">
        <w:rPr>
          <w:rFonts w:ascii="Times New Roman" w:hAnsi="Times New Roman"/>
          <w:noProof/>
          <w:sz w:val="24"/>
          <w:szCs w:val="24"/>
        </w:rPr>
        <w:lastRenderedPageBreak/>
        <w:t>(n.d.). Retrieved October 25, 2021, from https://nanoporetech.com/about-us/news/r103-newest-nanopore-high-accuracy-nanopore-sequencing-now-available-store</w:t>
      </w:r>
    </w:p>
    <w:p w14:paraId="40E07D5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Rehman, K. ur, Cai, M., Xiao, X., Zheng, L., Wang, H., Soomro, A. A., Zhou, Y., Li, W., Yu, Z., &amp; Zhang, J. (2017). Cellulose decomposition and larval biomass production from the co-digestion of dairy manure and chicken manure by mini-livestock (Hermetia illucens L.). </w:t>
      </w:r>
      <w:r w:rsidRPr="00066105">
        <w:rPr>
          <w:rFonts w:ascii="Times New Roman" w:hAnsi="Times New Roman"/>
          <w:i/>
          <w:iCs/>
          <w:noProof/>
          <w:sz w:val="24"/>
          <w:szCs w:val="24"/>
        </w:rPr>
        <w:t>Journal of Environmental Management</w:t>
      </w:r>
      <w:r w:rsidRPr="00066105">
        <w:rPr>
          <w:rFonts w:ascii="Times New Roman" w:hAnsi="Times New Roman"/>
          <w:noProof/>
          <w:sz w:val="24"/>
          <w:szCs w:val="24"/>
        </w:rPr>
        <w:t xml:space="preserve">, </w:t>
      </w:r>
      <w:r w:rsidRPr="00066105">
        <w:rPr>
          <w:rFonts w:ascii="Times New Roman" w:hAnsi="Times New Roman"/>
          <w:i/>
          <w:iCs/>
          <w:noProof/>
          <w:sz w:val="24"/>
          <w:szCs w:val="24"/>
        </w:rPr>
        <w:t>196</w:t>
      </w:r>
      <w:r w:rsidRPr="00066105">
        <w:rPr>
          <w:rFonts w:ascii="Times New Roman" w:hAnsi="Times New Roman"/>
          <w:noProof/>
          <w:sz w:val="24"/>
          <w:szCs w:val="24"/>
        </w:rPr>
        <w:t>, 458–465. https://doi.org/10.1016/J.JENVMAN.2017.03.047</w:t>
      </w:r>
    </w:p>
    <w:p w14:paraId="7F34DED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066105">
        <w:rPr>
          <w:rFonts w:ascii="Times New Roman" w:hAnsi="Times New Roman"/>
          <w:i/>
          <w:iCs/>
          <w:noProof/>
          <w:sz w:val="24"/>
          <w:szCs w:val="24"/>
        </w:rPr>
        <w:t>BioRxiv</w:t>
      </w:r>
      <w:r w:rsidRPr="00066105">
        <w:rPr>
          <w:rFonts w:ascii="Times New Roman" w:hAnsi="Times New Roman"/>
          <w:noProof/>
          <w:sz w:val="24"/>
          <w:szCs w:val="24"/>
        </w:rPr>
        <w:t>, 232835. https://doi.org/10.1101/232835</w:t>
      </w:r>
    </w:p>
    <w:p w14:paraId="2A55204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Rhoads, A., &amp; Au, K. F. (2015). PacBio Sequencing and Its Applications. </w:t>
      </w:r>
      <w:r w:rsidRPr="00066105">
        <w:rPr>
          <w:rFonts w:ascii="Times New Roman" w:hAnsi="Times New Roman"/>
          <w:i/>
          <w:iCs/>
          <w:noProof/>
          <w:sz w:val="24"/>
          <w:szCs w:val="24"/>
        </w:rPr>
        <w:t>Genomics, Proteomics and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(5), 278–289. https://doi.org/10.1016/j.gpb.2015.08.002</w:t>
      </w:r>
    </w:p>
    <w:p w14:paraId="1EC4966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43</w:t>
      </w:r>
      <w:r w:rsidRPr="00066105">
        <w:rPr>
          <w:rFonts w:ascii="Times New Roman" w:hAnsi="Times New Roman"/>
          <w:noProof/>
          <w:sz w:val="24"/>
          <w:szCs w:val="24"/>
        </w:rPr>
        <w:t>(7), e47–e47. https://doi.org/10.1093/NAR/GKV007</w:t>
      </w:r>
    </w:p>
    <w:p w14:paraId="76CB510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Robak, K., &amp; Balcerek, M. (2018). Review of second generation bioethanol production from residual biomass. In </w:t>
      </w:r>
      <w:r w:rsidRPr="00066105">
        <w:rPr>
          <w:rFonts w:ascii="Times New Roman" w:hAnsi="Times New Roman"/>
          <w:i/>
          <w:iCs/>
          <w:noProof/>
          <w:sz w:val="24"/>
          <w:szCs w:val="24"/>
        </w:rPr>
        <w:t>Food Technology and Biotechnology</w:t>
      </w:r>
      <w:r w:rsidRPr="00066105">
        <w:rPr>
          <w:rFonts w:ascii="Times New Roman" w:hAnsi="Times New Roman"/>
          <w:noProof/>
          <w:sz w:val="24"/>
          <w:szCs w:val="24"/>
        </w:rPr>
        <w:t xml:space="preserve"> (Vol. 56, Issue 2, pp. 174–187). University of Zagreb. https://doi.org/10.17113/ftb.56.02.18.5428</w:t>
      </w:r>
    </w:p>
    <w:p w14:paraId="70F132D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Robinson, M. D., McCarthy, D. J., &amp; Smyth, G. K. (2010). edgeR: a Bioconductor package for differential expression analysis of digital gene expression data.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26</w:t>
      </w:r>
      <w:r w:rsidRPr="00066105">
        <w:rPr>
          <w:rFonts w:ascii="Times New Roman" w:hAnsi="Times New Roman"/>
          <w:noProof/>
          <w:sz w:val="24"/>
          <w:szCs w:val="24"/>
        </w:rPr>
        <w:t>(1), 139. https://doi.org/10.1093/BIOINFORMATICS/BTP616</w:t>
      </w:r>
    </w:p>
    <w:p w14:paraId="703766B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Rognes, T., Flouri, T., Nichols, B., Quince, C., &amp; Mahé, F. (2016). VSEARCH: a versatile open source tool for metagenomics. </w:t>
      </w:r>
      <w:r w:rsidRPr="00066105">
        <w:rPr>
          <w:rFonts w:ascii="Times New Roman" w:hAnsi="Times New Roman"/>
          <w:i/>
          <w:iCs/>
          <w:noProof/>
          <w:sz w:val="24"/>
          <w:szCs w:val="24"/>
        </w:rPr>
        <w:t>PeerJ</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(10). https://doi.org/10.7717/PEERJ.2584</w:t>
      </w:r>
    </w:p>
    <w:p w14:paraId="186BB4B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Rothe, M., &amp; Blaut, M. (2013). Evolution of the gut microbiota and the influence of diet. </w:t>
      </w:r>
      <w:r w:rsidRPr="00066105">
        <w:rPr>
          <w:rFonts w:ascii="Times New Roman" w:hAnsi="Times New Roman"/>
          <w:i/>
          <w:iCs/>
          <w:noProof/>
          <w:sz w:val="24"/>
          <w:szCs w:val="24"/>
        </w:rPr>
        <w:t>Beneficial Microbes</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(1), 31–37. https://doi.org/10.3920/BM2012.0029</w:t>
      </w:r>
    </w:p>
    <w:p w14:paraId="7700F2F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&amp; Mäkinen, V. (2021). Accurate spliced alignment of long RNA sequencing reads. </w:t>
      </w:r>
      <w:r w:rsidRPr="00066105">
        <w:rPr>
          <w:rFonts w:ascii="Times New Roman" w:hAnsi="Times New Roman"/>
          <w:i/>
          <w:iCs/>
          <w:noProof/>
          <w:sz w:val="24"/>
          <w:szCs w:val="24"/>
        </w:rPr>
        <w:t>Bioinformatics</w:t>
      </w:r>
      <w:r w:rsidRPr="00066105">
        <w:rPr>
          <w:rFonts w:ascii="Times New Roman" w:hAnsi="Times New Roman"/>
          <w:noProof/>
          <w:sz w:val="24"/>
          <w:szCs w:val="24"/>
        </w:rPr>
        <w:t>. https://doi.org/10.1093/BIOINFORMATICS/BTAB540</w:t>
      </w:r>
    </w:p>
    <w:p w14:paraId="7A77200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&amp; Medvedev, P. (2020). De Novo Clustering of Long-Read Transcriptome Data Using a Greedy, Quality Value-Based Algorithm. </w:t>
      </w:r>
      <w:r w:rsidRPr="00066105">
        <w:rPr>
          <w:rFonts w:ascii="Times New Roman" w:hAnsi="Times New Roman"/>
          <w:i/>
          <w:iCs/>
          <w:noProof/>
          <w:sz w:val="24"/>
          <w:szCs w:val="24"/>
        </w:rPr>
        <w:t>Https://Home.Liebertpub.Com/Cmb</w:t>
      </w:r>
      <w:r w:rsidRPr="00066105">
        <w:rPr>
          <w:rFonts w:ascii="Times New Roman" w:hAnsi="Times New Roman"/>
          <w:noProof/>
          <w:sz w:val="24"/>
          <w:szCs w:val="24"/>
        </w:rPr>
        <w:t xml:space="preserve">, </w:t>
      </w:r>
      <w:r w:rsidRPr="00066105">
        <w:rPr>
          <w:rFonts w:ascii="Times New Roman" w:hAnsi="Times New Roman"/>
          <w:i/>
          <w:iCs/>
          <w:noProof/>
          <w:sz w:val="24"/>
          <w:szCs w:val="24"/>
        </w:rPr>
        <w:t>27</w:t>
      </w:r>
      <w:r w:rsidRPr="00066105">
        <w:rPr>
          <w:rFonts w:ascii="Times New Roman" w:hAnsi="Times New Roman"/>
          <w:noProof/>
          <w:sz w:val="24"/>
          <w:szCs w:val="24"/>
        </w:rPr>
        <w:t>(4), 472–484. https://doi.org/10.1089/CMB.2019.0299</w:t>
      </w:r>
    </w:p>
    <w:p w14:paraId="47140B3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Sipos, B., James, P. L., &amp; Medvedev, P. (2021). Error correction enables use of </w:t>
      </w:r>
      <w:r w:rsidRPr="00066105">
        <w:rPr>
          <w:rFonts w:ascii="Times New Roman" w:hAnsi="Times New Roman"/>
          <w:noProof/>
          <w:sz w:val="24"/>
          <w:szCs w:val="24"/>
        </w:rPr>
        <w:lastRenderedPageBreak/>
        <w:t xml:space="preserve">Oxford Nanopore technology for reference-free transcriptome analysis. </w:t>
      </w:r>
      <w:r w:rsidRPr="00066105">
        <w:rPr>
          <w:rFonts w:ascii="Times New Roman" w:hAnsi="Times New Roman"/>
          <w:i/>
          <w:iCs/>
          <w:noProof/>
          <w:sz w:val="24"/>
          <w:szCs w:val="24"/>
        </w:rPr>
        <w:t>Nature Communications</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(1). https://doi.org/10.1038/S41467-020-20340-8</w:t>
      </w:r>
    </w:p>
    <w:p w14:paraId="66FE83F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Salmela, L., &amp; Rivals, E. (2014). LoRDEC: accurate and efficient long read error correction. </w:t>
      </w:r>
      <w:r w:rsidRPr="00066105">
        <w:rPr>
          <w:rFonts w:ascii="Times New Roman" w:hAnsi="Times New Roman"/>
          <w:i/>
          <w:iCs/>
          <w:noProof/>
          <w:sz w:val="24"/>
          <w:szCs w:val="24"/>
        </w:rPr>
        <w:t>Bioinformatics (Oxford, England)</w:t>
      </w:r>
      <w:r w:rsidRPr="00066105">
        <w:rPr>
          <w:rFonts w:ascii="Times New Roman" w:hAnsi="Times New Roman"/>
          <w:noProof/>
          <w:sz w:val="24"/>
          <w:szCs w:val="24"/>
        </w:rPr>
        <w:t xml:space="preserve">, </w:t>
      </w:r>
      <w:r w:rsidRPr="00066105">
        <w:rPr>
          <w:rFonts w:ascii="Times New Roman" w:hAnsi="Times New Roman"/>
          <w:i/>
          <w:iCs/>
          <w:noProof/>
          <w:sz w:val="24"/>
          <w:szCs w:val="24"/>
        </w:rPr>
        <w:t>30</w:t>
      </w:r>
      <w:r w:rsidRPr="00066105">
        <w:rPr>
          <w:rFonts w:ascii="Times New Roman" w:hAnsi="Times New Roman"/>
          <w:noProof/>
          <w:sz w:val="24"/>
          <w:szCs w:val="24"/>
        </w:rPr>
        <w:t>(24), 3506–3514. https://doi.org/10.1093/BIOINFORMATICS/BTU538</w:t>
      </w:r>
    </w:p>
    <w:p w14:paraId="4D19457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066105">
        <w:rPr>
          <w:rFonts w:ascii="Times New Roman" w:hAnsi="Times New Roman"/>
          <w:i/>
          <w:iCs/>
          <w:noProof/>
          <w:sz w:val="24"/>
          <w:szCs w:val="24"/>
        </w:rPr>
        <w:t>Journal of Economic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(6), 2580–2585. https://doi.org/10.1093/jee/tow201</w:t>
      </w:r>
    </w:p>
    <w:p w14:paraId="5D89C80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066105">
        <w:rPr>
          <w:rFonts w:ascii="Times New Roman" w:hAnsi="Times New Roman"/>
          <w:i/>
          <w:iCs/>
          <w:noProof/>
          <w:sz w:val="24"/>
          <w:szCs w:val="24"/>
        </w:rPr>
        <w:t>Journal of Economic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(6), 2580–2585. https://doi.org/10.1093/jee/tow201</w:t>
      </w:r>
    </w:p>
    <w:p w14:paraId="09CCB04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(3), 625–629. https://doi.org/10.1603/0046-225X-35.3.625</w:t>
      </w:r>
    </w:p>
    <w:p w14:paraId="0C9382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36</w:t>
      </w:r>
      <w:r w:rsidRPr="00066105">
        <w:rPr>
          <w:rFonts w:ascii="Times New Roman" w:hAnsi="Times New Roman"/>
          <w:noProof/>
          <w:sz w:val="24"/>
          <w:szCs w:val="24"/>
        </w:rPr>
        <w:t>(4), 359–367. https://doi.org/10.1038/nbt.4110</w:t>
      </w:r>
    </w:p>
    <w:p w14:paraId="12120CC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Setia, M. (2016). Methodology Series Module 5: Sampling Strategies. </w:t>
      </w:r>
      <w:r w:rsidRPr="00066105">
        <w:rPr>
          <w:rFonts w:ascii="Times New Roman" w:hAnsi="Times New Roman"/>
          <w:i/>
          <w:iCs/>
          <w:noProof/>
          <w:sz w:val="24"/>
          <w:szCs w:val="24"/>
        </w:rPr>
        <w:t>Indian Journal of Dermatology</w:t>
      </w:r>
      <w:r w:rsidRPr="00066105">
        <w:rPr>
          <w:rFonts w:ascii="Times New Roman" w:hAnsi="Times New Roman"/>
          <w:noProof/>
          <w:sz w:val="24"/>
          <w:szCs w:val="24"/>
        </w:rPr>
        <w:t xml:space="preserve">, </w:t>
      </w:r>
      <w:r w:rsidRPr="00066105">
        <w:rPr>
          <w:rFonts w:ascii="Times New Roman" w:hAnsi="Times New Roman"/>
          <w:i/>
          <w:iCs/>
          <w:noProof/>
          <w:sz w:val="24"/>
          <w:szCs w:val="24"/>
        </w:rPr>
        <w:t>61</w:t>
      </w:r>
      <w:r w:rsidRPr="00066105">
        <w:rPr>
          <w:rFonts w:ascii="Times New Roman" w:hAnsi="Times New Roman"/>
          <w:noProof/>
          <w:sz w:val="24"/>
          <w:szCs w:val="24"/>
        </w:rPr>
        <w:t>(5), 505. https://doi.org/10.4103/0019-5154.190118</w:t>
      </w:r>
    </w:p>
    <w:p w14:paraId="5981B40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Shakya, M., Lo, C. C., &amp; Chain, P. S. G. (2019). Advances and challenges in metatranscriptomic analysis. </w:t>
      </w:r>
      <w:r w:rsidRPr="00066105">
        <w:rPr>
          <w:rFonts w:ascii="Times New Roman" w:hAnsi="Times New Roman"/>
          <w:i/>
          <w:iCs/>
          <w:noProof/>
          <w:sz w:val="24"/>
          <w:szCs w:val="24"/>
        </w:rPr>
        <w:t>Frontiers in Genetics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(SEP), 904. https://doi.org/10.3389/FGENE.2019.00904/BIBTEX</w:t>
      </w:r>
    </w:p>
    <w:p w14:paraId="5FE3E95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(2), 405–411. https://doi.org/10.1093/ee/nvz164</w:t>
      </w:r>
    </w:p>
    <w:p w14:paraId="457BEAC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Sheppard, D. C., Tomberlin, J. K., Joyce, J. A., Kiser, B. C., &amp; Sumner, S. M. (2002). Rearing Methods for the Black Soldier Fly (Diptera: Stratiomyidae): Table 1. </w:t>
      </w:r>
      <w:r w:rsidRPr="00066105">
        <w:rPr>
          <w:rFonts w:ascii="Times New Roman" w:hAnsi="Times New Roman"/>
          <w:i/>
          <w:iCs/>
          <w:noProof/>
          <w:sz w:val="24"/>
          <w:szCs w:val="24"/>
        </w:rPr>
        <w:t xml:space="preserve">Journal of Medical </w:t>
      </w:r>
      <w:r w:rsidRPr="00066105">
        <w:rPr>
          <w:rFonts w:ascii="Times New Roman" w:hAnsi="Times New Roman"/>
          <w:i/>
          <w:iCs/>
          <w:noProof/>
          <w:sz w:val="24"/>
          <w:szCs w:val="24"/>
        </w:rPr>
        <w:lastRenderedPageBreak/>
        <w:t>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39</w:t>
      </w:r>
      <w:r w:rsidRPr="00066105">
        <w:rPr>
          <w:rFonts w:ascii="Times New Roman" w:hAnsi="Times New Roman"/>
          <w:noProof/>
          <w:sz w:val="24"/>
          <w:szCs w:val="24"/>
        </w:rPr>
        <w:t>(4), 695–698. https://doi.org/10.1603/0022-2585-39.4.695</w:t>
      </w:r>
    </w:p>
    <w:p w14:paraId="3DE9A56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066105">
        <w:rPr>
          <w:rFonts w:ascii="Times New Roman" w:hAnsi="Times New Roman"/>
          <w:i/>
          <w:iCs/>
          <w:noProof/>
          <w:sz w:val="24"/>
          <w:szCs w:val="24"/>
        </w:rPr>
        <w:t>Journal of Bacteriology</w:t>
      </w:r>
      <w:r w:rsidRPr="00066105">
        <w:rPr>
          <w:rFonts w:ascii="Times New Roman" w:hAnsi="Times New Roman"/>
          <w:noProof/>
          <w:sz w:val="24"/>
          <w:szCs w:val="24"/>
        </w:rPr>
        <w:t xml:space="preserve">, </w:t>
      </w:r>
      <w:r w:rsidRPr="00066105">
        <w:rPr>
          <w:rFonts w:ascii="Times New Roman" w:hAnsi="Times New Roman"/>
          <w:i/>
          <w:iCs/>
          <w:noProof/>
          <w:sz w:val="24"/>
          <w:szCs w:val="24"/>
        </w:rPr>
        <w:t>193</w:t>
      </w:r>
      <w:r w:rsidRPr="00066105">
        <w:rPr>
          <w:rFonts w:ascii="Times New Roman" w:hAnsi="Times New Roman"/>
          <w:noProof/>
          <w:sz w:val="24"/>
          <w:szCs w:val="24"/>
        </w:rPr>
        <w:t>(11), 2838–2850. https://doi.org/10.1128/JB.00222-11</w:t>
      </w:r>
    </w:p>
    <w:p w14:paraId="477B88E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066105">
        <w:rPr>
          <w:rFonts w:ascii="Times New Roman" w:hAnsi="Times New Roman"/>
          <w:i/>
          <w:iCs/>
          <w:noProof/>
          <w:sz w:val="24"/>
          <w:szCs w:val="24"/>
        </w:rPr>
        <w:t>Scientific Reports 2019 9:1</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(1), 1–13. https://doi.org/10.1038/s41598-019-46603-z</w:t>
      </w:r>
    </w:p>
    <w:p w14:paraId="6940FFD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Srivastava, N., Mishra, P. K., &amp; Upadhyay, S. N. (2020). Significance of lignocellulosic biomass waste in the biofuel production process. </w:t>
      </w:r>
      <w:r w:rsidRPr="00066105">
        <w:rPr>
          <w:rFonts w:ascii="Times New Roman" w:hAnsi="Times New Roman"/>
          <w:i/>
          <w:iCs/>
          <w:noProof/>
          <w:sz w:val="24"/>
          <w:szCs w:val="24"/>
        </w:rPr>
        <w:t>Industrial Enzymes for Biofuels Production</w:t>
      </w:r>
      <w:r w:rsidRPr="00066105">
        <w:rPr>
          <w:rFonts w:ascii="Times New Roman" w:hAnsi="Times New Roman"/>
          <w:noProof/>
          <w:sz w:val="24"/>
          <w:szCs w:val="24"/>
        </w:rPr>
        <w:t>, 1–18. https://doi.org/10.1016/B978-0-12-821010-9.00001-2</w:t>
      </w:r>
    </w:p>
    <w:p w14:paraId="7DA455E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066105">
        <w:rPr>
          <w:rFonts w:ascii="Times New Roman" w:hAnsi="Times New Roman"/>
          <w:i/>
          <w:iCs/>
          <w:noProof/>
          <w:sz w:val="24"/>
          <w:szCs w:val="24"/>
        </w:rPr>
        <w:t>Genome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19</w:t>
      </w:r>
      <w:r w:rsidRPr="00066105">
        <w:rPr>
          <w:rFonts w:ascii="Times New Roman" w:hAnsi="Times New Roman"/>
          <w:noProof/>
          <w:sz w:val="24"/>
          <w:szCs w:val="24"/>
        </w:rPr>
        <w:t>(10), 1843. https://doi.org/10.1101/GR.095760.109</w:t>
      </w:r>
    </w:p>
    <w:p w14:paraId="247FE3C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Suib, S. L. (2013). New and Future Developments in Catalysis: Catalytic Biomass Conversion. </w:t>
      </w:r>
      <w:r w:rsidRPr="00066105">
        <w:rPr>
          <w:rFonts w:ascii="Times New Roman" w:hAnsi="Times New Roman"/>
          <w:i/>
          <w:iCs/>
          <w:noProof/>
          <w:sz w:val="24"/>
          <w:szCs w:val="24"/>
        </w:rPr>
        <w:t>New and Future Developments in Catalysis: Catalytic Biomass Conversion</w:t>
      </w:r>
      <w:r w:rsidRPr="00066105">
        <w:rPr>
          <w:rFonts w:ascii="Times New Roman" w:hAnsi="Times New Roman"/>
          <w:noProof/>
          <w:sz w:val="24"/>
          <w:szCs w:val="24"/>
        </w:rPr>
        <w:t>, 1–400. https://doi.org/10.1016/C2010-0-68566-X</w:t>
      </w:r>
    </w:p>
    <w:p w14:paraId="5952C62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https://doi.org/10.3389/fmicb.2021.635881</w:t>
      </w:r>
    </w:p>
    <w:p w14:paraId="5789879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Tatusova, T., Ciufo, S., Fedorov, B., O’Neill, K., &amp; Tolstoy, I. (2014). RefSeq microbial genomes database: new representation and annotation strategy.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https://doi.org/10.1093/NAR/GKT1274</w:t>
      </w:r>
    </w:p>
    <w:p w14:paraId="52244EA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066105">
        <w:rPr>
          <w:rFonts w:ascii="Times New Roman" w:hAnsi="Times New Roman"/>
          <w:i/>
          <w:iCs/>
          <w:noProof/>
          <w:sz w:val="24"/>
          <w:szCs w:val="24"/>
        </w:rPr>
        <w:t>Microorganisms</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(8). https://doi.org/10.3390/microorganisms9081642</w:t>
      </w:r>
    </w:p>
    <w:p w14:paraId="55EA347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Terrapon, N., Lombard, V., Drula, É., Lapébie, P., Al-Masaudi, S., Gilbert, H. J., &amp; Henrissat, B. </w:t>
      </w:r>
      <w:r w:rsidRPr="00066105">
        <w:rPr>
          <w:rFonts w:ascii="Times New Roman" w:hAnsi="Times New Roman"/>
          <w:noProof/>
          <w:sz w:val="24"/>
          <w:szCs w:val="24"/>
        </w:rPr>
        <w:lastRenderedPageBreak/>
        <w:t xml:space="preserve">(2018). PULDB: the expanded database of Polysaccharide Utilization Loci.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46</w:t>
      </w:r>
      <w:r w:rsidRPr="00066105">
        <w:rPr>
          <w:rFonts w:ascii="Times New Roman" w:hAnsi="Times New Roman"/>
          <w:noProof/>
          <w:sz w:val="24"/>
          <w:szCs w:val="24"/>
        </w:rPr>
        <w:t>(D1), D677–D683. https://doi.org/10.1093/NAR/GKX1022</w:t>
      </w:r>
    </w:p>
    <w:p w14:paraId="14EC4E6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Terrapon, N., Lombard, V., Gilbert, H. J., &amp; Henrissat, B. (2015). Automatic prediction of polysaccharide utilization loci in Bacteroidetes species.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(5), 647–655. https://doi.org/10.1093/BIOINFORMATICS/BTU716</w:t>
      </w:r>
    </w:p>
    <w:p w14:paraId="488827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066105">
        <w:rPr>
          <w:rFonts w:ascii="Times New Roman" w:hAnsi="Times New Roman"/>
          <w:i/>
          <w:iCs/>
          <w:noProof/>
          <w:sz w:val="24"/>
          <w:szCs w:val="24"/>
        </w:rPr>
        <w:t>Biotechnology for Biofuels</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(1), 1–19. https://doi.org/10.1186/S13068-020-01869-8/FIGURES/5</w:t>
      </w:r>
    </w:p>
    <w:p w14:paraId="2A6F66A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Van Soest, P. J. (1966). Nonnutritive Residues: A System of Analysis for the Replacement of Crude Fiber. </w:t>
      </w:r>
      <w:r w:rsidRPr="00066105">
        <w:rPr>
          <w:rFonts w:ascii="Times New Roman" w:hAnsi="Times New Roman"/>
          <w:i/>
          <w:iCs/>
          <w:noProof/>
          <w:sz w:val="24"/>
          <w:szCs w:val="24"/>
        </w:rPr>
        <w:t>Journal of AOAC INTERNATIONAL</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(3), 546–551. https://doi.org/10.1093/JAOAC/49.3.546</w:t>
      </w:r>
    </w:p>
    <w:p w14:paraId="0EC265D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(MAY), 1037. https://doi.org/10.3389/FMICB.2018.01037/BIBTEX</w:t>
      </w:r>
    </w:p>
    <w:p w14:paraId="52CAD4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Wang, C., Guo, X., Deng, H., Dong, D., Tu, Q., &amp; Wu, W. (2014). New insights into the structure and dynamics of actinomycetal community during manure composting. </w:t>
      </w:r>
      <w:r w:rsidRPr="00066105">
        <w:rPr>
          <w:rFonts w:ascii="Times New Roman" w:hAnsi="Times New Roman"/>
          <w:i/>
          <w:iCs/>
          <w:noProof/>
          <w:sz w:val="24"/>
          <w:szCs w:val="24"/>
        </w:rPr>
        <w:t>Applied Microbiology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98</w:t>
      </w:r>
      <w:r w:rsidRPr="00066105">
        <w:rPr>
          <w:rFonts w:ascii="Times New Roman" w:hAnsi="Times New Roman"/>
          <w:noProof/>
          <w:sz w:val="24"/>
          <w:szCs w:val="24"/>
        </w:rPr>
        <w:t>(7), 3327–3337. https://doi.org/10.1007/s00253-013-5424-6</w:t>
      </w:r>
    </w:p>
    <w:p w14:paraId="4A55B6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066105">
        <w:rPr>
          <w:rFonts w:ascii="Times New Roman" w:hAnsi="Times New Roman"/>
          <w:i/>
          <w:iCs/>
          <w:noProof/>
          <w:sz w:val="24"/>
          <w:szCs w:val="24"/>
        </w:rPr>
        <w:t>Biochemical Education</w:t>
      </w:r>
      <w:r w:rsidRPr="00066105">
        <w:rPr>
          <w:rFonts w:ascii="Times New Roman" w:hAnsi="Times New Roman"/>
          <w:noProof/>
          <w:sz w:val="24"/>
          <w:szCs w:val="24"/>
        </w:rPr>
        <w:t xml:space="preserve">, </w:t>
      </w:r>
      <w:r w:rsidRPr="00066105">
        <w:rPr>
          <w:rFonts w:ascii="Times New Roman" w:hAnsi="Times New Roman"/>
          <w:i/>
          <w:iCs/>
          <w:noProof/>
          <w:sz w:val="24"/>
          <w:szCs w:val="24"/>
        </w:rPr>
        <w:t>21</w:t>
      </w:r>
      <w:r w:rsidRPr="00066105">
        <w:rPr>
          <w:rFonts w:ascii="Times New Roman" w:hAnsi="Times New Roman"/>
          <w:noProof/>
          <w:sz w:val="24"/>
          <w:szCs w:val="24"/>
        </w:rPr>
        <w:t>(2), 102–102. https://doi.org/10.1016/0307-4412(93)90058-8</w:t>
      </w:r>
    </w:p>
    <w:p w14:paraId="5551872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Werren, J. H., Zhang, W., &amp; Guo, L. R. (1995). Evolution and phylogeny of </w:t>
      </w:r>
      <w:r w:rsidRPr="00066105">
        <w:rPr>
          <w:rFonts w:ascii="Times New Roman" w:hAnsi="Times New Roman"/>
          <w:i/>
          <w:iCs/>
          <w:noProof/>
          <w:sz w:val="24"/>
          <w:szCs w:val="24"/>
        </w:rPr>
        <w:t>Wolbachia</w:t>
      </w:r>
      <w:r w:rsidRPr="00066105">
        <w:rPr>
          <w:rFonts w:ascii="Times New Roman" w:hAnsi="Times New Roman"/>
          <w:noProof/>
          <w:sz w:val="24"/>
          <w:szCs w:val="24"/>
        </w:rPr>
        <w:t xml:space="preserve"> : reproductive parasites of arthropods. </w:t>
      </w:r>
      <w:r w:rsidRPr="00066105">
        <w:rPr>
          <w:rFonts w:ascii="Times New Roman" w:hAnsi="Times New Roman"/>
          <w:i/>
          <w:iCs/>
          <w:noProof/>
          <w:sz w:val="24"/>
          <w:szCs w:val="24"/>
        </w:rPr>
        <w:t>Proceedings of the Royal Society of London. Series B: Biological Sciences</w:t>
      </w:r>
      <w:r w:rsidRPr="00066105">
        <w:rPr>
          <w:rFonts w:ascii="Times New Roman" w:hAnsi="Times New Roman"/>
          <w:noProof/>
          <w:sz w:val="24"/>
          <w:szCs w:val="24"/>
        </w:rPr>
        <w:t xml:space="preserve">, </w:t>
      </w:r>
      <w:r w:rsidRPr="00066105">
        <w:rPr>
          <w:rFonts w:ascii="Times New Roman" w:hAnsi="Times New Roman"/>
          <w:i/>
          <w:iCs/>
          <w:noProof/>
          <w:sz w:val="24"/>
          <w:szCs w:val="24"/>
        </w:rPr>
        <w:t>261</w:t>
      </w:r>
      <w:r w:rsidRPr="00066105">
        <w:rPr>
          <w:rFonts w:ascii="Times New Roman" w:hAnsi="Times New Roman"/>
          <w:noProof/>
          <w:sz w:val="24"/>
          <w:szCs w:val="24"/>
        </w:rPr>
        <w:t>(1360), 55–63. https://doi.org/10.1098/rspb.1995.0117</w:t>
      </w:r>
    </w:p>
    <w:p w14:paraId="33BA7FA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Westreich, S. T., Korf, I., Mills, D. A., &amp; Lemay, D. G. (2016). SAMSA: a comprehensive metatranscriptome analysis pipeline.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17</w:t>
      </w:r>
      <w:r w:rsidRPr="00066105">
        <w:rPr>
          <w:rFonts w:ascii="Times New Roman" w:hAnsi="Times New Roman"/>
          <w:noProof/>
          <w:sz w:val="24"/>
          <w:szCs w:val="24"/>
        </w:rPr>
        <w:t>(1). https://doi.org/10.1186/S12859-016-1270-8</w:t>
      </w:r>
    </w:p>
    <w:p w14:paraId="14BF915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Westreich, S. T., Treiber, M. L., Mills, D. A., Korf, I., &amp; Lemay, D. G. (2018). SAMSA2: a </w:t>
      </w:r>
      <w:r w:rsidRPr="00066105">
        <w:rPr>
          <w:rFonts w:ascii="Times New Roman" w:hAnsi="Times New Roman"/>
          <w:noProof/>
          <w:sz w:val="24"/>
          <w:szCs w:val="24"/>
        </w:rPr>
        <w:lastRenderedPageBreak/>
        <w:t xml:space="preserve">standalone metatranscriptome analysis pipeline. </w:t>
      </w:r>
      <w:r w:rsidRPr="00066105">
        <w:rPr>
          <w:rFonts w:ascii="Times New Roman" w:hAnsi="Times New Roman"/>
          <w:i/>
          <w:iCs/>
          <w:noProof/>
          <w:sz w:val="24"/>
          <w:szCs w:val="24"/>
        </w:rPr>
        <w:t>BMC Bioinformatics 2018 19:1</w:t>
      </w:r>
      <w:r w:rsidRPr="00066105">
        <w:rPr>
          <w:rFonts w:ascii="Times New Roman" w:hAnsi="Times New Roman"/>
          <w:noProof/>
          <w:sz w:val="24"/>
          <w:szCs w:val="24"/>
        </w:rPr>
        <w:t xml:space="preserve">, </w:t>
      </w:r>
      <w:r w:rsidRPr="00066105">
        <w:rPr>
          <w:rFonts w:ascii="Times New Roman" w:hAnsi="Times New Roman"/>
          <w:i/>
          <w:iCs/>
          <w:noProof/>
          <w:sz w:val="24"/>
          <w:szCs w:val="24"/>
        </w:rPr>
        <w:t>19</w:t>
      </w:r>
      <w:r w:rsidRPr="00066105">
        <w:rPr>
          <w:rFonts w:ascii="Times New Roman" w:hAnsi="Times New Roman"/>
          <w:noProof/>
          <w:sz w:val="24"/>
          <w:szCs w:val="24"/>
        </w:rPr>
        <w:t>(1), 1–11. https://doi.org/10.1186/S12859-018-2189-Z</w:t>
      </w:r>
    </w:p>
    <w:p w14:paraId="1436A8F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Wexler, H. M. (2007). Bacteroides: The good, the bad, and the nitty-gritty. In </w:t>
      </w:r>
      <w:r w:rsidRPr="00066105">
        <w:rPr>
          <w:rFonts w:ascii="Times New Roman" w:hAnsi="Times New Roman"/>
          <w:i/>
          <w:iCs/>
          <w:noProof/>
          <w:sz w:val="24"/>
          <w:szCs w:val="24"/>
        </w:rPr>
        <w:t>Clinical Microbiology Reviews</w:t>
      </w:r>
      <w:r w:rsidRPr="00066105">
        <w:rPr>
          <w:rFonts w:ascii="Times New Roman" w:hAnsi="Times New Roman"/>
          <w:noProof/>
          <w:sz w:val="24"/>
          <w:szCs w:val="24"/>
        </w:rPr>
        <w:t xml:space="preserve"> (Vol. 20, Issue 4, pp. 593–621). https://doi.org/10.1128/CMR.00008-07</w:t>
      </w:r>
    </w:p>
    <w:p w14:paraId="0FFDE69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Wick, R. R., Judd, L. M., Gorrie, C. L., &amp; Holt, K. E. (2017). Completing bacterial genome assemblies with multiplex MinION sequencing. </w:t>
      </w:r>
      <w:r w:rsidRPr="00066105">
        <w:rPr>
          <w:rFonts w:ascii="Times New Roman" w:hAnsi="Times New Roman"/>
          <w:i/>
          <w:iCs/>
          <w:noProof/>
          <w:sz w:val="24"/>
          <w:szCs w:val="24"/>
        </w:rPr>
        <w:t>Microbial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(10), e000132. https://doi.org/10.1099/MGEN.0.000132</w:t>
      </w:r>
    </w:p>
    <w:p w14:paraId="1A83682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Wilkens, C., Andersen, S., Dumon, C., Berrin, J. G., &amp; Svensson, B. (2017). GH62 arabinofuranosidases: Structure, function and applications. </w:t>
      </w:r>
      <w:r w:rsidRPr="00066105">
        <w:rPr>
          <w:rFonts w:ascii="Times New Roman" w:hAnsi="Times New Roman"/>
          <w:i/>
          <w:iCs/>
          <w:noProof/>
          <w:sz w:val="24"/>
          <w:szCs w:val="24"/>
        </w:rPr>
        <w:t>Biotechnology Advances</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(6), 792–804. https://doi.org/10.1016/J.BIOTECHADV.2017.06.005</w:t>
      </w:r>
    </w:p>
    <w:p w14:paraId="3E3E5B7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38. https://doi.org/10.1186/s12859-016-1457-z</w:t>
      </w:r>
    </w:p>
    <w:p w14:paraId="79485EF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066105">
        <w:rPr>
          <w:rFonts w:ascii="Times New Roman" w:hAnsi="Times New Roman"/>
          <w:i/>
          <w:iCs/>
          <w:noProof/>
          <w:sz w:val="24"/>
          <w:szCs w:val="24"/>
        </w:rPr>
        <w:t>Microbial Ecology</w:t>
      </w:r>
      <w:r w:rsidRPr="00066105">
        <w:rPr>
          <w:rFonts w:ascii="Times New Roman" w:hAnsi="Times New Roman"/>
          <w:noProof/>
          <w:sz w:val="24"/>
          <w:szCs w:val="24"/>
        </w:rPr>
        <w:t xml:space="preserve">, </w:t>
      </w:r>
      <w:r w:rsidRPr="00066105">
        <w:rPr>
          <w:rFonts w:ascii="Times New Roman" w:hAnsi="Times New Roman"/>
          <w:i/>
          <w:iCs/>
          <w:noProof/>
          <w:sz w:val="24"/>
          <w:szCs w:val="24"/>
        </w:rPr>
        <w:t>77</w:t>
      </w:r>
      <w:r w:rsidRPr="00066105">
        <w:rPr>
          <w:rFonts w:ascii="Times New Roman" w:hAnsi="Times New Roman"/>
          <w:noProof/>
          <w:sz w:val="24"/>
          <w:szCs w:val="24"/>
        </w:rPr>
        <w:t>(4), 913–930. https://doi.org/10.1007/s00248-018-1286-x</w:t>
      </w:r>
    </w:p>
    <w:p w14:paraId="686F148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Yang, F., Tomberlin, J. K., &amp; Jordan, H. R. (2021). Starvation Alters Gut Microbiome in Black Soldier Fly (Diptera: Stratiomyidae) Larvae.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160. https://doi.org/10.3389/FMICB.2021.601253/BIBTEX</w:t>
      </w:r>
    </w:p>
    <w:p w14:paraId="0874265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066105">
        <w:rPr>
          <w:rFonts w:ascii="Times New Roman" w:hAnsi="Times New Roman"/>
          <w:i/>
          <w:iCs/>
          <w:noProof/>
          <w:sz w:val="24"/>
          <w:szCs w:val="24"/>
        </w:rPr>
        <w:t>Journal for Immunotherapy of Cancer</w:t>
      </w:r>
      <w:r w:rsidRPr="00066105">
        <w:rPr>
          <w:rFonts w:ascii="Times New Roman" w:hAnsi="Times New Roman"/>
          <w:noProof/>
          <w:sz w:val="24"/>
          <w:szCs w:val="24"/>
        </w:rPr>
        <w:t xml:space="preserve">, </w:t>
      </w:r>
      <w:r w:rsidRPr="00066105">
        <w:rPr>
          <w:rFonts w:ascii="Times New Roman" w:hAnsi="Times New Roman"/>
          <w:i/>
          <w:iCs/>
          <w:noProof/>
          <w:sz w:val="24"/>
          <w:szCs w:val="24"/>
        </w:rPr>
        <w:t>8</w:t>
      </w:r>
      <w:r w:rsidRPr="00066105">
        <w:rPr>
          <w:rFonts w:ascii="Times New Roman" w:hAnsi="Times New Roman"/>
          <w:noProof/>
          <w:sz w:val="24"/>
          <w:szCs w:val="24"/>
        </w:rPr>
        <w:t>(1). https://doi.org/10.1136/JITC-2019-000299</w:t>
      </w:r>
    </w:p>
    <w:p w14:paraId="6AEF852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066105">
        <w:rPr>
          <w:rFonts w:ascii="Times New Roman" w:hAnsi="Times New Roman"/>
          <w:i/>
          <w:iCs/>
          <w:noProof/>
          <w:sz w:val="24"/>
          <w:szCs w:val="24"/>
        </w:rPr>
        <w:t>Annals of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71</w:t>
      </w:r>
      <w:r w:rsidRPr="00066105">
        <w:rPr>
          <w:rFonts w:ascii="Times New Roman" w:hAnsi="Times New Roman"/>
          <w:noProof/>
          <w:sz w:val="24"/>
          <w:szCs w:val="24"/>
        </w:rPr>
        <w:t>(1), 1–9. https://doi.org/10.1186/S13213-021-01626-8/FIGURES/4</w:t>
      </w:r>
    </w:p>
    <w:p w14:paraId="01D4608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rPr>
      </w:pPr>
      <w:r w:rsidRPr="00066105">
        <w:rPr>
          <w:rFonts w:ascii="Times New Roman" w:hAnsi="Times New Roman"/>
          <w:noProof/>
          <w:sz w:val="24"/>
          <w:szCs w:val="24"/>
        </w:rPr>
        <w:t xml:space="preserve">Zhou, J., Huang, H., Meng, K., Shi, P., Wang, Y., Luo, H., Yang, P., Bai, Y., Zhou, Z., &amp; Yao, B. (2009). Molecular and biochemical characterization of a novel xylanase from the </w:t>
      </w:r>
      <w:r w:rsidRPr="00066105">
        <w:rPr>
          <w:rFonts w:ascii="Times New Roman" w:hAnsi="Times New Roman"/>
          <w:noProof/>
          <w:sz w:val="24"/>
          <w:szCs w:val="24"/>
        </w:rPr>
        <w:lastRenderedPageBreak/>
        <w:t xml:space="preserve">symbiotic Sphingobacterium sp. TN19. </w:t>
      </w:r>
      <w:r w:rsidRPr="00066105">
        <w:rPr>
          <w:rFonts w:ascii="Times New Roman" w:hAnsi="Times New Roman"/>
          <w:i/>
          <w:iCs/>
          <w:noProof/>
          <w:sz w:val="24"/>
          <w:szCs w:val="24"/>
        </w:rPr>
        <w:t>Applied Microbiology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85</w:t>
      </w:r>
      <w:r w:rsidRPr="00066105">
        <w:rPr>
          <w:rFonts w:ascii="Times New Roman" w:hAnsi="Times New Roman"/>
          <w:noProof/>
          <w:sz w:val="24"/>
          <w:szCs w:val="24"/>
        </w:rPr>
        <w:t>(2), 323–333. https://doi.org/10.1007/S00253-009-2081-X</w:t>
      </w:r>
    </w:p>
    <w:p w14:paraId="568DE0CB" w14:textId="121C22BA" w:rsidR="004407B2" w:rsidRDefault="003029EE" w:rsidP="003B419B">
      <w:pPr>
        <w:spacing w:line="360" w:lineRule="auto"/>
        <w:jc w:val="both"/>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r w:rsidRPr="004260F4">
        <w:rPr>
          <w:rFonts w:ascii="Times New Roman" w:hAnsi="Times New Roman"/>
          <w:color w:val="2B579A"/>
          <w:sz w:val="24"/>
          <w:szCs w:val="24"/>
          <w:shd w:val="clear" w:color="auto" w:fill="E6E6E6"/>
        </w:rPr>
        <w:fldChar w:fldCharType="end"/>
      </w:r>
    </w:p>
    <w:p w14:paraId="3AAA53FC" w14:textId="2D920D0A" w:rsidR="004539CB" w:rsidRDefault="00E60851" w:rsidP="00EC1EEF">
      <w:pPr>
        <w:pStyle w:val="Heading1"/>
        <w:spacing w:before="0"/>
        <w:jc w:val="center"/>
      </w:pPr>
      <w:bookmarkStart w:id="357" w:name="_Toc92461740"/>
      <w:r w:rsidRPr="004260F4">
        <w:lastRenderedPageBreak/>
        <w:t>APPENDICES</w:t>
      </w:r>
      <w:bookmarkEnd w:id="357"/>
    </w:p>
    <w:p w14:paraId="2BF209FB" w14:textId="4D609C5D" w:rsidR="003B419B" w:rsidRPr="00C00AFA" w:rsidRDefault="00EC1EEF" w:rsidP="00EC1EEF">
      <w:pPr>
        <w:pStyle w:val="Heading2"/>
        <w:rPr>
          <w:noProof/>
        </w:rPr>
      </w:pPr>
      <w:bookmarkStart w:id="358" w:name="_Toc92461741"/>
      <w:r>
        <w:t>Appendix 1</w:t>
      </w:r>
      <w:r w:rsidR="003B419B" w:rsidRPr="00C00AFA">
        <w:t>: Substrate temperature levels</w:t>
      </w:r>
      <w:bookmarkEnd w:id="358"/>
    </w:p>
    <w:p w14:paraId="57729E57" w14:textId="77777777" w:rsidR="003B419B" w:rsidRDefault="003B419B" w:rsidP="003B419B">
      <w:pPr>
        <w:jc w:val="center"/>
        <w:rPr>
          <w:noProof/>
        </w:rPr>
      </w:pPr>
      <w:r w:rsidRPr="00E26DEC">
        <w:rPr>
          <w:noProof/>
        </w:rPr>
        <w:drawing>
          <wp:inline distT="0" distB="0" distL="0" distR="0" wp14:anchorId="699B9DE1" wp14:editId="1204C165">
            <wp:extent cx="5262078" cy="2529840"/>
            <wp:effectExtent l="0" t="0" r="0" b="381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0D96903B" w14:textId="77777777" w:rsidR="003B419B" w:rsidRPr="003B419B" w:rsidRDefault="003B419B" w:rsidP="003B419B">
      <w:pPr>
        <w:spacing w:after="0" w:line="276" w:lineRule="auto"/>
        <w:rPr>
          <w:rFonts w:ascii="Times New Roman" w:hAnsi="Times New Roman"/>
          <w:b/>
          <w:sz w:val="24"/>
          <w:szCs w:val="24"/>
        </w:rPr>
      </w:pPr>
      <w:r w:rsidRPr="003B419B">
        <w:rPr>
          <w:rFonts w:ascii="Times New Roman" w:hAnsi="Times New Roman"/>
          <w:b/>
          <w:sz w:val="24"/>
          <w:szCs w:val="24"/>
        </w:rPr>
        <w:t>Substrate temperature levels</w:t>
      </w:r>
    </w:p>
    <w:p w14:paraId="753767F2" w14:textId="1932BB00" w:rsidR="003B419B" w:rsidRDefault="003B419B" w:rsidP="003B419B">
      <w:pPr>
        <w:spacing w:line="240" w:lineRule="auto"/>
        <w:jc w:val="both"/>
        <w:rPr>
          <w:rFonts w:ascii="Times New Roman" w:hAnsi="Times New Roman"/>
          <w:noProof/>
          <w:sz w:val="24"/>
          <w:szCs w:val="24"/>
        </w:rPr>
      </w:pPr>
      <w:r w:rsidRPr="003B419B">
        <w:rPr>
          <w:rFonts w:ascii="Times New Roman" w:hAnsi="Times New Roman"/>
          <w:noProof/>
          <w:sz w:val="24"/>
          <w:szCs w:val="24"/>
        </w:rPr>
        <w:t>This figure</w:t>
      </w:r>
      <w:r>
        <w:rPr>
          <w:rFonts w:ascii="Times New Roman" w:hAnsi="Times New Roman"/>
          <w:noProof/>
          <w:sz w:val="24"/>
          <w:szCs w:val="24"/>
        </w:rPr>
        <w:t xml:space="preserve"> shows the temperature levels recorded for each dietary substrate throughout the larval phase. Higher temperatures were indicative of more feeding activity. The highest temperatures were recorded in the CF dietary substrate while the lowest temperatures were recorded in diet WH.</w:t>
      </w:r>
    </w:p>
    <w:p w14:paraId="4A3CAE3D" w14:textId="77777777" w:rsidR="00EC1EEF" w:rsidRDefault="00EC1EEF" w:rsidP="003B419B">
      <w:pPr>
        <w:spacing w:line="240" w:lineRule="auto"/>
        <w:jc w:val="both"/>
        <w:rPr>
          <w:rFonts w:ascii="Times New Roman" w:hAnsi="Times New Roman"/>
          <w:noProof/>
          <w:sz w:val="24"/>
          <w:szCs w:val="24"/>
        </w:rPr>
      </w:pPr>
    </w:p>
    <w:p w14:paraId="2571143B" w14:textId="4C77F5B1" w:rsidR="003B419B" w:rsidRPr="003B419B" w:rsidRDefault="00EC1EEF" w:rsidP="00EC1EEF">
      <w:pPr>
        <w:pStyle w:val="Heading2"/>
      </w:pPr>
      <w:bookmarkStart w:id="359" w:name="_Toc92461742"/>
      <w:r>
        <w:rPr>
          <w:noProof/>
          <w:szCs w:val="24"/>
        </w:rPr>
        <w:t xml:space="preserve">Appendix 2: </w:t>
      </w:r>
      <w:r w:rsidRPr="00293022">
        <w:t xml:space="preserve">Substrate </w:t>
      </w:r>
      <w:r>
        <w:t>pH</w:t>
      </w:r>
      <w:r w:rsidRPr="00293022">
        <w:t xml:space="preserve"> levels</w:t>
      </w:r>
      <w:bookmarkEnd w:id="359"/>
    </w:p>
    <w:p w14:paraId="38DA3345" w14:textId="77777777" w:rsidR="003B419B" w:rsidRDefault="003B419B" w:rsidP="003B419B">
      <w:pPr>
        <w:jc w:val="center"/>
        <w:rPr>
          <w:noProof/>
        </w:rPr>
      </w:pPr>
      <w:r w:rsidRPr="00E26DEC">
        <w:rPr>
          <w:noProof/>
        </w:rPr>
        <w:drawing>
          <wp:inline distT="0" distB="0" distL="0" distR="0" wp14:anchorId="0FDC5283" wp14:editId="125620DE">
            <wp:extent cx="5288280" cy="2644140"/>
            <wp:effectExtent l="0" t="0" r="7620" b="381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25EDAB3F" w14:textId="1C0E982C" w:rsidR="003B419B" w:rsidRPr="00293022" w:rsidRDefault="003B419B" w:rsidP="003B419B">
      <w:pPr>
        <w:pStyle w:val="Caption"/>
      </w:pPr>
      <w:r w:rsidRPr="00293022">
        <w:t xml:space="preserve">Substrate </w:t>
      </w:r>
      <w:r w:rsidR="00EC1EEF">
        <w:t>pH</w:t>
      </w:r>
      <w:r w:rsidR="00EC1EEF" w:rsidRPr="00293022">
        <w:t xml:space="preserve"> </w:t>
      </w:r>
      <w:r w:rsidRPr="00293022">
        <w:t>levels</w:t>
      </w:r>
    </w:p>
    <w:p w14:paraId="63473592" w14:textId="19D9A720" w:rsidR="003B419B" w:rsidRDefault="00EC1EEF" w:rsidP="00EC1EEF">
      <w:pPr>
        <w:spacing w:line="240" w:lineRule="auto"/>
        <w:jc w:val="both"/>
      </w:pPr>
      <w:r w:rsidRPr="00EC1EEF">
        <w:rPr>
          <w:rFonts w:ascii="Times New Roman" w:hAnsi="Times New Roman"/>
          <w:noProof/>
          <w:sz w:val="24"/>
          <w:szCs w:val="24"/>
        </w:rPr>
        <w:t>This figure</w:t>
      </w:r>
      <w:r w:rsidR="003B419B">
        <w:rPr>
          <w:rFonts w:ascii="Times New Roman" w:hAnsi="Times New Roman"/>
          <w:noProof/>
          <w:sz w:val="24"/>
          <w:szCs w:val="24"/>
        </w:rPr>
        <w:t xml:space="preserve"> shows the pH levels recorded in the substrate in comparison with the original pH levels of each dietary substrate. The WH dietary substrate had the highest initial pH (8.5). The highest changes in pH in comparison to the initial pH were recorded in the BSG dietary substrate. </w:t>
      </w:r>
    </w:p>
    <w:p w14:paraId="3C83113E" w14:textId="2BD8C709" w:rsidR="00EC1EEF" w:rsidRPr="003B419B" w:rsidRDefault="00EC1EEF" w:rsidP="00EC1EEF">
      <w:pPr>
        <w:pStyle w:val="Heading2"/>
      </w:pPr>
      <w:bookmarkStart w:id="360" w:name="_Toc92461743"/>
      <w:r>
        <w:lastRenderedPageBreak/>
        <w:t xml:space="preserve">Appendix 3: </w:t>
      </w:r>
      <w:r w:rsidRPr="00B12B5E">
        <w:t>Phylogenetic tree of 16S rRNA samples from order Bacteroidales</w:t>
      </w:r>
      <w:bookmarkEnd w:id="360"/>
    </w:p>
    <w:p w14:paraId="5288CDCD" w14:textId="77777777" w:rsidR="003B419B" w:rsidRPr="00E20E75" w:rsidRDefault="003B419B" w:rsidP="003B419B">
      <w:pPr>
        <w:spacing w:after="0" w:line="360" w:lineRule="auto"/>
        <w:jc w:val="both"/>
        <w:rPr>
          <w:rFonts w:ascii="Times New Roman" w:hAnsi="Times New Roman"/>
          <w:noProof/>
          <w:sz w:val="24"/>
          <w:szCs w:val="24"/>
        </w:rPr>
      </w:pPr>
      <w:r w:rsidRPr="00E442C2">
        <w:rPr>
          <w:noProof/>
        </w:rPr>
        <w:drawing>
          <wp:inline distT="0" distB="0" distL="0" distR="0" wp14:anchorId="03937EB1" wp14:editId="4C6FF42A">
            <wp:extent cx="6197600" cy="4114800"/>
            <wp:effectExtent l="0" t="0" r="0" b="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654C0B4F" w14:textId="663EB162" w:rsidR="003B419B" w:rsidRPr="00E20E75" w:rsidRDefault="003B419B" w:rsidP="003B419B">
      <w:pPr>
        <w:pStyle w:val="Caption"/>
        <w:rPr>
          <w:noProof/>
        </w:rPr>
      </w:pPr>
      <w:r w:rsidRPr="00B12B5E">
        <w:t>Phylogenetic tree of 16S rRNA samples from order Bacteroidales</w:t>
      </w:r>
    </w:p>
    <w:p w14:paraId="315ACDBC" w14:textId="6145071A" w:rsidR="00EC1EEF" w:rsidRDefault="003B419B" w:rsidP="003B419B">
      <w:pPr>
        <w:spacing w:line="240" w:lineRule="auto"/>
        <w:jc w:val="both"/>
        <w:rPr>
          <w:rFonts w:ascii="Times New Roman" w:hAnsi="Times New Roman"/>
          <w:noProof/>
          <w:sz w:val="24"/>
          <w:szCs w:val="24"/>
        </w:rPr>
      </w:pPr>
      <w:r>
        <w:rPr>
          <w:rFonts w:ascii="Times New Roman" w:hAnsi="Times New Roman"/>
          <w:noProof/>
          <w:sz w:val="24"/>
          <w:szCs w:val="24"/>
        </w:rPr>
        <w:t>Th</w:t>
      </w:r>
      <w:r w:rsidR="00EC1EEF">
        <w:rPr>
          <w:rFonts w:ascii="Times New Roman" w:hAnsi="Times New Roman"/>
          <w:noProof/>
          <w:sz w:val="24"/>
          <w:szCs w:val="24"/>
        </w:rPr>
        <w:t xml:space="preserve">is figure shows </w:t>
      </w:r>
      <w:r>
        <w:rPr>
          <w:rFonts w:ascii="Times New Roman" w:hAnsi="Times New Roman"/>
          <w:noProof/>
          <w:sz w:val="24"/>
          <w:szCs w:val="24"/>
        </w:rPr>
        <w:t xml:space="preserve">the taxonomic relationship between the 5 abundant genera observed during 16S rRNA analysis 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 There was a notable abundance of genus </w:t>
      </w:r>
      <w:r w:rsidRPr="00043382">
        <w:rPr>
          <w:rFonts w:ascii="Times New Roman" w:hAnsi="Times New Roman"/>
          <w:i/>
          <w:noProof/>
          <w:sz w:val="24"/>
          <w:szCs w:val="24"/>
        </w:rPr>
        <w:t>Coprobacter</w:t>
      </w:r>
      <w:r>
        <w:rPr>
          <w:rFonts w:ascii="Times New Roman" w:hAnsi="Times New Roman"/>
          <w:noProof/>
          <w:sz w:val="24"/>
          <w:szCs w:val="24"/>
        </w:rPr>
        <w:t xml:space="preserve"> across all dietary substrates, a genus that was not observed in abundance from the Metatranscriptomics analysis.</w:t>
      </w:r>
    </w:p>
    <w:p w14:paraId="302E493D" w14:textId="77777777" w:rsidR="00EC1EEF" w:rsidRDefault="00EC1EEF">
      <w:pPr>
        <w:spacing w:after="0" w:line="240" w:lineRule="auto"/>
        <w:rPr>
          <w:rFonts w:ascii="Times New Roman" w:hAnsi="Times New Roman"/>
          <w:noProof/>
          <w:sz w:val="24"/>
          <w:szCs w:val="24"/>
        </w:rPr>
      </w:pPr>
      <w:r>
        <w:rPr>
          <w:rFonts w:ascii="Times New Roman" w:hAnsi="Times New Roman"/>
          <w:noProof/>
          <w:sz w:val="24"/>
          <w:szCs w:val="24"/>
        </w:rPr>
        <w:br w:type="page"/>
      </w:r>
    </w:p>
    <w:p w14:paraId="7C4E95F0" w14:textId="611BA0D6" w:rsidR="003B419B" w:rsidRDefault="00EC1EEF" w:rsidP="00C75486">
      <w:pPr>
        <w:pStyle w:val="Heading2"/>
        <w:rPr>
          <w:noProof/>
        </w:rPr>
      </w:pPr>
      <w:bookmarkStart w:id="361" w:name="_Toc92461744"/>
      <w:r>
        <w:rPr>
          <w:noProof/>
        </w:rPr>
        <w:lastRenderedPageBreak/>
        <w:t xml:space="preserve">Appendix 4: </w:t>
      </w:r>
      <w:r w:rsidR="003B419B">
        <w:rPr>
          <w:noProof/>
        </w:rPr>
        <w:t>DESeq2 function heatmap</w:t>
      </w:r>
      <w:bookmarkEnd w:id="361"/>
    </w:p>
    <w:p w14:paraId="6DDB0907" w14:textId="77777777" w:rsidR="003B419B" w:rsidRDefault="003B419B" w:rsidP="003B419B">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06F640AA" w14:textId="77777777" w:rsidR="003B419B" w:rsidRDefault="003B419B" w:rsidP="003B419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B9607FE" wp14:editId="05BD64B5">
            <wp:extent cx="6184900" cy="38354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301B7B9F" w14:textId="2644430C" w:rsidR="003B419B" w:rsidRDefault="003B419B" w:rsidP="003B419B">
      <w:pPr>
        <w:pStyle w:val="Caption"/>
      </w:pPr>
      <w:r w:rsidRPr="004C0873">
        <w:t>DESeq2 distance heatmap for metatranscriptome function profiles</w:t>
      </w:r>
    </w:p>
    <w:p w14:paraId="29624FA4" w14:textId="234A82EF" w:rsidR="003B419B" w:rsidRDefault="003B419B" w:rsidP="003B419B">
      <w:pPr>
        <w:tabs>
          <w:tab w:val="left" w:pos="7860"/>
        </w:tabs>
        <w:spacing w:line="240" w:lineRule="auto"/>
        <w:jc w:val="both"/>
        <w:rPr>
          <w:rFonts w:ascii="Times New Roman" w:hAnsi="Times New Roman"/>
          <w:sz w:val="24"/>
          <w:szCs w:val="24"/>
        </w:rPr>
      </w:pPr>
      <w:r>
        <w:rPr>
          <w:rFonts w:ascii="Times New Roman" w:hAnsi="Times New Roman"/>
          <w:sz w:val="24"/>
          <w:szCs w:val="24"/>
        </w:rPr>
        <w:t>From th</w:t>
      </w:r>
      <w:r w:rsidR="00DE2792">
        <w:rPr>
          <w:rFonts w:ascii="Times New Roman" w:hAnsi="Times New Roman"/>
          <w:sz w:val="24"/>
          <w:szCs w:val="24"/>
        </w:rPr>
        <w:t>is</w:t>
      </w:r>
      <w:r>
        <w:rPr>
          <w:rFonts w:ascii="Times New Roman" w:hAnsi="Times New Roman"/>
          <w:sz w:val="24"/>
          <w:szCs w:val="24"/>
        </w:rPr>
        <w:t xml:space="preserve"> function heatmap incorporating the 50 most active functions based on annotation with the bacterial RefSeq database, the highest dissimilarity as illustrated by the Euclidean distance dendrogram was observed between the CF4 metatranscriptome (control) and the CM1 metatranscriptome. Two metatranscriptomes (CF2 and WH2) with very few active functions recorded were not included in this heat map.</w:t>
      </w:r>
    </w:p>
    <w:p w14:paraId="08A46F17" w14:textId="2095D929" w:rsidR="003B419B" w:rsidRPr="003B419B" w:rsidRDefault="003B419B" w:rsidP="003B419B">
      <w:pPr>
        <w:spacing w:after="0" w:line="240" w:lineRule="auto"/>
      </w:pPr>
      <w:r>
        <w:br w:type="page"/>
      </w:r>
    </w:p>
    <w:p w14:paraId="3364ABE3" w14:textId="36C55B28" w:rsidR="00F56FF8" w:rsidRPr="004260F4" w:rsidRDefault="00EC1EEF" w:rsidP="003233F2">
      <w:pPr>
        <w:pStyle w:val="Heading2"/>
        <w:rPr>
          <w:b w:val="0"/>
        </w:rPr>
      </w:pPr>
      <w:bookmarkStart w:id="362" w:name="_Toc92461745"/>
      <w:r>
        <w:lastRenderedPageBreak/>
        <w:t xml:space="preserve">Appendix 5: </w:t>
      </w:r>
      <w:r w:rsidR="00033AD3" w:rsidRPr="004260F4">
        <w:t xml:space="preserve">Project </w:t>
      </w:r>
      <w:r w:rsidR="004539CB" w:rsidRPr="004260F4">
        <w:t>Budge</w:t>
      </w:r>
      <w:r w:rsidR="00293F87" w:rsidRPr="004260F4">
        <w:t>t</w:t>
      </w:r>
      <w:bookmarkEnd w:id="362"/>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3B419B">
          <w:pgSz w:w="12240" w:h="15840"/>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641AD202" w:rsidR="00D6244E" w:rsidRPr="004260F4" w:rsidRDefault="00EC1EEF" w:rsidP="00A0740B">
      <w:pPr>
        <w:spacing w:after="0"/>
        <w:rPr>
          <w:vanish/>
        </w:rPr>
      </w:pPr>
      <w:r>
        <w:t xml:space="preserve"> </w:t>
      </w:r>
    </w:p>
    <w:p w14:paraId="776A1512" w14:textId="13FC22D1" w:rsidR="00070F3B" w:rsidRPr="004260F4" w:rsidRDefault="00EC1EEF" w:rsidP="00DF65E8">
      <w:pPr>
        <w:pStyle w:val="Heading2"/>
        <w:rPr>
          <w:b w:val="0"/>
        </w:rPr>
      </w:pPr>
      <w:bookmarkStart w:id="363" w:name="_Toc92461746"/>
      <w:r>
        <w:t>Appendix 6:T</w:t>
      </w:r>
      <w:r w:rsidR="00B428B5" w:rsidRPr="004260F4">
        <w:t>ime plan</w:t>
      </w:r>
      <w:bookmarkEnd w:id="363"/>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00CE96D2" w:rsidR="00151DBF" w:rsidRPr="004260F4" w:rsidRDefault="00EC1EEF" w:rsidP="006F0E6A">
      <w:pPr>
        <w:pStyle w:val="Heading2"/>
      </w:pPr>
      <w:bookmarkStart w:id="364" w:name="_Toc92461747"/>
      <w:r>
        <w:lastRenderedPageBreak/>
        <w:t xml:space="preserve">Appendix 7: </w:t>
      </w:r>
      <w:r w:rsidR="00F930AD" w:rsidRPr="004260F4">
        <w:t>Parameter Collection Template</w:t>
      </w:r>
      <w:bookmarkEnd w:id="364"/>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3E41F6DD" w:rsidR="006F0E6A" w:rsidRPr="006F0E6A" w:rsidRDefault="00EC1EEF" w:rsidP="006F0E6A">
      <w:pPr>
        <w:pStyle w:val="Heading2"/>
        <w:rPr>
          <w:noProof/>
        </w:rPr>
      </w:pPr>
      <w:bookmarkStart w:id="365" w:name="_Toc92461748"/>
      <w:r>
        <w:rPr>
          <w:noProof/>
        </w:rPr>
        <w:lastRenderedPageBreak/>
        <w:t xml:space="preserve">Appendix 8: </w:t>
      </w:r>
      <w:r w:rsidR="006F0E6A" w:rsidRPr="006F0E6A">
        <w:rPr>
          <w:noProof/>
        </w:rPr>
        <w:t>SBS-REC Approval Letter</w:t>
      </w:r>
      <w:bookmarkEnd w:id="365"/>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36E3EDF2" w:rsidR="006F0E6A" w:rsidRDefault="006F0E6A" w:rsidP="006F0E6A">
      <w:pPr>
        <w:pStyle w:val="Heading2"/>
        <w:rPr>
          <w:noProof/>
        </w:rPr>
      </w:pPr>
      <w:r>
        <w:rPr>
          <w:noProof/>
        </w:rPr>
        <w:br w:type="page"/>
      </w:r>
      <w:bookmarkStart w:id="366" w:name="_Toc92461749"/>
      <w:r w:rsidR="00EC1EEF">
        <w:rPr>
          <w:noProof/>
        </w:rPr>
        <w:lastRenderedPageBreak/>
        <w:t xml:space="preserve">Appendix 9: </w:t>
      </w:r>
      <w:r w:rsidRPr="006F0E6A">
        <w:rPr>
          <w:noProof/>
        </w:rPr>
        <w:t>NACOSTI Research Permit</w:t>
      </w:r>
      <w:bookmarkEnd w:id="366"/>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uthor" w:initials="A">
    <w:p w14:paraId="4B307F8B" w14:textId="165530FB" w:rsidR="00301FCB" w:rsidRDefault="00301FCB">
      <w:pPr>
        <w:pStyle w:val="CommentText"/>
      </w:pPr>
      <w:r>
        <w:rPr>
          <w:rStyle w:val="CommentReference"/>
        </w:rPr>
        <w:annotationRef/>
      </w:r>
      <w:r>
        <w:t>Page number should be down and centered</w:t>
      </w:r>
    </w:p>
  </w:comment>
  <w:comment w:id="6" w:author="Author" w:initials="A">
    <w:p w14:paraId="530D39C8" w14:textId="04C07332" w:rsidR="00301FCB" w:rsidRDefault="00301FCB">
      <w:pPr>
        <w:pStyle w:val="CommentText"/>
      </w:pPr>
      <w:r>
        <w:rPr>
          <w:rStyle w:val="CommentReference"/>
        </w:rPr>
        <w:annotationRef/>
      </w:r>
      <w:r>
        <w:t>Noted and corrected</w:t>
      </w:r>
    </w:p>
  </w:comment>
  <w:comment w:id="7" w:author="Author" w:initials="A">
    <w:p w14:paraId="3D8CC6DA" w14:textId="77777777" w:rsidR="00301FCB" w:rsidRDefault="00301FCB">
      <w:pPr>
        <w:pStyle w:val="CommentText"/>
      </w:pPr>
      <w:r>
        <w:rPr>
          <w:rStyle w:val="CommentReference"/>
        </w:rPr>
        <w:annotationRef/>
      </w:r>
      <w:r>
        <w:t>You need to put here an element for what BSF is interesting for biofuel production to continue the flow. Then you talk about waste management.</w:t>
      </w:r>
    </w:p>
  </w:comment>
  <w:comment w:id="8" w:author="Author" w:initials="A">
    <w:p w14:paraId="1392C244" w14:textId="7B14C9F4" w:rsidR="00301FCB" w:rsidRDefault="00301FCB">
      <w:pPr>
        <w:pStyle w:val="CommentText"/>
      </w:pPr>
      <w:r>
        <w:rPr>
          <w:rStyle w:val="CommentReference"/>
        </w:rPr>
        <w:annotationRef/>
      </w:r>
      <w:r>
        <w:t>It has been mentioned immediately after explaining why the gut is an active area of study.</w:t>
      </w:r>
    </w:p>
  </w:comment>
  <w:comment w:id="9" w:author="Author" w:initials="A">
    <w:p w14:paraId="5CB57D86" w14:textId="77777777" w:rsidR="00301FCB" w:rsidRDefault="00301FCB"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10" w:author="Author" w:initials="A">
    <w:p w14:paraId="399D5FD6" w14:textId="77777777" w:rsidR="00301FCB" w:rsidRDefault="00301FCB">
      <w:pPr>
        <w:pStyle w:val="CommentText"/>
      </w:pPr>
      <w:r>
        <w:rPr>
          <w:rStyle w:val="CommentReference"/>
        </w:rPr>
        <w:annotationRef/>
      </w:r>
      <w:r>
        <w:rPr>
          <w:noProof/>
        </w:rPr>
        <w:t>This is duly noted and corrected. I have reordered the paragraphs too for better flow.</w:t>
      </w:r>
    </w:p>
  </w:comment>
  <w:comment w:id="11" w:author="Author" w:initials="A">
    <w:p w14:paraId="7D77B813" w14:textId="71F0C769" w:rsidR="00301FCB" w:rsidRDefault="00301FCB">
      <w:pPr>
        <w:pStyle w:val="CommentText"/>
      </w:pPr>
      <w:r>
        <w:rPr>
          <w:rStyle w:val="CommentReference"/>
        </w:rPr>
        <w:annotationRef/>
      </w:r>
      <w:r>
        <w:t>This explains why BSF is interesting for biofuel production.</w:t>
      </w:r>
    </w:p>
  </w:comment>
  <w:comment w:id="12" w:author="Author" w:initials="A">
    <w:p w14:paraId="71BE5F29" w14:textId="77777777" w:rsidR="00301FCB" w:rsidRDefault="00301FCB">
      <w:pPr>
        <w:pStyle w:val="CommentText"/>
      </w:pPr>
      <w:r>
        <w:rPr>
          <w:rStyle w:val="CommentReference"/>
        </w:rPr>
        <w:annotationRef/>
      </w:r>
      <w:r>
        <w:t>Only in KE? Be general, the fact they are in Kenya is reassuring but what is important is that they are found everywhere</w:t>
      </w:r>
    </w:p>
  </w:comment>
  <w:comment w:id="13" w:author="Author" w:initials="A">
    <w:p w14:paraId="2061F3CA" w14:textId="242CE3AF" w:rsidR="00301FCB" w:rsidRDefault="00301FCB">
      <w:pPr>
        <w:pStyle w:val="CommentText"/>
      </w:pPr>
      <w:r>
        <w:rPr>
          <w:rStyle w:val="CommentReference"/>
        </w:rPr>
        <w:annotationRef/>
      </w:r>
      <w:r>
        <w:t>Noted and corrected</w:t>
      </w:r>
    </w:p>
  </w:comment>
  <w:comment w:id="14" w:author="Author" w:initials="A">
    <w:p w14:paraId="2F559FB5" w14:textId="77777777" w:rsidR="00301FCB" w:rsidRDefault="00301FCB">
      <w:pPr>
        <w:pStyle w:val="CommentText"/>
      </w:pPr>
      <w:r>
        <w:rPr>
          <w:rStyle w:val="CommentReference"/>
        </w:rPr>
        <w:annotationRef/>
      </w:r>
      <w:r>
        <w:t>Not very clear</w:t>
      </w:r>
    </w:p>
  </w:comment>
  <w:comment w:id="15" w:author="Author" w:initials="A">
    <w:p w14:paraId="02DCA751" w14:textId="77777777" w:rsidR="00301FCB" w:rsidRDefault="00301FCB">
      <w:pPr>
        <w:pStyle w:val="CommentText"/>
      </w:pPr>
      <w:r>
        <w:rPr>
          <w:rStyle w:val="CommentReference"/>
        </w:rPr>
        <w:annotationRef/>
      </w:r>
      <w:r>
        <w:rPr>
          <w:noProof/>
        </w:rPr>
        <w:t>Noted and corrected.</w:t>
      </w:r>
    </w:p>
  </w:comment>
  <w:comment w:id="16" w:author="Author" w:initials="A">
    <w:p w14:paraId="36E1C556" w14:textId="6CB758F3" w:rsidR="00301FCB" w:rsidRPr="005A7AB4" w:rsidRDefault="00301FCB" w:rsidP="005A7AB4">
      <w:pPr>
        <w:spacing w:after="0" w:line="240" w:lineRule="auto"/>
        <w:ind w:left="180"/>
        <w:rPr>
          <w:sz w:val="24"/>
          <w:szCs w:val="24"/>
          <w:lang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17" w:author="Author" w:initials="A">
    <w:p w14:paraId="05834E15" w14:textId="55C39DA1" w:rsidR="00301FCB" w:rsidRDefault="00301FCB">
      <w:pPr>
        <w:pStyle w:val="CommentText"/>
      </w:pPr>
      <w:r>
        <w:rPr>
          <w:rStyle w:val="CommentReference"/>
        </w:rPr>
        <w:annotationRef/>
      </w:r>
      <w:r>
        <w:t>Corrected</w:t>
      </w:r>
    </w:p>
  </w:comment>
  <w:comment w:id="18" w:author="Author" w:initials="A">
    <w:p w14:paraId="660B899E" w14:textId="77777777" w:rsidR="00301FCB" w:rsidRDefault="00301FCB">
      <w:pPr>
        <w:pStyle w:val="CommentText"/>
      </w:pPr>
      <w:r>
        <w:rPr>
          <w:rStyle w:val="CommentReference"/>
        </w:rPr>
        <w:annotationRef/>
      </w:r>
      <w:r>
        <w:t>And what are those? What do they do? Why are them important?</w:t>
      </w:r>
    </w:p>
  </w:comment>
  <w:comment w:id="19" w:author="Author" w:initials="A">
    <w:p w14:paraId="63AB5F45" w14:textId="77777777" w:rsidR="00301FCB" w:rsidRDefault="00301FCB">
      <w:pPr>
        <w:pStyle w:val="CommentText"/>
      </w:pPr>
      <w:r>
        <w:rPr>
          <w:rStyle w:val="CommentReference"/>
        </w:rPr>
        <w:annotationRef/>
      </w:r>
      <w:r>
        <w:rPr>
          <w:noProof/>
        </w:rPr>
        <w:t>Edited in continuation of the previous statement.</w:t>
      </w:r>
    </w:p>
  </w:comment>
  <w:comment w:id="20" w:author="Author" w:initials="A">
    <w:p w14:paraId="4072C7FD" w14:textId="77777777" w:rsidR="00301FCB" w:rsidRDefault="00301FCB">
      <w:pPr>
        <w:pStyle w:val="CommentText"/>
      </w:pPr>
      <w:r>
        <w:rPr>
          <w:rStyle w:val="CommentReference"/>
        </w:rPr>
        <w:annotationRef/>
      </w:r>
      <w:r>
        <w:t>This is the first time you talk about this, and this is an important result. Explain it a little better above in the paragraph</w:t>
      </w:r>
    </w:p>
  </w:comment>
  <w:comment w:id="21" w:author="Author" w:initials="A">
    <w:p w14:paraId="0E6EFA4C" w14:textId="77777777" w:rsidR="00301FCB" w:rsidRDefault="00301FCB">
      <w:pPr>
        <w:pStyle w:val="CommentText"/>
      </w:pPr>
      <w:r>
        <w:rPr>
          <w:rStyle w:val="CommentReference"/>
        </w:rPr>
        <w:annotationRef/>
      </w:r>
      <w:r>
        <w:rPr>
          <w:noProof/>
        </w:rPr>
        <w:t>Corrected - in the objectives and study design statement.</w:t>
      </w:r>
    </w:p>
  </w:comment>
  <w:comment w:id="22" w:author="Author" w:initials="A">
    <w:p w14:paraId="5284F0BA" w14:textId="77777777" w:rsidR="00301FCB" w:rsidRDefault="00301FCB">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23" w:author="Author" w:initials="A">
    <w:p w14:paraId="5113F579" w14:textId="77777777" w:rsidR="00301FCB" w:rsidRDefault="00301FCB">
      <w:pPr>
        <w:pStyle w:val="CommentText"/>
      </w:pPr>
      <w:r>
        <w:rPr>
          <w:rStyle w:val="CommentReference"/>
        </w:rPr>
        <w:annotationRef/>
      </w:r>
      <w:r>
        <w:rPr>
          <w:noProof/>
        </w:rPr>
        <w:t>Noted and corrected</w:t>
      </w:r>
    </w:p>
  </w:comment>
  <w:comment w:id="27" w:author="Author" w:initials="A">
    <w:p w14:paraId="05BCFE00" w14:textId="77777777" w:rsidR="00301FCB" w:rsidRDefault="00301FCB">
      <w:pPr>
        <w:pStyle w:val="CommentText"/>
      </w:pPr>
      <w:r>
        <w:rPr>
          <w:rStyle w:val="CommentReference"/>
        </w:rPr>
        <w:annotationRef/>
      </w:r>
      <w:r>
        <w:t>repeat</w:t>
      </w:r>
    </w:p>
  </w:comment>
  <w:comment w:id="28" w:author="Author" w:initials="A">
    <w:p w14:paraId="3E68EDB6" w14:textId="77777777" w:rsidR="00301FCB" w:rsidRDefault="00301FCB">
      <w:pPr>
        <w:pStyle w:val="CommentText"/>
      </w:pPr>
      <w:r>
        <w:rPr>
          <w:rStyle w:val="CommentReference"/>
        </w:rPr>
        <w:annotationRef/>
      </w:r>
      <w:r>
        <w:rPr>
          <w:noProof/>
        </w:rPr>
        <w:t>Corrected.</w:t>
      </w:r>
    </w:p>
  </w:comment>
  <w:comment w:id="29" w:author="Author" w:initials="A">
    <w:p w14:paraId="5A74434C" w14:textId="77777777" w:rsidR="00301FCB" w:rsidRDefault="00301FCB">
      <w:pPr>
        <w:pStyle w:val="CommentText"/>
      </w:pPr>
      <w:r>
        <w:rPr>
          <w:rStyle w:val="CommentReference"/>
        </w:rPr>
        <w:annotationRef/>
      </w:r>
      <w:r>
        <w:t>this only matters for feed, and I don’t think we will be using them here for feed.</w:t>
      </w:r>
    </w:p>
  </w:comment>
  <w:comment w:id="30" w:author="Author" w:initials="A">
    <w:p w14:paraId="39468ED4" w14:textId="77777777" w:rsidR="00301FCB" w:rsidRDefault="00301FCB">
      <w:pPr>
        <w:pStyle w:val="CommentText"/>
      </w:pPr>
      <w:r>
        <w:rPr>
          <w:rStyle w:val="CommentReference"/>
        </w:rPr>
        <w:annotationRef/>
      </w:r>
      <w:r>
        <w:rPr>
          <w:noProof/>
        </w:rPr>
        <w:t>Noted and removed.</w:t>
      </w:r>
    </w:p>
  </w:comment>
  <w:comment w:id="31" w:author="Author" w:initials="A">
    <w:p w14:paraId="62E23B26" w14:textId="77777777" w:rsidR="00301FCB" w:rsidRDefault="00301FCB">
      <w:pPr>
        <w:pStyle w:val="CommentText"/>
      </w:pPr>
      <w:r>
        <w:rPr>
          <w:rStyle w:val="CommentReference"/>
        </w:rPr>
        <w:annotationRef/>
      </w:r>
      <w:r>
        <w:t>And? Why is this interesting?</w:t>
      </w:r>
    </w:p>
  </w:comment>
  <w:comment w:id="32" w:author="Author" w:initials="A">
    <w:p w14:paraId="1C03FC5F" w14:textId="77777777" w:rsidR="00301FCB" w:rsidRDefault="00301FCB">
      <w:pPr>
        <w:pStyle w:val="CommentText"/>
      </w:pPr>
      <w:r>
        <w:rPr>
          <w:rStyle w:val="CommentReference"/>
        </w:rPr>
        <w:annotationRef/>
      </w:r>
      <w:r>
        <w:rPr>
          <w:noProof/>
        </w:rPr>
        <w:t>Added a follow up statement.</w:t>
      </w:r>
    </w:p>
  </w:comment>
  <w:comment w:id="33" w:author="Author" w:initials="A">
    <w:p w14:paraId="4FE8E593" w14:textId="720D5014" w:rsidR="00301FCB" w:rsidRDefault="00301FCB">
      <w:pPr>
        <w:pStyle w:val="CommentText"/>
      </w:pPr>
      <w:r>
        <w:rPr>
          <w:rStyle w:val="CommentReference"/>
        </w:rPr>
        <w:annotationRef/>
      </w:r>
      <w:r>
        <w:t>These are known to degrade lignins…please make that clear. The studies you cite indentified other microbes, but these were of interest to us, right?</w:t>
      </w:r>
    </w:p>
  </w:comment>
  <w:comment w:id="34" w:author="Author" w:initials="A">
    <w:p w14:paraId="49204E5B" w14:textId="1D7B8121" w:rsidR="00301FCB" w:rsidRDefault="00301FCB">
      <w:pPr>
        <w:pStyle w:val="CommentText"/>
      </w:pPr>
      <w:r>
        <w:rPr>
          <w:rStyle w:val="CommentReference"/>
        </w:rPr>
        <w:annotationRef/>
      </w:r>
      <w:r>
        <w:rPr>
          <w:noProof/>
        </w:rPr>
        <w:t>and or because of?</w:t>
      </w:r>
    </w:p>
  </w:comment>
  <w:comment w:id="35" w:author="Author" w:initials="A">
    <w:p w14:paraId="679E9473" w14:textId="3B640CBF" w:rsidR="00301FCB" w:rsidRDefault="00301FCB">
      <w:pPr>
        <w:pStyle w:val="CommentText"/>
      </w:pPr>
      <w:r>
        <w:rPr>
          <w:rStyle w:val="CommentReference"/>
        </w:rPr>
        <w:annotationRef/>
      </w:r>
      <w:r>
        <w:t>Noted and rectified</w:t>
      </w:r>
    </w:p>
  </w:comment>
  <w:comment w:id="36" w:author="Author" w:initials="A">
    <w:p w14:paraId="5FF57AA3" w14:textId="77777777" w:rsidR="00301FCB" w:rsidRDefault="00301FCB" w:rsidP="0023463B">
      <w:pPr>
        <w:pStyle w:val="CommentText"/>
      </w:pPr>
      <w:r>
        <w:rPr>
          <w:rStyle w:val="CommentReference"/>
        </w:rPr>
        <w:annotationRef/>
      </w:r>
      <w:r>
        <w:t>I believe more than implementation the idea here is to identify them and characterize the pathway.</w:t>
      </w:r>
    </w:p>
  </w:comment>
  <w:comment w:id="37" w:author="Author" w:initials="A">
    <w:p w14:paraId="676EACE8" w14:textId="77777777" w:rsidR="00301FCB" w:rsidRDefault="00301FCB">
      <w:pPr>
        <w:pStyle w:val="CommentText"/>
      </w:pPr>
      <w:r>
        <w:rPr>
          <w:rStyle w:val="CommentReference"/>
        </w:rPr>
        <w:annotationRef/>
      </w:r>
      <w:r>
        <w:t>Why for feed?</w:t>
      </w:r>
    </w:p>
  </w:comment>
  <w:comment w:id="38" w:author="Author" w:initials="A">
    <w:p w14:paraId="1BEC3D7D" w14:textId="77777777" w:rsidR="00301FCB" w:rsidRDefault="00301FCB">
      <w:pPr>
        <w:pStyle w:val="CommentText"/>
      </w:pPr>
      <w:r>
        <w:rPr>
          <w:rStyle w:val="CommentReference"/>
        </w:rPr>
        <w:annotationRef/>
      </w:r>
      <w:r>
        <w:rPr>
          <w:noProof/>
        </w:rPr>
        <w:t>I removed this section.</w:t>
      </w:r>
    </w:p>
  </w:comment>
  <w:comment w:id="41" w:author="Author" w:initials="A">
    <w:p w14:paraId="50FFABE4" w14:textId="77777777" w:rsidR="00301FCB" w:rsidRDefault="00301FCB">
      <w:pPr>
        <w:pStyle w:val="CommentText"/>
      </w:pPr>
      <w:r>
        <w:rPr>
          <w:rStyle w:val="CommentReference"/>
        </w:rPr>
        <w:annotationRef/>
      </w:r>
      <w:r>
        <w:t>Say maybe “diet” instead of treatments that is more vague</w:t>
      </w:r>
    </w:p>
  </w:comment>
  <w:comment w:id="42" w:author="Author" w:initials="A">
    <w:p w14:paraId="7B722E9A" w14:textId="77777777" w:rsidR="00301FCB" w:rsidRDefault="00301FCB">
      <w:pPr>
        <w:pStyle w:val="CommentText"/>
      </w:pPr>
      <w:r>
        <w:rPr>
          <w:rStyle w:val="CommentReference"/>
        </w:rPr>
        <w:annotationRef/>
      </w:r>
      <w:r>
        <w:rPr>
          <w:noProof/>
        </w:rPr>
        <w:t>noted and corrected</w:t>
      </w:r>
    </w:p>
  </w:comment>
  <w:comment w:id="43" w:author="Author" w:initials="A">
    <w:p w14:paraId="6672D5E9" w14:textId="77777777" w:rsidR="00301FCB" w:rsidRDefault="00301FCB">
      <w:pPr>
        <w:pStyle w:val="CommentText"/>
      </w:pPr>
      <w:r>
        <w:rPr>
          <w:rStyle w:val="CommentReference"/>
        </w:rPr>
        <w:annotationRef/>
      </w:r>
      <w:r>
        <w:t>What is the study condition? Be precise</w:t>
      </w:r>
    </w:p>
  </w:comment>
  <w:comment w:id="44" w:author="Author" w:initials="A">
    <w:p w14:paraId="5E85312C" w14:textId="77777777" w:rsidR="00301FCB" w:rsidRDefault="00301FCB">
      <w:pPr>
        <w:pStyle w:val="CommentText"/>
      </w:pPr>
      <w:r>
        <w:rPr>
          <w:rStyle w:val="CommentReference"/>
        </w:rPr>
        <w:annotationRef/>
      </w:r>
      <w:r>
        <w:rPr>
          <w:noProof/>
        </w:rPr>
        <w:t>Noted and corrected</w:t>
      </w:r>
    </w:p>
  </w:comment>
  <w:comment w:id="39" w:author="Author" w:initials="A">
    <w:p w14:paraId="36BC438B" w14:textId="77777777" w:rsidR="00301FCB" w:rsidRDefault="00301FCB">
      <w:pPr>
        <w:pStyle w:val="CommentText"/>
      </w:pPr>
      <w:r>
        <w:rPr>
          <w:rStyle w:val="CommentReference"/>
        </w:rPr>
        <w:annotationRef/>
      </w:r>
      <w:r>
        <w:t>Not sure if you are describing here what could be done or what you have done.</w:t>
      </w:r>
    </w:p>
  </w:comment>
  <w:comment w:id="40" w:author="Author" w:initials="A">
    <w:p w14:paraId="6F780E2D" w14:textId="77777777" w:rsidR="00301FCB" w:rsidDel="008E246D" w:rsidRDefault="00301FCB">
      <w:pPr>
        <w:pStyle w:val="CommentText"/>
        <w:rPr>
          <w:del w:id="45"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46" w:author="Author" w:initials="A">
    <w:p w14:paraId="6BC4B6A7" w14:textId="77777777" w:rsidR="00301FCB" w:rsidRDefault="00301FCB">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47" w:author="Author" w:initials="A">
    <w:p w14:paraId="74A00A7E" w14:textId="77777777" w:rsidR="00301FCB" w:rsidRDefault="00301FCB">
      <w:pPr>
        <w:pStyle w:val="CommentText"/>
      </w:pPr>
      <w:r>
        <w:rPr>
          <w:rStyle w:val="CommentReference"/>
        </w:rPr>
        <w:annotationRef/>
      </w:r>
      <w:r>
        <w:rPr>
          <w:noProof/>
        </w:rPr>
        <w:t>Noted. I removed the word 'functional', it sounded misleading considering this is a different step altogether.</w:t>
      </w:r>
    </w:p>
  </w:comment>
  <w:comment w:id="56" w:author="Author" w:initials="A">
    <w:p w14:paraId="3ABF7E48" w14:textId="77777777" w:rsidR="00301FCB" w:rsidRDefault="00301FCB">
      <w:pPr>
        <w:pStyle w:val="CommentText"/>
      </w:pPr>
      <w:r>
        <w:rPr>
          <w:rStyle w:val="CommentReference"/>
        </w:rPr>
        <w:annotationRef/>
      </w:r>
      <w:r>
        <w:t>Studied? Not clear</w:t>
      </w:r>
    </w:p>
  </w:comment>
  <w:comment w:id="57" w:author="Author" w:initials="A">
    <w:p w14:paraId="5F5C6965" w14:textId="77777777" w:rsidR="00301FCB" w:rsidRDefault="00301FCB">
      <w:pPr>
        <w:pStyle w:val="CommentText"/>
      </w:pPr>
      <w:r>
        <w:rPr>
          <w:rStyle w:val="CommentReference"/>
        </w:rPr>
        <w:annotationRef/>
      </w:r>
      <w:r>
        <w:rPr>
          <w:noProof/>
        </w:rPr>
        <w:t>Noted and corrected.</w:t>
      </w:r>
    </w:p>
  </w:comment>
  <w:comment w:id="58" w:author="Author" w:initials="A">
    <w:p w14:paraId="77442E57" w14:textId="77777777" w:rsidR="00301FCB" w:rsidRDefault="00301FCB">
      <w:pPr>
        <w:pStyle w:val="CommentText"/>
      </w:pPr>
      <w:r>
        <w:rPr>
          <w:rStyle w:val="CommentReference"/>
        </w:rPr>
        <w:annotationRef/>
      </w:r>
      <w:r>
        <w:t>You mean diet? If yes, say it, simple and clear (I think you are using metatranscriptomes as a proxy for samples here)</w:t>
      </w:r>
    </w:p>
  </w:comment>
  <w:comment w:id="59" w:author="Author" w:initials="A">
    <w:p w14:paraId="0DB2B9F7" w14:textId="77777777" w:rsidR="00301FCB" w:rsidRDefault="00301FCB">
      <w:pPr>
        <w:pStyle w:val="CommentText"/>
      </w:pPr>
      <w:r>
        <w:rPr>
          <w:rStyle w:val="CommentReference"/>
        </w:rPr>
        <w:annotationRef/>
      </w:r>
      <w:r>
        <w:rPr>
          <w:noProof/>
        </w:rPr>
        <w:t>Noted and corrected.</w:t>
      </w:r>
    </w:p>
  </w:comment>
  <w:comment w:id="60" w:author="Author" w:initials="A">
    <w:p w14:paraId="1C950409" w14:textId="77777777" w:rsidR="00301FCB" w:rsidRDefault="00301FCB" w:rsidP="00982942">
      <w:pPr>
        <w:pStyle w:val="CommentText"/>
      </w:pPr>
      <w:r>
        <w:rPr>
          <w:rStyle w:val="CommentReference"/>
        </w:rPr>
        <w:annotationRef/>
      </w:r>
      <w:r>
        <w:t>Say first what you found and then that what you found is aligned with literature, not the inverse.</w:t>
      </w:r>
    </w:p>
  </w:comment>
  <w:comment w:id="61" w:author="Author" w:initials="A">
    <w:p w14:paraId="1BC895CD" w14:textId="77777777" w:rsidR="00301FCB" w:rsidRDefault="00301FCB">
      <w:pPr>
        <w:pStyle w:val="CommentText"/>
      </w:pPr>
      <w:r>
        <w:rPr>
          <w:rStyle w:val="CommentReference"/>
        </w:rPr>
        <w:annotationRef/>
      </w:r>
      <w:r>
        <w:rPr>
          <w:noProof/>
        </w:rPr>
        <w:t>Noted and corrected.</w:t>
      </w:r>
    </w:p>
  </w:comment>
  <w:comment w:id="62" w:author="Author" w:initials="A">
    <w:p w14:paraId="7927ACB7" w14:textId="77777777" w:rsidR="00301FCB" w:rsidRDefault="00301FCB">
      <w:pPr>
        <w:pStyle w:val="CommentText"/>
      </w:pPr>
      <w:r>
        <w:rPr>
          <w:rStyle w:val="CommentReference"/>
        </w:rPr>
        <w:annotationRef/>
      </w:r>
      <w:r>
        <w:t>Are these enzymes from these microbes? Why do you mix bacteria and enzymes in the same sentence?</w:t>
      </w:r>
    </w:p>
  </w:comment>
  <w:comment w:id="63" w:author="Author" w:initials="A">
    <w:p w14:paraId="0219E11E" w14:textId="77777777" w:rsidR="00301FCB" w:rsidRDefault="00301FCB">
      <w:pPr>
        <w:pStyle w:val="CommentText"/>
      </w:pPr>
      <w:r>
        <w:rPr>
          <w:rStyle w:val="CommentReference"/>
        </w:rPr>
        <w:annotationRef/>
      </w:r>
      <w:r>
        <w:rPr>
          <w:noProof/>
        </w:rPr>
        <w:t>Noted. I Split the sentences.</w:t>
      </w:r>
    </w:p>
  </w:comment>
  <w:comment w:id="71" w:author="Author" w:initials="A">
    <w:p w14:paraId="5664682E" w14:textId="77777777" w:rsidR="00301FCB" w:rsidRDefault="00301FCB" w:rsidP="00BD6F7A">
      <w:pPr>
        <w:pStyle w:val="CommentText"/>
      </w:pPr>
      <w:r>
        <w:rPr>
          <w:rStyle w:val="CommentReference"/>
        </w:rPr>
        <w:annotationRef/>
      </w:r>
      <w:r>
        <w:t>This title is not allowed please change it</w:t>
      </w:r>
    </w:p>
  </w:comment>
  <w:comment w:id="72" w:author="Author" w:initials="A">
    <w:p w14:paraId="7E7DE95D" w14:textId="5A1C0D3C" w:rsidR="00301FCB" w:rsidRDefault="00301FCB">
      <w:pPr>
        <w:pStyle w:val="CommentText"/>
      </w:pPr>
      <w:r>
        <w:rPr>
          <w:rStyle w:val="CommentReference"/>
        </w:rPr>
        <w:annotationRef/>
      </w:r>
      <w:r>
        <w:t>Noted and corrected</w:t>
      </w:r>
    </w:p>
  </w:comment>
  <w:comment w:id="75" w:author="Author" w:initials="A">
    <w:p w14:paraId="35189C45" w14:textId="77777777" w:rsidR="00301FCB" w:rsidRDefault="00301FCB" w:rsidP="00A96699">
      <w:pPr>
        <w:pStyle w:val="CommentText"/>
      </w:pPr>
      <w:r>
        <w:rPr>
          <w:rStyle w:val="CommentReference"/>
        </w:rPr>
        <w:annotationRef/>
      </w:r>
      <w:r>
        <w:t>Key factor for what?</w:t>
      </w:r>
    </w:p>
  </w:comment>
  <w:comment w:id="76" w:author="Author" w:initials="A">
    <w:p w14:paraId="0C2FDA83" w14:textId="77777777" w:rsidR="00301FCB" w:rsidRDefault="00301FCB" w:rsidP="00A96699">
      <w:pPr>
        <w:pStyle w:val="CommentText"/>
      </w:pPr>
      <w:r>
        <w:rPr>
          <w:rStyle w:val="CommentReference"/>
        </w:rPr>
        <w:annotationRef/>
      </w:r>
      <w:r>
        <w:rPr>
          <w:noProof/>
        </w:rPr>
        <w:t>Noted and paraphrased.</w:t>
      </w:r>
    </w:p>
  </w:comment>
  <w:comment w:id="77" w:author="Author" w:initials="A">
    <w:p w14:paraId="2A25C553" w14:textId="77777777" w:rsidR="00301FCB" w:rsidRDefault="00301FCB">
      <w:pPr>
        <w:pStyle w:val="CommentText"/>
      </w:pPr>
      <w:r>
        <w:rPr>
          <w:rStyle w:val="CommentReference"/>
        </w:rPr>
        <w:annotationRef/>
      </w:r>
      <w:r>
        <w:t>Interesting but not sure relevant, I guess is clear that if you use food for fuel you get less and more expensive food</w:t>
      </w:r>
    </w:p>
  </w:comment>
  <w:comment w:id="78" w:author="Author" w:initials="A">
    <w:p w14:paraId="060FCF02" w14:textId="77777777" w:rsidR="00301FCB" w:rsidRDefault="00301FCB">
      <w:pPr>
        <w:pStyle w:val="CommentText"/>
      </w:pPr>
      <w:r>
        <w:rPr>
          <w:rStyle w:val="CommentReference"/>
        </w:rPr>
        <w:annotationRef/>
      </w:r>
      <w:r>
        <w:rPr>
          <w:noProof/>
        </w:rPr>
        <w:t xml:space="preserve">Noted and Modified </w:t>
      </w:r>
    </w:p>
  </w:comment>
  <w:comment w:id="73" w:author="Author" w:initials="A">
    <w:p w14:paraId="2727016B" w14:textId="617FA3DE" w:rsidR="00301FCB" w:rsidRDefault="00301FCB">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74" w:author="Author" w:initials="A">
    <w:p w14:paraId="3A4440CE" w14:textId="266B6356" w:rsidR="00301FCB" w:rsidRDefault="00301FCB">
      <w:pPr>
        <w:pStyle w:val="CommentText"/>
      </w:pPr>
      <w:r>
        <w:rPr>
          <w:rStyle w:val="CommentReference"/>
        </w:rPr>
        <w:annotationRef/>
      </w:r>
      <w:r>
        <w:t>Noted. I paraphrased the text to improve coherence and removed a section of it that felt obvious and redundant.</w:t>
      </w:r>
    </w:p>
  </w:comment>
  <w:comment w:id="82" w:author="Author" w:initials="A">
    <w:p w14:paraId="278528A4" w14:textId="77777777" w:rsidR="00301FCB" w:rsidRDefault="00301FCB">
      <w:pPr>
        <w:pStyle w:val="CommentText"/>
      </w:pPr>
      <w:r>
        <w:rPr>
          <w:rStyle w:val="CommentReference"/>
        </w:rPr>
        <w:annotationRef/>
      </w:r>
      <w:r>
        <w:t>Recalcitrance of what?</w:t>
      </w:r>
    </w:p>
  </w:comment>
  <w:comment w:id="83" w:author="Author" w:initials="A">
    <w:p w14:paraId="3A74D5CC" w14:textId="77777777" w:rsidR="00301FCB" w:rsidRDefault="00301FCB">
      <w:pPr>
        <w:pStyle w:val="CommentText"/>
      </w:pPr>
      <w:r>
        <w:rPr>
          <w:rStyle w:val="CommentReference"/>
        </w:rPr>
        <w:annotationRef/>
      </w:r>
      <w:r>
        <w:rPr>
          <w:noProof/>
        </w:rPr>
        <w:t>Noted and clarified</w:t>
      </w:r>
    </w:p>
  </w:comment>
  <w:comment w:id="84" w:author="Author" w:initials="A">
    <w:p w14:paraId="5FFE7359" w14:textId="62480BBD" w:rsidR="00301FCB" w:rsidRDefault="00301FCB">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85" w:author="Author" w:initials="A">
    <w:p w14:paraId="1C900264" w14:textId="2044665C" w:rsidR="00301FCB" w:rsidRDefault="00301FCB">
      <w:pPr>
        <w:pStyle w:val="CommentText"/>
      </w:pPr>
      <w:r>
        <w:rPr>
          <w:rStyle w:val="CommentReference"/>
        </w:rPr>
        <w:annotationRef/>
      </w:r>
      <w:r>
        <w:t>Noted and included. I have added another paragraph (next) to create a transition.</w:t>
      </w:r>
    </w:p>
  </w:comment>
  <w:comment w:id="87" w:author="Author" w:initials="A">
    <w:p w14:paraId="2F3AD21F" w14:textId="77777777" w:rsidR="00301FCB" w:rsidRDefault="00301FCB">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88" w:author="Author" w:initials="A">
    <w:p w14:paraId="7E9BAF06" w14:textId="77777777" w:rsidR="00301FCB" w:rsidRDefault="00301FCB">
      <w:pPr>
        <w:pStyle w:val="CommentText"/>
      </w:pPr>
      <w:r>
        <w:rPr>
          <w:rStyle w:val="CommentReference"/>
        </w:rPr>
        <w:annotationRef/>
      </w:r>
      <w:r>
        <w:rPr>
          <w:noProof/>
        </w:rPr>
        <w:t>I have split this section into two for more coherence.</w:t>
      </w:r>
    </w:p>
  </w:comment>
  <w:comment w:id="90" w:author="Author" w:initials="A">
    <w:p w14:paraId="4F75B84D" w14:textId="6AB80F2D" w:rsidR="00301FCB" w:rsidRDefault="00301FCB">
      <w:pPr>
        <w:pStyle w:val="CommentText"/>
      </w:pPr>
      <w:r>
        <w:rPr>
          <w:rStyle w:val="CommentReference"/>
        </w:rPr>
        <w:annotationRef/>
      </w:r>
      <w:r>
        <w:t>This is almost word for word from the paper. Also, they seem to suggest need for treatment to eliminate pathogens?</w:t>
      </w:r>
    </w:p>
  </w:comment>
  <w:comment w:id="91" w:author="Author" w:initials="A">
    <w:p w14:paraId="19CF9AC9" w14:textId="0ED69A63" w:rsidR="00301FCB" w:rsidRDefault="00301FCB">
      <w:pPr>
        <w:pStyle w:val="CommentText"/>
      </w:pPr>
      <w:r>
        <w:rPr>
          <w:rStyle w:val="CommentReference"/>
        </w:rPr>
        <w:annotationRef/>
      </w:r>
      <w:r>
        <w:t>Noted and rectified</w:t>
      </w:r>
    </w:p>
  </w:comment>
  <w:comment w:id="93" w:author="Author" w:initials="A">
    <w:p w14:paraId="010B324A" w14:textId="77777777" w:rsidR="00301FCB" w:rsidRDefault="00301FCB" w:rsidP="005B4D30">
      <w:pPr>
        <w:pStyle w:val="CommentText"/>
      </w:pPr>
      <w:r>
        <w:rPr>
          <w:rStyle w:val="CommentReference"/>
        </w:rPr>
        <w:annotationRef/>
      </w:r>
      <w:r>
        <w:t>I believe this should go before the microbiome</w:t>
      </w:r>
    </w:p>
  </w:comment>
  <w:comment w:id="94" w:author="Author" w:initials="A">
    <w:p w14:paraId="2595024C" w14:textId="77777777" w:rsidR="00301FCB" w:rsidRDefault="00301FCB">
      <w:pPr>
        <w:pStyle w:val="CommentText"/>
      </w:pPr>
      <w:r>
        <w:rPr>
          <w:rStyle w:val="CommentReference"/>
        </w:rPr>
        <w:annotationRef/>
      </w:r>
      <w:r>
        <w:rPr>
          <w:noProof/>
        </w:rPr>
        <w:t>Noted and rectified</w:t>
      </w:r>
    </w:p>
  </w:comment>
  <w:comment w:id="95" w:author="Author" w:initials="A">
    <w:p w14:paraId="6085E70A" w14:textId="77777777" w:rsidR="00301FCB" w:rsidRDefault="00301FCB" w:rsidP="005B4D30">
      <w:pPr>
        <w:pStyle w:val="CommentText"/>
      </w:pPr>
      <w:r>
        <w:rPr>
          <w:rStyle w:val="CommentReference"/>
        </w:rPr>
        <w:annotationRef/>
      </w:r>
      <w:r>
        <w:t>Start by describing the most common diet, and then, you talk about the slower diets</w:t>
      </w:r>
    </w:p>
  </w:comment>
  <w:comment w:id="96" w:author="Author" w:initials="A">
    <w:p w14:paraId="48743A15" w14:textId="3DAFEABB" w:rsidR="00301FCB" w:rsidRDefault="00301FCB">
      <w:pPr>
        <w:pStyle w:val="CommentText"/>
      </w:pPr>
      <w:r>
        <w:rPr>
          <w:rStyle w:val="CommentReference"/>
        </w:rPr>
        <w:annotationRef/>
      </w:r>
      <w:r>
        <w:t>Noted and rectified</w:t>
      </w:r>
    </w:p>
  </w:comment>
  <w:comment w:id="97" w:author="Author" w:initials="A">
    <w:p w14:paraId="06D73A99" w14:textId="77777777" w:rsidR="00301FCB" w:rsidRDefault="00301FCB" w:rsidP="005B4D30">
      <w:pPr>
        <w:pStyle w:val="CommentText"/>
      </w:pPr>
      <w:r>
        <w:rPr>
          <w:rStyle w:val="CommentReference"/>
        </w:rPr>
        <w:annotationRef/>
      </w:r>
      <w:r>
        <w:t>Which ones?</w:t>
      </w:r>
    </w:p>
  </w:comment>
  <w:comment w:id="98" w:author="Author" w:initials="A">
    <w:p w14:paraId="09EFA6D9" w14:textId="77777777" w:rsidR="00301FCB" w:rsidRDefault="00301FCB" w:rsidP="005B4D30">
      <w:pPr>
        <w:pStyle w:val="CommentText"/>
      </w:pPr>
      <w:r>
        <w:rPr>
          <w:rStyle w:val="CommentReference"/>
        </w:rPr>
        <w:annotationRef/>
      </w:r>
      <w:r>
        <w:rPr>
          <w:noProof/>
        </w:rPr>
        <w:t>Noted and rectified.</w:t>
      </w:r>
    </w:p>
  </w:comment>
  <w:comment w:id="101" w:author="Author" w:initials="A">
    <w:p w14:paraId="49E08D33" w14:textId="77777777" w:rsidR="00301FCB" w:rsidRDefault="00301FCB" w:rsidP="005B4D30">
      <w:pPr>
        <w:pStyle w:val="CommentText"/>
      </w:pPr>
      <w:r>
        <w:rPr>
          <w:rStyle w:val="CommentReference"/>
        </w:rPr>
        <w:annotationRef/>
      </w:r>
      <w:r>
        <w:t>Be precise, what impact are we talking about here? Bacterial diversity and thus bacterial function diversity</w:t>
      </w:r>
    </w:p>
  </w:comment>
  <w:comment w:id="102" w:author="Author" w:initials="A">
    <w:p w14:paraId="4695CA79" w14:textId="77777777" w:rsidR="00301FCB" w:rsidRDefault="00301FCB" w:rsidP="005B4D30">
      <w:pPr>
        <w:pStyle w:val="CommentText"/>
      </w:pPr>
      <w:r>
        <w:rPr>
          <w:rStyle w:val="CommentReference"/>
        </w:rPr>
        <w:annotationRef/>
      </w:r>
      <w:r>
        <w:rPr>
          <w:noProof/>
        </w:rPr>
        <w:t>Added - impact ...'on microbial diversity'</w:t>
      </w:r>
    </w:p>
  </w:comment>
  <w:comment w:id="103" w:author="Author" w:initials="A">
    <w:p w14:paraId="7B8561D7" w14:textId="77777777" w:rsidR="00301FCB" w:rsidRDefault="00301FCB" w:rsidP="005B4D30">
      <w:pPr>
        <w:pStyle w:val="CommentText"/>
      </w:pPr>
      <w:r>
        <w:rPr>
          <w:rStyle w:val="CommentReference"/>
        </w:rPr>
        <w:annotationRef/>
      </w:r>
      <w:r>
        <w:t>We selected the diets</w:t>
      </w:r>
    </w:p>
  </w:comment>
  <w:comment w:id="104" w:author="Author" w:initials="A">
    <w:p w14:paraId="470765CC" w14:textId="77777777" w:rsidR="00301FCB" w:rsidRDefault="00301FCB" w:rsidP="005B4D30">
      <w:pPr>
        <w:pStyle w:val="CommentText"/>
      </w:pPr>
      <w:r>
        <w:rPr>
          <w:rStyle w:val="CommentReference"/>
        </w:rPr>
        <w:annotationRef/>
      </w:r>
      <w:r>
        <w:rPr>
          <w:noProof/>
        </w:rPr>
        <w:t>Noted and corrected</w:t>
      </w:r>
    </w:p>
  </w:comment>
  <w:comment w:id="105" w:author="Author" w:initials="A">
    <w:p w14:paraId="01D92425" w14:textId="77777777" w:rsidR="00301FCB" w:rsidRDefault="00301FCB" w:rsidP="005B4D30">
      <w:pPr>
        <w:pStyle w:val="CommentText"/>
      </w:pPr>
      <w:r>
        <w:rPr>
          <w:rStyle w:val="CommentReference"/>
        </w:rPr>
        <w:annotationRef/>
      </w:r>
      <w:r>
        <w:t>Who is the reference?</w:t>
      </w:r>
    </w:p>
  </w:comment>
  <w:comment w:id="106" w:author="Author" w:initials="A">
    <w:p w14:paraId="024C5B8A" w14:textId="77777777" w:rsidR="00301FCB" w:rsidRDefault="00301FCB" w:rsidP="005B4D30">
      <w:pPr>
        <w:pStyle w:val="CommentText"/>
      </w:pPr>
      <w:r>
        <w:rPr>
          <w:rStyle w:val="CommentReference"/>
        </w:rPr>
        <w:annotationRef/>
      </w:r>
      <w:r>
        <w:rPr>
          <w:noProof/>
        </w:rPr>
        <w:t>Noted and rectified.</w:t>
      </w:r>
    </w:p>
  </w:comment>
  <w:comment w:id="107" w:author="Author" w:initials="A">
    <w:p w14:paraId="4660642C" w14:textId="77777777" w:rsidR="00301FCB" w:rsidRDefault="00301FCB" w:rsidP="005B4D30">
      <w:pPr>
        <w:pStyle w:val="CommentText"/>
      </w:pPr>
      <w:r>
        <w:rPr>
          <w:rStyle w:val="CommentReference"/>
        </w:rPr>
        <w:annotationRef/>
      </w:r>
      <w:r>
        <w:t>As suggested before, make sure you said this is the “model” diet and what are the cons as well (expensive and not a waste).</w:t>
      </w:r>
    </w:p>
  </w:comment>
  <w:comment w:id="108" w:author="Author" w:initials="A">
    <w:p w14:paraId="7545213D" w14:textId="56B18C23" w:rsidR="00301FCB" w:rsidRDefault="00301FCB">
      <w:pPr>
        <w:pStyle w:val="CommentText"/>
      </w:pPr>
      <w:r>
        <w:rPr>
          <w:rStyle w:val="CommentReference"/>
        </w:rPr>
        <w:annotationRef/>
      </w:r>
      <w:r>
        <w:t>The model diet is CF, described in the previous paragraph. I have added the cons as advised.</w:t>
      </w:r>
    </w:p>
  </w:comment>
  <w:comment w:id="109" w:author="Author" w:initials="A">
    <w:p w14:paraId="7AEFCECF" w14:textId="77777777" w:rsidR="00301FCB" w:rsidRDefault="00301FCB" w:rsidP="005B4D30">
      <w:pPr>
        <w:pStyle w:val="CommentText"/>
      </w:pPr>
      <w:r>
        <w:rPr>
          <w:rStyle w:val="CommentReference"/>
        </w:rPr>
        <w:annotationRef/>
      </w:r>
      <w:r>
        <w:t>Need a flow, is not clear why you talk about this here. Need better link words</w:t>
      </w:r>
    </w:p>
  </w:comment>
  <w:comment w:id="110" w:author="Author" w:initials="A">
    <w:p w14:paraId="5CDDC3CC" w14:textId="77777777" w:rsidR="00301FCB" w:rsidRDefault="00301FCB" w:rsidP="005B4D30">
      <w:pPr>
        <w:pStyle w:val="CommentText"/>
        <w:rPr>
          <w:noProof/>
        </w:rPr>
      </w:pPr>
      <w:r>
        <w:rPr>
          <w:rStyle w:val="CommentReference"/>
        </w:rPr>
        <w:annotationRef/>
      </w:r>
      <w:r>
        <w:rPr>
          <w:noProof/>
        </w:rPr>
        <w:t>Noted and rectified.</w:t>
      </w:r>
    </w:p>
    <w:p w14:paraId="42AD58D4" w14:textId="77777777" w:rsidR="00301FCB" w:rsidRDefault="00301FCB"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11" w:author="Author" w:initials="A">
    <w:p w14:paraId="0F359030" w14:textId="77777777" w:rsidR="00301FCB" w:rsidRDefault="00301FCB"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12" w:author="Author" w:initials="A">
    <w:p w14:paraId="14E94CBE" w14:textId="77777777" w:rsidR="00301FCB" w:rsidRDefault="00301FCB" w:rsidP="005B4D30">
      <w:pPr>
        <w:pStyle w:val="CommentText"/>
      </w:pPr>
      <w:r>
        <w:rPr>
          <w:rStyle w:val="CommentReference"/>
        </w:rPr>
        <w:annotationRef/>
      </w:r>
      <w:r>
        <w:rPr>
          <w:noProof/>
        </w:rPr>
        <w:t>Noted and corrected.I hope thiis brings out the message more clearly.</w:t>
      </w:r>
    </w:p>
  </w:comment>
  <w:comment w:id="113" w:author="Author" w:initials="A">
    <w:p w14:paraId="5531DD8E" w14:textId="77777777" w:rsidR="00301FCB" w:rsidRDefault="00301FCB" w:rsidP="005B4D30">
      <w:pPr>
        <w:pStyle w:val="CommentText"/>
      </w:pPr>
      <w:r>
        <w:rPr>
          <w:rStyle w:val="CommentReference"/>
        </w:rPr>
        <w:annotationRef/>
      </w:r>
      <w:r>
        <w:t>This is the real argument. It should be this instead of previous sentence</w:t>
      </w:r>
    </w:p>
  </w:comment>
  <w:comment w:id="114" w:author="Author" w:initials="A">
    <w:p w14:paraId="750D63D4" w14:textId="77777777" w:rsidR="00301FCB" w:rsidRDefault="00301FCB" w:rsidP="005B4D30">
      <w:pPr>
        <w:pStyle w:val="CommentText"/>
      </w:pPr>
      <w:r>
        <w:rPr>
          <w:rStyle w:val="CommentReference"/>
        </w:rPr>
        <w:annotationRef/>
      </w:r>
      <w:r>
        <w:rPr>
          <w:noProof/>
        </w:rPr>
        <w:t>Noted and removed previous sentence.</w:t>
      </w:r>
    </w:p>
  </w:comment>
  <w:comment w:id="115" w:author="Author" w:initials="A">
    <w:p w14:paraId="1DBBB4A7" w14:textId="77777777" w:rsidR="00301FCB" w:rsidRDefault="00301FCB" w:rsidP="005B4D30">
      <w:pPr>
        <w:pStyle w:val="CommentText"/>
      </w:pPr>
      <w:r>
        <w:rPr>
          <w:rStyle w:val="CommentReference"/>
        </w:rPr>
        <w:annotationRef/>
      </w:r>
      <w:r>
        <w:t>Again, I believe you say either we chose this because is crucial, or you cite the reference that says is crucial</w:t>
      </w:r>
    </w:p>
  </w:comment>
  <w:comment w:id="116" w:author="Author" w:initials="A">
    <w:p w14:paraId="450E2F3A" w14:textId="77777777" w:rsidR="00301FCB" w:rsidRDefault="00301FCB">
      <w:pPr>
        <w:pStyle w:val="CommentText"/>
      </w:pPr>
      <w:r>
        <w:rPr>
          <w:rStyle w:val="CommentReference"/>
        </w:rPr>
        <w:annotationRef/>
      </w:r>
      <w:r>
        <w:rPr>
          <w:noProof/>
        </w:rPr>
        <w:t>Cited.</w:t>
      </w:r>
    </w:p>
  </w:comment>
  <w:comment w:id="117" w:author="Author" w:initials="A">
    <w:p w14:paraId="4C36A5A0" w14:textId="77777777" w:rsidR="00301FCB" w:rsidRDefault="00301FCB"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18" w:author="Author" w:initials="A">
    <w:p w14:paraId="677CD7FE" w14:textId="77777777" w:rsidR="00301FCB" w:rsidRDefault="00301FCB"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19" w:author="Author" w:initials="A">
    <w:p w14:paraId="3B77288E" w14:textId="77777777" w:rsidR="00301FCB" w:rsidRDefault="00301FCB" w:rsidP="005B4D30">
      <w:pPr>
        <w:pStyle w:val="CommentText"/>
      </w:pPr>
      <w:r>
        <w:rPr>
          <w:rStyle w:val="CommentReference"/>
        </w:rPr>
        <w:annotationRef/>
      </w:r>
      <w:r>
        <w:rPr>
          <w:noProof/>
        </w:rPr>
        <w:t>I have added this session to contextualize theis paragraph</w:t>
      </w:r>
    </w:p>
  </w:comment>
  <w:comment w:id="99" w:author="Author" w:initials="A">
    <w:p w14:paraId="495A3369" w14:textId="1D921B23" w:rsidR="00301FCB" w:rsidRDefault="00301FCB">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100" w:author="Author" w:initials="A">
    <w:p w14:paraId="473912A6" w14:textId="6DF612AC" w:rsidR="00301FCB" w:rsidRDefault="00301FCB">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21" w:author="Author" w:initials="A">
    <w:p w14:paraId="655B9E09" w14:textId="77777777" w:rsidR="00301FCB" w:rsidRDefault="00301FCB">
      <w:pPr>
        <w:pStyle w:val="CommentText"/>
      </w:pPr>
      <w:r>
        <w:rPr>
          <w:rStyle w:val="CommentReference"/>
        </w:rPr>
        <w:annotationRef/>
      </w:r>
      <w:r>
        <w:t>BSF to the date has no obligate symbiont</w:t>
      </w:r>
    </w:p>
  </w:comment>
  <w:comment w:id="122" w:author="Author" w:initials="A">
    <w:p w14:paraId="06CA9FEE" w14:textId="77777777" w:rsidR="00301FCB" w:rsidRDefault="00301FCB">
      <w:pPr>
        <w:pStyle w:val="CommentText"/>
      </w:pPr>
      <w:r>
        <w:rPr>
          <w:rStyle w:val="CommentReference"/>
        </w:rPr>
        <w:annotationRef/>
      </w:r>
      <w:r>
        <w:rPr>
          <w:noProof/>
        </w:rPr>
        <w:t>Removed the obligate section</w:t>
      </w:r>
    </w:p>
  </w:comment>
  <w:comment w:id="123" w:author="Author" w:initials="A">
    <w:p w14:paraId="26662D14" w14:textId="77777777" w:rsidR="00301FCB" w:rsidRDefault="00301FCB">
      <w:pPr>
        <w:pStyle w:val="CommentText"/>
      </w:pPr>
      <w:r>
        <w:rPr>
          <w:rStyle w:val="CommentReference"/>
        </w:rPr>
        <w:annotationRef/>
      </w:r>
      <w:r>
        <w:t>Like?</w:t>
      </w:r>
    </w:p>
  </w:comment>
  <w:comment w:id="124" w:author="Author" w:initials="A">
    <w:p w14:paraId="38DC13E9" w14:textId="77777777" w:rsidR="00301FCB" w:rsidRDefault="00301FCB">
      <w:pPr>
        <w:pStyle w:val="CommentText"/>
      </w:pPr>
      <w:r>
        <w:rPr>
          <w:rStyle w:val="CommentReference"/>
        </w:rPr>
        <w:annotationRef/>
      </w:r>
      <w:r>
        <w:rPr>
          <w:noProof/>
        </w:rPr>
        <w:t>Noted and added</w:t>
      </w:r>
    </w:p>
  </w:comment>
  <w:comment w:id="125" w:author="Author" w:initials="A">
    <w:p w14:paraId="6DF49B99" w14:textId="77777777" w:rsidR="00301FCB" w:rsidRDefault="00301FCB">
      <w:pPr>
        <w:pStyle w:val="CommentText"/>
      </w:pPr>
      <w:r>
        <w:rPr>
          <w:rStyle w:val="CommentReference"/>
        </w:rPr>
        <w:annotationRef/>
      </w:r>
      <w:r>
        <w:t>Cite Jackie’s paper as well</w:t>
      </w:r>
    </w:p>
  </w:comment>
  <w:comment w:id="126" w:author="Author" w:initials="A">
    <w:p w14:paraId="5C022122" w14:textId="77777777" w:rsidR="00301FCB" w:rsidRDefault="00301FCB">
      <w:pPr>
        <w:pStyle w:val="CommentText"/>
        <w:rPr>
          <w:noProof/>
        </w:rPr>
      </w:pPr>
      <w:r>
        <w:rPr>
          <w:rStyle w:val="CommentReference"/>
        </w:rPr>
        <w:annotationRef/>
      </w:r>
      <w:r>
        <w:rPr>
          <w:noProof/>
        </w:rPr>
        <w:t>Done</w:t>
      </w:r>
    </w:p>
    <w:p w14:paraId="58BE0C90" w14:textId="77777777" w:rsidR="00301FCB" w:rsidRDefault="00301FCB">
      <w:pPr>
        <w:pStyle w:val="CommentText"/>
      </w:pPr>
    </w:p>
  </w:comment>
  <w:comment w:id="129" w:author="Author" w:initials="A">
    <w:p w14:paraId="0DF4C9C8" w14:textId="77777777" w:rsidR="00301FCB" w:rsidRDefault="00301FCB">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27" w:author="Author" w:initials="A">
    <w:p w14:paraId="7D9327A0" w14:textId="3FDC4097" w:rsidR="00301FCB" w:rsidRDefault="00301FCB">
      <w:pPr>
        <w:pStyle w:val="CommentText"/>
      </w:pPr>
      <w:r>
        <w:rPr>
          <w:rStyle w:val="CommentReference"/>
        </w:rPr>
        <w:annotationRef/>
      </w:r>
      <w:r>
        <w:rPr>
          <w:noProof/>
        </w:rPr>
        <w:t xml:space="preserve">BTW, is tehre evidence of vertical transfer of the gut microbiota? </w:t>
      </w:r>
    </w:p>
  </w:comment>
  <w:comment w:id="128" w:author="Author" w:initials="A">
    <w:p w14:paraId="765A4B4A" w14:textId="3BBFD828" w:rsidR="00301FCB" w:rsidRDefault="00301FCB">
      <w:pPr>
        <w:pStyle w:val="CommentText"/>
      </w:pPr>
      <w:r>
        <w:rPr>
          <w:rStyle w:val="CommentReference"/>
        </w:rPr>
        <w:annotationRef/>
      </w:r>
      <w:r>
        <w:t>Yes, I have cited some literature on that.</w:t>
      </w:r>
    </w:p>
  </w:comment>
  <w:comment w:id="130" w:author="Author" w:initials="A">
    <w:p w14:paraId="72FEFF0A" w14:textId="77777777" w:rsidR="00301FCB" w:rsidRDefault="00301FCB">
      <w:pPr>
        <w:pStyle w:val="CommentText"/>
      </w:pPr>
      <w:r>
        <w:rPr>
          <w:rStyle w:val="CommentReference"/>
        </w:rPr>
        <w:annotationRef/>
      </w:r>
      <w:r>
        <w:t>Need to link this better with previous paragraphs</w:t>
      </w:r>
    </w:p>
  </w:comment>
  <w:comment w:id="131" w:author="Author" w:initials="A">
    <w:p w14:paraId="3B8B155A" w14:textId="77777777" w:rsidR="00301FCB" w:rsidRDefault="00301FCB">
      <w:pPr>
        <w:pStyle w:val="CommentText"/>
      </w:pPr>
      <w:r>
        <w:rPr>
          <w:rStyle w:val="CommentReference"/>
        </w:rPr>
        <w:annotationRef/>
      </w:r>
      <w:r>
        <w:rPr>
          <w:noProof/>
        </w:rPr>
        <w:t>I think after removing the previous paragraph, it reads better.</w:t>
      </w:r>
    </w:p>
  </w:comment>
  <w:comment w:id="132" w:author="Author" w:initials="A">
    <w:p w14:paraId="3F7AF6E1" w14:textId="224312DB" w:rsidR="00301FCB" w:rsidRDefault="00301FCB">
      <w:pPr>
        <w:pStyle w:val="CommentText"/>
      </w:pPr>
      <w:r>
        <w:rPr>
          <w:rStyle w:val="CommentReference"/>
        </w:rPr>
        <w:annotationRef/>
      </w:r>
      <w:r>
        <w:t xml:space="preserve">Removing this whole paragraph looses nothing, especially since you are using the whole gut. </w:t>
      </w:r>
    </w:p>
  </w:comment>
  <w:comment w:id="133" w:author="Author" w:initials="A">
    <w:p w14:paraId="61BEEBB2" w14:textId="77777777" w:rsidR="00301FCB" w:rsidRDefault="00301FCB">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34" w:author="Author" w:initials="A">
    <w:p w14:paraId="7464E8DF" w14:textId="77777777" w:rsidR="00301FCB" w:rsidRDefault="00301FCB">
      <w:pPr>
        <w:pStyle w:val="CommentText"/>
      </w:pPr>
      <w:r>
        <w:rPr>
          <w:rStyle w:val="CommentReference"/>
        </w:rPr>
        <w:annotationRef/>
      </w:r>
      <w:r>
        <w:rPr>
          <w:noProof/>
        </w:rPr>
        <w:t>Eaborated in sentence 2 of this paragraph</w:t>
      </w:r>
    </w:p>
  </w:comment>
  <w:comment w:id="135" w:author="Author" w:initials="A">
    <w:p w14:paraId="5E46B1B7" w14:textId="77777777" w:rsidR="00301FCB" w:rsidRDefault="00301FCB">
      <w:pPr>
        <w:pStyle w:val="CommentText"/>
      </w:pPr>
      <w:r>
        <w:rPr>
          <w:rStyle w:val="CommentReference"/>
        </w:rPr>
        <w:annotationRef/>
      </w:r>
      <w:r>
        <w:t>I believe to a very lesser, unless if you focus on rare microbes</w:t>
      </w:r>
    </w:p>
  </w:comment>
  <w:comment w:id="136" w:author="Author" w:initials="A">
    <w:p w14:paraId="591C9950" w14:textId="77777777" w:rsidR="00301FCB" w:rsidRDefault="00301FCB">
      <w:pPr>
        <w:pStyle w:val="CommentText"/>
      </w:pPr>
      <w:r>
        <w:rPr>
          <w:rStyle w:val="CommentReference"/>
        </w:rPr>
        <w:annotationRef/>
      </w:r>
      <w:r>
        <w:rPr>
          <w:noProof/>
        </w:rPr>
        <w:t>I have paraphrased and added a section to make it clearer.</w:t>
      </w:r>
    </w:p>
  </w:comment>
  <w:comment w:id="137" w:author="Author" w:initials="A">
    <w:p w14:paraId="3932781E" w14:textId="77777777" w:rsidR="00301FCB" w:rsidRDefault="00301FCB">
      <w:pPr>
        <w:pStyle w:val="CommentText"/>
      </w:pPr>
      <w:r>
        <w:rPr>
          <w:rStyle w:val="CommentReference"/>
        </w:rPr>
        <w:annotationRef/>
      </w:r>
      <w:r>
        <w:t>The substrate does not induce, bacteria are in the substrate, the substrate promote the growth of certain bacteria</w:t>
      </w:r>
    </w:p>
  </w:comment>
  <w:comment w:id="138" w:author="Author" w:initials="A">
    <w:p w14:paraId="6036D982" w14:textId="77777777" w:rsidR="00301FCB" w:rsidRDefault="00301FCB">
      <w:pPr>
        <w:pStyle w:val="CommentText"/>
      </w:pPr>
      <w:r>
        <w:rPr>
          <w:rStyle w:val="CommentReference"/>
        </w:rPr>
        <w:annotationRef/>
      </w:r>
      <w:r>
        <w:rPr>
          <w:noProof/>
        </w:rPr>
        <w:t>Noted and corrected.</w:t>
      </w:r>
    </w:p>
  </w:comment>
  <w:comment w:id="139" w:author="Author" w:initials="A">
    <w:p w14:paraId="33433C6D" w14:textId="77777777" w:rsidR="00301FCB" w:rsidRDefault="00301FCB">
      <w:pPr>
        <w:pStyle w:val="CommentText"/>
      </w:pPr>
      <w:r>
        <w:rPr>
          <w:rStyle w:val="CommentReference"/>
        </w:rPr>
        <w:annotationRef/>
      </w:r>
      <w:r>
        <w:t>Him and other studies, Cite Jackie’s paper</w:t>
      </w:r>
    </w:p>
  </w:comment>
  <w:comment w:id="140" w:author="Author" w:initials="A">
    <w:p w14:paraId="3571E02A" w14:textId="77777777" w:rsidR="00301FCB" w:rsidRDefault="00301FCB">
      <w:pPr>
        <w:pStyle w:val="CommentText"/>
      </w:pPr>
      <w:r>
        <w:rPr>
          <w:rStyle w:val="CommentReference"/>
        </w:rPr>
        <w:annotationRef/>
      </w:r>
      <w:r>
        <w:rPr>
          <w:noProof/>
        </w:rPr>
        <w:t>Done.</w:t>
      </w:r>
    </w:p>
  </w:comment>
  <w:comment w:id="141" w:author="Author" w:initials="A">
    <w:p w14:paraId="6CB1786E" w14:textId="77777777" w:rsidR="00301FCB" w:rsidRDefault="00301FCB">
      <w:pPr>
        <w:pStyle w:val="CommentText"/>
      </w:pPr>
      <w:r>
        <w:rPr>
          <w:rStyle w:val="CommentReference"/>
        </w:rPr>
        <w:annotationRef/>
      </w:r>
      <w:r>
        <w:t>What do you mean? Conserved?</w:t>
      </w:r>
    </w:p>
  </w:comment>
  <w:comment w:id="142" w:author="Author" w:initials="A">
    <w:p w14:paraId="6F66179B" w14:textId="77777777" w:rsidR="00301FCB" w:rsidRDefault="00301FCB">
      <w:pPr>
        <w:pStyle w:val="CommentText"/>
      </w:pPr>
      <w:r>
        <w:rPr>
          <w:rStyle w:val="CommentReference"/>
        </w:rPr>
        <w:annotationRef/>
      </w:r>
      <w:r>
        <w:rPr>
          <w:noProof/>
        </w:rPr>
        <w:t>Yes. Conserved fits better</w:t>
      </w:r>
    </w:p>
  </w:comment>
  <w:comment w:id="143" w:author="Author" w:initials="A">
    <w:p w14:paraId="3AA49B0E" w14:textId="77777777" w:rsidR="00301FCB" w:rsidRDefault="00301FCB">
      <w:pPr>
        <w:pStyle w:val="CommentText"/>
      </w:pPr>
      <w:r>
        <w:rPr>
          <w:rStyle w:val="CommentReference"/>
        </w:rPr>
        <w:annotationRef/>
      </w:r>
      <w:r>
        <w:t>Not to solid yet</w:t>
      </w:r>
    </w:p>
  </w:comment>
  <w:comment w:id="144" w:author="Author" w:initials="A">
    <w:p w14:paraId="57DD4AC4" w14:textId="77777777" w:rsidR="00301FCB" w:rsidRDefault="00301FCB">
      <w:pPr>
        <w:pStyle w:val="CommentText"/>
      </w:pPr>
      <w:r>
        <w:rPr>
          <w:rStyle w:val="CommentReference"/>
        </w:rPr>
        <w:annotationRef/>
      </w:r>
      <w:r>
        <w:rPr>
          <w:noProof/>
        </w:rPr>
        <w:t>Noted and corrected</w:t>
      </w:r>
    </w:p>
  </w:comment>
  <w:comment w:id="145" w:author="Author" w:initials="A">
    <w:p w14:paraId="5F8A2382" w14:textId="77777777" w:rsidR="00301FCB" w:rsidRDefault="00301FCB">
      <w:pPr>
        <w:pStyle w:val="CommentText"/>
      </w:pPr>
      <w:r>
        <w:rPr>
          <w:rStyle w:val="CommentReference"/>
        </w:rPr>
        <w:annotationRef/>
      </w:r>
      <w:r>
        <w:t>Acquisition? Assimilation is more for molecules (compounds or nutrients)</w:t>
      </w:r>
    </w:p>
  </w:comment>
  <w:comment w:id="146" w:author="Author" w:initials="A">
    <w:p w14:paraId="5181180E" w14:textId="77777777" w:rsidR="00301FCB" w:rsidRDefault="00301FCB">
      <w:pPr>
        <w:pStyle w:val="CommentText"/>
      </w:pPr>
      <w:r>
        <w:rPr>
          <w:rStyle w:val="CommentReference"/>
        </w:rPr>
        <w:annotationRef/>
      </w:r>
      <w:r>
        <w:t>Jackie’s paper</w:t>
      </w:r>
    </w:p>
  </w:comment>
  <w:comment w:id="147" w:author="Author" w:initials="A">
    <w:p w14:paraId="6084A527" w14:textId="77777777" w:rsidR="00301FCB" w:rsidRDefault="00301FCB">
      <w:pPr>
        <w:pStyle w:val="CommentText"/>
      </w:pPr>
      <w:r>
        <w:rPr>
          <w:rStyle w:val="CommentReference"/>
        </w:rPr>
        <w:annotationRef/>
      </w:r>
      <w:r>
        <w:rPr>
          <w:noProof/>
        </w:rPr>
        <w:t>Noted and rectified</w:t>
      </w:r>
    </w:p>
  </w:comment>
  <w:comment w:id="148" w:author="Author" w:initials="A">
    <w:p w14:paraId="5BC0C1BA" w14:textId="77777777" w:rsidR="00301FCB" w:rsidRDefault="00301FCB">
      <w:pPr>
        <w:pStyle w:val="CommentText"/>
      </w:pPr>
      <w:r>
        <w:rPr>
          <w:rStyle w:val="CommentReference"/>
        </w:rPr>
        <w:annotationRef/>
      </w:r>
      <w:r>
        <w:t>I suggest you do a paragraph per bacteria</w:t>
      </w:r>
    </w:p>
  </w:comment>
  <w:comment w:id="149" w:author="Author" w:initials="A">
    <w:p w14:paraId="0CD4E061" w14:textId="77777777" w:rsidR="00301FCB" w:rsidRDefault="00301FCB">
      <w:pPr>
        <w:pStyle w:val="CommentText"/>
      </w:pPr>
      <w:r>
        <w:rPr>
          <w:rStyle w:val="CommentReference"/>
        </w:rPr>
        <w:annotationRef/>
      </w:r>
      <w:r>
        <w:rPr>
          <w:noProof/>
        </w:rPr>
        <w:t>Noted an rectified</w:t>
      </w:r>
    </w:p>
  </w:comment>
  <w:comment w:id="152" w:author="Author" w:initials="A">
    <w:p w14:paraId="5DB09A9D" w14:textId="77777777" w:rsidR="00301FCB" w:rsidRDefault="00301FCB">
      <w:pPr>
        <w:pStyle w:val="CommentText"/>
      </w:pPr>
      <w:r>
        <w:rPr>
          <w:rStyle w:val="CommentReference"/>
        </w:rPr>
        <w:annotationRef/>
      </w:r>
      <w:r>
        <w:t>Define this term in this section here, after the term, not it the next sentence</w:t>
      </w:r>
    </w:p>
  </w:comment>
  <w:comment w:id="153" w:author="Author" w:initials="A">
    <w:p w14:paraId="5B286DC6" w14:textId="77777777" w:rsidR="00301FCB" w:rsidRDefault="00301FCB">
      <w:pPr>
        <w:pStyle w:val="CommentText"/>
      </w:pPr>
      <w:r>
        <w:rPr>
          <w:rStyle w:val="CommentReference"/>
        </w:rPr>
        <w:annotationRef/>
      </w:r>
      <w:r>
        <w:rPr>
          <w:noProof/>
        </w:rPr>
        <w:t>Noted and rectified</w:t>
      </w:r>
    </w:p>
  </w:comment>
  <w:comment w:id="154" w:author="Author" w:initials="A">
    <w:p w14:paraId="39081E9F" w14:textId="77777777" w:rsidR="00301FCB" w:rsidRDefault="00301FCB">
      <w:pPr>
        <w:pStyle w:val="CommentText"/>
      </w:pPr>
      <w:r>
        <w:rPr>
          <w:rStyle w:val="CommentReference"/>
        </w:rPr>
        <w:annotationRef/>
      </w:r>
      <w:r>
        <w:t>Define this here in this session</w:t>
      </w:r>
    </w:p>
  </w:comment>
  <w:comment w:id="155" w:author="Author" w:initials="A">
    <w:p w14:paraId="078B7D80" w14:textId="77777777" w:rsidR="00301FCB" w:rsidRDefault="00301FCB">
      <w:pPr>
        <w:pStyle w:val="CommentText"/>
      </w:pPr>
      <w:r>
        <w:rPr>
          <w:rStyle w:val="CommentReference"/>
        </w:rPr>
        <w:annotationRef/>
      </w:r>
      <w:r>
        <w:rPr>
          <w:noProof/>
        </w:rPr>
        <w:t>Noted and rectified</w:t>
      </w:r>
    </w:p>
  </w:comment>
  <w:comment w:id="150" w:author="Author" w:initials="A">
    <w:p w14:paraId="0D5A52C6" w14:textId="77777777" w:rsidR="00301FCB" w:rsidRDefault="00301FCB">
      <w:pPr>
        <w:pStyle w:val="CommentText"/>
      </w:pPr>
      <w:r>
        <w:rPr>
          <w:rStyle w:val="CommentReference"/>
        </w:rPr>
        <w:annotationRef/>
      </w:r>
      <w:r>
        <w:t>And? How these matters to your study? How are you going to use it?</w:t>
      </w:r>
    </w:p>
  </w:comment>
  <w:comment w:id="151" w:author="Author" w:initials="A">
    <w:p w14:paraId="5D261D0A" w14:textId="77777777" w:rsidR="00301FCB" w:rsidRDefault="00301FCB">
      <w:pPr>
        <w:pStyle w:val="CommentText"/>
      </w:pPr>
      <w:r>
        <w:rPr>
          <w:rStyle w:val="CommentReference"/>
        </w:rPr>
        <w:annotationRef/>
      </w:r>
      <w:r>
        <w:rPr>
          <w:noProof/>
        </w:rPr>
        <w:t>Noted and amended. Added as the last sentence in this paragraph</w:t>
      </w:r>
    </w:p>
  </w:comment>
  <w:comment w:id="158" w:author="Author" w:initials="A">
    <w:p w14:paraId="58CD992C" w14:textId="77777777" w:rsidR="00301FCB" w:rsidRDefault="00301FCB">
      <w:pPr>
        <w:pStyle w:val="CommentText"/>
      </w:pPr>
      <w:r>
        <w:rPr>
          <w:rStyle w:val="CommentReference"/>
        </w:rPr>
        <w:annotationRef/>
      </w:r>
      <w:r>
        <w:t>The aim is hold by the researcher; a technique has no aim. A technique provide results</w:t>
      </w:r>
    </w:p>
  </w:comment>
  <w:comment w:id="159" w:author="Author" w:initials="A">
    <w:p w14:paraId="627A24CB" w14:textId="77777777" w:rsidR="00301FCB" w:rsidRDefault="00301FCB">
      <w:pPr>
        <w:pStyle w:val="CommentText"/>
      </w:pPr>
      <w:r>
        <w:rPr>
          <w:rStyle w:val="CommentReference"/>
        </w:rPr>
        <w:annotationRef/>
      </w:r>
      <w:r>
        <w:rPr>
          <w:noProof/>
        </w:rPr>
        <w:t>Noted and corrected.</w:t>
      </w:r>
    </w:p>
  </w:comment>
  <w:comment w:id="160" w:author="Author" w:initials="A">
    <w:p w14:paraId="02E26A99" w14:textId="77777777" w:rsidR="00301FCB" w:rsidRDefault="00301FCB">
      <w:pPr>
        <w:pStyle w:val="CommentText"/>
      </w:pPr>
      <w:r>
        <w:rPr>
          <w:rStyle w:val="CommentReference"/>
        </w:rPr>
        <w:annotationRef/>
      </w:r>
      <w:r>
        <w:t>Transcriptomics could also do that. Explain better</w:t>
      </w:r>
    </w:p>
  </w:comment>
  <w:comment w:id="161" w:author="Author" w:initials="A">
    <w:p w14:paraId="432023CF" w14:textId="77777777" w:rsidR="00301FCB" w:rsidRDefault="00301FCB">
      <w:pPr>
        <w:pStyle w:val="CommentText"/>
      </w:pPr>
      <w:r>
        <w:rPr>
          <w:rStyle w:val="CommentReference"/>
        </w:rPr>
        <w:annotationRef/>
      </w:r>
      <w:r>
        <w:rPr>
          <w:noProof/>
        </w:rPr>
        <w:t>Noted and rectified. I think by merging this with the previous statement creates more clarity.</w:t>
      </w:r>
    </w:p>
  </w:comment>
  <w:comment w:id="162" w:author="Author" w:initials="A">
    <w:p w14:paraId="430A86D5" w14:textId="77777777" w:rsidR="00301FCB" w:rsidRDefault="00301FCB">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63" w:author="Author" w:initials="A">
    <w:p w14:paraId="05E36091" w14:textId="77777777" w:rsidR="00301FCB" w:rsidRDefault="00301FCB">
      <w:pPr>
        <w:pStyle w:val="CommentText"/>
      </w:pPr>
      <w:r>
        <w:rPr>
          <w:rStyle w:val="CommentReference"/>
        </w:rPr>
        <w:annotationRef/>
      </w:r>
      <w:r>
        <w:rPr>
          <w:noProof/>
        </w:rPr>
        <w:t>This is well noted, thanks. I have tried to modify the section to the 'technique aiding in identification'.</w:t>
      </w:r>
    </w:p>
  </w:comment>
  <w:comment w:id="164" w:author="Author" w:initials="A">
    <w:p w14:paraId="7EFC3D37" w14:textId="77777777" w:rsidR="00301FCB" w:rsidRDefault="00301FCB">
      <w:pPr>
        <w:pStyle w:val="CommentText"/>
      </w:pPr>
      <w:r>
        <w:rPr>
          <w:rStyle w:val="CommentReference"/>
        </w:rPr>
        <w:annotationRef/>
      </w:r>
      <w:r>
        <w:t>Is not only about resolution, is about the fact it sequences everything</w:t>
      </w:r>
    </w:p>
  </w:comment>
  <w:comment w:id="165" w:author="Author" w:initials="A">
    <w:p w14:paraId="2DC55D12" w14:textId="77777777" w:rsidR="00301FCB" w:rsidRDefault="00301FCB">
      <w:pPr>
        <w:pStyle w:val="CommentText"/>
      </w:pPr>
      <w:r>
        <w:rPr>
          <w:rStyle w:val="CommentReference"/>
        </w:rPr>
        <w:annotationRef/>
      </w:r>
      <w:r>
        <w:rPr>
          <w:noProof/>
        </w:rPr>
        <w:t>I have switched it such that sequencing the whole genetic material comes first, then better resolution comes second.</w:t>
      </w:r>
    </w:p>
  </w:comment>
  <w:comment w:id="166" w:author="Author" w:initials="A">
    <w:p w14:paraId="07903935" w14:textId="77777777" w:rsidR="00301FCB" w:rsidRDefault="00301FCB">
      <w:pPr>
        <w:pStyle w:val="CommentText"/>
      </w:pPr>
      <w:r>
        <w:rPr>
          <w:rStyle w:val="CommentReference"/>
        </w:rPr>
        <w:annotationRef/>
      </w:r>
      <w:r>
        <w:t>What do you mean?</w:t>
      </w:r>
    </w:p>
  </w:comment>
  <w:comment w:id="167" w:author="Author" w:initials="A">
    <w:p w14:paraId="42EF6C89" w14:textId="77777777" w:rsidR="00301FCB" w:rsidRDefault="00301FCB">
      <w:pPr>
        <w:pStyle w:val="CommentText"/>
      </w:pPr>
      <w:r>
        <w:rPr>
          <w:rStyle w:val="CommentReference"/>
        </w:rPr>
        <w:annotationRef/>
      </w:r>
      <w:r>
        <w:rPr>
          <w:noProof/>
        </w:rPr>
        <w:t>I have paraphrased and explained further</w:t>
      </w:r>
    </w:p>
  </w:comment>
  <w:comment w:id="168" w:author="Author" w:initials="A">
    <w:p w14:paraId="7623AC24" w14:textId="77777777" w:rsidR="00301FCB" w:rsidRDefault="00301FCB">
      <w:pPr>
        <w:pStyle w:val="CommentText"/>
      </w:pPr>
      <w:r>
        <w:rPr>
          <w:rStyle w:val="CommentReference"/>
        </w:rPr>
        <w:annotationRef/>
      </w:r>
      <w:r>
        <w:t>Why?</w:t>
      </w:r>
    </w:p>
  </w:comment>
  <w:comment w:id="169" w:author="Author" w:initials="A">
    <w:p w14:paraId="518FE241" w14:textId="77777777" w:rsidR="00301FCB" w:rsidRDefault="00301FCB">
      <w:pPr>
        <w:pStyle w:val="CommentText"/>
      </w:pPr>
      <w:r>
        <w:rPr>
          <w:rStyle w:val="CommentReference"/>
        </w:rPr>
        <w:annotationRef/>
      </w:r>
      <w:r>
        <w:rPr>
          <w:noProof/>
        </w:rPr>
        <w:t>Explained.</w:t>
      </w:r>
    </w:p>
  </w:comment>
  <w:comment w:id="170" w:author="Author" w:initials="A">
    <w:p w14:paraId="17E7B726" w14:textId="77777777" w:rsidR="00301FCB" w:rsidRDefault="00301FCB">
      <w:pPr>
        <w:pStyle w:val="CommentText"/>
      </w:pPr>
      <w:r>
        <w:rPr>
          <w:rStyle w:val="CommentReference"/>
        </w:rPr>
        <w:annotationRef/>
      </w:r>
      <w:r>
        <w:t>Why?</w:t>
      </w:r>
    </w:p>
  </w:comment>
  <w:comment w:id="171" w:author="Author" w:initials="A">
    <w:p w14:paraId="2F69F6FC" w14:textId="77777777" w:rsidR="00301FCB" w:rsidRDefault="00301FCB">
      <w:pPr>
        <w:pStyle w:val="CommentText"/>
      </w:pPr>
      <w:r>
        <w:rPr>
          <w:rStyle w:val="CommentReference"/>
        </w:rPr>
        <w:annotationRef/>
      </w:r>
      <w:r>
        <w:rPr>
          <w:noProof/>
        </w:rPr>
        <w:t>Explained further</w:t>
      </w:r>
    </w:p>
  </w:comment>
  <w:comment w:id="173" w:author="Author" w:initials="A">
    <w:p w14:paraId="044B1726" w14:textId="00BC5E83" w:rsidR="00301FCB" w:rsidRDefault="00301FCB">
      <w:pPr>
        <w:pStyle w:val="CommentText"/>
      </w:pPr>
      <w:r>
        <w:rPr>
          <w:rStyle w:val="CommentReference"/>
        </w:rPr>
        <w:annotationRef/>
      </w:r>
      <w:r>
        <w:t xml:space="preserve">Expand on first use, and always avoid starting sentence with an abbreviation. </w:t>
      </w:r>
    </w:p>
  </w:comment>
  <w:comment w:id="174" w:author="Author" w:initials="A">
    <w:p w14:paraId="1DA81F8F" w14:textId="03DEB439" w:rsidR="00301FCB" w:rsidRDefault="00301FCB">
      <w:pPr>
        <w:pStyle w:val="CommentText"/>
      </w:pPr>
      <w:r>
        <w:rPr>
          <w:rStyle w:val="CommentReference"/>
        </w:rPr>
        <w:annotationRef/>
      </w:r>
      <w:r>
        <w:t>Noted and corrected</w:t>
      </w:r>
    </w:p>
  </w:comment>
  <w:comment w:id="176" w:author="Author" w:initials="A">
    <w:p w14:paraId="0F34F4A5" w14:textId="0B684F2F" w:rsidR="00301FCB" w:rsidRDefault="00301FCB">
      <w:pPr>
        <w:pStyle w:val="CommentText"/>
      </w:pPr>
      <w:r>
        <w:rPr>
          <w:rStyle w:val="CommentReference"/>
        </w:rPr>
        <w:annotationRef/>
      </w:r>
      <w:r>
        <w:t>I will let Caleb check this part</w:t>
      </w:r>
    </w:p>
  </w:comment>
  <w:comment w:id="177" w:author="Author" w:initials="A">
    <w:p w14:paraId="36B39B0C" w14:textId="66F03AD2" w:rsidR="00301FCB" w:rsidRDefault="00301FCB">
      <w:pPr>
        <w:pStyle w:val="CommentText"/>
      </w:pPr>
      <w:r>
        <w:rPr>
          <w:rStyle w:val="CommentReference"/>
        </w:rPr>
        <w:annotationRef/>
      </w:r>
      <w:r>
        <w:t>Doesn’t add much value. Most comouters with specs mentioned would run MiKnow</w:t>
      </w:r>
    </w:p>
  </w:comment>
  <w:comment w:id="178" w:author="Author" w:initials="A">
    <w:p w14:paraId="2E17875F" w14:textId="2D1505D7" w:rsidR="00301FCB" w:rsidRDefault="00301FCB">
      <w:pPr>
        <w:pStyle w:val="CommentText"/>
      </w:pPr>
      <w:r>
        <w:rPr>
          <w:rStyle w:val="CommentReference"/>
        </w:rPr>
        <w:annotationRef/>
      </w:r>
      <w:r>
        <w:t>Noted and paraphrased</w:t>
      </w:r>
    </w:p>
  </w:comment>
  <w:comment w:id="179" w:author="Author" w:initials="A">
    <w:p w14:paraId="78B8FD95" w14:textId="2645F057" w:rsidR="00301FCB" w:rsidRDefault="00301FCB">
      <w:pPr>
        <w:pStyle w:val="CommentText"/>
      </w:pPr>
      <w:r>
        <w:rPr>
          <w:rStyle w:val="CommentReference"/>
        </w:rPr>
        <w:annotationRef/>
      </w:r>
      <w:r>
        <w:t>Perform better in which way? Since you also highlight high error rates, which seems contradicting?</w:t>
      </w:r>
    </w:p>
  </w:comment>
  <w:comment w:id="180" w:author="Author" w:initials="A">
    <w:p w14:paraId="41F27A57" w14:textId="58C0CE22" w:rsidR="00301FCB" w:rsidRDefault="00301FCB">
      <w:pPr>
        <w:pStyle w:val="CommentText"/>
      </w:pPr>
      <w:r>
        <w:rPr>
          <w:rStyle w:val="CommentReference"/>
        </w:rPr>
        <w:annotationRef/>
      </w:r>
      <w:r>
        <w:t>Noted and better explained.</w:t>
      </w:r>
    </w:p>
  </w:comment>
  <w:comment w:id="181" w:author="Author" w:initials="A">
    <w:p w14:paraId="75219294" w14:textId="14011BB1" w:rsidR="00301FCB" w:rsidRDefault="00301FCB">
      <w:pPr>
        <w:pStyle w:val="CommentText"/>
      </w:pPr>
      <w:r>
        <w:rPr>
          <w:rStyle w:val="CommentReference"/>
        </w:rPr>
        <w:annotationRef/>
      </w:r>
      <w:r>
        <w:t xml:space="preserve">But better for structural variants </w:t>
      </w:r>
    </w:p>
  </w:comment>
  <w:comment w:id="182" w:author="Author" w:initials="A">
    <w:p w14:paraId="4D466052" w14:textId="41E2B8A6" w:rsidR="00301FCB" w:rsidRDefault="00301FCB">
      <w:pPr>
        <w:pStyle w:val="CommentText"/>
      </w:pPr>
      <w:r>
        <w:rPr>
          <w:rStyle w:val="CommentReference"/>
        </w:rPr>
        <w:annotationRef/>
      </w:r>
      <w:r>
        <w:t>Added</w:t>
      </w:r>
    </w:p>
  </w:comment>
  <w:comment w:id="184" w:author="Author" w:initials="A">
    <w:p w14:paraId="0CE05C32" w14:textId="71DFFA82" w:rsidR="00301FCB" w:rsidRDefault="00301FCB">
      <w:pPr>
        <w:pStyle w:val="CommentText"/>
      </w:pPr>
      <w:r>
        <w:rPr>
          <w:rStyle w:val="CommentReference"/>
        </w:rPr>
        <w:annotationRef/>
      </w:r>
      <w:r>
        <w:t>Add citations</w:t>
      </w:r>
    </w:p>
  </w:comment>
  <w:comment w:id="185" w:author="Author" w:initials="A">
    <w:p w14:paraId="2F52BDEF" w14:textId="6F02E4C0" w:rsidR="00301FCB" w:rsidRDefault="00301FCB">
      <w:pPr>
        <w:pStyle w:val="CommentText"/>
      </w:pPr>
      <w:r>
        <w:rPr>
          <w:rStyle w:val="CommentReference"/>
        </w:rPr>
        <w:annotationRef/>
      </w:r>
      <w:r>
        <w:t>Included in the next statement</w:t>
      </w:r>
    </w:p>
  </w:comment>
  <w:comment w:id="188" w:author="Author" w:initials="A">
    <w:p w14:paraId="74AC3298" w14:textId="649ED8AB" w:rsidR="00301FCB" w:rsidRDefault="00301FCB">
      <w:pPr>
        <w:pStyle w:val="CommentText"/>
      </w:pPr>
      <w:r>
        <w:rPr>
          <w:rStyle w:val="CommentReference"/>
        </w:rPr>
        <w:annotationRef/>
      </w:r>
      <w:r>
        <w:t>Which approach did you use? Did you compare a few of these?</w:t>
      </w:r>
    </w:p>
  </w:comment>
  <w:comment w:id="189" w:author="Author" w:initials="A">
    <w:p w14:paraId="4454026D" w14:textId="41FF905B" w:rsidR="00301FCB" w:rsidRDefault="00301FCB">
      <w:pPr>
        <w:pStyle w:val="CommentText"/>
      </w:pPr>
      <w:r>
        <w:rPr>
          <w:rStyle w:val="CommentReference"/>
        </w:rPr>
        <w:annotationRef/>
      </w:r>
      <w:r>
        <w:t>I tried out 3 tools but only succeeded in 1, the one I documented.</w:t>
      </w:r>
    </w:p>
  </w:comment>
  <w:comment w:id="190" w:author="Author" w:initials="A">
    <w:p w14:paraId="5A6BC03F" w14:textId="32944495" w:rsidR="00301FCB" w:rsidRDefault="00301FCB">
      <w:pPr>
        <w:pStyle w:val="CommentText"/>
      </w:pPr>
      <w:r>
        <w:rPr>
          <w:rStyle w:val="CommentReference"/>
        </w:rPr>
        <w:annotationRef/>
      </w:r>
      <w:r>
        <w:t>Cite the software as you mention them. Which others?</w:t>
      </w:r>
    </w:p>
  </w:comment>
  <w:comment w:id="191" w:author="Author" w:initials="A">
    <w:p w14:paraId="5FEEECFB" w14:textId="4E946156" w:rsidR="00301FCB" w:rsidRDefault="00301FCB">
      <w:pPr>
        <w:pStyle w:val="CommentText"/>
      </w:pPr>
      <w:r>
        <w:rPr>
          <w:rStyle w:val="CommentReference"/>
        </w:rPr>
        <w:annotationRef/>
      </w:r>
      <w:r>
        <w:t>Noted and rectified.</w:t>
      </w:r>
    </w:p>
  </w:comment>
  <w:comment w:id="194" w:author="Author" w:initials="A">
    <w:p w14:paraId="7D98C38C" w14:textId="5EAE86EE" w:rsidR="00301FCB" w:rsidRDefault="00301FCB">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195" w:author="Author" w:initials="A">
    <w:p w14:paraId="30CFDD3B" w14:textId="41A683D0" w:rsidR="00301FCB" w:rsidRDefault="00301FCB">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08" w:author="Author" w:initials="A">
    <w:p w14:paraId="4EEE3C08" w14:textId="5055FD4B" w:rsidR="00301FCB" w:rsidRDefault="00301FCB">
      <w:pPr>
        <w:pStyle w:val="CommentText"/>
      </w:pPr>
      <w:r>
        <w:rPr>
          <w:rStyle w:val="CommentReference"/>
        </w:rPr>
        <w:annotationRef/>
      </w:r>
      <w:r>
        <w:t>This is not analysis. How did you analyse that data collected?</w:t>
      </w:r>
    </w:p>
  </w:comment>
  <w:comment w:id="209" w:author="Author" w:initials="A">
    <w:p w14:paraId="184ED06D" w14:textId="159A357F" w:rsidR="00301FCB" w:rsidRDefault="00301FCB">
      <w:pPr>
        <w:pStyle w:val="CommentText"/>
      </w:pPr>
      <w:r>
        <w:rPr>
          <w:rStyle w:val="CommentReference"/>
        </w:rPr>
        <w:annotationRef/>
      </w:r>
      <w:r>
        <w:t>Noted and corrected</w:t>
      </w:r>
    </w:p>
  </w:comment>
  <w:comment w:id="220" w:author="Author" w:initials="A">
    <w:p w14:paraId="777D31DC" w14:textId="3D6DA07D" w:rsidR="00301FCB" w:rsidRDefault="00301FCB">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21" w:author="Author" w:initials="A">
    <w:p w14:paraId="5D6FA205" w14:textId="77777777" w:rsidR="00301FCB" w:rsidRDefault="00301FCB">
      <w:pPr>
        <w:pStyle w:val="CommentText"/>
      </w:pPr>
      <w:r>
        <w:rPr>
          <w:rStyle w:val="CommentReference"/>
        </w:rPr>
        <w:annotationRef/>
      </w:r>
      <w:r>
        <w:t xml:space="preserve">This sounds better and feasible. </w:t>
      </w:r>
    </w:p>
    <w:p w14:paraId="71CB172F" w14:textId="1F78194F" w:rsidR="00301FCB" w:rsidRDefault="00301FCB">
      <w:pPr>
        <w:pStyle w:val="CommentText"/>
      </w:pPr>
      <w:r>
        <w:t>But do you think I should provide this information before the manuscript is ready?</w:t>
      </w:r>
    </w:p>
  </w:comment>
  <w:comment w:id="223" w:author="Author" w:initials="A">
    <w:p w14:paraId="03E63EDB" w14:textId="77777777" w:rsidR="00301FCB" w:rsidRDefault="00301FCB" w:rsidP="005B50F5">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24" w:author="Author" w:initials="A">
    <w:p w14:paraId="576E962F" w14:textId="01BA5A32" w:rsidR="00301FCB" w:rsidRDefault="00301FCB">
      <w:pPr>
        <w:pStyle w:val="CommentText"/>
      </w:pPr>
      <w:r>
        <w:rPr>
          <w:rStyle w:val="CommentReference"/>
        </w:rPr>
        <w:annotationRef/>
      </w:r>
      <w:r>
        <w:t>Noted and rectified</w:t>
      </w:r>
    </w:p>
  </w:comment>
  <w:comment w:id="232" w:author="Author" w:initials="A">
    <w:p w14:paraId="4CC5AB75" w14:textId="59B93B42" w:rsidR="00301FCB" w:rsidRDefault="00301FCB">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33" w:author="Author" w:initials="A">
    <w:p w14:paraId="4DDDFE92" w14:textId="183457F5" w:rsidR="00301FCB" w:rsidRDefault="00301FCB">
      <w:pPr>
        <w:pStyle w:val="CommentText"/>
      </w:pPr>
      <w:r>
        <w:rPr>
          <w:rStyle w:val="CommentReference"/>
        </w:rPr>
        <w:annotationRef/>
      </w:r>
      <w:r>
        <w:t>Noted and rectified</w:t>
      </w:r>
    </w:p>
  </w:comment>
  <w:comment w:id="241" w:author="Author" w:initials="A">
    <w:p w14:paraId="5D898BCF" w14:textId="120D4B6B" w:rsidR="00301FCB" w:rsidRDefault="00301FCB">
      <w:pPr>
        <w:pStyle w:val="CommentText"/>
      </w:pPr>
      <w:r>
        <w:rPr>
          <w:rStyle w:val="CommentReference"/>
        </w:rPr>
        <w:annotationRef/>
      </w:r>
      <w:r>
        <w:t>Use the figure number, it could be in a new page</w:t>
      </w:r>
    </w:p>
  </w:comment>
  <w:comment w:id="242" w:author="Author" w:initials="A">
    <w:p w14:paraId="666F8D1A" w14:textId="2E7F7FB5" w:rsidR="00301FCB" w:rsidRDefault="00301FCB">
      <w:pPr>
        <w:pStyle w:val="CommentText"/>
      </w:pPr>
      <w:r>
        <w:rPr>
          <w:rStyle w:val="CommentReference"/>
        </w:rPr>
        <w:annotationRef/>
      </w:r>
      <w:r>
        <w:t>Noted and rectified.</w:t>
      </w:r>
    </w:p>
  </w:comment>
  <w:comment w:id="250" w:author="Author" w:initials="A">
    <w:p w14:paraId="7D9A2246" w14:textId="77777777" w:rsidR="00301FCB" w:rsidRDefault="00301FCB">
      <w:pPr>
        <w:pStyle w:val="CommentText"/>
      </w:pPr>
      <w:r>
        <w:rPr>
          <w:rStyle w:val="CommentReference"/>
        </w:rPr>
        <w:annotationRef/>
      </w:r>
      <w:r>
        <w:t>I will maybe include the table frames for easy delimitation</w:t>
      </w:r>
    </w:p>
  </w:comment>
  <w:comment w:id="251" w:author="Author" w:initials="A">
    <w:p w14:paraId="1D21CA72" w14:textId="77777777" w:rsidR="00301FCB" w:rsidRDefault="00301FCB">
      <w:pPr>
        <w:pStyle w:val="CommentText"/>
      </w:pPr>
      <w:r>
        <w:rPr>
          <w:rStyle w:val="CommentReference"/>
        </w:rPr>
        <w:annotationRef/>
      </w:r>
      <w:r>
        <w:rPr>
          <w:noProof/>
        </w:rPr>
        <w:t>Noted and rectified</w:t>
      </w:r>
    </w:p>
  </w:comment>
  <w:comment w:id="258" w:author="Author" w:initials="A">
    <w:p w14:paraId="6DE785ED" w14:textId="1BF6DC47" w:rsidR="00301FCB" w:rsidRDefault="00301FCB">
      <w:pPr>
        <w:pStyle w:val="CommentText"/>
      </w:pPr>
      <w:r>
        <w:rPr>
          <w:rStyle w:val="CommentReference"/>
        </w:rPr>
        <w:annotationRef/>
      </w:r>
      <w:r>
        <w:t>This is what you did. What did you find?</w:t>
      </w:r>
    </w:p>
  </w:comment>
  <w:comment w:id="259" w:author="Author" w:initials="A">
    <w:p w14:paraId="30316BFD" w14:textId="77351B63" w:rsidR="00301FCB" w:rsidRDefault="00301FCB">
      <w:pPr>
        <w:pStyle w:val="CommentText"/>
      </w:pPr>
      <w:r>
        <w:rPr>
          <w:rStyle w:val="CommentReference"/>
        </w:rPr>
        <w:annotationRef/>
      </w:r>
      <w:r>
        <w:t>Noted and referenced to the relevant results</w:t>
      </w:r>
    </w:p>
  </w:comment>
  <w:comment w:id="263" w:author="Author" w:initials="A">
    <w:p w14:paraId="4C690F63" w14:textId="77777777" w:rsidR="00301FCB" w:rsidRDefault="00301FCB" w:rsidP="00F17A3E">
      <w:pPr>
        <w:pStyle w:val="CommentText"/>
      </w:pPr>
      <w:r>
        <w:rPr>
          <w:rStyle w:val="CommentReference"/>
        </w:rPr>
        <w:annotationRef/>
      </w:r>
      <w:r>
        <w:t>are there results?</w:t>
      </w:r>
    </w:p>
  </w:comment>
  <w:comment w:id="264" w:author="Author" w:initials="A">
    <w:p w14:paraId="3DB5E440" w14:textId="62B56B05" w:rsidR="00301FCB" w:rsidRDefault="00301FCB">
      <w:pPr>
        <w:pStyle w:val="CommentText"/>
      </w:pPr>
      <w:r>
        <w:rPr>
          <w:rStyle w:val="CommentReference"/>
        </w:rPr>
        <w:annotationRef/>
      </w:r>
      <w:r>
        <w:t>Merged the two sections clustering and correction for coherence.</w:t>
      </w:r>
    </w:p>
  </w:comment>
  <w:comment w:id="265" w:author="Author" w:initials="A">
    <w:p w14:paraId="42D7D4DF" w14:textId="6EEEEDCD" w:rsidR="00301FCB" w:rsidRDefault="00301FCB">
      <w:pPr>
        <w:pStyle w:val="CommentText"/>
      </w:pPr>
      <w:r>
        <w:rPr>
          <w:rStyle w:val="CommentReference"/>
        </w:rPr>
        <w:annotationRef/>
      </w:r>
      <w:r>
        <w:t>Capture results not what you did. Answer, what did we find…</w:t>
      </w:r>
    </w:p>
  </w:comment>
  <w:comment w:id="266" w:author="Author" w:initials="A">
    <w:p w14:paraId="119FAD34" w14:textId="2394DAAC" w:rsidR="00301FCB" w:rsidRDefault="00301FCB">
      <w:pPr>
        <w:pStyle w:val="CommentText"/>
      </w:pPr>
      <w:r>
        <w:rPr>
          <w:rStyle w:val="CommentReference"/>
        </w:rPr>
        <w:annotationRef/>
      </w:r>
      <w:r>
        <w:t>Noted and corrected.</w:t>
      </w:r>
    </w:p>
  </w:comment>
  <w:comment w:id="270" w:author="Author" w:initials="A">
    <w:p w14:paraId="15432EE0" w14:textId="04AF3859" w:rsidR="00301FCB" w:rsidRDefault="00301FCB">
      <w:pPr>
        <w:pStyle w:val="CommentText"/>
      </w:pPr>
      <w:r>
        <w:rPr>
          <w:rStyle w:val="CommentReference"/>
        </w:rPr>
        <w:annotationRef/>
      </w:r>
      <w:r>
        <w:t>Methos. Only say what you found</w:t>
      </w:r>
    </w:p>
  </w:comment>
  <w:comment w:id="271" w:author="Author" w:initials="A">
    <w:p w14:paraId="432D162E" w14:textId="323811C8" w:rsidR="00301FCB" w:rsidRDefault="00301FCB">
      <w:pPr>
        <w:pStyle w:val="CommentText"/>
      </w:pPr>
      <w:r>
        <w:rPr>
          <w:rStyle w:val="CommentReference"/>
        </w:rPr>
        <w:annotationRef/>
      </w:r>
      <w:r>
        <w:t>Noted and rectified</w:t>
      </w:r>
    </w:p>
  </w:comment>
  <w:comment w:id="273" w:author="Author" w:initials="A">
    <w:p w14:paraId="091EA1C5" w14:textId="77777777" w:rsidR="00301FCB" w:rsidRDefault="00301FCB" w:rsidP="00266E8A">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74" w:author="Author" w:initials="A">
    <w:p w14:paraId="178088BC" w14:textId="28CAA0A4" w:rsidR="00301FCB" w:rsidRDefault="00301FCB">
      <w:pPr>
        <w:pStyle w:val="CommentText"/>
      </w:pPr>
      <w:r>
        <w:rPr>
          <w:rStyle w:val="CommentReference"/>
        </w:rPr>
        <w:annotationRef/>
      </w:r>
      <w:r>
        <w:t>Noted. The last section has been moved to a text paragraph.</w:t>
      </w:r>
    </w:p>
  </w:comment>
  <w:comment w:id="276" w:author="Author" w:initials="A">
    <w:p w14:paraId="1C16A801" w14:textId="77777777" w:rsidR="00301FCB" w:rsidRDefault="00301FCB" w:rsidP="00006F53">
      <w:pPr>
        <w:pStyle w:val="CommentText"/>
      </w:pPr>
      <w:r>
        <w:rPr>
          <w:rStyle w:val="CommentReference"/>
        </w:rPr>
        <w:annotationRef/>
      </w:r>
      <w:r>
        <w:t xml:space="preserve">Methods repeated. </w:t>
      </w:r>
    </w:p>
  </w:comment>
  <w:comment w:id="277" w:author="Author" w:initials="A">
    <w:p w14:paraId="159C2E70" w14:textId="228A34C0" w:rsidR="00301FCB" w:rsidRDefault="00301FCB">
      <w:pPr>
        <w:pStyle w:val="CommentText"/>
      </w:pPr>
      <w:r>
        <w:rPr>
          <w:rStyle w:val="CommentReference"/>
        </w:rPr>
        <w:annotationRef/>
      </w:r>
      <w:r>
        <w:t>Noted and rectified</w:t>
      </w:r>
    </w:p>
  </w:comment>
  <w:comment w:id="279" w:author="Author" w:initials="A">
    <w:p w14:paraId="3403BF09" w14:textId="77777777" w:rsidR="00301FCB" w:rsidRDefault="00301FCB" w:rsidP="00006F53">
      <w:pPr>
        <w:pStyle w:val="CommentText"/>
      </w:pPr>
      <w:r>
        <w:rPr>
          <w:rStyle w:val="CommentReference"/>
        </w:rPr>
        <w:annotationRef/>
      </w:r>
      <w:r>
        <w:t>Add to main text</w:t>
      </w:r>
    </w:p>
  </w:comment>
  <w:comment w:id="280" w:author="Author" w:initials="A">
    <w:p w14:paraId="777CE42A" w14:textId="5B60CA6D" w:rsidR="00301FCB" w:rsidRDefault="00301FCB">
      <w:pPr>
        <w:pStyle w:val="CommentText"/>
      </w:pPr>
      <w:r>
        <w:rPr>
          <w:rStyle w:val="CommentReference"/>
        </w:rPr>
        <w:annotationRef/>
      </w:r>
      <w:r>
        <w:t>Noted and done</w:t>
      </w:r>
    </w:p>
  </w:comment>
  <w:comment w:id="283" w:author="Author" w:initials="A">
    <w:p w14:paraId="34604A5C" w14:textId="77777777" w:rsidR="00301FCB" w:rsidRDefault="00301FCB">
      <w:pPr>
        <w:pStyle w:val="CommentText"/>
      </w:pPr>
      <w:r>
        <w:rPr>
          <w:rStyle w:val="CommentReference"/>
        </w:rPr>
        <w:annotationRef/>
      </w:r>
      <w:r>
        <w:t>These figures are great! I think they will be of great interest for the field</w:t>
      </w:r>
    </w:p>
  </w:comment>
  <w:comment w:id="284" w:author="Author" w:initials="A">
    <w:p w14:paraId="6D11882E" w14:textId="77777777" w:rsidR="00301FCB" w:rsidRDefault="00301FCB">
      <w:pPr>
        <w:pStyle w:val="CommentText"/>
      </w:pPr>
      <w:r>
        <w:rPr>
          <w:rStyle w:val="CommentReference"/>
        </w:rPr>
        <w:annotationRef/>
      </w:r>
      <w:r>
        <w:rPr>
          <w:noProof/>
        </w:rPr>
        <w:t>Thank you!</w:t>
      </w:r>
    </w:p>
  </w:comment>
  <w:comment w:id="288" w:author="Author" w:initials="A">
    <w:p w14:paraId="65EDFB0A" w14:textId="58CBEA6D" w:rsidR="00301FCB" w:rsidRDefault="00301FCB">
      <w:pPr>
        <w:pStyle w:val="CommentText"/>
      </w:pPr>
      <w:r>
        <w:rPr>
          <w:rStyle w:val="CommentReference"/>
        </w:rPr>
        <w:annotationRef/>
      </w:r>
      <w:r>
        <w:t>Stop using location, use the number. Also, is this text or caption? Make them distinct</w:t>
      </w:r>
    </w:p>
  </w:comment>
  <w:comment w:id="289" w:author="Author" w:initials="A">
    <w:p w14:paraId="647FC2B7" w14:textId="6DBB0054" w:rsidR="00301FCB" w:rsidRDefault="00301FCB">
      <w:pPr>
        <w:pStyle w:val="CommentText"/>
      </w:pPr>
      <w:r>
        <w:rPr>
          <w:rStyle w:val="CommentReference"/>
        </w:rPr>
        <w:annotationRef/>
      </w:r>
      <w:r>
        <w:t>Noted and rectified</w:t>
      </w:r>
    </w:p>
  </w:comment>
  <w:comment w:id="292" w:author="Author" w:initials="A">
    <w:p w14:paraId="0AB3BD34" w14:textId="1A150D3E" w:rsidR="00301FCB" w:rsidRDefault="00301FCB">
      <w:pPr>
        <w:pStyle w:val="CommentText"/>
      </w:pPr>
      <w:r>
        <w:rPr>
          <w:rStyle w:val="CommentReference"/>
        </w:rPr>
        <w:annotationRef/>
      </w:r>
      <w:r>
        <w:t>Describe the results</w:t>
      </w:r>
    </w:p>
  </w:comment>
  <w:comment w:id="293" w:author="Author" w:initials="A">
    <w:p w14:paraId="2F0C2538" w14:textId="75943EA6" w:rsidR="00301FCB" w:rsidRDefault="00301FCB">
      <w:pPr>
        <w:pStyle w:val="CommentText"/>
      </w:pPr>
      <w:r>
        <w:rPr>
          <w:rStyle w:val="CommentReference"/>
        </w:rPr>
        <w:annotationRef/>
      </w:r>
      <w:r>
        <w:t>Noted and explained.</w:t>
      </w:r>
    </w:p>
  </w:comment>
  <w:comment w:id="299" w:author="Author" w:initials="A">
    <w:p w14:paraId="49C3B4B5" w14:textId="77777777" w:rsidR="00301FCB" w:rsidRDefault="00301FCB" w:rsidP="00006F53">
      <w:pPr>
        <w:pStyle w:val="CommentText"/>
      </w:pPr>
      <w:r>
        <w:rPr>
          <w:rStyle w:val="CommentReference"/>
        </w:rPr>
        <w:annotationRef/>
      </w:r>
      <w:r>
        <w:t>Do not just link the figures, you need to describe them</w:t>
      </w:r>
    </w:p>
  </w:comment>
  <w:comment w:id="300" w:author="Author" w:initials="A">
    <w:p w14:paraId="73F8684E" w14:textId="1D66DDA9" w:rsidR="00301FCB" w:rsidRDefault="00301FCB" w:rsidP="00006F53">
      <w:pPr>
        <w:pStyle w:val="CommentText"/>
      </w:pPr>
      <w:r>
        <w:rPr>
          <w:rStyle w:val="CommentReference"/>
        </w:rPr>
        <w:annotationRef/>
      </w:r>
      <w:r>
        <w:t>Noted and rectified.</w:t>
      </w:r>
    </w:p>
  </w:comment>
  <w:comment w:id="315" w:author="Author" w:initials="A">
    <w:p w14:paraId="25578287" w14:textId="7B48790B" w:rsidR="00301FCB" w:rsidRDefault="00301FCB">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16" w:author="Author" w:initials="A">
    <w:p w14:paraId="0E598D93" w14:textId="040E5865" w:rsidR="00301FCB" w:rsidRDefault="00301FCB">
      <w:pPr>
        <w:pStyle w:val="CommentText"/>
      </w:pPr>
      <w:r>
        <w:rPr>
          <w:rStyle w:val="CommentReference"/>
        </w:rPr>
        <w:annotationRef/>
      </w:r>
      <w:r>
        <w:t>Noted and rectified</w:t>
      </w:r>
    </w:p>
    <w:p w14:paraId="3561C45A" w14:textId="262F4953" w:rsidR="00301FCB" w:rsidRDefault="00301FCB">
      <w:pPr>
        <w:pStyle w:val="CommentText"/>
      </w:pPr>
      <w:r>
        <w:t>I have tried to restructure the chapter while providing more supporting literature.</w:t>
      </w:r>
    </w:p>
  </w:comment>
  <w:comment w:id="318" w:author="Author" w:initials="A">
    <w:p w14:paraId="55BAE67D" w14:textId="77777777" w:rsidR="00301FCB" w:rsidRDefault="00301FCB" w:rsidP="00D521BE">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19" w:author="Author" w:initials="A">
    <w:p w14:paraId="7E2921BF" w14:textId="77777777" w:rsidR="00301FCB" w:rsidRDefault="00301FCB" w:rsidP="00D521BE">
      <w:pPr>
        <w:pStyle w:val="CommentText"/>
      </w:pPr>
      <w:r>
        <w:rPr>
          <w:rStyle w:val="CommentReference"/>
        </w:rPr>
        <w:annotationRef/>
      </w:r>
      <w:r>
        <w:t>Noted and paraphrased in the context of extant literature.</w:t>
      </w:r>
    </w:p>
  </w:comment>
  <w:comment w:id="320" w:author="Author" w:initials="A">
    <w:p w14:paraId="0B00A283" w14:textId="77777777" w:rsidR="00301FCB" w:rsidRDefault="00301FCB" w:rsidP="00D521BE">
      <w:pPr>
        <w:pStyle w:val="CommentText"/>
      </w:pPr>
      <w:r>
        <w:rPr>
          <w:rStyle w:val="CommentReference"/>
        </w:rPr>
        <w:annotationRef/>
      </w:r>
      <w:r>
        <w:t>Now you are discussing….keep going, can you link to literature? Has this been observed before?</w:t>
      </w:r>
    </w:p>
  </w:comment>
  <w:comment w:id="321" w:author="Author" w:initials="A">
    <w:p w14:paraId="32673476" w14:textId="77777777" w:rsidR="00301FCB" w:rsidRDefault="00301FCB" w:rsidP="00D521BE">
      <w:pPr>
        <w:pStyle w:val="CommentText"/>
      </w:pPr>
      <w:r>
        <w:rPr>
          <w:rStyle w:val="CommentReference"/>
        </w:rPr>
        <w:annotationRef/>
      </w:r>
      <w:r>
        <w:t>Noted and included</w:t>
      </w:r>
    </w:p>
  </w:comment>
  <w:comment w:id="322" w:author="Author" w:initials="A">
    <w:p w14:paraId="3C546789" w14:textId="77777777" w:rsidR="00301FCB" w:rsidRDefault="00301FCB" w:rsidP="00D521BE">
      <w:pPr>
        <w:pStyle w:val="CommentText"/>
      </w:pPr>
      <w:r>
        <w:rPr>
          <w:rStyle w:val="CommentReference"/>
        </w:rPr>
        <w:annotationRef/>
      </w:r>
      <w:r>
        <w:t>Talk about what what you found means</w:t>
      </w:r>
    </w:p>
  </w:comment>
  <w:comment w:id="323" w:author="Author" w:initials="A">
    <w:p w14:paraId="0D14D65A" w14:textId="77777777" w:rsidR="00301FCB" w:rsidRDefault="00301FCB" w:rsidP="00D521BE">
      <w:pPr>
        <w:pStyle w:val="CommentText"/>
      </w:pPr>
      <w:r>
        <w:rPr>
          <w:rStyle w:val="CommentReference"/>
        </w:rPr>
        <w:annotationRef/>
      </w:r>
      <w:r>
        <w:t>Noted and explained after this introductory statement</w:t>
      </w:r>
    </w:p>
  </w:comment>
  <w:comment w:id="324" w:author="Author" w:initials="A">
    <w:p w14:paraId="736FFD87" w14:textId="77777777" w:rsidR="00301FCB" w:rsidRDefault="00301FCB" w:rsidP="00D521BE">
      <w:pPr>
        <w:pStyle w:val="CommentText"/>
      </w:pPr>
      <w:r>
        <w:rPr>
          <w:rStyle w:val="CommentReference"/>
        </w:rPr>
        <w:annotationRef/>
      </w:r>
      <w:r>
        <w:t>Are you discussing results here? You seem to be repeating what is already covered in the lit review…</w:t>
      </w:r>
    </w:p>
  </w:comment>
  <w:comment w:id="325" w:author="Author" w:initials="A">
    <w:p w14:paraId="2A5E2525" w14:textId="77777777" w:rsidR="00301FCB" w:rsidRDefault="00301FCB" w:rsidP="00D521BE">
      <w:pPr>
        <w:pStyle w:val="CommentText"/>
      </w:pPr>
      <w:r>
        <w:rPr>
          <w:rStyle w:val="CommentReference"/>
        </w:rPr>
        <w:annotationRef/>
      </w:r>
      <w:r>
        <w:t>Noted. I have restructured this segment to discuss what I found</w:t>
      </w:r>
    </w:p>
  </w:comment>
  <w:comment w:id="326" w:author="Author" w:initials="A">
    <w:p w14:paraId="78C3D514" w14:textId="77777777" w:rsidR="00301FCB" w:rsidRDefault="00301FCB" w:rsidP="00D521BE">
      <w:pPr>
        <w:pStyle w:val="CommentText"/>
      </w:pPr>
      <w:r>
        <w:rPr>
          <w:rStyle w:val="CommentReference"/>
        </w:rPr>
        <w:annotationRef/>
      </w:r>
      <w:r>
        <w:t>Results…</w:t>
      </w:r>
    </w:p>
  </w:comment>
  <w:comment w:id="327" w:author="Author" w:initials="A">
    <w:p w14:paraId="0BD25BE7" w14:textId="77777777" w:rsidR="00301FCB" w:rsidRDefault="00301FCB" w:rsidP="00D521BE">
      <w:pPr>
        <w:pStyle w:val="CommentText"/>
      </w:pPr>
      <w:r>
        <w:rPr>
          <w:rStyle w:val="CommentReference"/>
        </w:rPr>
        <w:annotationRef/>
      </w:r>
      <w:r>
        <w:t>Noted and restructured</w:t>
      </w:r>
    </w:p>
  </w:comment>
  <w:comment w:id="328" w:author="Author" w:initials="A">
    <w:p w14:paraId="201C554E" w14:textId="77777777" w:rsidR="00301FCB" w:rsidRDefault="00301FCB" w:rsidP="00D521BE">
      <w:pPr>
        <w:pStyle w:val="CommentText"/>
      </w:pPr>
      <w:r>
        <w:rPr>
          <w:rStyle w:val="CommentReference"/>
        </w:rPr>
        <w:annotationRef/>
      </w:r>
      <w:r>
        <w:t xml:space="preserve">What are these based on? </w:t>
      </w:r>
    </w:p>
  </w:comment>
  <w:comment w:id="329" w:author="Author" w:initials="A">
    <w:p w14:paraId="7A016780" w14:textId="77777777" w:rsidR="00301FCB" w:rsidRDefault="00301FCB" w:rsidP="00D521BE">
      <w:pPr>
        <w:pStyle w:val="CommentText"/>
      </w:pPr>
      <w:r>
        <w:rPr>
          <w:rStyle w:val="CommentReference"/>
        </w:rPr>
        <w:annotationRef/>
      </w:r>
      <w:r>
        <w:t>Noted and literature added</w:t>
      </w:r>
    </w:p>
  </w:comment>
  <w:comment w:id="330" w:author="Author" w:initials="A">
    <w:p w14:paraId="22EC955C" w14:textId="77777777" w:rsidR="00301FCB" w:rsidRDefault="00301FCB" w:rsidP="00D521BE">
      <w:pPr>
        <w:pStyle w:val="CommentText"/>
      </w:pPr>
      <w:r>
        <w:rPr>
          <w:rStyle w:val="CommentReference"/>
        </w:rPr>
        <w:annotationRef/>
      </w:r>
      <w:r>
        <w:t>combine</w:t>
      </w:r>
    </w:p>
  </w:comment>
  <w:comment w:id="331" w:author="Author" w:initials="A">
    <w:p w14:paraId="692AA7A3" w14:textId="77777777" w:rsidR="00301FCB" w:rsidRDefault="00301FCB" w:rsidP="00D521BE">
      <w:pPr>
        <w:pStyle w:val="CommentText"/>
      </w:pPr>
      <w:r>
        <w:rPr>
          <w:rStyle w:val="CommentReference"/>
        </w:rPr>
        <w:annotationRef/>
      </w:r>
      <w:r>
        <w:t>Done</w:t>
      </w:r>
    </w:p>
  </w:comment>
  <w:comment w:id="333" w:author="Author" w:initials="A">
    <w:p w14:paraId="246E016B" w14:textId="77777777" w:rsidR="00301FCB" w:rsidRDefault="00301FCB" w:rsidP="00D521BE">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34" w:author="Author" w:initials="A">
    <w:p w14:paraId="2B391A3F" w14:textId="77777777" w:rsidR="00301FCB" w:rsidRDefault="00301FCB" w:rsidP="00D521BE">
      <w:pPr>
        <w:pStyle w:val="CommentText"/>
      </w:pPr>
      <w:r>
        <w:rPr>
          <w:rStyle w:val="CommentReference"/>
        </w:rPr>
        <w:annotationRef/>
      </w:r>
      <w:r>
        <w:t xml:space="preserve">Noted. I have made a few changes in that regard. </w:t>
      </w:r>
    </w:p>
  </w:comment>
  <w:comment w:id="332" w:author="Author" w:initials="A">
    <w:p w14:paraId="48B0BB74" w14:textId="77777777" w:rsidR="00301FCB" w:rsidRDefault="00301FCB" w:rsidP="00D521BE">
      <w:pPr>
        <w:pStyle w:val="CommentText"/>
      </w:pPr>
      <w:r>
        <w:rPr>
          <w:rStyle w:val="CommentReference"/>
        </w:rPr>
        <w:annotationRef/>
      </w:r>
      <w:r>
        <w:t xml:space="preserve">This can easily go into the results section. </w:t>
      </w:r>
    </w:p>
  </w:comment>
  <w:comment w:id="335" w:author="Author" w:initials="A">
    <w:p w14:paraId="3F141F71" w14:textId="77777777" w:rsidR="00301FCB" w:rsidRDefault="00301FCB" w:rsidP="00D521BE">
      <w:pPr>
        <w:pStyle w:val="CommentText"/>
      </w:pPr>
      <w:r>
        <w:rPr>
          <w:rStyle w:val="CommentReference"/>
        </w:rPr>
        <w:annotationRef/>
      </w:r>
      <w:r>
        <w:t>I have added this section that is a key insight that I might have omitted.</w:t>
      </w:r>
    </w:p>
  </w:comment>
  <w:comment w:id="336" w:author="Author" w:initials="A">
    <w:p w14:paraId="020704C7" w14:textId="77777777" w:rsidR="00301FCB" w:rsidRDefault="00301FCB" w:rsidP="00D521BE">
      <w:pPr>
        <w:pStyle w:val="CommentText"/>
      </w:pPr>
      <w:r>
        <w:rPr>
          <w:rStyle w:val="CommentReference"/>
        </w:rPr>
        <w:annotationRef/>
      </w:r>
      <w:r>
        <w:t>Do you have literature to support this?</w:t>
      </w:r>
    </w:p>
  </w:comment>
  <w:comment w:id="337" w:author="Author" w:initials="A">
    <w:p w14:paraId="624EE7C9" w14:textId="77777777" w:rsidR="00301FCB" w:rsidRDefault="00301FCB" w:rsidP="00D521BE">
      <w:pPr>
        <w:pStyle w:val="CommentText"/>
      </w:pPr>
      <w:r>
        <w:rPr>
          <w:rStyle w:val="CommentReference"/>
        </w:rPr>
        <w:annotationRef/>
      </w:r>
      <w:r>
        <w:t>Noted and included.</w:t>
      </w:r>
    </w:p>
  </w:comment>
  <w:comment w:id="338" w:author="Author" w:initials="A">
    <w:p w14:paraId="081EEB48" w14:textId="77777777" w:rsidR="00301FCB" w:rsidRDefault="00301FCB" w:rsidP="00D521BE">
      <w:pPr>
        <w:pStyle w:val="CommentText"/>
      </w:pPr>
      <w:r>
        <w:rPr>
          <w:rStyle w:val="CommentReference"/>
        </w:rPr>
        <w:annotationRef/>
      </w:r>
      <w:r>
        <w:t>And? What does this means for your data? What is the conclusion of this paragraph?</w:t>
      </w:r>
    </w:p>
  </w:comment>
  <w:comment w:id="339" w:author="Author" w:initials="A">
    <w:p w14:paraId="2534EACC" w14:textId="77777777" w:rsidR="00301FCB" w:rsidRDefault="00301FCB" w:rsidP="00D521BE">
      <w:pPr>
        <w:pStyle w:val="CommentText"/>
      </w:pPr>
      <w:r>
        <w:rPr>
          <w:rStyle w:val="CommentReference"/>
        </w:rPr>
        <w:annotationRef/>
      </w:r>
      <w:r>
        <w:t>Noted and added</w:t>
      </w:r>
    </w:p>
  </w:comment>
  <w:comment w:id="340" w:author="Author" w:initials="A">
    <w:p w14:paraId="7A204C14" w14:textId="77777777" w:rsidR="00301FCB" w:rsidRDefault="00301FCB" w:rsidP="00D521BE">
      <w:pPr>
        <w:pStyle w:val="CommentText"/>
      </w:pPr>
      <w:r>
        <w:rPr>
          <w:rStyle w:val="CommentReference"/>
        </w:rPr>
        <w:annotationRef/>
      </w:r>
      <w:r>
        <w:t>Which would mean? Some one could ask, and so?</w:t>
      </w:r>
    </w:p>
  </w:comment>
  <w:comment w:id="341" w:author="Author" w:initials="A">
    <w:p w14:paraId="44138F68" w14:textId="77777777" w:rsidR="00301FCB" w:rsidRDefault="00301FCB" w:rsidP="00D521BE">
      <w:pPr>
        <w:pStyle w:val="CommentText"/>
      </w:pPr>
      <w:r>
        <w:rPr>
          <w:rStyle w:val="CommentReference"/>
        </w:rPr>
        <w:annotationRef/>
      </w:r>
      <w:r>
        <w:t>Noted and explained</w:t>
      </w:r>
    </w:p>
  </w:comment>
  <w:comment w:id="342" w:author="Author" w:initials="A">
    <w:p w14:paraId="3D71513D" w14:textId="77777777" w:rsidR="00301FCB" w:rsidRDefault="00301FCB" w:rsidP="00D521BE">
      <w:pPr>
        <w:pStyle w:val="CommentText"/>
      </w:pPr>
      <w:r>
        <w:rPr>
          <w:rStyle w:val="CommentReference"/>
        </w:rPr>
        <w:annotationRef/>
      </w:r>
      <w:r>
        <w:t>Idem, you need conclusion here, otherwise is an “Introduction”. Did you find them? What do they do? What this implies?</w:t>
      </w:r>
    </w:p>
  </w:comment>
  <w:comment w:id="343" w:author="Author" w:initials="A">
    <w:p w14:paraId="3F465D70" w14:textId="77777777" w:rsidR="00301FCB" w:rsidRDefault="00301FCB" w:rsidP="00D521BE">
      <w:pPr>
        <w:pStyle w:val="CommentText"/>
      </w:pPr>
      <w:r>
        <w:rPr>
          <w:rStyle w:val="CommentReference"/>
        </w:rPr>
        <w:annotationRef/>
      </w:r>
      <w:r>
        <w:t>Noted and rectified. I have further expounded their functions in this paragraph, and included a conclusion.</w:t>
      </w:r>
    </w:p>
  </w:comment>
  <w:comment w:id="345" w:author="Author" w:initials="A">
    <w:p w14:paraId="50490181" w14:textId="77777777" w:rsidR="00301FCB" w:rsidRDefault="00301FCB">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46" w:author="Author" w:initials="A">
    <w:p w14:paraId="1BCB8EA1" w14:textId="77777777" w:rsidR="00301FCB" w:rsidRDefault="00301FCB">
      <w:pPr>
        <w:pStyle w:val="CommentText"/>
      </w:pPr>
      <w:r>
        <w:rPr>
          <w:rStyle w:val="CommentReference"/>
        </w:rPr>
        <w:annotationRef/>
      </w:r>
      <w:r>
        <w:t>This is very useful. Kindly take a look at the new paragraph concluding these findings</w:t>
      </w:r>
    </w:p>
  </w:comment>
  <w:comment w:id="348" w:author="Author" w:initials="A">
    <w:p w14:paraId="6B2B6504" w14:textId="77777777" w:rsidR="00301FCB" w:rsidRDefault="00301FCB">
      <w:pPr>
        <w:pStyle w:val="CommentText"/>
      </w:pPr>
      <w:r>
        <w:rPr>
          <w:rStyle w:val="CommentReference"/>
        </w:rPr>
        <w:annotationRef/>
      </w:r>
      <w:r>
        <w:t>I found is too oriented about what fails rather than what could be done further based on your results</w:t>
      </w:r>
    </w:p>
  </w:comment>
  <w:comment w:id="349" w:author="Author" w:initials="A">
    <w:p w14:paraId="6F5DA37A" w14:textId="1E826138" w:rsidR="00301FCB" w:rsidRDefault="00301FCB">
      <w:pPr>
        <w:pStyle w:val="CommentText"/>
      </w:pPr>
      <w:r>
        <w:rPr>
          <w:rStyle w:val="CommentReference"/>
        </w:rPr>
        <w:annotationRef/>
      </w:r>
      <w:r>
        <w:t>Noted and restructured</w:t>
      </w:r>
    </w:p>
  </w:comment>
  <w:comment w:id="350" w:author="Author" w:initials="A">
    <w:p w14:paraId="7ACF42EF" w14:textId="77777777" w:rsidR="00301FCB" w:rsidRDefault="00301FCB"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51" w:author="Author" w:initials="A">
    <w:p w14:paraId="7C47CE05" w14:textId="77777777" w:rsidR="00301FCB" w:rsidRDefault="00301FCB">
      <w:pPr>
        <w:pStyle w:val="CommentText"/>
      </w:pPr>
      <w:r>
        <w:rPr>
          <w:rStyle w:val="CommentReference"/>
        </w:rPr>
        <w:annotationRef/>
      </w:r>
      <w:r>
        <w:t>Noted and rectified</w:t>
      </w:r>
    </w:p>
  </w:comment>
  <w:comment w:id="352" w:author="Author" w:initials="A">
    <w:p w14:paraId="69B7981D" w14:textId="77777777" w:rsidR="00301FCB" w:rsidRDefault="00301FCB">
      <w:pPr>
        <w:pStyle w:val="CommentText"/>
      </w:pPr>
      <w:r>
        <w:rPr>
          <w:rStyle w:val="CommentReference"/>
        </w:rPr>
        <w:annotationRef/>
      </w:r>
      <w:r>
        <w:t>A verb is missing</w:t>
      </w:r>
    </w:p>
  </w:comment>
  <w:comment w:id="353" w:author="Author" w:initials="A">
    <w:p w14:paraId="43538BF1" w14:textId="77777777" w:rsidR="00301FCB" w:rsidRDefault="00301FCB">
      <w:pPr>
        <w:pStyle w:val="CommentText"/>
      </w:pPr>
      <w:r>
        <w:rPr>
          <w:rStyle w:val="CommentReference"/>
        </w:rPr>
        <w:annotationRef/>
      </w:r>
      <w:r>
        <w:t>Noted and rectified</w:t>
      </w:r>
    </w:p>
  </w:comment>
  <w:comment w:id="354" w:author="Author" w:initials="A">
    <w:p w14:paraId="772C7C9B" w14:textId="77777777" w:rsidR="00301FCB" w:rsidRDefault="00301FCB">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55" w:author="Author" w:initials="A">
    <w:p w14:paraId="00B54145" w14:textId="77777777" w:rsidR="00301FCB" w:rsidRDefault="00301FCB">
      <w:pPr>
        <w:pStyle w:val="CommentText"/>
      </w:pPr>
      <w:r>
        <w:rPr>
          <w:rStyle w:val="CommentReference"/>
        </w:rPr>
        <w:annotationRef/>
      </w:r>
      <w:r>
        <w:t>Yes, you are right. I hope this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307F8B" w15:done="0"/>
  <w15:commentEx w15:paraId="530D39C8" w15:paraIdParent="4B307F8B" w15:done="0"/>
  <w15:commentEx w15:paraId="3D8CC6DA" w15:done="0"/>
  <w15:commentEx w15:paraId="1392C244" w15:paraIdParent="3D8CC6DA" w15:done="0"/>
  <w15:commentEx w15:paraId="5CB57D86" w15:done="0"/>
  <w15:commentEx w15:paraId="399D5FD6" w15:paraIdParent="5CB57D86" w15:done="0"/>
  <w15:commentEx w15:paraId="7D77B813" w15:done="0"/>
  <w15:commentEx w15:paraId="71BE5F29" w15:done="0"/>
  <w15:commentEx w15:paraId="2061F3CA" w15:paraIdParent="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5664682E" w15:done="0"/>
  <w15:commentEx w15:paraId="7E7DE95D" w15:paraIdParent="5664682E"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71CB172F" w15:paraIdParent="777D31DC" w15:done="0"/>
  <w15:commentEx w15:paraId="03E63EDB" w15:done="0"/>
  <w15:commentEx w15:paraId="576E962F" w15:paraIdParent="03E63EDB" w15:done="0"/>
  <w15:commentEx w15:paraId="4CC5AB75" w15:done="0"/>
  <w15:commentEx w15:paraId="4DDDFE92" w15:paraIdParent="4CC5AB75" w15:done="0"/>
  <w15:commentEx w15:paraId="5D898BCF" w15:done="0"/>
  <w15:commentEx w15:paraId="666F8D1A" w15:paraIdParent="5D898BCF" w15:done="0"/>
  <w15:commentEx w15:paraId="7D9A2246" w15:done="0"/>
  <w15:commentEx w15:paraId="1D21CA72" w15:paraIdParent="7D9A2246" w15:done="0"/>
  <w15:commentEx w15:paraId="6DE785ED" w15:done="0"/>
  <w15:commentEx w15:paraId="30316BFD" w15:paraIdParent="6DE785ED" w15:done="0"/>
  <w15:commentEx w15:paraId="4C690F63" w15:done="0"/>
  <w15:commentEx w15:paraId="3DB5E440" w15:paraIdParent="4C690F63" w15:done="0"/>
  <w15:commentEx w15:paraId="42D7D4DF" w15:done="0"/>
  <w15:commentEx w15:paraId="119FAD34" w15:paraIdParent="42D7D4DF" w15:done="0"/>
  <w15:commentEx w15:paraId="15432EE0" w15:done="0"/>
  <w15:commentEx w15:paraId="432D162E" w15:paraIdParent="15432EE0" w15:done="0"/>
  <w15:commentEx w15:paraId="091EA1C5" w15:done="0"/>
  <w15:commentEx w15:paraId="178088BC" w15:paraIdParent="091EA1C5" w15:done="0"/>
  <w15:commentEx w15:paraId="1C16A801" w15:done="0"/>
  <w15:commentEx w15:paraId="159C2E70" w15:paraIdParent="1C16A801" w15:done="0"/>
  <w15:commentEx w15:paraId="3403BF09" w15:done="0"/>
  <w15:commentEx w15:paraId="777CE42A" w15:paraIdParent="3403BF09" w15:done="0"/>
  <w15:commentEx w15:paraId="34604A5C" w15:done="0"/>
  <w15:commentEx w15:paraId="6D11882E" w15:paraIdParent="34604A5C" w15:done="0"/>
  <w15:commentEx w15:paraId="65EDFB0A" w15:done="0"/>
  <w15:commentEx w15:paraId="647FC2B7" w15:paraIdParent="65EDFB0A" w15:done="0"/>
  <w15:commentEx w15:paraId="0AB3BD34" w15:done="0"/>
  <w15:commentEx w15:paraId="2F0C2538" w15:paraIdParent="0AB3BD34" w15:done="0"/>
  <w15:commentEx w15:paraId="49C3B4B5" w15:done="0"/>
  <w15:commentEx w15:paraId="73F8684E" w15:paraIdParent="49C3B4B5" w15:done="0"/>
  <w15:commentEx w15:paraId="25578287" w15:done="0"/>
  <w15:commentEx w15:paraId="3561C45A" w15:paraIdParent="25578287" w15:done="0"/>
  <w15:commentEx w15:paraId="55BAE67D" w15:done="0"/>
  <w15:commentEx w15:paraId="7E2921BF" w15:paraIdParent="55BAE67D" w15:done="0"/>
  <w15:commentEx w15:paraId="0B00A283" w15:done="0"/>
  <w15:commentEx w15:paraId="32673476" w15:paraIdParent="0B00A283" w15:done="0"/>
  <w15:commentEx w15:paraId="3C546789" w15:done="0"/>
  <w15:commentEx w15:paraId="0D14D65A" w15:paraIdParent="3C546789" w15:done="0"/>
  <w15:commentEx w15:paraId="736FFD87" w15:done="0"/>
  <w15:commentEx w15:paraId="2A5E2525" w15:paraIdParent="736FFD87" w15:done="0"/>
  <w15:commentEx w15:paraId="78C3D514" w15:done="0"/>
  <w15:commentEx w15:paraId="0BD25BE7" w15:paraIdParent="78C3D514" w15:done="0"/>
  <w15:commentEx w15:paraId="201C554E" w15:done="0"/>
  <w15:commentEx w15:paraId="7A016780" w15:paraIdParent="201C554E" w15:done="0"/>
  <w15:commentEx w15:paraId="22EC955C" w15:done="0"/>
  <w15:commentEx w15:paraId="692AA7A3" w15:paraIdParent="22EC955C" w15:done="0"/>
  <w15:commentEx w15:paraId="246E016B" w15:done="0"/>
  <w15:commentEx w15:paraId="2B391A3F" w15:paraIdParent="246E016B" w15:done="0"/>
  <w15:commentEx w15:paraId="48B0BB74" w15:done="0"/>
  <w15:commentEx w15:paraId="3F141F71" w15:done="0"/>
  <w15:commentEx w15:paraId="020704C7" w15:done="0"/>
  <w15:commentEx w15:paraId="624EE7C9" w15:paraIdParent="020704C7" w15:done="0"/>
  <w15:commentEx w15:paraId="081EEB48" w15:done="0"/>
  <w15:commentEx w15:paraId="2534EACC" w15:paraIdParent="081EEB48" w15:done="0"/>
  <w15:commentEx w15:paraId="7A204C14" w15:done="0"/>
  <w15:commentEx w15:paraId="44138F68" w15:paraIdParent="7A204C14" w15:done="0"/>
  <w15:commentEx w15:paraId="3D71513D" w15:done="0"/>
  <w15:commentEx w15:paraId="3F465D70" w15:paraIdParent="3D71513D" w15:done="0"/>
  <w15:commentEx w15:paraId="50490181" w15:done="0"/>
  <w15:commentEx w15:paraId="1BCB8EA1" w15:paraIdParent="50490181" w15:done="0"/>
  <w15:commentEx w15:paraId="6B2B6504" w15:done="0"/>
  <w15:commentEx w15:paraId="6F5DA37A" w15:paraIdParent="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307F8B" w16cid:durableId="2581CF59"/>
  <w16cid:commentId w16cid:paraId="530D39C8" w16cid:durableId="2582E2CE"/>
  <w16cid:commentId w16cid:paraId="3D8CC6DA" w16cid:durableId="2559DC00"/>
  <w16cid:commentId w16cid:paraId="1392C244" w16cid:durableId="2582E2D0"/>
  <w16cid:commentId w16cid:paraId="5CB57D86" w16cid:durableId="255B1CE2"/>
  <w16cid:commentId w16cid:paraId="399D5FD6" w16cid:durableId="255B1EC9"/>
  <w16cid:commentId w16cid:paraId="7D77B813" w16cid:durableId="2565DE5C"/>
  <w16cid:commentId w16cid:paraId="71BE5F29" w16cid:durableId="2566EEAF"/>
  <w16cid:commentId w16cid:paraId="2061F3CA" w16cid:durableId="2582E2D5"/>
  <w16cid:commentId w16cid:paraId="2F559FB5" w16cid:durableId="2559E399"/>
  <w16cid:commentId w16cid:paraId="02DCA751" w16cid:durableId="255B1F39"/>
  <w16cid:commentId w16cid:paraId="36E1C556" w16cid:durableId="256EDF7D"/>
  <w16cid:commentId w16cid:paraId="05834E15" w16cid:durableId="2581C547"/>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679E9473" w16cid:durableId="2581C556"/>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5664682E" w16cid:durableId="2582E2FC"/>
  <w16cid:commentId w16cid:paraId="7E7DE95D" w16cid:durableId="2582E2FD"/>
  <w16cid:commentId w16cid:paraId="35189C45" w16cid:durableId="2581C56A"/>
  <w16cid:commentId w16cid:paraId="0C2FDA83" w16cid:durableId="2581C56B"/>
  <w16cid:commentId w16cid:paraId="2A25C553" w16cid:durableId="2559EEF5"/>
  <w16cid:commentId w16cid:paraId="060FCF02" w16cid:durableId="255C8CE4"/>
  <w16cid:commentId w16cid:paraId="2727016B" w16cid:durableId="256EFE25"/>
  <w16cid:commentId w16cid:paraId="3A4440CE" w16cid:durableId="2581C56F"/>
  <w16cid:commentId w16cid:paraId="278528A4" w16cid:durableId="2559F12C"/>
  <w16cid:commentId w16cid:paraId="3A74D5CC" w16cid:durableId="255C9786"/>
  <w16cid:commentId w16cid:paraId="5FFE7359" w16cid:durableId="256EFF40"/>
  <w16cid:commentId w16cid:paraId="1C900264" w16cid:durableId="2581C573"/>
  <w16cid:commentId w16cid:paraId="2F3AD21F" w16cid:durableId="255A1EF2"/>
  <w16cid:commentId w16cid:paraId="7E9BAF06" w16cid:durableId="255CE0C0"/>
  <w16cid:commentId w16cid:paraId="4F75B84D" w16cid:durableId="256F00C9"/>
  <w16cid:commentId w16cid:paraId="19CF9AC9" w16cid:durableId="2581C577"/>
  <w16cid:commentId w16cid:paraId="010B324A" w16cid:durableId="255CE07F"/>
  <w16cid:commentId w16cid:paraId="2595024C" w16cid:durableId="255CE9AA"/>
  <w16cid:commentId w16cid:paraId="6085E70A" w16cid:durableId="255CE07E"/>
  <w16cid:commentId w16cid:paraId="48743A15" w16cid:durableId="2581C57B"/>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545213D" w16cid:durableId="2581C585"/>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473912A6" w16cid:durableId="2581C592"/>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7D9327A0" w16cid:durableId="256F0500"/>
  <w16cid:commentId w16cid:paraId="765A4B4A" w16cid:durableId="2581C59B"/>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1DA81F8F" w16cid:durableId="2581C5C7"/>
  <w16cid:commentId w16cid:paraId="0F34F4A5" w16cid:durableId="255A2F1E"/>
  <w16cid:commentId w16cid:paraId="36B39B0C" w16cid:durableId="256F10D8"/>
  <w16cid:commentId w16cid:paraId="2E17875F" w16cid:durableId="2581C5CA"/>
  <w16cid:commentId w16cid:paraId="78B8FD95" w16cid:durableId="256F11F6"/>
  <w16cid:commentId w16cid:paraId="41F27A57" w16cid:durableId="2581C5CC"/>
  <w16cid:commentId w16cid:paraId="75219294" w16cid:durableId="256F115F"/>
  <w16cid:commentId w16cid:paraId="4D466052" w16cid:durableId="2581C5CE"/>
  <w16cid:commentId w16cid:paraId="0CE05C32" w16cid:durableId="256F1240"/>
  <w16cid:commentId w16cid:paraId="2F52BDEF" w16cid:durableId="2581C5D0"/>
  <w16cid:commentId w16cid:paraId="74AC3298" w16cid:durableId="256F151F"/>
  <w16cid:commentId w16cid:paraId="4454026D" w16cid:durableId="2581C5D2"/>
  <w16cid:commentId w16cid:paraId="5A6BC03F" w16cid:durableId="256F14DA"/>
  <w16cid:commentId w16cid:paraId="5FEEECFB" w16cid:durableId="2581C5D4"/>
  <w16cid:commentId w16cid:paraId="7D98C38C" w16cid:durableId="256F15B2"/>
  <w16cid:commentId w16cid:paraId="30CFDD3B" w16cid:durableId="2581C5D6"/>
  <w16cid:commentId w16cid:paraId="4EEE3C08" w16cid:durableId="256F5BCF"/>
  <w16cid:commentId w16cid:paraId="184ED06D" w16cid:durableId="2581C5D8"/>
  <w16cid:commentId w16cid:paraId="777D31DC" w16cid:durableId="256F5D5A"/>
  <w16cid:commentId w16cid:paraId="71CB172F" w16cid:durableId="2581C5DA"/>
  <w16cid:commentId w16cid:paraId="03E63EDB" w16cid:durableId="2581C5DB"/>
  <w16cid:commentId w16cid:paraId="576E962F" w16cid:durableId="2581C5DC"/>
  <w16cid:commentId w16cid:paraId="4CC5AB75" w16cid:durableId="2565E100"/>
  <w16cid:commentId w16cid:paraId="4DDDFE92" w16cid:durableId="2581C5DE"/>
  <w16cid:commentId w16cid:paraId="5D898BCF" w16cid:durableId="256F5FE4"/>
  <w16cid:commentId w16cid:paraId="666F8D1A" w16cid:durableId="2581C5E0"/>
  <w16cid:commentId w16cid:paraId="7D9A2246" w16cid:durableId="255A30FA"/>
  <w16cid:commentId w16cid:paraId="1D21CA72" w16cid:durableId="255DF591"/>
  <w16cid:commentId w16cid:paraId="6DE785ED" w16cid:durableId="256F6B92"/>
  <w16cid:commentId w16cid:paraId="30316BFD" w16cid:durableId="2581C5E5"/>
  <w16cid:commentId w16cid:paraId="4C690F63" w16cid:durableId="2581C5E6"/>
  <w16cid:commentId w16cid:paraId="3DB5E440" w16cid:durableId="2581C5E7"/>
  <w16cid:commentId w16cid:paraId="42D7D4DF" w16cid:durableId="256F615F"/>
  <w16cid:commentId w16cid:paraId="119FAD34" w16cid:durableId="2581C5E9"/>
  <w16cid:commentId w16cid:paraId="15432EE0" w16cid:durableId="256F61C1"/>
  <w16cid:commentId w16cid:paraId="432D162E" w16cid:durableId="2581C5EB"/>
  <w16cid:commentId w16cid:paraId="091EA1C5" w16cid:durableId="2581C5EC"/>
  <w16cid:commentId w16cid:paraId="178088BC" w16cid:durableId="2581C5ED"/>
  <w16cid:commentId w16cid:paraId="1C16A801" w16cid:durableId="2581C5EE"/>
  <w16cid:commentId w16cid:paraId="159C2E70" w16cid:durableId="2582E382"/>
  <w16cid:commentId w16cid:paraId="3403BF09" w16cid:durableId="2581C5EF"/>
  <w16cid:commentId w16cid:paraId="777CE42A" w16cid:durableId="2582E384"/>
  <w16cid:commentId w16cid:paraId="34604A5C" w16cid:durableId="255A3166"/>
  <w16cid:commentId w16cid:paraId="6D11882E" w16cid:durableId="255DF60D"/>
  <w16cid:commentId w16cid:paraId="65EDFB0A" w16cid:durableId="256F6395"/>
  <w16cid:commentId w16cid:paraId="647FC2B7" w16cid:durableId="2581C5F5"/>
  <w16cid:commentId w16cid:paraId="0AB3BD34" w16cid:durableId="256F63F6"/>
  <w16cid:commentId w16cid:paraId="2F0C2538" w16cid:durableId="2581C5F7"/>
  <w16cid:commentId w16cid:paraId="49C3B4B5" w16cid:durableId="2581C5F8"/>
  <w16cid:commentId w16cid:paraId="73F8684E" w16cid:durableId="2581C5F9"/>
  <w16cid:commentId w16cid:paraId="25578287" w16cid:durableId="256F69C5"/>
  <w16cid:commentId w16cid:paraId="3561C45A" w16cid:durableId="2581C5FB"/>
  <w16cid:commentId w16cid:paraId="55BAE67D" w16cid:durableId="2582E38F"/>
  <w16cid:commentId w16cid:paraId="7E2921BF" w16cid:durableId="2582E390"/>
  <w16cid:commentId w16cid:paraId="0B00A283" w16cid:durableId="2582E391"/>
  <w16cid:commentId w16cid:paraId="32673476" w16cid:durableId="2582E392"/>
  <w16cid:commentId w16cid:paraId="3C546789" w16cid:durableId="2582E393"/>
  <w16cid:commentId w16cid:paraId="0D14D65A" w16cid:durableId="2582E394"/>
  <w16cid:commentId w16cid:paraId="736FFD87" w16cid:durableId="2582E395"/>
  <w16cid:commentId w16cid:paraId="2A5E2525" w16cid:durableId="2582E396"/>
  <w16cid:commentId w16cid:paraId="78C3D514" w16cid:durableId="2582E397"/>
  <w16cid:commentId w16cid:paraId="0BD25BE7" w16cid:durableId="2582E398"/>
  <w16cid:commentId w16cid:paraId="201C554E" w16cid:durableId="2582E399"/>
  <w16cid:commentId w16cid:paraId="7A016780" w16cid:durableId="2582E39A"/>
  <w16cid:commentId w16cid:paraId="22EC955C" w16cid:durableId="2582E39B"/>
  <w16cid:commentId w16cid:paraId="692AA7A3" w16cid:durableId="2582E39C"/>
  <w16cid:commentId w16cid:paraId="246E016B" w16cid:durableId="2582E39D"/>
  <w16cid:commentId w16cid:paraId="2B391A3F" w16cid:durableId="2582E39E"/>
  <w16cid:commentId w16cid:paraId="48B0BB74" w16cid:durableId="2582E39F"/>
  <w16cid:commentId w16cid:paraId="3F141F71" w16cid:durableId="2582E3A0"/>
  <w16cid:commentId w16cid:paraId="020704C7" w16cid:durableId="2582E3A1"/>
  <w16cid:commentId w16cid:paraId="624EE7C9" w16cid:durableId="2582E3A2"/>
  <w16cid:commentId w16cid:paraId="081EEB48" w16cid:durableId="2582E3A3"/>
  <w16cid:commentId w16cid:paraId="2534EACC" w16cid:durableId="2582E3A4"/>
  <w16cid:commentId w16cid:paraId="7A204C14" w16cid:durableId="2582E3A5"/>
  <w16cid:commentId w16cid:paraId="44138F68" w16cid:durableId="2582E3A6"/>
  <w16cid:commentId w16cid:paraId="3D71513D" w16cid:durableId="2582E3A7"/>
  <w16cid:commentId w16cid:paraId="3F465D70" w16cid:durableId="2582E3A8"/>
  <w16cid:commentId w16cid:paraId="50490181" w16cid:durableId="255A35C9"/>
  <w16cid:commentId w16cid:paraId="1BCB8EA1" w16cid:durableId="255E0B0B"/>
  <w16cid:commentId w16cid:paraId="6B2B6504" w16cid:durableId="255A37A9"/>
  <w16cid:commentId w16cid:paraId="6F5DA37A" w16cid:durableId="2582E3AC"/>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C65DDD" w14:textId="77777777" w:rsidR="00750163" w:rsidRDefault="00750163" w:rsidP="004539CB">
      <w:pPr>
        <w:spacing w:after="0" w:line="240" w:lineRule="auto"/>
      </w:pPr>
      <w:r>
        <w:separator/>
      </w:r>
    </w:p>
  </w:endnote>
  <w:endnote w:type="continuationSeparator" w:id="0">
    <w:p w14:paraId="49035397" w14:textId="77777777" w:rsidR="00750163" w:rsidRDefault="00750163" w:rsidP="004539CB">
      <w:pPr>
        <w:spacing w:after="0" w:line="240" w:lineRule="auto"/>
      </w:pPr>
      <w:r>
        <w:continuationSeparator/>
      </w:r>
    </w:p>
  </w:endnote>
  <w:endnote w:type="continuationNotice" w:id="1">
    <w:p w14:paraId="6D9A3766" w14:textId="77777777" w:rsidR="00750163" w:rsidRDefault="007501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44230"/>
      <w:docPartObj>
        <w:docPartGallery w:val="Page Numbers (Bottom of Page)"/>
        <w:docPartUnique/>
      </w:docPartObj>
    </w:sdtPr>
    <w:sdtEndPr>
      <w:rPr>
        <w:noProof/>
      </w:rPr>
    </w:sdtEndPr>
    <w:sdtContent>
      <w:p w14:paraId="275FCFFC" w14:textId="3D2D953D" w:rsidR="00301FCB" w:rsidRDefault="00301FC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3B43D3" w14:textId="77777777" w:rsidR="00301FCB" w:rsidRDefault="00301F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7108974"/>
      <w:docPartObj>
        <w:docPartGallery w:val="Page Numbers (Bottom of Page)"/>
        <w:docPartUnique/>
      </w:docPartObj>
    </w:sdtPr>
    <w:sdtEndPr>
      <w:rPr>
        <w:noProof/>
      </w:rPr>
    </w:sdtEndPr>
    <w:sdtContent>
      <w:p w14:paraId="3478D5D0" w14:textId="77333C1B" w:rsidR="00301FCB" w:rsidRDefault="00301FCB">
        <w:pPr>
          <w:pStyle w:val="Footer"/>
          <w:jc w:val="center"/>
        </w:pPr>
        <w:r>
          <w:fldChar w:fldCharType="begin"/>
        </w:r>
        <w:r>
          <w:instrText xml:space="preserve"> PAGE   \* MERGEFORMAT </w:instrText>
        </w:r>
        <w:r>
          <w:fldChar w:fldCharType="separate"/>
        </w:r>
        <w:r w:rsidR="00902704">
          <w:rPr>
            <w:noProof/>
          </w:rPr>
          <w:t>xiii</w:t>
        </w:r>
        <w:r>
          <w:rPr>
            <w:noProof/>
          </w:rPr>
          <w:fldChar w:fldCharType="end"/>
        </w:r>
      </w:p>
    </w:sdtContent>
  </w:sdt>
  <w:p w14:paraId="24D7B7E4" w14:textId="77777777" w:rsidR="00301FCB" w:rsidRDefault="00301F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311A4" w14:textId="77777777" w:rsidR="00750163" w:rsidRDefault="00750163" w:rsidP="004539CB">
      <w:pPr>
        <w:spacing w:after="0" w:line="240" w:lineRule="auto"/>
      </w:pPr>
      <w:r>
        <w:separator/>
      </w:r>
    </w:p>
  </w:footnote>
  <w:footnote w:type="continuationSeparator" w:id="0">
    <w:p w14:paraId="719C851F" w14:textId="77777777" w:rsidR="00750163" w:rsidRDefault="00750163" w:rsidP="004539CB">
      <w:pPr>
        <w:spacing w:after="0" w:line="240" w:lineRule="auto"/>
      </w:pPr>
      <w:r>
        <w:continuationSeparator/>
      </w:r>
    </w:p>
  </w:footnote>
  <w:footnote w:type="continuationNotice" w:id="1">
    <w:p w14:paraId="0CA7DE92" w14:textId="77777777" w:rsidR="00750163" w:rsidRDefault="007501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0"/>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NKsFAKKF7swtAAAA"/>
  </w:docVars>
  <w:rsids>
    <w:rsidRoot w:val="00E97F72"/>
    <w:rsid w:val="000017C0"/>
    <w:rsid w:val="00001C16"/>
    <w:rsid w:val="00003A4E"/>
    <w:rsid w:val="00004441"/>
    <w:rsid w:val="00004CAB"/>
    <w:rsid w:val="00005507"/>
    <w:rsid w:val="000062C0"/>
    <w:rsid w:val="00006F53"/>
    <w:rsid w:val="00010093"/>
    <w:rsid w:val="00013165"/>
    <w:rsid w:val="00013D95"/>
    <w:rsid w:val="000159E9"/>
    <w:rsid w:val="0001715B"/>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66105"/>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AB2"/>
    <w:rsid w:val="000F5E33"/>
    <w:rsid w:val="00101DAC"/>
    <w:rsid w:val="0010213D"/>
    <w:rsid w:val="001028C5"/>
    <w:rsid w:val="00103D82"/>
    <w:rsid w:val="0010548D"/>
    <w:rsid w:val="001064E6"/>
    <w:rsid w:val="00111AF7"/>
    <w:rsid w:val="0011411B"/>
    <w:rsid w:val="00117549"/>
    <w:rsid w:val="00123618"/>
    <w:rsid w:val="001307AB"/>
    <w:rsid w:val="0013080B"/>
    <w:rsid w:val="0013193E"/>
    <w:rsid w:val="00131B2F"/>
    <w:rsid w:val="0013261E"/>
    <w:rsid w:val="00132817"/>
    <w:rsid w:val="00132F51"/>
    <w:rsid w:val="001352A7"/>
    <w:rsid w:val="00135F5D"/>
    <w:rsid w:val="00137144"/>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4496"/>
    <w:rsid w:val="001751DB"/>
    <w:rsid w:val="00176962"/>
    <w:rsid w:val="001775C3"/>
    <w:rsid w:val="00180A7B"/>
    <w:rsid w:val="00184D3F"/>
    <w:rsid w:val="00184F3A"/>
    <w:rsid w:val="00186A53"/>
    <w:rsid w:val="0019154E"/>
    <w:rsid w:val="001918E3"/>
    <w:rsid w:val="00194A5C"/>
    <w:rsid w:val="00197424"/>
    <w:rsid w:val="00197472"/>
    <w:rsid w:val="001A1610"/>
    <w:rsid w:val="001A1AD7"/>
    <w:rsid w:val="001A415C"/>
    <w:rsid w:val="001A461E"/>
    <w:rsid w:val="001A48CA"/>
    <w:rsid w:val="001B0552"/>
    <w:rsid w:val="001B1B95"/>
    <w:rsid w:val="001C0E31"/>
    <w:rsid w:val="001C14E1"/>
    <w:rsid w:val="001C18AE"/>
    <w:rsid w:val="001C288A"/>
    <w:rsid w:val="001D2F1C"/>
    <w:rsid w:val="001D3F76"/>
    <w:rsid w:val="001D7D8A"/>
    <w:rsid w:val="001E0018"/>
    <w:rsid w:val="001E0FBA"/>
    <w:rsid w:val="001E3AB4"/>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6FA"/>
    <w:rsid w:val="0023688E"/>
    <w:rsid w:val="00237384"/>
    <w:rsid w:val="002403CA"/>
    <w:rsid w:val="00240ACF"/>
    <w:rsid w:val="00241A0C"/>
    <w:rsid w:val="00246F18"/>
    <w:rsid w:val="00247E83"/>
    <w:rsid w:val="002505E3"/>
    <w:rsid w:val="002563B1"/>
    <w:rsid w:val="00263D4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3FE"/>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0D29"/>
    <w:rsid w:val="002C3010"/>
    <w:rsid w:val="002D0729"/>
    <w:rsid w:val="002D2F8F"/>
    <w:rsid w:val="002D376E"/>
    <w:rsid w:val="002D38E4"/>
    <w:rsid w:val="002D6379"/>
    <w:rsid w:val="002D6F4E"/>
    <w:rsid w:val="002E051D"/>
    <w:rsid w:val="002E0722"/>
    <w:rsid w:val="002E0960"/>
    <w:rsid w:val="002E0C03"/>
    <w:rsid w:val="002E2D1C"/>
    <w:rsid w:val="002E3187"/>
    <w:rsid w:val="002E5F80"/>
    <w:rsid w:val="002E62A4"/>
    <w:rsid w:val="002F0CD6"/>
    <w:rsid w:val="002F1A86"/>
    <w:rsid w:val="002F2422"/>
    <w:rsid w:val="002F3B97"/>
    <w:rsid w:val="002F42DF"/>
    <w:rsid w:val="002F64D8"/>
    <w:rsid w:val="00301A6E"/>
    <w:rsid w:val="00301A87"/>
    <w:rsid w:val="00301B13"/>
    <w:rsid w:val="00301FCB"/>
    <w:rsid w:val="00302208"/>
    <w:rsid w:val="003029EE"/>
    <w:rsid w:val="00302D5C"/>
    <w:rsid w:val="00305AE8"/>
    <w:rsid w:val="00311D25"/>
    <w:rsid w:val="00312C07"/>
    <w:rsid w:val="0031364B"/>
    <w:rsid w:val="003155D7"/>
    <w:rsid w:val="003176A2"/>
    <w:rsid w:val="00317AD3"/>
    <w:rsid w:val="00317F67"/>
    <w:rsid w:val="003200FB"/>
    <w:rsid w:val="0032162A"/>
    <w:rsid w:val="003233F2"/>
    <w:rsid w:val="00324962"/>
    <w:rsid w:val="00324C25"/>
    <w:rsid w:val="00326798"/>
    <w:rsid w:val="00326CEC"/>
    <w:rsid w:val="00327997"/>
    <w:rsid w:val="0033081F"/>
    <w:rsid w:val="00331B45"/>
    <w:rsid w:val="00335E46"/>
    <w:rsid w:val="00335E99"/>
    <w:rsid w:val="0033653C"/>
    <w:rsid w:val="00337FC5"/>
    <w:rsid w:val="00340169"/>
    <w:rsid w:val="003420F8"/>
    <w:rsid w:val="00346676"/>
    <w:rsid w:val="003510C2"/>
    <w:rsid w:val="003511B3"/>
    <w:rsid w:val="00351C7B"/>
    <w:rsid w:val="003529D3"/>
    <w:rsid w:val="00354255"/>
    <w:rsid w:val="00354970"/>
    <w:rsid w:val="0035591F"/>
    <w:rsid w:val="00355C9B"/>
    <w:rsid w:val="00356AC5"/>
    <w:rsid w:val="0035766A"/>
    <w:rsid w:val="00357677"/>
    <w:rsid w:val="00362BF0"/>
    <w:rsid w:val="00365731"/>
    <w:rsid w:val="00380A12"/>
    <w:rsid w:val="00381721"/>
    <w:rsid w:val="00383F63"/>
    <w:rsid w:val="003851D0"/>
    <w:rsid w:val="003869B4"/>
    <w:rsid w:val="00387CD0"/>
    <w:rsid w:val="00390ADB"/>
    <w:rsid w:val="003928D3"/>
    <w:rsid w:val="00392D32"/>
    <w:rsid w:val="00394444"/>
    <w:rsid w:val="00396CE0"/>
    <w:rsid w:val="00397B71"/>
    <w:rsid w:val="003A040C"/>
    <w:rsid w:val="003A3552"/>
    <w:rsid w:val="003A35F9"/>
    <w:rsid w:val="003A415B"/>
    <w:rsid w:val="003A43EC"/>
    <w:rsid w:val="003A6048"/>
    <w:rsid w:val="003A61B2"/>
    <w:rsid w:val="003A67CB"/>
    <w:rsid w:val="003A7A4F"/>
    <w:rsid w:val="003B0004"/>
    <w:rsid w:val="003B2A24"/>
    <w:rsid w:val="003B419B"/>
    <w:rsid w:val="003B4809"/>
    <w:rsid w:val="003B5ADC"/>
    <w:rsid w:val="003C03AA"/>
    <w:rsid w:val="003C04BB"/>
    <w:rsid w:val="003C425F"/>
    <w:rsid w:val="003C6586"/>
    <w:rsid w:val="003C7FF0"/>
    <w:rsid w:val="003D1E40"/>
    <w:rsid w:val="003D212F"/>
    <w:rsid w:val="003D2F00"/>
    <w:rsid w:val="003D4118"/>
    <w:rsid w:val="003D47CB"/>
    <w:rsid w:val="003D543C"/>
    <w:rsid w:val="003D61B4"/>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56CF"/>
    <w:rsid w:val="004465C4"/>
    <w:rsid w:val="00450106"/>
    <w:rsid w:val="004502FB"/>
    <w:rsid w:val="004524EB"/>
    <w:rsid w:val="004539CB"/>
    <w:rsid w:val="00453EFA"/>
    <w:rsid w:val="004558FA"/>
    <w:rsid w:val="0046040B"/>
    <w:rsid w:val="004610A9"/>
    <w:rsid w:val="00461E5F"/>
    <w:rsid w:val="00462DC4"/>
    <w:rsid w:val="00464978"/>
    <w:rsid w:val="004650E8"/>
    <w:rsid w:val="00466399"/>
    <w:rsid w:val="00470735"/>
    <w:rsid w:val="00470ABC"/>
    <w:rsid w:val="00472D60"/>
    <w:rsid w:val="0047510D"/>
    <w:rsid w:val="00476628"/>
    <w:rsid w:val="00481BEC"/>
    <w:rsid w:val="00482E76"/>
    <w:rsid w:val="00483994"/>
    <w:rsid w:val="00486372"/>
    <w:rsid w:val="00486CD1"/>
    <w:rsid w:val="00491115"/>
    <w:rsid w:val="00492F77"/>
    <w:rsid w:val="00493818"/>
    <w:rsid w:val="00493FC0"/>
    <w:rsid w:val="004946CA"/>
    <w:rsid w:val="00495068"/>
    <w:rsid w:val="00496695"/>
    <w:rsid w:val="004A07D7"/>
    <w:rsid w:val="004A1DFF"/>
    <w:rsid w:val="004A3085"/>
    <w:rsid w:val="004A3493"/>
    <w:rsid w:val="004A36E6"/>
    <w:rsid w:val="004A3B2C"/>
    <w:rsid w:val="004A51C2"/>
    <w:rsid w:val="004A54FB"/>
    <w:rsid w:val="004A97A3"/>
    <w:rsid w:val="004B08CF"/>
    <w:rsid w:val="004B2D6B"/>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5AE6"/>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F1E3B"/>
    <w:rsid w:val="006009F5"/>
    <w:rsid w:val="006020C8"/>
    <w:rsid w:val="006046B6"/>
    <w:rsid w:val="00604D4D"/>
    <w:rsid w:val="00605662"/>
    <w:rsid w:val="006058E6"/>
    <w:rsid w:val="006061AF"/>
    <w:rsid w:val="00606BF9"/>
    <w:rsid w:val="00607169"/>
    <w:rsid w:val="0060EF5E"/>
    <w:rsid w:val="00610747"/>
    <w:rsid w:val="00610FCE"/>
    <w:rsid w:val="00611A16"/>
    <w:rsid w:val="0061478B"/>
    <w:rsid w:val="00614EC9"/>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737"/>
    <w:rsid w:val="00641F30"/>
    <w:rsid w:val="00642FF1"/>
    <w:rsid w:val="006435C5"/>
    <w:rsid w:val="00643FB0"/>
    <w:rsid w:val="00644A1F"/>
    <w:rsid w:val="0065131A"/>
    <w:rsid w:val="00651F75"/>
    <w:rsid w:val="0065236B"/>
    <w:rsid w:val="006550B9"/>
    <w:rsid w:val="0065593A"/>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907CE"/>
    <w:rsid w:val="00690905"/>
    <w:rsid w:val="00693283"/>
    <w:rsid w:val="00695030"/>
    <w:rsid w:val="00695ECE"/>
    <w:rsid w:val="006A0965"/>
    <w:rsid w:val="006A1742"/>
    <w:rsid w:val="006A444A"/>
    <w:rsid w:val="006A6FE9"/>
    <w:rsid w:val="006AAE97"/>
    <w:rsid w:val="006B0A32"/>
    <w:rsid w:val="006B122F"/>
    <w:rsid w:val="006B284A"/>
    <w:rsid w:val="006B2FAB"/>
    <w:rsid w:val="006B2FDA"/>
    <w:rsid w:val="006B37F8"/>
    <w:rsid w:val="006B3838"/>
    <w:rsid w:val="006B5032"/>
    <w:rsid w:val="006B64CE"/>
    <w:rsid w:val="006B6E9D"/>
    <w:rsid w:val="006C01C6"/>
    <w:rsid w:val="006C0D61"/>
    <w:rsid w:val="006C2D98"/>
    <w:rsid w:val="006C2DCD"/>
    <w:rsid w:val="006C4FA0"/>
    <w:rsid w:val="006C6332"/>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1C31"/>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0003"/>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163"/>
    <w:rsid w:val="007506B6"/>
    <w:rsid w:val="00752729"/>
    <w:rsid w:val="0075422C"/>
    <w:rsid w:val="007549AC"/>
    <w:rsid w:val="007570BD"/>
    <w:rsid w:val="00761EDE"/>
    <w:rsid w:val="007632E3"/>
    <w:rsid w:val="00763CE7"/>
    <w:rsid w:val="0076670C"/>
    <w:rsid w:val="00767054"/>
    <w:rsid w:val="00767916"/>
    <w:rsid w:val="00767C15"/>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A1E"/>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5D70"/>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1900"/>
    <w:rsid w:val="008245C6"/>
    <w:rsid w:val="0083038A"/>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6DE7"/>
    <w:rsid w:val="008A7448"/>
    <w:rsid w:val="008B0406"/>
    <w:rsid w:val="008B1578"/>
    <w:rsid w:val="008B2704"/>
    <w:rsid w:val="008B2963"/>
    <w:rsid w:val="008B51E2"/>
    <w:rsid w:val="008C3416"/>
    <w:rsid w:val="008C3437"/>
    <w:rsid w:val="008C4263"/>
    <w:rsid w:val="008C638F"/>
    <w:rsid w:val="008C6CEC"/>
    <w:rsid w:val="008D230F"/>
    <w:rsid w:val="008D4220"/>
    <w:rsid w:val="008D567A"/>
    <w:rsid w:val="008D5D0E"/>
    <w:rsid w:val="008E1F15"/>
    <w:rsid w:val="008E58E9"/>
    <w:rsid w:val="008F183E"/>
    <w:rsid w:val="008F2B08"/>
    <w:rsid w:val="008F39C4"/>
    <w:rsid w:val="008F7776"/>
    <w:rsid w:val="00900DF6"/>
    <w:rsid w:val="00902704"/>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3086B"/>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6779A"/>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A41"/>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6792E"/>
    <w:rsid w:val="00A711EC"/>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581A"/>
    <w:rsid w:val="00AB61E6"/>
    <w:rsid w:val="00AB63C2"/>
    <w:rsid w:val="00AB68B4"/>
    <w:rsid w:val="00AB6A4C"/>
    <w:rsid w:val="00AB7C60"/>
    <w:rsid w:val="00AC0884"/>
    <w:rsid w:val="00AC0A8A"/>
    <w:rsid w:val="00AC3A9F"/>
    <w:rsid w:val="00AC572B"/>
    <w:rsid w:val="00AC5CFE"/>
    <w:rsid w:val="00AC7BBC"/>
    <w:rsid w:val="00AD0003"/>
    <w:rsid w:val="00AD03A3"/>
    <w:rsid w:val="00AD2444"/>
    <w:rsid w:val="00AD448E"/>
    <w:rsid w:val="00AD54C4"/>
    <w:rsid w:val="00AD6705"/>
    <w:rsid w:val="00AD7EF4"/>
    <w:rsid w:val="00AE0466"/>
    <w:rsid w:val="00AE0F27"/>
    <w:rsid w:val="00AE183A"/>
    <w:rsid w:val="00AE20F0"/>
    <w:rsid w:val="00AE2318"/>
    <w:rsid w:val="00AE3C4D"/>
    <w:rsid w:val="00AE4105"/>
    <w:rsid w:val="00AE7698"/>
    <w:rsid w:val="00AF00B1"/>
    <w:rsid w:val="00AF3D19"/>
    <w:rsid w:val="00AF40CF"/>
    <w:rsid w:val="00AF5BF9"/>
    <w:rsid w:val="00AF6509"/>
    <w:rsid w:val="00AF7BBE"/>
    <w:rsid w:val="00B00668"/>
    <w:rsid w:val="00B03E47"/>
    <w:rsid w:val="00B06F08"/>
    <w:rsid w:val="00B07C19"/>
    <w:rsid w:val="00B11BFD"/>
    <w:rsid w:val="00B12B90"/>
    <w:rsid w:val="00B1372C"/>
    <w:rsid w:val="00B16FE4"/>
    <w:rsid w:val="00B17272"/>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65A6"/>
    <w:rsid w:val="00B8709B"/>
    <w:rsid w:val="00B87889"/>
    <w:rsid w:val="00B9296E"/>
    <w:rsid w:val="00B92A45"/>
    <w:rsid w:val="00B94C1B"/>
    <w:rsid w:val="00B94FBF"/>
    <w:rsid w:val="00B96293"/>
    <w:rsid w:val="00B96E70"/>
    <w:rsid w:val="00B978A4"/>
    <w:rsid w:val="00B97AA5"/>
    <w:rsid w:val="00BA470F"/>
    <w:rsid w:val="00BB55F4"/>
    <w:rsid w:val="00BB57DC"/>
    <w:rsid w:val="00BB6A9A"/>
    <w:rsid w:val="00BC1AA4"/>
    <w:rsid w:val="00BC4103"/>
    <w:rsid w:val="00BD0F70"/>
    <w:rsid w:val="00BD2E78"/>
    <w:rsid w:val="00BD2FF3"/>
    <w:rsid w:val="00BD5622"/>
    <w:rsid w:val="00BD6F7A"/>
    <w:rsid w:val="00BE211C"/>
    <w:rsid w:val="00BE241F"/>
    <w:rsid w:val="00BE5BB3"/>
    <w:rsid w:val="00BE64BA"/>
    <w:rsid w:val="00BE6D9F"/>
    <w:rsid w:val="00BF3923"/>
    <w:rsid w:val="00BF6E6C"/>
    <w:rsid w:val="00BF6EEF"/>
    <w:rsid w:val="00C001A4"/>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33BA"/>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486"/>
    <w:rsid w:val="00C75F00"/>
    <w:rsid w:val="00C82F62"/>
    <w:rsid w:val="00C83428"/>
    <w:rsid w:val="00C83654"/>
    <w:rsid w:val="00C83E1A"/>
    <w:rsid w:val="00C84033"/>
    <w:rsid w:val="00C856DE"/>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B5A"/>
    <w:rsid w:val="00D35D29"/>
    <w:rsid w:val="00D378B1"/>
    <w:rsid w:val="00D4003F"/>
    <w:rsid w:val="00D4242B"/>
    <w:rsid w:val="00D44039"/>
    <w:rsid w:val="00D4410A"/>
    <w:rsid w:val="00D453A9"/>
    <w:rsid w:val="00D464DD"/>
    <w:rsid w:val="00D46B61"/>
    <w:rsid w:val="00D519B2"/>
    <w:rsid w:val="00D52174"/>
    <w:rsid w:val="00D521BE"/>
    <w:rsid w:val="00D54641"/>
    <w:rsid w:val="00D55FCA"/>
    <w:rsid w:val="00D57C35"/>
    <w:rsid w:val="00D61C2F"/>
    <w:rsid w:val="00D6244E"/>
    <w:rsid w:val="00D63378"/>
    <w:rsid w:val="00D66B73"/>
    <w:rsid w:val="00D70859"/>
    <w:rsid w:val="00D717B4"/>
    <w:rsid w:val="00D72897"/>
    <w:rsid w:val="00D728C9"/>
    <w:rsid w:val="00D72A99"/>
    <w:rsid w:val="00D72E26"/>
    <w:rsid w:val="00D73821"/>
    <w:rsid w:val="00D75C75"/>
    <w:rsid w:val="00D762AD"/>
    <w:rsid w:val="00D7746A"/>
    <w:rsid w:val="00D82B3E"/>
    <w:rsid w:val="00D83BDC"/>
    <w:rsid w:val="00D861F0"/>
    <w:rsid w:val="00D86FF5"/>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47D"/>
    <w:rsid w:val="00DD183F"/>
    <w:rsid w:val="00DD2209"/>
    <w:rsid w:val="00DD31F3"/>
    <w:rsid w:val="00DD32C8"/>
    <w:rsid w:val="00DD372F"/>
    <w:rsid w:val="00DD61E1"/>
    <w:rsid w:val="00DD65F9"/>
    <w:rsid w:val="00DE073F"/>
    <w:rsid w:val="00DE0A1A"/>
    <w:rsid w:val="00DE2792"/>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2D1F"/>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8755A"/>
    <w:rsid w:val="00E91A52"/>
    <w:rsid w:val="00E92669"/>
    <w:rsid w:val="00E926CC"/>
    <w:rsid w:val="00E930F9"/>
    <w:rsid w:val="00E96B65"/>
    <w:rsid w:val="00E97F72"/>
    <w:rsid w:val="00EA013A"/>
    <w:rsid w:val="00EA697E"/>
    <w:rsid w:val="00EB00E5"/>
    <w:rsid w:val="00EB1E39"/>
    <w:rsid w:val="00EB63EF"/>
    <w:rsid w:val="00EB7627"/>
    <w:rsid w:val="00EC0B33"/>
    <w:rsid w:val="00EC1EEF"/>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225D"/>
    <w:rsid w:val="00F03FBB"/>
    <w:rsid w:val="00F10776"/>
    <w:rsid w:val="00F122D9"/>
    <w:rsid w:val="00F123D3"/>
    <w:rsid w:val="00F12791"/>
    <w:rsid w:val="00F16294"/>
    <w:rsid w:val="00F16594"/>
    <w:rsid w:val="00F17935"/>
    <w:rsid w:val="00F17A3E"/>
    <w:rsid w:val="00F17D18"/>
    <w:rsid w:val="00F206D2"/>
    <w:rsid w:val="00F215BC"/>
    <w:rsid w:val="00F23D9E"/>
    <w:rsid w:val="00F24042"/>
    <w:rsid w:val="00F2418B"/>
    <w:rsid w:val="00F24AE7"/>
    <w:rsid w:val="00F27EF6"/>
    <w:rsid w:val="00F327B1"/>
    <w:rsid w:val="00F32825"/>
    <w:rsid w:val="00F34CBA"/>
    <w:rsid w:val="00F4339F"/>
    <w:rsid w:val="00F531FD"/>
    <w:rsid w:val="00F55306"/>
    <w:rsid w:val="00F56FF8"/>
    <w:rsid w:val="00F621D8"/>
    <w:rsid w:val="00F655D0"/>
    <w:rsid w:val="00F65C6A"/>
    <w:rsid w:val="00F67026"/>
    <w:rsid w:val="00F705DA"/>
    <w:rsid w:val="00F752E0"/>
    <w:rsid w:val="00F7571E"/>
    <w:rsid w:val="00F77209"/>
    <w:rsid w:val="00F77897"/>
    <w:rsid w:val="00F82DC8"/>
    <w:rsid w:val="00F82F9F"/>
    <w:rsid w:val="00F8320D"/>
    <w:rsid w:val="00F87B62"/>
    <w:rsid w:val="00F903A3"/>
    <w:rsid w:val="00F9049E"/>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3615"/>
    <w:rsid w:val="00FB5E19"/>
    <w:rsid w:val="00FB76FB"/>
    <w:rsid w:val="00FC04FF"/>
    <w:rsid w:val="00FC0F90"/>
    <w:rsid w:val="00FC3F2B"/>
    <w:rsid w:val="00FC4E76"/>
    <w:rsid w:val="00FC5494"/>
    <w:rsid w:val="00FC552D"/>
    <w:rsid w:val="00FD0770"/>
    <w:rsid w:val="00FD0F11"/>
    <w:rsid w:val="00FD2040"/>
    <w:rsid w:val="00FD4141"/>
    <w:rsid w:val="00FD4EA7"/>
    <w:rsid w:val="00FD4EF3"/>
    <w:rsid w:val="00FD6F6C"/>
    <w:rsid w:val="00FD7E42"/>
    <w:rsid w:val="00FE0D17"/>
    <w:rsid w:val="00FE0F28"/>
    <w:rsid w:val="00FE270F"/>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1">
    <w:name w:val="Mention1"/>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 w:type="paragraph" w:styleId="TOC4">
    <w:name w:val="toc 4"/>
    <w:basedOn w:val="Normal"/>
    <w:next w:val="Normal"/>
    <w:autoRedefine/>
    <w:uiPriority w:val="39"/>
    <w:unhideWhenUsed/>
    <w:rsid w:val="00C75486"/>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75486"/>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7548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7548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7548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7548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cazy.org" TargetMode="External"/><Relationship Id="rId34" Type="http://schemas.openxmlformats.org/officeDocument/2006/relationships/image" Target="media/image150.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ftp.ncbi.nlm.nih.gov/genomes/refseq/invertebrate/Hermetia_illucens/all_assembly_versions/GCF_905115235.1_iHerIll2.2.curated.20191125/" TargetMode="External"/><Relationship Id="rId14" Type="http://schemas.microsoft.com/office/2011/relationships/commentsExtended" Target="commentsExtended.xml"/><Relationship Id="rId22" Type="http://schemas.openxmlformats.org/officeDocument/2006/relationships/hyperlink" Target="https://bcb.unl.edu/dbCAN_PUL/blas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SecondFiddle\Downloads\GM_Eric_Gathirwa_Kariuki_MSC.Dissertation_JP_CK_final.docx" TargetMode="External"/><Relationship Id="rId17" Type="http://schemas.openxmlformats.org/officeDocument/2006/relationships/image" Target="media/image5.jpeg"/><Relationship Id="rId25" Type="http://schemas.openxmlformats.org/officeDocument/2006/relationships/image" Target="media/image8.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s://github.com/linnabrown/run_dbcan"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hyperlink" Target="http://www.cazy.org/" TargetMode="Externa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898B1-778B-44E7-B191-D57C508D9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134442</Words>
  <Characters>766321</Characters>
  <Application>Microsoft Office Word</Application>
  <DocSecurity>0</DocSecurity>
  <Lines>6386</Lines>
  <Paragraphs>1797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898966</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2022-01-07T13:04:00Z</dcterms:created>
  <dcterms:modified xsi:type="dcterms:W3CDTF">2022-01-07T13:26:00Z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